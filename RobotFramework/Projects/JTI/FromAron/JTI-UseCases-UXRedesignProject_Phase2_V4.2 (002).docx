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17C5A6" w14:textId="753F03BC" w:rsidR="004026A2" w:rsidRDefault="005679BC" w:rsidP="00EC542E">
      <w:pPr>
        <w:pStyle w:val="Title"/>
        <w:jc w:val="both"/>
        <w:rPr>
          <w:lang w:val="en-US" w:eastAsia="es-ES"/>
        </w:rPr>
      </w:pPr>
      <w:r>
        <w:rPr>
          <w:lang w:val="en-US" w:eastAsia="es-ES"/>
        </w:rPr>
        <w:t>Use case</w:t>
      </w:r>
      <w:r w:rsidR="002A4408">
        <w:rPr>
          <w:lang w:val="en-US" w:eastAsia="es-ES"/>
        </w:rPr>
        <w:t>s</w:t>
      </w:r>
    </w:p>
    <w:p w14:paraId="37652C7E" w14:textId="6B5BEF6C" w:rsidR="00F00255" w:rsidRPr="00F00255" w:rsidRDefault="009D2261" w:rsidP="00F00255">
      <w:pPr>
        <w:pStyle w:val="Title"/>
        <w:rPr>
          <w:lang w:val="en-US" w:eastAsia="es-ES"/>
        </w:rPr>
      </w:pPr>
      <w:r>
        <w:rPr>
          <w:lang w:val="en-US" w:eastAsia="es-ES"/>
        </w:rPr>
        <w:t>UX</w:t>
      </w:r>
      <w:r w:rsidR="005679BC">
        <w:rPr>
          <w:lang w:val="en-US" w:eastAsia="es-ES"/>
        </w:rPr>
        <w:t xml:space="preserve"> redesign project</w:t>
      </w:r>
      <w:r w:rsidR="005339EF">
        <w:rPr>
          <w:lang w:val="en-US" w:eastAsia="es-ES"/>
        </w:rPr>
        <w:t xml:space="preserve"> </w:t>
      </w:r>
      <w:r w:rsidR="005339EF" w:rsidRPr="005339EF">
        <w:rPr>
          <w:sz w:val="56"/>
          <w:szCs w:val="56"/>
          <w:lang w:val="en-US" w:eastAsia="es-ES"/>
        </w:rPr>
        <w:t>PHASE 2</w:t>
      </w:r>
    </w:p>
    <w:p w14:paraId="32CE187E" w14:textId="77777777" w:rsidR="00C73B50" w:rsidRPr="004026A2" w:rsidRDefault="00C73B50" w:rsidP="00B80545">
      <w:pPr>
        <w:spacing w:after="0"/>
        <w:rPr>
          <w:sz w:val="22"/>
          <w:lang w:val="en-US"/>
        </w:rPr>
      </w:pPr>
    </w:p>
    <w:p w14:paraId="278E72DD" w14:textId="77777777" w:rsidR="00C73B50" w:rsidRDefault="00C73B50" w:rsidP="00B80545">
      <w:pPr>
        <w:spacing w:after="0"/>
        <w:rPr>
          <w:sz w:val="22"/>
        </w:rPr>
      </w:pPr>
    </w:p>
    <w:p w14:paraId="1ED96101" w14:textId="77777777" w:rsidR="00C73B50" w:rsidRDefault="00C73B50" w:rsidP="00B80545">
      <w:pPr>
        <w:spacing w:after="0"/>
        <w:rPr>
          <w:sz w:val="22"/>
        </w:rPr>
      </w:pPr>
    </w:p>
    <w:p w14:paraId="146B193D" w14:textId="77777777" w:rsidR="00C73B50" w:rsidRDefault="00C73B50">
      <w:pPr>
        <w:rPr>
          <w:sz w:val="22"/>
        </w:rPr>
      </w:pPr>
      <w:r>
        <w:rPr>
          <w:sz w:val="22"/>
        </w:rPr>
        <w:br w:type="page"/>
      </w:r>
    </w:p>
    <w:tbl>
      <w:tblPr>
        <w:tblStyle w:val="GridTable4-Accent4"/>
        <w:tblpPr w:leftFromText="180" w:rightFromText="180" w:vertAnchor="text" w:horzAnchor="margin" w:tblpY="744"/>
        <w:tblW w:w="9233" w:type="dxa"/>
        <w:tblLook w:val="04A0" w:firstRow="1" w:lastRow="0" w:firstColumn="1" w:lastColumn="0" w:noHBand="0" w:noVBand="1"/>
      </w:tblPr>
      <w:tblGrid>
        <w:gridCol w:w="1439"/>
        <w:gridCol w:w="1443"/>
        <w:gridCol w:w="1878"/>
        <w:gridCol w:w="4473"/>
      </w:tblGrid>
      <w:tr w:rsidR="00C96513" w:rsidDel="00320608" w14:paraId="23AF0F9B" w14:textId="49434170" w:rsidTr="00C96513">
        <w:trPr>
          <w:cnfStyle w:val="100000000000" w:firstRow="1" w:lastRow="0" w:firstColumn="0" w:lastColumn="0" w:oddVBand="0" w:evenVBand="0" w:oddHBand="0" w:evenHBand="0" w:firstRowFirstColumn="0" w:firstRowLastColumn="0" w:lastRowFirstColumn="0" w:lastRowLastColumn="0"/>
          <w:trHeight w:val="387"/>
          <w:del w:id="0" w:author="Ghita Benotmane" w:date="2016-10-04T11:28:00Z"/>
        </w:trPr>
        <w:tc>
          <w:tcPr>
            <w:cnfStyle w:val="001000000000" w:firstRow="0" w:lastRow="0" w:firstColumn="1" w:lastColumn="0" w:oddVBand="0" w:evenVBand="0" w:oddHBand="0" w:evenHBand="0" w:firstRowFirstColumn="0" w:firstRowLastColumn="0" w:lastRowFirstColumn="0" w:lastRowLastColumn="0"/>
            <w:tcW w:w="1439" w:type="dxa"/>
            <w:vAlign w:val="center"/>
          </w:tcPr>
          <w:p w14:paraId="4B2D22EF" w14:textId="05AF0DA7" w:rsidR="00C96513" w:rsidDel="00320608" w:rsidRDefault="00C96513" w:rsidP="00C96513">
            <w:pPr>
              <w:rPr>
                <w:del w:id="1" w:author="Ghita Benotmane" w:date="2016-10-04T11:28:00Z"/>
                <w:lang w:val="en-US" w:eastAsia="en-GB"/>
              </w:rPr>
            </w:pPr>
            <w:del w:id="2" w:author="Ghita Benotmane" w:date="2016-10-04T11:28:00Z">
              <w:r w:rsidDel="00320608">
                <w:rPr>
                  <w:lang w:val="en-US" w:eastAsia="en-GB"/>
                </w:rPr>
                <w:delText>Version</w:delText>
              </w:r>
            </w:del>
          </w:p>
        </w:tc>
        <w:tc>
          <w:tcPr>
            <w:tcW w:w="1443" w:type="dxa"/>
            <w:vAlign w:val="center"/>
          </w:tcPr>
          <w:p w14:paraId="1DA21526" w14:textId="75E355D4" w:rsidR="00C96513" w:rsidDel="00320608" w:rsidRDefault="00C96513" w:rsidP="00C96513">
            <w:pPr>
              <w:cnfStyle w:val="100000000000" w:firstRow="1" w:lastRow="0" w:firstColumn="0" w:lastColumn="0" w:oddVBand="0" w:evenVBand="0" w:oddHBand="0" w:evenHBand="0" w:firstRowFirstColumn="0" w:firstRowLastColumn="0" w:lastRowFirstColumn="0" w:lastRowLastColumn="0"/>
              <w:rPr>
                <w:del w:id="3" w:author="Ghita Benotmane" w:date="2016-10-04T11:28:00Z"/>
                <w:lang w:val="en-US" w:eastAsia="en-GB"/>
              </w:rPr>
            </w:pPr>
            <w:del w:id="4" w:author="Ghita Benotmane" w:date="2016-10-04T11:28:00Z">
              <w:r w:rsidDel="00320608">
                <w:rPr>
                  <w:lang w:val="en-US" w:eastAsia="en-GB"/>
                </w:rPr>
                <w:delText>Date</w:delText>
              </w:r>
            </w:del>
          </w:p>
        </w:tc>
        <w:tc>
          <w:tcPr>
            <w:tcW w:w="1878" w:type="dxa"/>
            <w:vAlign w:val="center"/>
          </w:tcPr>
          <w:p w14:paraId="6E1222FA" w14:textId="6E23778B" w:rsidR="00C96513" w:rsidDel="00320608" w:rsidRDefault="00C96513" w:rsidP="00C96513">
            <w:pPr>
              <w:cnfStyle w:val="100000000000" w:firstRow="1" w:lastRow="0" w:firstColumn="0" w:lastColumn="0" w:oddVBand="0" w:evenVBand="0" w:oddHBand="0" w:evenHBand="0" w:firstRowFirstColumn="0" w:firstRowLastColumn="0" w:lastRowFirstColumn="0" w:lastRowLastColumn="0"/>
              <w:rPr>
                <w:del w:id="5" w:author="Ghita Benotmane" w:date="2016-10-04T11:28:00Z"/>
                <w:lang w:val="en-US" w:eastAsia="en-GB"/>
              </w:rPr>
            </w:pPr>
            <w:del w:id="6" w:author="Ghita Benotmane" w:date="2016-10-04T11:28:00Z">
              <w:r w:rsidDel="00320608">
                <w:rPr>
                  <w:lang w:val="en-US" w:eastAsia="en-GB"/>
                </w:rPr>
                <w:delText>Modified by</w:delText>
              </w:r>
            </w:del>
          </w:p>
        </w:tc>
        <w:tc>
          <w:tcPr>
            <w:tcW w:w="4473" w:type="dxa"/>
            <w:vAlign w:val="center"/>
          </w:tcPr>
          <w:p w14:paraId="48D4B84C" w14:textId="6910EC39" w:rsidR="00C96513" w:rsidDel="00320608" w:rsidRDefault="00C96513" w:rsidP="00C96513">
            <w:pPr>
              <w:cnfStyle w:val="100000000000" w:firstRow="1" w:lastRow="0" w:firstColumn="0" w:lastColumn="0" w:oddVBand="0" w:evenVBand="0" w:oddHBand="0" w:evenHBand="0" w:firstRowFirstColumn="0" w:firstRowLastColumn="0" w:lastRowFirstColumn="0" w:lastRowLastColumn="0"/>
              <w:rPr>
                <w:del w:id="7" w:author="Ghita Benotmane" w:date="2016-10-04T11:28:00Z"/>
                <w:lang w:val="en-US" w:eastAsia="en-GB"/>
              </w:rPr>
            </w:pPr>
            <w:del w:id="8" w:author="Ghita Benotmane" w:date="2016-10-04T11:28:00Z">
              <w:r w:rsidDel="00320608">
                <w:rPr>
                  <w:lang w:val="en-US" w:eastAsia="en-GB"/>
                </w:rPr>
                <w:delText>Modification</w:delText>
              </w:r>
            </w:del>
          </w:p>
        </w:tc>
      </w:tr>
      <w:tr w:rsidR="00C96513" w:rsidDel="00320608" w14:paraId="14A4BCD7" w14:textId="15D9EF38" w:rsidTr="00C96513">
        <w:trPr>
          <w:cnfStyle w:val="000000100000" w:firstRow="0" w:lastRow="0" w:firstColumn="0" w:lastColumn="0" w:oddVBand="0" w:evenVBand="0" w:oddHBand="1" w:evenHBand="0" w:firstRowFirstColumn="0" w:firstRowLastColumn="0" w:lastRowFirstColumn="0" w:lastRowLastColumn="0"/>
          <w:trHeight w:val="462"/>
          <w:del w:id="9" w:author="Ghita Benotmane" w:date="2016-10-04T11:28:00Z"/>
        </w:trPr>
        <w:tc>
          <w:tcPr>
            <w:cnfStyle w:val="001000000000" w:firstRow="0" w:lastRow="0" w:firstColumn="1" w:lastColumn="0" w:oddVBand="0" w:evenVBand="0" w:oddHBand="0" w:evenHBand="0" w:firstRowFirstColumn="0" w:firstRowLastColumn="0" w:lastRowFirstColumn="0" w:lastRowLastColumn="0"/>
            <w:tcW w:w="1439" w:type="dxa"/>
            <w:vAlign w:val="center"/>
          </w:tcPr>
          <w:p w14:paraId="0DF6788A" w14:textId="478B87FC" w:rsidR="00C96513" w:rsidDel="00320608" w:rsidRDefault="00E84C1D" w:rsidP="00C96513">
            <w:pPr>
              <w:rPr>
                <w:del w:id="10" w:author="Ghita Benotmane" w:date="2016-10-04T11:28:00Z"/>
                <w:lang w:val="en-US" w:eastAsia="en-GB"/>
              </w:rPr>
            </w:pPr>
            <w:del w:id="11" w:author="Ghita Benotmane" w:date="2016-10-04T11:28:00Z">
              <w:r w:rsidDel="00320608">
                <w:rPr>
                  <w:lang w:val="en-US" w:eastAsia="en-GB"/>
                </w:rPr>
                <w:delText>1</w:delText>
              </w:r>
              <w:r w:rsidR="00C96513" w:rsidDel="00320608">
                <w:rPr>
                  <w:lang w:val="en-US" w:eastAsia="en-GB"/>
                </w:rPr>
                <w:delText>.</w:delText>
              </w:r>
              <w:r w:rsidDel="00320608">
                <w:rPr>
                  <w:lang w:val="en-US" w:eastAsia="en-GB"/>
                </w:rPr>
                <w:delText>0.</w:delText>
              </w:r>
            </w:del>
          </w:p>
        </w:tc>
        <w:tc>
          <w:tcPr>
            <w:tcW w:w="1443" w:type="dxa"/>
            <w:vAlign w:val="center"/>
          </w:tcPr>
          <w:p w14:paraId="437B07B2" w14:textId="30B26DB8" w:rsidR="00C96513" w:rsidDel="00320608" w:rsidRDefault="00CE0786" w:rsidP="00C96513">
            <w:pPr>
              <w:cnfStyle w:val="000000100000" w:firstRow="0" w:lastRow="0" w:firstColumn="0" w:lastColumn="0" w:oddVBand="0" w:evenVBand="0" w:oddHBand="1" w:evenHBand="0" w:firstRowFirstColumn="0" w:firstRowLastColumn="0" w:lastRowFirstColumn="0" w:lastRowLastColumn="0"/>
              <w:rPr>
                <w:del w:id="12" w:author="Ghita Benotmane" w:date="2016-10-04T11:28:00Z"/>
                <w:lang w:val="en-US" w:eastAsia="en-GB"/>
              </w:rPr>
            </w:pPr>
            <w:del w:id="13" w:author="Ghita Benotmane" w:date="2016-10-04T11:28:00Z">
              <w:r w:rsidDel="00320608">
                <w:rPr>
                  <w:lang w:val="en-US" w:eastAsia="en-GB"/>
                </w:rPr>
                <w:delText>01</w:delText>
              </w:r>
              <w:r w:rsidR="008C6DCE" w:rsidDel="00320608">
                <w:rPr>
                  <w:lang w:val="en-US" w:eastAsia="en-GB"/>
                </w:rPr>
                <w:delText>/09</w:delText>
              </w:r>
              <w:r w:rsidR="00C96513" w:rsidDel="00320608">
                <w:rPr>
                  <w:lang w:val="en-US" w:eastAsia="en-GB"/>
                </w:rPr>
                <w:delText>/2016</w:delText>
              </w:r>
            </w:del>
          </w:p>
        </w:tc>
        <w:tc>
          <w:tcPr>
            <w:tcW w:w="1878" w:type="dxa"/>
            <w:vAlign w:val="center"/>
          </w:tcPr>
          <w:p w14:paraId="61E30F07" w14:textId="4143E9B2" w:rsidR="00C96513" w:rsidDel="00320608" w:rsidRDefault="00C96513" w:rsidP="00C96513">
            <w:pPr>
              <w:cnfStyle w:val="000000100000" w:firstRow="0" w:lastRow="0" w:firstColumn="0" w:lastColumn="0" w:oddVBand="0" w:evenVBand="0" w:oddHBand="1" w:evenHBand="0" w:firstRowFirstColumn="0" w:firstRowLastColumn="0" w:lastRowFirstColumn="0" w:lastRowLastColumn="0"/>
              <w:rPr>
                <w:del w:id="14" w:author="Ghita Benotmane" w:date="2016-10-04T11:28:00Z"/>
                <w:lang w:val="en-US" w:eastAsia="en-GB"/>
              </w:rPr>
            </w:pPr>
            <w:del w:id="15" w:author="Ghita Benotmane" w:date="2016-10-04T11:28:00Z">
              <w:r w:rsidDel="00320608">
                <w:rPr>
                  <w:lang w:val="en-US" w:eastAsia="en-GB"/>
                </w:rPr>
                <w:delText>Avanade UX team</w:delText>
              </w:r>
            </w:del>
          </w:p>
        </w:tc>
        <w:tc>
          <w:tcPr>
            <w:tcW w:w="4473" w:type="dxa"/>
            <w:vAlign w:val="center"/>
          </w:tcPr>
          <w:p w14:paraId="5EC477CD" w14:textId="0FA27AEF" w:rsidR="00C96513" w:rsidDel="00320608" w:rsidRDefault="00C96513" w:rsidP="00C96513">
            <w:pPr>
              <w:cnfStyle w:val="000000100000" w:firstRow="0" w:lastRow="0" w:firstColumn="0" w:lastColumn="0" w:oddVBand="0" w:evenVBand="0" w:oddHBand="1" w:evenHBand="0" w:firstRowFirstColumn="0" w:firstRowLastColumn="0" w:lastRowFirstColumn="0" w:lastRowLastColumn="0"/>
              <w:rPr>
                <w:del w:id="16" w:author="Ghita Benotmane" w:date="2016-10-04T11:28:00Z"/>
                <w:lang w:val="en-US" w:eastAsia="en-GB"/>
              </w:rPr>
            </w:pPr>
            <w:del w:id="17" w:author="Ghita Benotmane" w:date="2016-10-04T11:28:00Z">
              <w:r w:rsidDel="00320608">
                <w:rPr>
                  <w:lang w:val="en-US" w:eastAsia="en-GB"/>
                </w:rPr>
                <w:delText>Update document for Phase 2 of redesign</w:delText>
              </w:r>
            </w:del>
          </w:p>
          <w:p w14:paraId="3234E1C5" w14:textId="70FC8DBE" w:rsidR="00C96513" w:rsidDel="00320608" w:rsidRDefault="00C96513" w:rsidP="00C9651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del w:id="18" w:author="Ghita Benotmane" w:date="2016-10-04T11:28:00Z"/>
                <w:lang w:val="en-US" w:eastAsia="en-GB"/>
              </w:rPr>
            </w:pPr>
            <w:del w:id="19" w:author="Ghita Benotmane" w:date="2016-10-04T11:28:00Z">
              <w:r w:rsidDel="00320608">
                <w:rPr>
                  <w:lang w:val="en-US" w:eastAsia="en-GB"/>
                </w:rPr>
                <w:delText xml:space="preserve">Resources pages </w:delText>
              </w:r>
            </w:del>
          </w:p>
          <w:p w14:paraId="4780B3C7" w14:textId="7F1B65D4" w:rsidR="00C96513" w:rsidDel="00320608" w:rsidRDefault="00C96513" w:rsidP="00C9651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del w:id="20" w:author="Ghita Benotmane" w:date="2016-10-04T11:28:00Z"/>
                <w:lang w:val="en-US" w:eastAsia="en-GB"/>
              </w:rPr>
            </w:pPr>
            <w:del w:id="21" w:author="Ghita Benotmane" w:date="2016-10-04T11:28:00Z">
              <w:r w:rsidDel="00320608">
                <w:rPr>
                  <w:lang w:val="en-US" w:eastAsia="en-GB"/>
                </w:rPr>
                <w:delText>Topic pages</w:delText>
              </w:r>
            </w:del>
          </w:p>
          <w:p w14:paraId="02BA901B" w14:textId="02C95B94" w:rsidR="00E84C1D" w:rsidDel="00320608" w:rsidRDefault="00E84C1D" w:rsidP="00C9651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del w:id="22" w:author="Ghita Benotmane" w:date="2016-10-04T11:28:00Z"/>
                <w:lang w:val="en-US" w:eastAsia="en-GB"/>
              </w:rPr>
            </w:pPr>
            <w:del w:id="23" w:author="Ghita Benotmane" w:date="2016-10-04T11:28:00Z">
              <w:r w:rsidDel="00320608">
                <w:rPr>
                  <w:lang w:val="en-US" w:eastAsia="en-GB"/>
                </w:rPr>
                <w:delText>Toolbox removed from scope</w:delText>
              </w:r>
            </w:del>
          </w:p>
          <w:p w14:paraId="0C7C5268" w14:textId="46623675" w:rsidR="003F24AF" w:rsidDel="00320608" w:rsidRDefault="003F24AF" w:rsidP="00C9651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del w:id="24" w:author="Ghita Benotmane" w:date="2016-10-04T11:28:00Z"/>
                <w:lang w:val="en-US" w:eastAsia="en-GB"/>
              </w:rPr>
            </w:pPr>
            <w:del w:id="25" w:author="Ghita Benotmane" w:date="2016-10-04T11:28:00Z">
              <w:r w:rsidDel="00320608">
                <w:rPr>
                  <w:lang w:val="en-US" w:eastAsia="en-GB"/>
                </w:rPr>
                <w:delText>Main navigation bar update (About &gt; Our Company</w:delText>
              </w:r>
              <w:r w:rsidR="00FD31DC" w:rsidDel="00320608">
                <w:rPr>
                  <w:lang w:val="en-US" w:eastAsia="en-GB"/>
                </w:rPr>
                <w:delText>; navigation specifications</w:delText>
              </w:r>
              <w:r w:rsidDel="00320608">
                <w:rPr>
                  <w:lang w:val="en-US" w:eastAsia="en-GB"/>
                </w:rPr>
                <w:delText>)</w:delText>
              </w:r>
            </w:del>
          </w:p>
          <w:p w14:paraId="31C6046E" w14:textId="062007DA" w:rsidR="00FD31DC" w:rsidRPr="00C96513" w:rsidDel="00320608" w:rsidRDefault="00FD31DC" w:rsidP="00C96513">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del w:id="26" w:author="Ghita Benotmane" w:date="2016-10-04T11:28:00Z"/>
                <w:lang w:val="en-US" w:eastAsia="en-GB"/>
              </w:rPr>
            </w:pPr>
            <w:del w:id="27" w:author="Ghita Benotmane" w:date="2016-10-04T11:28:00Z">
              <w:r w:rsidDel="00320608">
                <w:rPr>
                  <w:lang w:val="en-US" w:eastAsia="en-GB"/>
                </w:rPr>
                <w:delText xml:space="preserve">User interactions and look and feel for tags </w:delText>
              </w:r>
            </w:del>
          </w:p>
        </w:tc>
      </w:tr>
      <w:tr w:rsidR="00C96513" w:rsidDel="00320608" w14:paraId="47581CFA" w14:textId="4BCEF27A" w:rsidTr="00C96513">
        <w:trPr>
          <w:trHeight w:val="462"/>
          <w:del w:id="28" w:author="Ghita Benotmane" w:date="2016-10-04T11:28:00Z"/>
        </w:trPr>
        <w:tc>
          <w:tcPr>
            <w:cnfStyle w:val="001000000000" w:firstRow="0" w:lastRow="0" w:firstColumn="1" w:lastColumn="0" w:oddVBand="0" w:evenVBand="0" w:oddHBand="0" w:evenHBand="0" w:firstRowFirstColumn="0" w:firstRowLastColumn="0" w:lastRowFirstColumn="0" w:lastRowLastColumn="0"/>
            <w:tcW w:w="1439" w:type="dxa"/>
            <w:vAlign w:val="center"/>
          </w:tcPr>
          <w:p w14:paraId="0EED4585" w14:textId="1ED05AF7" w:rsidR="00C96513" w:rsidDel="00320608" w:rsidRDefault="00156FBD" w:rsidP="00C96513">
            <w:pPr>
              <w:rPr>
                <w:del w:id="29" w:author="Ghita Benotmane" w:date="2016-10-04T11:28:00Z"/>
                <w:lang w:val="en-US" w:eastAsia="en-GB"/>
              </w:rPr>
            </w:pPr>
            <w:del w:id="30" w:author="Ghita Benotmane" w:date="2016-10-04T11:28:00Z">
              <w:r w:rsidDel="00320608">
                <w:rPr>
                  <w:lang w:val="en-US" w:eastAsia="en-GB"/>
                </w:rPr>
                <w:delText>1.1</w:delText>
              </w:r>
              <w:r w:rsidR="0072699A" w:rsidDel="00320608">
                <w:rPr>
                  <w:lang w:val="en-US" w:eastAsia="en-GB"/>
                </w:rPr>
                <w:delText>.</w:delText>
              </w:r>
            </w:del>
          </w:p>
        </w:tc>
        <w:tc>
          <w:tcPr>
            <w:tcW w:w="1443" w:type="dxa"/>
            <w:vAlign w:val="center"/>
          </w:tcPr>
          <w:p w14:paraId="3F90C8BF" w14:textId="42DEF941" w:rsidR="00C96513" w:rsidDel="00320608" w:rsidRDefault="00156FBD" w:rsidP="00C96513">
            <w:pPr>
              <w:cnfStyle w:val="000000000000" w:firstRow="0" w:lastRow="0" w:firstColumn="0" w:lastColumn="0" w:oddVBand="0" w:evenVBand="0" w:oddHBand="0" w:evenHBand="0" w:firstRowFirstColumn="0" w:firstRowLastColumn="0" w:lastRowFirstColumn="0" w:lastRowLastColumn="0"/>
              <w:rPr>
                <w:del w:id="31" w:author="Ghita Benotmane" w:date="2016-10-04T11:28:00Z"/>
                <w:lang w:val="en-US" w:eastAsia="en-GB"/>
              </w:rPr>
            </w:pPr>
            <w:del w:id="32" w:author="Ghita Benotmane" w:date="2016-10-04T11:28:00Z">
              <w:r w:rsidDel="00320608">
                <w:rPr>
                  <w:lang w:val="en-US" w:eastAsia="en-GB"/>
                </w:rPr>
                <w:delText>02</w:delText>
              </w:r>
              <w:r w:rsidR="0072699A" w:rsidDel="00320608">
                <w:rPr>
                  <w:lang w:val="en-US" w:eastAsia="en-GB"/>
                </w:rPr>
                <w:delText>/09/2016</w:delText>
              </w:r>
            </w:del>
          </w:p>
        </w:tc>
        <w:tc>
          <w:tcPr>
            <w:tcW w:w="1878" w:type="dxa"/>
            <w:vAlign w:val="center"/>
          </w:tcPr>
          <w:p w14:paraId="30722187" w14:textId="3227F560" w:rsidR="00C96513" w:rsidDel="00320608" w:rsidRDefault="0072699A" w:rsidP="00C96513">
            <w:pPr>
              <w:cnfStyle w:val="000000000000" w:firstRow="0" w:lastRow="0" w:firstColumn="0" w:lastColumn="0" w:oddVBand="0" w:evenVBand="0" w:oddHBand="0" w:evenHBand="0" w:firstRowFirstColumn="0" w:firstRowLastColumn="0" w:lastRowFirstColumn="0" w:lastRowLastColumn="0"/>
              <w:rPr>
                <w:del w:id="33" w:author="Ghita Benotmane" w:date="2016-10-04T11:28:00Z"/>
                <w:lang w:val="en-US" w:eastAsia="en-GB"/>
              </w:rPr>
            </w:pPr>
            <w:del w:id="34" w:author="Ghita Benotmane" w:date="2016-10-04T11:28:00Z">
              <w:r w:rsidDel="00320608">
                <w:rPr>
                  <w:lang w:val="en-US" w:eastAsia="en-GB"/>
                </w:rPr>
                <w:delText>Avanade UX team</w:delText>
              </w:r>
            </w:del>
          </w:p>
        </w:tc>
        <w:tc>
          <w:tcPr>
            <w:tcW w:w="4473" w:type="dxa"/>
            <w:vAlign w:val="center"/>
          </w:tcPr>
          <w:p w14:paraId="1FF669FE" w14:textId="28F68105" w:rsidR="00C96513" w:rsidDel="00320608" w:rsidRDefault="0072699A" w:rsidP="00C96513">
            <w:pPr>
              <w:cnfStyle w:val="000000000000" w:firstRow="0" w:lastRow="0" w:firstColumn="0" w:lastColumn="0" w:oddVBand="0" w:evenVBand="0" w:oddHBand="0" w:evenHBand="0" w:firstRowFirstColumn="0" w:firstRowLastColumn="0" w:lastRowFirstColumn="0" w:lastRowLastColumn="0"/>
              <w:rPr>
                <w:del w:id="35" w:author="Ghita Benotmane" w:date="2016-10-04T11:28:00Z"/>
                <w:lang w:val="en-US" w:eastAsia="en-GB"/>
              </w:rPr>
            </w:pPr>
            <w:del w:id="36" w:author="Ghita Benotmane" w:date="2016-10-04T11:28:00Z">
              <w:r w:rsidDel="00320608">
                <w:rPr>
                  <w:lang w:val="en-US" w:eastAsia="en-GB"/>
                </w:rPr>
                <w:delText>Updates based on document review and Q&amp;A for Resources:</w:delText>
              </w:r>
            </w:del>
          </w:p>
          <w:p w14:paraId="14C3042C" w14:textId="70A0104C" w:rsidR="0072699A" w:rsidDel="00320608" w:rsidRDefault="0072699A" w:rsidP="00631BC1">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del w:id="37" w:author="Ghita Benotmane" w:date="2016-10-04T11:28:00Z"/>
                <w:lang w:val="en-US" w:eastAsia="en-GB"/>
              </w:rPr>
            </w:pPr>
            <w:del w:id="38" w:author="Ghita Benotmane" w:date="2016-10-04T11:28:00Z">
              <w:r w:rsidDel="00320608">
                <w:rPr>
                  <w:lang w:val="en-US" w:eastAsia="en-GB"/>
                </w:rPr>
                <w:delText>Behavior specified for a favorite document removal or change in access rights</w:delText>
              </w:r>
            </w:del>
          </w:p>
          <w:p w14:paraId="30D8C62F" w14:textId="1B8FA061" w:rsidR="0072699A" w:rsidDel="00320608" w:rsidRDefault="00606CAB" w:rsidP="00631BC1">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del w:id="39" w:author="Ghita Benotmane" w:date="2016-10-04T11:28:00Z"/>
                <w:lang w:val="en-US" w:eastAsia="en-GB"/>
              </w:rPr>
            </w:pPr>
            <w:del w:id="40" w:author="Ghita Benotmane" w:date="2016-10-04T11:28:00Z">
              <w:r w:rsidDel="00320608">
                <w:rPr>
                  <w:lang w:val="en-US" w:eastAsia="en-GB"/>
                </w:rPr>
                <w:delText>Behavior specified for “sort by” action on Resources list view</w:delText>
              </w:r>
            </w:del>
          </w:p>
          <w:p w14:paraId="1A230ADD" w14:textId="0BF948BC" w:rsidR="00DB4DDB" w:rsidDel="00320608" w:rsidRDefault="00DB4DDB" w:rsidP="00631BC1">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del w:id="41" w:author="Ghita Benotmane" w:date="2016-10-04T11:28:00Z"/>
                <w:lang w:val="en-US" w:eastAsia="en-GB"/>
              </w:rPr>
            </w:pPr>
            <w:del w:id="42" w:author="Ghita Benotmane" w:date="2016-10-04T11:28:00Z">
              <w:r w:rsidDel="00320608">
                <w:rPr>
                  <w:lang w:val="en-US" w:eastAsia="en-GB"/>
                </w:rPr>
                <w:delText xml:space="preserve">UI specified for link display (Quick Links component) </w:delText>
              </w:r>
            </w:del>
          </w:p>
          <w:p w14:paraId="021CBFC7" w14:textId="31E55547" w:rsidR="004F0FD1" w:rsidDel="00320608" w:rsidRDefault="004F0FD1" w:rsidP="00631BC1">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del w:id="43" w:author="Ghita Benotmane" w:date="2016-10-04T11:28:00Z"/>
                <w:lang w:val="en-US" w:eastAsia="en-GB"/>
              </w:rPr>
            </w:pPr>
            <w:del w:id="44" w:author="Ghita Benotmane" w:date="2016-10-04T11:28:00Z">
              <w:r w:rsidDel="00320608">
                <w:rPr>
                  <w:lang w:val="en-US" w:eastAsia="en-GB"/>
                </w:rPr>
                <w:delText>Default ordering of Resources on the Topic page Library component</w:delText>
              </w:r>
            </w:del>
          </w:p>
          <w:p w14:paraId="257CFF3A" w14:textId="3790DF2F" w:rsidR="004F0FD1" w:rsidRPr="0072699A" w:rsidDel="00320608" w:rsidRDefault="004F0FD1" w:rsidP="00631BC1">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del w:id="45" w:author="Ghita Benotmane" w:date="2016-10-04T11:28:00Z"/>
                <w:lang w:val="en-US" w:eastAsia="en-GB"/>
              </w:rPr>
            </w:pPr>
            <w:del w:id="46" w:author="Ghita Benotmane" w:date="2016-10-04T11:28:00Z">
              <w:r w:rsidDel="00320608">
                <w:rPr>
                  <w:lang w:val="en-US" w:eastAsia="en-GB"/>
                </w:rPr>
                <w:delText>“Engage” and “Featured” component removed from the Brand template</w:delText>
              </w:r>
            </w:del>
          </w:p>
        </w:tc>
      </w:tr>
      <w:tr w:rsidR="00614F2B" w:rsidDel="00320608" w14:paraId="392D27B7" w14:textId="548F36B9" w:rsidTr="00C96513">
        <w:trPr>
          <w:cnfStyle w:val="000000100000" w:firstRow="0" w:lastRow="0" w:firstColumn="0" w:lastColumn="0" w:oddVBand="0" w:evenVBand="0" w:oddHBand="1" w:evenHBand="0" w:firstRowFirstColumn="0" w:firstRowLastColumn="0" w:lastRowFirstColumn="0" w:lastRowLastColumn="0"/>
          <w:trHeight w:val="462"/>
          <w:del w:id="47" w:author="Ghita Benotmane" w:date="2016-10-04T11:28:00Z"/>
        </w:trPr>
        <w:tc>
          <w:tcPr>
            <w:cnfStyle w:val="001000000000" w:firstRow="0" w:lastRow="0" w:firstColumn="1" w:lastColumn="0" w:oddVBand="0" w:evenVBand="0" w:oddHBand="0" w:evenHBand="0" w:firstRowFirstColumn="0" w:firstRowLastColumn="0" w:lastRowFirstColumn="0" w:lastRowLastColumn="0"/>
            <w:tcW w:w="1439" w:type="dxa"/>
            <w:vAlign w:val="center"/>
          </w:tcPr>
          <w:p w14:paraId="0590F1AE" w14:textId="72DEB82E" w:rsidR="00614F2B" w:rsidDel="00320608" w:rsidRDefault="00614F2B" w:rsidP="00C96513">
            <w:pPr>
              <w:rPr>
                <w:del w:id="48" w:author="Ghita Benotmane" w:date="2016-10-04T11:28:00Z"/>
                <w:lang w:val="en-US" w:eastAsia="en-GB"/>
              </w:rPr>
            </w:pPr>
            <w:del w:id="49" w:author="Ghita Benotmane" w:date="2016-10-04T11:28:00Z">
              <w:r w:rsidDel="00320608">
                <w:rPr>
                  <w:lang w:val="en-US" w:eastAsia="en-GB"/>
                </w:rPr>
                <w:delText>2.0.</w:delText>
              </w:r>
            </w:del>
          </w:p>
        </w:tc>
        <w:tc>
          <w:tcPr>
            <w:tcW w:w="1443" w:type="dxa"/>
            <w:vAlign w:val="center"/>
          </w:tcPr>
          <w:p w14:paraId="24944587" w14:textId="4C6569D7" w:rsidR="00614F2B" w:rsidDel="00320608" w:rsidRDefault="00614F2B" w:rsidP="00C96513">
            <w:pPr>
              <w:cnfStyle w:val="000000100000" w:firstRow="0" w:lastRow="0" w:firstColumn="0" w:lastColumn="0" w:oddVBand="0" w:evenVBand="0" w:oddHBand="1" w:evenHBand="0" w:firstRowFirstColumn="0" w:firstRowLastColumn="0" w:lastRowFirstColumn="0" w:lastRowLastColumn="0"/>
              <w:rPr>
                <w:del w:id="50" w:author="Ghita Benotmane" w:date="2016-10-04T11:28:00Z"/>
                <w:lang w:val="en-US" w:eastAsia="en-GB"/>
              </w:rPr>
            </w:pPr>
            <w:del w:id="51" w:author="Ghita Benotmane" w:date="2016-10-04T11:28:00Z">
              <w:r w:rsidDel="00320608">
                <w:rPr>
                  <w:lang w:val="en-US" w:eastAsia="en-GB"/>
                </w:rPr>
                <w:delText>09/09/2016</w:delText>
              </w:r>
            </w:del>
          </w:p>
        </w:tc>
        <w:tc>
          <w:tcPr>
            <w:tcW w:w="1878" w:type="dxa"/>
            <w:vAlign w:val="center"/>
          </w:tcPr>
          <w:p w14:paraId="673C110D" w14:textId="5CBC0DC4" w:rsidR="00614F2B" w:rsidDel="00320608" w:rsidRDefault="00614F2B" w:rsidP="00C96513">
            <w:pPr>
              <w:cnfStyle w:val="000000100000" w:firstRow="0" w:lastRow="0" w:firstColumn="0" w:lastColumn="0" w:oddVBand="0" w:evenVBand="0" w:oddHBand="1" w:evenHBand="0" w:firstRowFirstColumn="0" w:firstRowLastColumn="0" w:lastRowFirstColumn="0" w:lastRowLastColumn="0"/>
              <w:rPr>
                <w:del w:id="52" w:author="Ghita Benotmane" w:date="2016-10-04T11:28:00Z"/>
                <w:lang w:val="en-US" w:eastAsia="en-GB"/>
              </w:rPr>
            </w:pPr>
            <w:del w:id="53" w:author="Ghita Benotmane" w:date="2016-10-04T11:28:00Z">
              <w:r w:rsidDel="00320608">
                <w:rPr>
                  <w:lang w:val="en-US" w:eastAsia="en-GB"/>
                </w:rPr>
                <w:delText xml:space="preserve">Avanade UX team </w:delText>
              </w:r>
            </w:del>
          </w:p>
        </w:tc>
        <w:tc>
          <w:tcPr>
            <w:tcW w:w="4473" w:type="dxa"/>
            <w:vAlign w:val="center"/>
          </w:tcPr>
          <w:p w14:paraId="19EFDD07" w14:textId="074CC2CD" w:rsidR="00614F2B" w:rsidDel="00320608" w:rsidRDefault="00614F2B" w:rsidP="00C96513">
            <w:pPr>
              <w:cnfStyle w:val="000000100000" w:firstRow="0" w:lastRow="0" w:firstColumn="0" w:lastColumn="0" w:oddVBand="0" w:evenVBand="0" w:oddHBand="1" w:evenHBand="0" w:firstRowFirstColumn="0" w:firstRowLastColumn="0" w:lastRowFirstColumn="0" w:lastRowLastColumn="0"/>
              <w:rPr>
                <w:del w:id="54" w:author="Ghita Benotmane" w:date="2016-10-04T11:28:00Z"/>
                <w:lang w:val="en-US" w:eastAsia="en-GB"/>
              </w:rPr>
            </w:pPr>
            <w:del w:id="55" w:author="Ghita Benotmane" w:date="2016-10-04T11:28:00Z">
              <w:r w:rsidDel="00320608">
                <w:rPr>
                  <w:lang w:val="en-US" w:eastAsia="en-GB"/>
                </w:rPr>
                <w:delText>Updates based on document review with Paul, Pete</w:delText>
              </w:r>
              <w:r w:rsidR="002167F4" w:rsidDel="00320608">
                <w:rPr>
                  <w:lang w:val="en-US" w:eastAsia="en-GB"/>
                </w:rPr>
                <w:delText>r</w:delText>
              </w:r>
              <w:r w:rsidDel="00320608">
                <w:rPr>
                  <w:lang w:val="en-US" w:eastAsia="en-GB"/>
                </w:rPr>
                <w:delText>Pete and Fadia:</w:delText>
              </w:r>
            </w:del>
          </w:p>
          <w:p w14:paraId="0B8FC70E" w14:textId="1093CA3D" w:rsidR="00614F2B" w:rsidDel="00320608" w:rsidRDefault="00614F2B" w:rsidP="00E76C2C">
            <w:pPr>
              <w:pStyle w:val="ListParagraph"/>
              <w:numPr>
                <w:ilvl w:val="0"/>
                <w:numId w:val="52"/>
              </w:numPr>
              <w:cnfStyle w:val="000000100000" w:firstRow="0" w:lastRow="0" w:firstColumn="0" w:lastColumn="0" w:oddVBand="0" w:evenVBand="0" w:oddHBand="1" w:evenHBand="0" w:firstRowFirstColumn="0" w:firstRowLastColumn="0" w:lastRowFirstColumn="0" w:lastRowLastColumn="0"/>
              <w:rPr>
                <w:del w:id="56" w:author="Ghita Benotmane" w:date="2016-10-04T11:28:00Z"/>
                <w:lang w:val="en-US" w:eastAsia="en-GB"/>
              </w:rPr>
            </w:pPr>
            <w:del w:id="57" w:author="Ghita Benotmane" w:date="2016-10-04T11:28:00Z">
              <w:r w:rsidDel="00320608">
                <w:rPr>
                  <w:lang w:val="en-US" w:eastAsia="en-GB"/>
                </w:rPr>
                <w:delText>Update of last version of Functional Specifications for Phase 1</w:delText>
              </w:r>
            </w:del>
          </w:p>
          <w:p w14:paraId="19D887E3" w14:textId="0ECF79D6" w:rsidR="00614F2B" w:rsidDel="00320608" w:rsidRDefault="00614F2B" w:rsidP="00E76C2C">
            <w:pPr>
              <w:pStyle w:val="ListParagraph"/>
              <w:numPr>
                <w:ilvl w:val="0"/>
                <w:numId w:val="52"/>
              </w:numPr>
              <w:cnfStyle w:val="000000100000" w:firstRow="0" w:lastRow="0" w:firstColumn="0" w:lastColumn="0" w:oddVBand="0" w:evenVBand="0" w:oddHBand="1" w:evenHBand="0" w:firstRowFirstColumn="0" w:firstRowLastColumn="0" w:lastRowFirstColumn="0" w:lastRowLastColumn="0"/>
              <w:rPr>
                <w:del w:id="58" w:author="Ghita Benotmane" w:date="2016-10-04T11:28:00Z"/>
                <w:lang w:val="en-US" w:eastAsia="en-GB"/>
              </w:rPr>
            </w:pPr>
            <w:del w:id="59" w:author="Ghita Benotmane" w:date="2016-10-04T11:28:00Z">
              <w:r w:rsidDel="00320608">
                <w:rPr>
                  <w:lang w:val="en-US" w:eastAsia="en-GB"/>
                </w:rPr>
                <w:delText>Update on wording: “Function Page” becomes “Generic topic page”</w:delText>
              </w:r>
            </w:del>
          </w:p>
          <w:p w14:paraId="066704BB" w14:textId="35E2B038" w:rsidR="002C758D" w:rsidRPr="00614F2B" w:rsidDel="00320608" w:rsidRDefault="002C758D" w:rsidP="00E76C2C">
            <w:pPr>
              <w:pStyle w:val="ListParagraph"/>
              <w:numPr>
                <w:ilvl w:val="0"/>
                <w:numId w:val="52"/>
              </w:numPr>
              <w:cnfStyle w:val="000000100000" w:firstRow="0" w:lastRow="0" w:firstColumn="0" w:lastColumn="0" w:oddVBand="0" w:evenVBand="0" w:oddHBand="1" w:evenHBand="0" w:firstRowFirstColumn="0" w:firstRowLastColumn="0" w:lastRowFirstColumn="0" w:lastRowLastColumn="0"/>
              <w:rPr>
                <w:del w:id="60" w:author="Ghita Benotmane" w:date="2016-10-04T11:28:00Z"/>
                <w:lang w:val="en-US" w:eastAsia="en-GB"/>
              </w:rPr>
            </w:pPr>
            <w:del w:id="61" w:author="Ghita Benotmane" w:date="2016-10-04T11:28:00Z">
              <w:r w:rsidDel="00320608">
                <w:rPr>
                  <w:lang w:val="en-US" w:eastAsia="en-GB"/>
                </w:rPr>
                <w:delText>Addition of chapter 17 to specify publishing process use cases</w:delText>
              </w:r>
            </w:del>
          </w:p>
        </w:tc>
      </w:tr>
      <w:tr w:rsidR="00E656A7" w:rsidDel="00320608" w14:paraId="5B208EF6" w14:textId="2AD37EF3" w:rsidTr="00C96513">
        <w:trPr>
          <w:trHeight w:val="462"/>
          <w:del w:id="62" w:author="Ghita Benotmane" w:date="2016-10-04T11:28:00Z"/>
        </w:trPr>
        <w:tc>
          <w:tcPr>
            <w:cnfStyle w:val="001000000000" w:firstRow="0" w:lastRow="0" w:firstColumn="1" w:lastColumn="0" w:oddVBand="0" w:evenVBand="0" w:oddHBand="0" w:evenHBand="0" w:firstRowFirstColumn="0" w:firstRowLastColumn="0" w:lastRowFirstColumn="0" w:lastRowLastColumn="0"/>
            <w:tcW w:w="1439" w:type="dxa"/>
            <w:vAlign w:val="center"/>
          </w:tcPr>
          <w:p w14:paraId="268923D5" w14:textId="6AC4AA4F" w:rsidR="00E656A7" w:rsidDel="00320608" w:rsidRDefault="00E656A7" w:rsidP="00C96513">
            <w:pPr>
              <w:rPr>
                <w:del w:id="63" w:author="Ghita Benotmane" w:date="2016-10-04T11:28:00Z"/>
                <w:lang w:val="en-US" w:eastAsia="en-GB"/>
              </w:rPr>
            </w:pPr>
            <w:del w:id="64" w:author="Ghita Benotmane" w:date="2016-10-04T11:28:00Z">
              <w:r w:rsidDel="00320608">
                <w:rPr>
                  <w:lang w:val="en-US" w:eastAsia="en-GB"/>
                </w:rPr>
                <w:delText>2.1.</w:delText>
              </w:r>
            </w:del>
          </w:p>
        </w:tc>
        <w:tc>
          <w:tcPr>
            <w:tcW w:w="1443" w:type="dxa"/>
            <w:vAlign w:val="center"/>
          </w:tcPr>
          <w:p w14:paraId="76306104" w14:textId="7DCDD422" w:rsidR="00E656A7" w:rsidDel="00320608" w:rsidRDefault="00E656A7" w:rsidP="00C96513">
            <w:pPr>
              <w:cnfStyle w:val="000000000000" w:firstRow="0" w:lastRow="0" w:firstColumn="0" w:lastColumn="0" w:oddVBand="0" w:evenVBand="0" w:oddHBand="0" w:evenHBand="0" w:firstRowFirstColumn="0" w:firstRowLastColumn="0" w:lastRowFirstColumn="0" w:lastRowLastColumn="0"/>
              <w:rPr>
                <w:del w:id="65" w:author="Ghita Benotmane" w:date="2016-10-04T11:28:00Z"/>
                <w:lang w:val="en-US" w:eastAsia="en-GB"/>
              </w:rPr>
            </w:pPr>
            <w:del w:id="66" w:author="Ghita Benotmane" w:date="2016-10-04T11:28:00Z">
              <w:r w:rsidDel="00320608">
                <w:rPr>
                  <w:lang w:val="en-US" w:eastAsia="en-GB"/>
                </w:rPr>
                <w:delText>13/09/2016</w:delText>
              </w:r>
            </w:del>
          </w:p>
        </w:tc>
        <w:tc>
          <w:tcPr>
            <w:tcW w:w="1878" w:type="dxa"/>
            <w:vAlign w:val="center"/>
          </w:tcPr>
          <w:p w14:paraId="3906D0F6" w14:textId="04FD4C73" w:rsidR="00E656A7" w:rsidDel="00320608" w:rsidRDefault="00E656A7" w:rsidP="00C96513">
            <w:pPr>
              <w:cnfStyle w:val="000000000000" w:firstRow="0" w:lastRow="0" w:firstColumn="0" w:lastColumn="0" w:oddVBand="0" w:evenVBand="0" w:oddHBand="0" w:evenHBand="0" w:firstRowFirstColumn="0" w:firstRowLastColumn="0" w:lastRowFirstColumn="0" w:lastRowLastColumn="0"/>
              <w:rPr>
                <w:del w:id="67" w:author="Ghita Benotmane" w:date="2016-10-04T11:28:00Z"/>
                <w:lang w:val="en-US" w:eastAsia="en-GB"/>
              </w:rPr>
            </w:pPr>
            <w:del w:id="68" w:author="Ghita Benotmane" w:date="2016-10-04T11:28:00Z">
              <w:r w:rsidDel="00320608">
                <w:rPr>
                  <w:lang w:val="en-US" w:eastAsia="en-GB"/>
                </w:rPr>
                <w:delText>Avanade UX team</w:delText>
              </w:r>
            </w:del>
          </w:p>
        </w:tc>
        <w:tc>
          <w:tcPr>
            <w:tcW w:w="4473" w:type="dxa"/>
            <w:vAlign w:val="center"/>
          </w:tcPr>
          <w:p w14:paraId="6F6BB5D1" w14:textId="03C3CCF0" w:rsidR="00E656A7" w:rsidDel="00320608" w:rsidRDefault="00E656A7" w:rsidP="00C96513">
            <w:pPr>
              <w:cnfStyle w:val="000000000000" w:firstRow="0" w:lastRow="0" w:firstColumn="0" w:lastColumn="0" w:oddVBand="0" w:evenVBand="0" w:oddHBand="0" w:evenHBand="0" w:firstRowFirstColumn="0" w:firstRowLastColumn="0" w:lastRowFirstColumn="0" w:lastRowLastColumn="0"/>
              <w:rPr>
                <w:del w:id="69" w:author="Ghita Benotmane" w:date="2016-10-04T11:28:00Z"/>
                <w:lang w:val="en-US" w:eastAsia="en-GB"/>
              </w:rPr>
            </w:pPr>
            <w:del w:id="70" w:author="Ghita Benotmane" w:date="2016-10-04T11:28:00Z">
              <w:r w:rsidDel="00320608">
                <w:rPr>
                  <w:lang w:val="en-US" w:eastAsia="en-GB"/>
                </w:rPr>
                <w:delText>Updates based on document review with Alvaro</w:delText>
              </w:r>
            </w:del>
          </w:p>
          <w:p w14:paraId="2F79E279" w14:textId="003065BF" w:rsidR="00E656A7" w:rsidDel="00320608" w:rsidRDefault="00E656A7" w:rsidP="00E76C2C">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del w:id="71" w:author="Ghita Benotmane" w:date="2016-10-04T11:28:00Z"/>
                <w:lang w:val="en-US" w:eastAsia="en-GB"/>
              </w:rPr>
            </w:pPr>
            <w:del w:id="72" w:author="Ghita Benotmane" w:date="2016-10-04T11:28:00Z">
              <w:r w:rsidDel="00320608">
                <w:rPr>
                  <w:lang w:val="en-US" w:eastAsia="en-GB"/>
                </w:rPr>
                <w:delText>Move publishers use case inside the Resources and Topic pages sections</w:delText>
              </w:r>
              <w:r w:rsidR="006956A1" w:rsidDel="00320608">
                <w:rPr>
                  <w:lang w:val="en-US" w:eastAsia="en-GB"/>
                </w:rPr>
                <w:delText xml:space="preserve"> to keep same </w:delText>
              </w:r>
              <w:r w:rsidR="00F8483E" w:rsidDel="00320608">
                <w:rPr>
                  <w:lang w:val="en-US" w:eastAsia="en-GB"/>
                </w:rPr>
                <w:delText>numeration</w:delText>
              </w:r>
              <w:r w:rsidR="006956A1" w:rsidDel="00320608">
                <w:rPr>
                  <w:lang w:val="en-US" w:eastAsia="en-GB"/>
                </w:rPr>
                <w:delText xml:space="preserve"> as phase 1 document</w:delText>
              </w:r>
            </w:del>
          </w:p>
          <w:p w14:paraId="1307BB95" w14:textId="4A65781A" w:rsidR="00E656A7" w:rsidDel="00320608" w:rsidRDefault="00F8483E" w:rsidP="00E76C2C">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del w:id="73" w:author="Ghita Benotmane" w:date="2016-10-04T11:28:00Z"/>
                <w:lang w:val="en-US" w:eastAsia="en-GB"/>
              </w:rPr>
            </w:pPr>
            <w:del w:id="74" w:author="Ghita Benotmane" w:date="2016-10-04T11:28:00Z">
              <w:r w:rsidDel="00320608">
                <w:rPr>
                  <w:lang w:val="en-US" w:eastAsia="en-GB"/>
                </w:rPr>
                <w:delText xml:space="preserve">All specifications that impact phase 1 functional scope are presented as additional PBIs </w:delText>
              </w:r>
              <w:r w:rsidR="006F30A4" w:rsidDel="00320608">
                <w:rPr>
                  <w:lang w:val="en-US" w:eastAsia="en-GB"/>
                </w:rPr>
                <w:delText>(</w:delText>
              </w:r>
              <w:r w:rsidR="006F30A4" w:rsidRPr="00E76C2C" w:rsidDel="00320608">
                <w:rPr>
                  <w:highlight w:val="yellow"/>
                  <w:lang w:val="en-US" w:eastAsia="en-GB"/>
                </w:rPr>
                <w:delText>“New PBI”</w:delText>
              </w:r>
              <w:r w:rsidR="006F30A4" w:rsidDel="00320608">
                <w:rPr>
                  <w:lang w:val="en-US" w:eastAsia="en-GB"/>
                </w:rPr>
                <w:delText xml:space="preserve">) </w:delText>
              </w:r>
              <w:r w:rsidDel="00320608">
                <w:rPr>
                  <w:lang w:val="en-US" w:eastAsia="en-GB"/>
                </w:rPr>
                <w:delText xml:space="preserve">and highlighted in yellow </w:delText>
              </w:r>
            </w:del>
          </w:p>
          <w:p w14:paraId="62F56844" w14:textId="48CFF16C" w:rsidR="00325E39" w:rsidDel="00320608" w:rsidRDefault="00325E39" w:rsidP="00E76C2C">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del w:id="75" w:author="Ghita Benotmane" w:date="2016-10-04T11:28:00Z"/>
                <w:lang w:val="en-US" w:eastAsia="en-GB"/>
              </w:rPr>
            </w:pPr>
            <w:del w:id="76" w:author="Ghita Benotmane" w:date="2016-10-04T11:28:00Z">
              <w:r w:rsidDel="00320608">
                <w:rPr>
                  <w:lang w:val="en-US" w:eastAsia="en-GB"/>
                </w:rPr>
                <w:delText>Removed “bookmark” concept from functional scope</w:delText>
              </w:r>
            </w:del>
          </w:p>
          <w:p w14:paraId="558B469B" w14:textId="445C7A7A" w:rsidR="000A7752" w:rsidRPr="00E656A7" w:rsidDel="00320608" w:rsidRDefault="000A7752" w:rsidP="00E76C2C">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del w:id="77" w:author="Ghita Benotmane" w:date="2016-10-04T11:28:00Z"/>
                <w:lang w:val="en-US" w:eastAsia="en-GB"/>
              </w:rPr>
            </w:pPr>
            <w:del w:id="78" w:author="Ghita Benotmane" w:date="2016-10-04T11:28:00Z">
              <w:r w:rsidDel="00320608">
                <w:rPr>
                  <w:lang w:val="en-US" w:eastAsia="en-GB"/>
                </w:rPr>
                <w:delText xml:space="preserve">Align specifications of the “Engage” component on topic pages to already specified user interactions </w:delText>
              </w:r>
            </w:del>
          </w:p>
        </w:tc>
      </w:tr>
      <w:tr w:rsidR="002167F4" w:rsidDel="00320608" w14:paraId="2818E6F3" w14:textId="1AF021DD" w:rsidTr="00C96513">
        <w:trPr>
          <w:cnfStyle w:val="000000100000" w:firstRow="0" w:lastRow="0" w:firstColumn="0" w:lastColumn="0" w:oddVBand="0" w:evenVBand="0" w:oddHBand="1" w:evenHBand="0" w:firstRowFirstColumn="0" w:firstRowLastColumn="0" w:lastRowFirstColumn="0" w:lastRowLastColumn="0"/>
          <w:trHeight w:val="462"/>
          <w:del w:id="79" w:author="Ghita Benotmane" w:date="2016-10-04T11:28:00Z"/>
        </w:trPr>
        <w:tc>
          <w:tcPr>
            <w:cnfStyle w:val="001000000000" w:firstRow="0" w:lastRow="0" w:firstColumn="1" w:lastColumn="0" w:oddVBand="0" w:evenVBand="0" w:oddHBand="0" w:evenHBand="0" w:firstRowFirstColumn="0" w:firstRowLastColumn="0" w:lastRowFirstColumn="0" w:lastRowLastColumn="0"/>
            <w:tcW w:w="1439" w:type="dxa"/>
            <w:vAlign w:val="center"/>
          </w:tcPr>
          <w:p w14:paraId="709C9601" w14:textId="11CF9653" w:rsidR="002167F4" w:rsidDel="00320608" w:rsidRDefault="002167F4" w:rsidP="00C96513">
            <w:pPr>
              <w:rPr>
                <w:del w:id="80" w:author="Ghita Benotmane" w:date="2016-10-04T11:28:00Z"/>
                <w:lang w:val="en-US" w:eastAsia="en-GB"/>
              </w:rPr>
            </w:pPr>
            <w:del w:id="81" w:author="Ghita Benotmane" w:date="2016-10-04T11:28:00Z">
              <w:r w:rsidDel="00320608">
                <w:rPr>
                  <w:lang w:val="en-US" w:eastAsia="en-GB"/>
                </w:rPr>
                <w:delText>3.1.</w:delText>
              </w:r>
            </w:del>
          </w:p>
        </w:tc>
        <w:tc>
          <w:tcPr>
            <w:tcW w:w="1443" w:type="dxa"/>
            <w:vAlign w:val="center"/>
          </w:tcPr>
          <w:p w14:paraId="42339774" w14:textId="56CBC84E" w:rsidR="002167F4" w:rsidDel="00320608" w:rsidRDefault="002167F4" w:rsidP="00C96513">
            <w:pPr>
              <w:cnfStyle w:val="000000100000" w:firstRow="0" w:lastRow="0" w:firstColumn="0" w:lastColumn="0" w:oddVBand="0" w:evenVBand="0" w:oddHBand="1" w:evenHBand="0" w:firstRowFirstColumn="0" w:firstRowLastColumn="0" w:lastRowFirstColumn="0" w:lastRowLastColumn="0"/>
              <w:rPr>
                <w:del w:id="82" w:author="Ghita Benotmane" w:date="2016-10-04T11:28:00Z"/>
                <w:lang w:val="en-US" w:eastAsia="en-GB"/>
              </w:rPr>
            </w:pPr>
            <w:del w:id="83" w:author="Ghita Benotmane" w:date="2016-10-04T11:28:00Z">
              <w:r w:rsidDel="00320608">
                <w:rPr>
                  <w:lang w:val="en-US" w:eastAsia="en-GB"/>
                </w:rPr>
                <w:delText>15/09/2016</w:delText>
              </w:r>
            </w:del>
          </w:p>
        </w:tc>
        <w:tc>
          <w:tcPr>
            <w:tcW w:w="1878" w:type="dxa"/>
            <w:vAlign w:val="center"/>
          </w:tcPr>
          <w:p w14:paraId="504616FB" w14:textId="69D3C67D" w:rsidR="002167F4" w:rsidDel="00320608" w:rsidRDefault="002167F4" w:rsidP="00C96513">
            <w:pPr>
              <w:cnfStyle w:val="000000100000" w:firstRow="0" w:lastRow="0" w:firstColumn="0" w:lastColumn="0" w:oddVBand="0" w:evenVBand="0" w:oddHBand="1" w:evenHBand="0" w:firstRowFirstColumn="0" w:firstRowLastColumn="0" w:lastRowFirstColumn="0" w:lastRowLastColumn="0"/>
              <w:rPr>
                <w:del w:id="84" w:author="Ghita Benotmane" w:date="2016-10-04T11:28:00Z"/>
                <w:lang w:val="en-US" w:eastAsia="en-GB"/>
              </w:rPr>
            </w:pPr>
            <w:del w:id="85" w:author="Ghita Benotmane" w:date="2016-10-04T11:28:00Z">
              <w:r w:rsidDel="00320608">
                <w:rPr>
                  <w:lang w:val="en-US" w:eastAsia="en-GB"/>
                </w:rPr>
                <w:delText>Avanade UX</w:delText>
              </w:r>
            </w:del>
          </w:p>
        </w:tc>
        <w:tc>
          <w:tcPr>
            <w:tcW w:w="4473" w:type="dxa"/>
            <w:vAlign w:val="center"/>
          </w:tcPr>
          <w:p w14:paraId="4B504222" w14:textId="548BAD19" w:rsidR="002167F4" w:rsidDel="00320608" w:rsidRDefault="002167F4" w:rsidP="002167F4">
            <w:pPr>
              <w:cnfStyle w:val="000000100000" w:firstRow="0" w:lastRow="0" w:firstColumn="0" w:lastColumn="0" w:oddVBand="0" w:evenVBand="0" w:oddHBand="1" w:evenHBand="0" w:firstRowFirstColumn="0" w:firstRowLastColumn="0" w:lastRowFirstColumn="0" w:lastRowLastColumn="0"/>
              <w:rPr>
                <w:del w:id="86" w:author="Ghita Benotmane" w:date="2016-10-04T11:28:00Z"/>
                <w:lang w:val="en-US" w:eastAsia="en-GB"/>
              </w:rPr>
            </w:pPr>
            <w:del w:id="87" w:author="Ghita Benotmane" w:date="2016-10-04T11:28:00Z">
              <w:r w:rsidDel="00320608">
                <w:rPr>
                  <w:lang w:val="en-US" w:eastAsia="en-GB"/>
                </w:rPr>
                <w:delText>Updates based on document review with Alvaro, Fadia, Paul and Peter:</w:delText>
              </w:r>
            </w:del>
          </w:p>
          <w:p w14:paraId="314CC5A6" w14:textId="78DDCB68" w:rsidR="002167F4" w:rsidDel="00320608" w:rsidRDefault="002167F4" w:rsidP="00E76C2C">
            <w:pPr>
              <w:pStyle w:val="ListParagraph"/>
              <w:numPr>
                <w:ilvl w:val="0"/>
                <w:numId w:val="72"/>
              </w:numPr>
              <w:cnfStyle w:val="000000100000" w:firstRow="0" w:lastRow="0" w:firstColumn="0" w:lastColumn="0" w:oddVBand="0" w:evenVBand="0" w:oddHBand="1" w:evenHBand="0" w:firstRowFirstColumn="0" w:firstRowLastColumn="0" w:lastRowFirstColumn="0" w:lastRowLastColumn="0"/>
              <w:rPr>
                <w:del w:id="88" w:author="Ghita Benotmane" w:date="2016-10-04T11:28:00Z"/>
                <w:lang w:val="en-US" w:eastAsia="en-GB"/>
              </w:rPr>
            </w:pPr>
            <w:del w:id="89" w:author="Ghita Benotmane" w:date="2016-10-04T11:28:00Z">
              <w:r w:rsidDel="00320608">
                <w:rPr>
                  <w:lang w:val="en-US" w:eastAsia="en-GB"/>
                </w:rPr>
                <w:delText xml:space="preserve">Clarification of the mega menu organization </w:delText>
              </w:r>
            </w:del>
          </w:p>
          <w:p w14:paraId="6B186A48" w14:textId="07648D84" w:rsidR="002167F4" w:rsidDel="00320608" w:rsidRDefault="002167F4" w:rsidP="00E76C2C">
            <w:pPr>
              <w:pStyle w:val="ListParagraph"/>
              <w:numPr>
                <w:ilvl w:val="0"/>
                <w:numId w:val="72"/>
              </w:numPr>
              <w:cnfStyle w:val="000000100000" w:firstRow="0" w:lastRow="0" w:firstColumn="0" w:lastColumn="0" w:oddVBand="0" w:evenVBand="0" w:oddHBand="1" w:evenHBand="0" w:firstRowFirstColumn="0" w:firstRowLastColumn="0" w:lastRowFirstColumn="0" w:lastRowLastColumn="0"/>
              <w:rPr>
                <w:del w:id="90" w:author="Ghita Benotmane" w:date="2016-10-04T11:28:00Z"/>
                <w:lang w:val="en-US" w:eastAsia="en-GB"/>
              </w:rPr>
            </w:pPr>
            <w:del w:id="91" w:author="Ghita Benotmane" w:date="2016-10-04T11:28:00Z">
              <w:r w:rsidDel="00320608">
                <w:rPr>
                  <w:lang w:val="en-US" w:eastAsia="en-GB"/>
                </w:rPr>
                <w:delText>Recommendation for adding resources selection to the onboarding</w:delText>
              </w:r>
            </w:del>
          </w:p>
          <w:p w14:paraId="1C57DF1B" w14:textId="25202642" w:rsidR="002167F4" w:rsidDel="00320608" w:rsidRDefault="002167F4" w:rsidP="00E76C2C">
            <w:pPr>
              <w:pStyle w:val="ListParagraph"/>
              <w:numPr>
                <w:ilvl w:val="0"/>
                <w:numId w:val="72"/>
              </w:numPr>
              <w:cnfStyle w:val="000000100000" w:firstRow="0" w:lastRow="0" w:firstColumn="0" w:lastColumn="0" w:oddVBand="0" w:evenVBand="0" w:oddHBand="1" w:evenHBand="0" w:firstRowFirstColumn="0" w:firstRowLastColumn="0" w:lastRowFirstColumn="0" w:lastRowLastColumn="0"/>
              <w:rPr>
                <w:del w:id="92" w:author="Ghita Benotmane" w:date="2016-10-04T11:28:00Z"/>
                <w:lang w:val="en-US" w:eastAsia="en-GB"/>
              </w:rPr>
            </w:pPr>
            <w:del w:id="93" w:author="Ghita Benotmane" w:date="2016-10-04T11:28:00Z">
              <w:r w:rsidDel="00320608">
                <w:rPr>
                  <w:lang w:val="en-US" w:eastAsia="en-GB"/>
                </w:rPr>
                <w:delText xml:space="preserve">Update of terminology </w:delText>
              </w:r>
              <w:r w:rsidR="00973116" w:rsidDel="00320608">
                <w:rPr>
                  <w:lang w:val="en-US" w:eastAsia="en-GB"/>
                </w:rPr>
                <w:delText xml:space="preserve">and tags &amp; button section </w:delText>
              </w:r>
            </w:del>
          </w:p>
          <w:p w14:paraId="2BEC6CDB" w14:textId="147300BD" w:rsidR="00836A96" w:rsidRPr="00791DCF" w:rsidDel="00320608" w:rsidRDefault="00791DCF" w:rsidP="00E76C2C">
            <w:pPr>
              <w:pStyle w:val="ListParagraph"/>
              <w:numPr>
                <w:ilvl w:val="0"/>
                <w:numId w:val="72"/>
              </w:numPr>
              <w:cnfStyle w:val="000000100000" w:firstRow="0" w:lastRow="0" w:firstColumn="0" w:lastColumn="0" w:oddVBand="0" w:evenVBand="0" w:oddHBand="1" w:evenHBand="0" w:firstRowFirstColumn="0" w:firstRowLastColumn="0" w:lastRowFirstColumn="0" w:lastRowLastColumn="0"/>
              <w:rPr>
                <w:del w:id="94" w:author="Ghita Benotmane" w:date="2016-10-04T11:28:00Z"/>
                <w:lang w:val="en-US" w:eastAsia="en-GB"/>
              </w:rPr>
            </w:pPr>
            <w:del w:id="95" w:author="Ghita Benotmane" w:date="2016-10-04T11:28:00Z">
              <w:r w:rsidDel="00320608">
                <w:rPr>
                  <w:lang w:val="en-US" w:eastAsia="en-GB"/>
                </w:rPr>
                <w:delText>Update of rules on ordering resources content (no</w:delText>
              </w:r>
              <w:r w:rsidRPr="00791DCF" w:rsidDel="00320608">
                <w:rPr>
                  <w:lang w:val="en-US" w:eastAsia="en-GB"/>
                </w:rPr>
                <w:delText xml:space="preserve"> most viewed, no</w:delText>
              </w:r>
              <w:r w:rsidDel="00320608">
                <w:rPr>
                  <w:lang w:val="en-US" w:eastAsia="en-GB"/>
                </w:rPr>
                <w:delText xml:space="preserve"> most added to favorites)</w:delText>
              </w:r>
              <w:r w:rsidRPr="00791DCF" w:rsidDel="00320608">
                <w:rPr>
                  <w:lang w:val="en-US" w:eastAsia="en-GB"/>
                </w:rPr>
                <w:delText xml:space="preserve"> </w:delText>
              </w:r>
            </w:del>
          </w:p>
        </w:tc>
      </w:tr>
    </w:tbl>
    <w:p w14:paraId="70088FB9" w14:textId="3A5FFD73" w:rsidR="00F00255" w:rsidRDefault="00F00255" w:rsidP="00F8191F">
      <w:pPr>
        <w:pStyle w:val="Contents"/>
      </w:pPr>
      <w:r>
        <w:lastRenderedPageBreak/>
        <w:t>Document History</w:t>
      </w:r>
    </w:p>
    <w:tbl>
      <w:tblPr>
        <w:tblStyle w:val="GridTable4-Accent4"/>
        <w:tblpPr w:leftFromText="180" w:rightFromText="180" w:vertAnchor="text" w:horzAnchor="margin" w:tblpY="744"/>
        <w:tblW w:w="9233" w:type="dxa"/>
        <w:tblLook w:val="04A0" w:firstRow="1" w:lastRow="0" w:firstColumn="1" w:lastColumn="0" w:noHBand="0" w:noVBand="1"/>
      </w:tblPr>
      <w:tblGrid>
        <w:gridCol w:w="1439"/>
        <w:gridCol w:w="1443"/>
        <w:gridCol w:w="1878"/>
        <w:gridCol w:w="4473"/>
      </w:tblGrid>
      <w:tr w:rsidR="00320608" w14:paraId="4F872838" w14:textId="77777777" w:rsidTr="001F6479">
        <w:trPr>
          <w:cnfStyle w:val="100000000000" w:firstRow="1" w:lastRow="0" w:firstColumn="0" w:lastColumn="0" w:oddVBand="0" w:evenVBand="0" w:oddHBand="0" w:evenHBand="0" w:firstRowFirstColumn="0" w:firstRowLastColumn="0" w:lastRowFirstColumn="0" w:lastRowLastColumn="0"/>
          <w:trHeight w:val="387"/>
          <w:ins w:id="96" w:author="Ghita Benotmane" w:date="2016-10-04T11:28:00Z"/>
        </w:trPr>
        <w:tc>
          <w:tcPr>
            <w:cnfStyle w:val="001000000000" w:firstRow="0" w:lastRow="0" w:firstColumn="1" w:lastColumn="0" w:oddVBand="0" w:evenVBand="0" w:oddHBand="0" w:evenHBand="0" w:firstRowFirstColumn="0" w:firstRowLastColumn="0" w:lastRowFirstColumn="0" w:lastRowLastColumn="0"/>
            <w:tcW w:w="1439" w:type="dxa"/>
            <w:vAlign w:val="center"/>
          </w:tcPr>
          <w:p w14:paraId="5021E858" w14:textId="77777777" w:rsidR="00320608" w:rsidRDefault="00320608" w:rsidP="001F6479">
            <w:pPr>
              <w:rPr>
                <w:ins w:id="97" w:author="Ghita Benotmane" w:date="2016-10-04T11:28:00Z"/>
                <w:lang w:val="en-US" w:eastAsia="en-GB"/>
              </w:rPr>
            </w:pPr>
            <w:ins w:id="98" w:author="Ghita Benotmane" w:date="2016-10-04T11:28:00Z">
              <w:r>
                <w:rPr>
                  <w:lang w:val="en-US" w:eastAsia="en-GB"/>
                </w:rPr>
                <w:t>Version</w:t>
              </w:r>
            </w:ins>
          </w:p>
        </w:tc>
        <w:tc>
          <w:tcPr>
            <w:tcW w:w="1443" w:type="dxa"/>
            <w:vAlign w:val="center"/>
          </w:tcPr>
          <w:p w14:paraId="3FDB5C00" w14:textId="77777777" w:rsidR="00320608" w:rsidRDefault="00320608" w:rsidP="001F6479">
            <w:pPr>
              <w:cnfStyle w:val="100000000000" w:firstRow="1" w:lastRow="0" w:firstColumn="0" w:lastColumn="0" w:oddVBand="0" w:evenVBand="0" w:oddHBand="0" w:evenHBand="0" w:firstRowFirstColumn="0" w:firstRowLastColumn="0" w:lastRowFirstColumn="0" w:lastRowLastColumn="0"/>
              <w:rPr>
                <w:ins w:id="99" w:author="Ghita Benotmane" w:date="2016-10-04T11:28:00Z"/>
                <w:lang w:val="en-US" w:eastAsia="en-GB"/>
              </w:rPr>
            </w:pPr>
            <w:ins w:id="100" w:author="Ghita Benotmane" w:date="2016-10-04T11:28:00Z">
              <w:r>
                <w:rPr>
                  <w:lang w:val="en-US" w:eastAsia="en-GB"/>
                </w:rPr>
                <w:t>Date</w:t>
              </w:r>
            </w:ins>
          </w:p>
        </w:tc>
        <w:tc>
          <w:tcPr>
            <w:tcW w:w="1878" w:type="dxa"/>
            <w:vAlign w:val="center"/>
          </w:tcPr>
          <w:p w14:paraId="5D653248" w14:textId="77777777" w:rsidR="00320608" w:rsidRDefault="00320608" w:rsidP="001F6479">
            <w:pPr>
              <w:cnfStyle w:val="100000000000" w:firstRow="1" w:lastRow="0" w:firstColumn="0" w:lastColumn="0" w:oddVBand="0" w:evenVBand="0" w:oddHBand="0" w:evenHBand="0" w:firstRowFirstColumn="0" w:firstRowLastColumn="0" w:lastRowFirstColumn="0" w:lastRowLastColumn="0"/>
              <w:rPr>
                <w:ins w:id="101" w:author="Ghita Benotmane" w:date="2016-10-04T11:28:00Z"/>
                <w:lang w:val="en-US" w:eastAsia="en-GB"/>
              </w:rPr>
            </w:pPr>
            <w:ins w:id="102" w:author="Ghita Benotmane" w:date="2016-10-04T11:28:00Z">
              <w:r>
                <w:rPr>
                  <w:lang w:val="en-US" w:eastAsia="en-GB"/>
                </w:rPr>
                <w:t>Modified by</w:t>
              </w:r>
            </w:ins>
          </w:p>
        </w:tc>
        <w:tc>
          <w:tcPr>
            <w:tcW w:w="4473" w:type="dxa"/>
            <w:vAlign w:val="center"/>
          </w:tcPr>
          <w:p w14:paraId="0E46DC89" w14:textId="77777777" w:rsidR="00320608" w:rsidRDefault="00320608" w:rsidP="001F6479">
            <w:pPr>
              <w:cnfStyle w:val="100000000000" w:firstRow="1" w:lastRow="0" w:firstColumn="0" w:lastColumn="0" w:oddVBand="0" w:evenVBand="0" w:oddHBand="0" w:evenHBand="0" w:firstRowFirstColumn="0" w:firstRowLastColumn="0" w:lastRowFirstColumn="0" w:lastRowLastColumn="0"/>
              <w:rPr>
                <w:ins w:id="103" w:author="Ghita Benotmane" w:date="2016-10-04T11:28:00Z"/>
                <w:lang w:val="en-US" w:eastAsia="en-GB"/>
              </w:rPr>
            </w:pPr>
            <w:ins w:id="104" w:author="Ghita Benotmane" w:date="2016-10-04T11:28:00Z">
              <w:r>
                <w:rPr>
                  <w:lang w:val="en-US" w:eastAsia="en-GB"/>
                </w:rPr>
                <w:t>Modification</w:t>
              </w:r>
            </w:ins>
          </w:p>
        </w:tc>
      </w:tr>
      <w:tr w:rsidR="00320608" w14:paraId="1956B5D5" w14:textId="77777777" w:rsidTr="001F6479">
        <w:trPr>
          <w:cnfStyle w:val="000000100000" w:firstRow="0" w:lastRow="0" w:firstColumn="0" w:lastColumn="0" w:oddVBand="0" w:evenVBand="0" w:oddHBand="1" w:evenHBand="0" w:firstRowFirstColumn="0" w:firstRowLastColumn="0" w:lastRowFirstColumn="0" w:lastRowLastColumn="0"/>
          <w:trHeight w:val="462"/>
          <w:ins w:id="105" w:author="Ghita Benotmane" w:date="2016-10-04T11:28:00Z"/>
        </w:trPr>
        <w:tc>
          <w:tcPr>
            <w:cnfStyle w:val="001000000000" w:firstRow="0" w:lastRow="0" w:firstColumn="1" w:lastColumn="0" w:oddVBand="0" w:evenVBand="0" w:oddHBand="0" w:evenHBand="0" w:firstRowFirstColumn="0" w:firstRowLastColumn="0" w:lastRowFirstColumn="0" w:lastRowLastColumn="0"/>
            <w:tcW w:w="1439" w:type="dxa"/>
            <w:vAlign w:val="center"/>
          </w:tcPr>
          <w:p w14:paraId="0F1ECBE1" w14:textId="77777777" w:rsidR="00320608" w:rsidRDefault="00320608" w:rsidP="001F6479">
            <w:pPr>
              <w:rPr>
                <w:ins w:id="106" w:author="Ghita Benotmane" w:date="2016-10-04T11:28:00Z"/>
                <w:lang w:val="en-US" w:eastAsia="en-GB"/>
              </w:rPr>
            </w:pPr>
            <w:ins w:id="107" w:author="Ghita Benotmane" w:date="2016-10-04T11:28:00Z">
              <w:r>
                <w:rPr>
                  <w:lang w:val="en-US" w:eastAsia="en-GB"/>
                </w:rPr>
                <w:t>1.0.</w:t>
              </w:r>
            </w:ins>
          </w:p>
        </w:tc>
        <w:tc>
          <w:tcPr>
            <w:tcW w:w="1443" w:type="dxa"/>
            <w:vAlign w:val="center"/>
          </w:tcPr>
          <w:p w14:paraId="2B8040EB" w14:textId="77777777" w:rsidR="00320608" w:rsidRDefault="00320608" w:rsidP="001F6479">
            <w:pPr>
              <w:cnfStyle w:val="000000100000" w:firstRow="0" w:lastRow="0" w:firstColumn="0" w:lastColumn="0" w:oddVBand="0" w:evenVBand="0" w:oddHBand="1" w:evenHBand="0" w:firstRowFirstColumn="0" w:firstRowLastColumn="0" w:lastRowFirstColumn="0" w:lastRowLastColumn="0"/>
              <w:rPr>
                <w:ins w:id="108" w:author="Ghita Benotmane" w:date="2016-10-04T11:28:00Z"/>
                <w:lang w:val="en-US" w:eastAsia="en-GB"/>
              </w:rPr>
            </w:pPr>
            <w:ins w:id="109" w:author="Ghita Benotmane" w:date="2016-10-04T11:28:00Z">
              <w:r>
                <w:rPr>
                  <w:lang w:val="en-US" w:eastAsia="en-GB"/>
                </w:rPr>
                <w:t>01/09/2016</w:t>
              </w:r>
            </w:ins>
          </w:p>
        </w:tc>
        <w:tc>
          <w:tcPr>
            <w:tcW w:w="1878" w:type="dxa"/>
            <w:vAlign w:val="center"/>
          </w:tcPr>
          <w:p w14:paraId="72474A77" w14:textId="77777777" w:rsidR="00320608" w:rsidRDefault="00320608" w:rsidP="001F6479">
            <w:pPr>
              <w:cnfStyle w:val="000000100000" w:firstRow="0" w:lastRow="0" w:firstColumn="0" w:lastColumn="0" w:oddVBand="0" w:evenVBand="0" w:oddHBand="1" w:evenHBand="0" w:firstRowFirstColumn="0" w:firstRowLastColumn="0" w:lastRowFirstColumn="0" w:lastRowLastColumn="0"/>
              <w:rPr>
                <w:ins w:id="110" w:author="Ghita Benotmane" w:date="2016-10-04T11:28:00Z"/>
                <w:lang w:val="en-US" w:eastAsia="en-GB"/>
              </w:rPr>
            </w:pPr>
            <w:ins w:id="111" w:author="Ghita Benotmane" w:date="2016-10-04T11:28:00Z">
              <w:r>
                <w:rPr>
                  <w:lang w:val="en-US" w:eastAsia="en-GB"/>
                </w:rPr>
                <w:t>Avanade UX team</w:t>
              </w:r>
            </w:ins>
          </w:p>
        </w:tc>
        <w:tc>
          <w:tcPr>
            <w:tcW w:w="4473" w:type="dxa"/>
            <w:vAlign w:val="center"/>
          </w:tcPr>
          <w:p w14:paraId="3400A1EE" w14:textId="77777777" w:rsidR="00320608" w:rsidRDefault="00320608" w:rsidP="001F6479">
            <w:pPr>
              <w:cnfStyle w:val="000000100000" w:firstRow="0" w:lastRow="0" w:firstColumn="0" w:lastColumn="0" w:oddVBand="0" w:evenVBand="0" w:oddHBand="1" w:evenHBand="0" w:firstRowFirstColumn="0" w:firstRowLastColumn="0" w:lastRowFirstColumn="0" w:lastRowLastColumn="0"/>
              <w:rPr>
                <w:ins w:id="112" w:author="Ghita Benotmane" w:date="2016-10-04T11:28:00Z"/>
                <w:lang w:val="en-US" w:eastAsia="en-GB"/>
              </w:rPr>
            </w:pPr>
            <w:ins w:id="113" w:author="Ghita Benotmane" w:date="2016-10-04T11:28:00Z">
              <w:r>
                <w:rPr>
                  <w:lang w:val="en-US" w:eastAsia="en-GB"/>
                </w:rPr>
                <w:t>Update document for Phase 2 of redesign</w:t>
              </w:r>
            </w:ins>
          </w:p>
          <w:p w14:paraId="1750F41E" w14:textId="77777777" w:rsidR="00320608" w:rsidRDefault="00320608" w:rsidP="001F6479">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ins w:id="114" w:author="Ghita Benotmane" w:date="2016-10-04T11:28:00Z"/>
                <w:lang w:val="en-US" w:eastAsia="en-GB"/>
              </w:rPr>
            </w:pPr>
            <w:ins w:id="115" w:author="Ghita Benotmane" w:date="2016-10-04T11:28:00Z">
              <w:r>
                <w:rPr>
                  <w:lang w:val="en-US" w:eastAsia="en-GB"/>
                </w:rPr>
                <w:t xml:space="preserve">Resources pages </w:t>
              </w:r>
            </w:ins>
          </w:p>
          <w:p w14:paraId="17B1CF69" w14:textId="77777777" w:rsidR="00320608" w:rsidRDefault="00320608" w:rsidP="001F6479">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ins w:id="116" w:author="Ghita Benotmane" w:date="2016-10-04T11:28:00Z"/>
                <w:lang w:val="en-US" w:eastAsia="en-GB"/>
              </w:rPr>
            </w:pPr>
            <w:ins w:id="117" w:author="Ghita Benotmane" w:date="2016-10-04T11:28:00Z">
              <w:r>
                <w:rPr>
                  <w:lang w:val="en-US" w:eastAsia="en-GB"/>
                </w:rPr>
                <w:t>Topic pages</w:t>
              </w:r>
            </w:ins>
          </w:p>
          <w:p w14:paraId="1B6E9E94" w14:textId="77777777" w:rsidR="00320608" w:rsidRDefault="00320608" w:rsidP="001F6479">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ins w:id="118" w:author="Ghita Benotmane" w:date="2016-10-04T11:28:00Z"/>
                <w:lang w:val="en-US" w:eastAsia="en-GB"/>
              </w:rPr>
            </w:pPr>
            <w:ins w:id="119" w:author="Ghita Benotmane" w:date="2016-10-04T11:28:00Z">
              <w:r>
                <w:rPr>
                  <w:lang w:val="en-US" w:eastAsia="en-GB"/>
                </w:rPr>
                <w:t>Toolbox removed from scope</w:t>
              </w:r>
            </w:ins>
          </w:p>
          <w:p w14:paraId="7DC6466A" w14:textId="77777777" w:rsidR="00320608" w:rsidRDefault="00320608" w:rsidP="001F6479">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ins w:id="120" w:author="Ghita Benotmane" w:date="2016-10-04T11:28:00Z"/>
                <w:lang w:val="en-US" w:eastAsia="en-GB"/>
              </w:rPr>
            </w:pPr>
            <w:ins w:id="121" w:author="Ghita Benotmane" w:date="2016-10-04T11:28:00Z">
              <w:r>
                <w:rPr>
                  <w:lang w:val="en-US" w:eastAsia="en-GB"/>
                </w:rPr>
                <w:t>Main navigation bar update (About &gt; Our Company; navigation specifications)</w:t>
              </w:r>
            </w:ins>
          </w:p>
          <w:p w14:paraId="3A88489E" w14:textId="77777777" w:rsidR="00320608" w:rsidRPr="00C96513" w:rsidRDefault="00320608" w:rsidP="001F6479">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ins w:id="122" w:author="Ghita Benotmane" w:date="2016-10-04T11:28:00Z"/>
                <w:lang w:val="en-US" w:eastAsia="en-GB"/>
              </w:rPr>
            </w:pPr>
            <w:ins w:id="123" w:author="Ghita Benotmane" w:date="2016-10-04T11:28:00Z">
              <w:r>
                <w:rPr>
                  <w:lang w:val="en-US" w:eastAsia="en-GB"/>
                </w:rPr>
                <w:t xml:space="preserve">User interactions and look and feel for tags </w:t>
              </w:r>
            </w:ins>
          </w:p>
        </w:tc>
      </w:tr>
      <w:tr w:rsidR="00320608" w14:paraId="79658DB5" w14:textId="77777777" w:rsidTr="001F6479">
        <w:trPr>
          <w:trHeight w:val="462"/>
          <w:ins w:id="124" w:author="Ghita Benotmane" w:date="2016-10-04T11:28:00Z"/>
        </w:trPr>
        <w:tc>
          <w:tcPr>
            <w:cnfStyle w:val="001000000000" w:firstRow="0" w:lastRow="0" w:firstColumn="1" w:lastColumn="0" w:oddVBand="0" w:evenVBand="0" w:oddHBand="0" w:evenHBand="0" w:firstRowFirstColumn="0" w:firstRowLastColumn="0" w:lastRowFirstColumn="0" w:lastRowLastColumn="0"/>
            <w:tcW w:w="1439" w:type="dxa"/>
            <w:vAlign w:val="center"/>
          </w:tcPr>
          <w:p w14:paraId="2E8A7D74" w14:textId="77777777" w:rsidR="00320608" w:rsidRDefault="00320608" w:rsidP="001F6479">
            <w:pPr>
              <w:rPr>
                <w:ins w:id="125" w:author="Ghita Benotmane" w:date="2016-10-04T11:28:00Z"/>
                <w:lang w:val="en-US" w:eastAsia="en-GB"/>
              </w:rPr>
            </w:pPr>
            <w:ins w:id="126" w:author="Ghita Benotmane" w:date="2016-10-04T11:28:00Z">
              <w:r>
                <w:rPr>
                  <w:lang w:val="en-US" w:eastAsia="en-GB"/>
                </w:rPr>
                <w:t>1.1.</w:t>
              </w:r>
            </w:ins>
          </w:p>
        </w:tc>
        <w:tc>
          <w:tcPr>
            <w:tcW w:w="1443" w:type="dxa"/>
            <w:vAlign w:val="center"/>
          </w:tcPr>
          <w:p w14:paraId="11FB9326" w14:textId="77777777" w:rsidR="00320608" w:rsidRDefault="00320608" w:rsidP="001F6479">
            <w:pPr>
              <w:cnfStyle w:val="000000000000" w:firstRow="0" w:lastRow="0" w:firstColumn="0" w:lastColumn="0" w:oddVBand="0" w:evenVBand="0" w:oddHBand="0" w:evenHBand="0" w:firstRowFirstColumn="0" w:firstRowLastColumn="0" w:lastRowFirstColumn="0" w:lastRowLastColumn="0"/>
              <w:rPr>
                <w:ins w:id="127" w:author="Ghita Benotmane" w:date="2016-10-04T11:28:00Z"/>
                <w:lang w:val="en-US" w:eastAsia="en-GB"/>
              </w:rPr>
            </w:pPr>
            <w:ins w:id="128" w:author="Ghita Benotmane" w:date="2016-10-04T11:28:00Z">
              <w:r>
                <w:rPr>
                  <w:lang w:val="en-US" w:eastAsia="en-GB"/>
                </w:rPr>
                <w:t>02/09/2016</w:t>
              </w:r>
            </w:ins>
          </w:p>
        </w:tc>
        <w:tc>
          <w:tcPr>
            <w:tcW w:w="1878" w:type="dxa"/>
            <w:vAlign w:val="center"/>
          </w:tcPr>
          <w:p w14:paraId="7B48E1A2" w14:textId="77777777" w:rsidR="00320608" w:rsidRDefault="00320608" w:rsidP="001F6479">
            <w:pPr>
              <w:cnfStyle w:val="000000000000" w:firstRow="0" w:lastRow="0" w:firstColumn="0" w:lastColumn="0" w:oddVBand="0" w:evenVBand="0" w:oddHBand="0" w:evenHBand="0" w:firstRowFirstColumn="0" w:firstRowLastColumn="0" w:lastRowFirstColumn="0" w:lastRowLastColumn="0"/>
              <w:rPr>
                <w:ins w:id="129" w:author="Ghita Benotmane" w:date="2016-10-04T11:28:00Z"/>
                <w:lang w:val="en-US" w:eastAsia="en-GB"/>
              </w:rPr>
            </w:pPr>
            <w:ins w:id="130" w:author="Ghita Benotmane" w:date="2016-10-04T11:28:00Z">
              <w:r>
                <w:rPr>
                  <w:lang w:val="en-US" w:eastAsia="en-GB"/>
                </w:rPr>
                <w:t>Avanade UX team</w:t>
              </w:r>
            </w:ins>
          </w:p>
        </w:tc>
        <w:tc>
          <w:tcPr>
            <w:tcW w:w="4473" w:type="dxa"/>
            <w:vAlign w:val="center"/>
          </w:tcPr>
          <w:p w14:paraId="3604F2F9" w14:textId="77777777" w:rsidR="00320608" w:rsidRDefault="00320608" w:rsidP="001F6479">
            <w:pPr>
              <w:cnfStyle w:val="000000000000" w:firstRow="0" w:lastRow="0" w:firstColumn="0" w:lastColumn="0" w:oddVBand="0" w:evenVBand="0" w:oddHBand="0" w:evenHBand="0" w:firstRowFirstColumn="0" w:firstRowLastColumn="0" w:lastRowFirstColumn="0" w:lastRowLastColumn="0"/>
              <w:rPr>
                <w:ins w:id="131" w:author="Ghita Benotmane" w:date="2016-10-04T11:28:00Z"/>
                <w:lang w:val="en-US" w:eastAsia="en-GB"/>
              </w:rPr>
            </w:pPr>
            <w:ins w:id="132" w:author="Ghita Benotmane" w:date="2016-10-04T11:28:00Z">
              <w:r>
                <w:rPr>
                  <w:lang w:val="en-US" w:eastAsia="en-GB"/>
                </w:rPr>
                <w:t>Updates based on document review and Q&amp;A for Resources:</w:t>
              </w:r>
            </w:ins>
          </w:p>
          <w:p w14:paraId="76E9FC51" w14:textId="77777777" w:rsidR="00320608" w:rsidRDefault="00320608" w:rsidP="001F6479">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ins w:id="133" w:author="Ghita Benotmane" w:date="2016-10-04T11:28:00Z"/>
                <w:lang w:val="en-US" w:eastAsia="en-GB"/>
              </w:rPr>
            </w:pPr>
            <w:ins w:id="134" w:author="Ghita Benotmane" w:date="2016-10-04T11:28:00Z">
              <w:r>
                <w:rPr>
                  <w:lang w:val="en-US" w:eastAsia="en-GB"/>
                </w:rPr>
                <w:t>Behavior specified for a favorite document removal or change in access rights</w:t>
              </w:r>
            </w:ins>
          </w:p>
          <w:p w14:paraId="0981A2AB" w14:textId="77777777" w:rsidR="00320608" w:rsidRDefault="00320608" w:rsidP="001F6479">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ins w:id="135" w:author="Ghita Benotmane" w:date="2016-10-04T11:28:00Z"/>
                <w:lang w:val="en-US" w:eastAsia="en-GB"/>
              </w:rPr>
            </w:pPr>
            <w:ins w:id="136" w:author="Ghita Benotmane" w:date="2016-10-04T11:28:00Z">
              <w:r>
                <w:rPr>
                  <w:lang w:val="en-US" w:eastAsia="en-GB"/>
                </w:rPr>
                <w:t>Behavior specified for “sort by” action on Resources list view</w:t>
              </w:r>
            </w:ins>
          </w:p>
          <w:p w14:paraId="4D4A3BAF" w14:textId="77777777" w:rsidR="00320608" w:rsidRDefault="00320608" w:rsidP="001F6479">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ins w:id="137" w:author="Ghita Benotmane" w:date="2016-10-04T11:28:00Z"/>
                <w:lang w:val="en-US" w:eastAsia="en-GB"/>
              </w:rPr>
            </w:pPr>
            <w:ins w:id="138" w:author="Ghita Benotmane" w:date="2016-10-04T11:28:00Z">
              <w:r>
                <w:rPr>
                  <w:lang w:val="en-US" w:eastAsia="en-GB"/>
                </w:rPr>
                <w:t xml:space="preserve">UI specified for link display (Quick Links component) </w:t>
              </w:r>
            </w:ins>
          </w:p>
          <w:p w14:paraId="33E07FF1" w14:textId="77777777" w:rsidR="00320608" w:rsidRDefault="00320608" w:rsidP="001F6479">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ins w:id="139" w:author="Ghita Benotmane" w:date="2016-10-04T11:28:00Z"/>
                <w:lang w:val="en-US" w:eastAsia="en-GB"/>
              </w:rPr>
            </w:pPr>
            <w:ins w:id="140" w:author="Ghita Benotmane" w:date="2016-10-04T11:28:00Z">
              <w:r>
                <w:rPr>
                  <w:lang w:val="en-US" w:eastAsia="en-GB"/>
                </w:rPr>
                <w:t>Default ordering of Resources on the Topic page Library component</w:t>
              </w:r>
            </w:ins>
          </w:p>
          <w:p w14:paraId="46991273" w14:textId="77777777" w:rsidR="00320608" w:rsidRPr="0072699A" w:rsidRDefault="00320608" w:rsidP="001F6479">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ins w:id="141" w:author="Ghita Benotmane" w:date="2016-10-04T11:28:00Z"/>
                <w:lang w:val="en-US" w:eastAsia="en-GB"/>
              </w:rPr>
            </w:pPr>
            <w:ins w:id="142" w:author="Ghita Benotmane" w:date="2016-10-04T11:28:00Z">
              <w:r>
                <w:rPr>
                  <w:lang w:val="en-US" w:eastAsia="en-GB"/>
                </w:rPr>
                <w:t>“Engage” and “Featured” component removed from the Brand template</w:t>
              </w:r>
            </w:ins>
          </w:p>
        </w:tc>
      </w:tr>
      <w:tr w:rsidR="00320608" w14:paraId="537C675C" w14:textId="77777777" w:rsidTr="001F6479">
        <w:trPr>
          <w:cnfStyle w:val="000000100000" w:firstRow="0" w:lastRow="0" w:firstColumn="0" w:lastColumn="0" w:oddVBand="0" w:evenVBand="0" w:oddHBand="1" w:evenHBand="0" w:firstRowFirstColumn="0" w:firstRowLastColumn="0" w:lastRowFirstColumn="0" w:lastRowLastColumn="0"/>
          <w:trHeight w:val="462"/>
          <w:ins w:id="143" w:author="Ghita Benotmane" w:date="2016-10-04T11:28:00Z"/>
        </w:trPr>
        <w:tc>
          <w:tcPr>
            <w:cnfStyle w:val="001000000000" w:firstRow="0" w:lastRow="0" w:firstColumn="1" w:lastColumn="0" w:oddVBand="0" w:evenVBand="0" w:oddHBand="0" w:evenHBand="0" w:firstRowFirstColumn="0" w:firstRowLastColumn="0" w:lastRowFirstColumn="0" w:lastRowLastColumn="0"/>
            <w:tcW w:w="1439" w:type="dxa"/>
            <w:vAlign w:val="center"/>
          </w:tcPr>
          <w:p w14:paraId="47FA40FB" w14:textId="77777777" w:rsidR="00320608" w:rsidRDefault="00320608" w:rsidP="001F6479">
            <w:pPr>
              <w:rPr>
                <w:ins w:id="144" w:author="Ghita Benotmane" w:date="2016-10-04T11:28:00Z"/>
                <w:lang w:val="en-US" w:eastAsia="en-GB"/>
              </w:rPr>
            </w:pPr>
            <w:ins w:id="145" w:author="Ghita Benotmane" w:date="2016-10-04T11:28:00Z">
              <w:r>
                <w:rPr>
                  <w:lang w:val="en-US" w:eastAsia="en-GB"/>
                </w:rPr>
                <w:t>2.0.</w:t>
              </w:r>
            </w:ins>
          </w:p>
        </w:tc>
        <w:tc>
          <w:tcPr>
            <w:tcW w:w="1443" w:type="dxa"/>
            <w:vAlign w:val="center"/>
          </w:tcPr>
          <w:p w14:paraId="669BAA22" w14:textId="77777777" w:rsidR="00320608" w:rsidRDefault="00320608" w:rsidP="001F6479">
            <w:pPr>
              <w:cnfStyle w:val="000000100000" w:firstRow="0" w:lastRow="0" w:firstColumn="0" w:lastColumn="0" w:oddVBand="0" w:evenVBand="0" w:oddHBand="1" w:evenHBand="0" w:firstRowFirstColumn="0" w:firstRowLastColumn="0" w:lastRowFirstColumn="0" w:lastRowLastColumn="0"/>
              <w:rPr>
                <w:ins w:id="146" w:author="Ghita Benotmane" w:date="2016-10-04T11:28:00Z"/>
                <w:lang w:val="en-US" w:eastAsia="en-GB"/>
              </w:rPr>
            </w:pPr>
            <w:ins w:id="147" w:author="Ghita Benotmane" w:date="2016-10-04T11:28:00Z">
              <w:r>
                <w:rPr>
                  <w:lang w:val="en-US" w:eastAsia="en-GB"/>
                </w:rPr>
                <w:t>09/09/2016</w:t>
              </w:r>
            </w:ins>
          </w:p>
        </w:tc>
        <w:tc>
          <w:tcPr>
            <w:tcW w:w="1878" w:type="dxa"/>
            <w:vAlign w:val="center"/>
          </w:tcPr>
          <w:p w14:paraId="7CDAC918" w14:textId="77777777" w:rsidR="00320608" w:rsidRDefault="00320608" w:rsidP="001F6479">
            <w:pPr>
              <w:cnfStyle w:val="000000100000" w:firstRow="0" w:lastRow="0" w:firstColumn="0" w:lastColumn="0" w:oddVBand="0" w:evenVBand="0" w:oddHBand="1" w:evenHBand="0" w:firstRowFirstColumn="0" w:firstRowLastColumn="0" w:lastRowFirstColumn="0" w:lastRowLastColumn="0"/>
              <w:rPr>
                <w:ins w:id="148" w:author="Ghita Benotmane" w:date="2016-10-04T11:28:00Z"/>
                <w:lang w:val="en-US" w:eastAsia="en-GB"/>
              </w:rPr>
            </w:pPr>
            <w:ins w:id="149" w:author="Ghita Benotmane" w:date="2016-10-04T11:28:00Z">
              <w:r>
                <w:rPr>
                  <w:lang w:val="en-US" w:eastAsia="en-GB"/>
                </w:rPr>
                <w:t xml:space="preserve">Avanade UX team </w:t>
              </w:r>
            </w:ins>
          </w:p>
        </w:tc>
        <w:tc>
          <w:tcPr>
            <w:tcW w:w="4473" w:type="dxa"/>
            <w:vAlign w:val="center"/>
          </w:tcPr>
          <w:p w14:paraId="70618963" w14:textId="77777777" w:rsidR="00320608" w:rsidRDefault="00320608" w:rsidP="001F6479">
            <w:pPr>
              <w:cnfStyle w:val="000000100000" w:firstRow="0" w:lastRow="0" w:firstColumn="0" w:lastColumn="0" w:oddVBand="0" w:evenVBand="0" w:oddHBand="1" w:evenHBand="0" w:firstRowFirstColumn="0" w:firstRowLastColumn="0" w:lastRowFirstColumn="0" w:lastRowLastColumn="0"/>
              <w:rPr>
                <w:ins w:id="150" w:author="Ghita Benotmane" w:date="2016-10-04T11:28:00Z"/>
                <w:lang w:val="en-US" w:eastAsia="en-GB"/>
              </w:rPr>
            </w:pPr>
            <w:ins w:id="151" w:author="Ghita Benotmane" w:date="2016-10-04T11:28:00Z">
              <w:r>
                <w:rPr>
                  <w:lang w:val="en-US" w:eastAsia="en-GB"/>
                </w:rPr>
                <w:t>Updates based on document review with Paul, Pete and Fadia:</w:t>
              </w:r>
            </w:ins>
          </w:p>
          <w:p w14:paraId="68E09BEA" w14:textId="77777777" w:rsidR="00320608" w:rsidRDefault="00320608" w:rsidP="001F6479">
            <w:pPr>
              <w:pStyle w:val="ListParagraph"/>
              <w:numPr>
                <w:ilvl w:val="0"/>
                <w:numId w:val="52"/>
              </w:numPr>
              <w:cnfStyle w:val="000000100000" w:firstRow="0" w:lastRow="0" w:firstColumn="0" w:lastColumn="0" w:oddVBand="0" w:evenVBand="0" w:oddHBand="1" w:evenHBand="0" w:firstRowFirstColumn="0" w:firstRowLastColumn="0" w:lastRowFirstColumn="0" w:lastRowLastColumn="0"/>
              <w:rPr>
                <w:ins w:id="152" w:author="Ghita Benotmane" w:date="2016-10-04T11:28:00Z"/>
                <w:lang w:val="en-US" w:eastAsia="en-GB"/>
              </w:rPr>
            </w:pPr>
            <w:ins w:id="153" w:author="Ghita Benotmane" w:date="2016-10-04T11:28:00Z">
              <w:r>
                <w:rPr>
                  <w:lang w:val="en-US" w:eastAsia="en-GB"/>
                </w:rPr>
                <w:t>Update of last version of Functional Specifications for Phase 1</w:t>
              </w:r>
            </w:ins>
          </w:p>
          <w:p w14:paraId="0BCA5114" w14:textId="77777777" w:rsidR="00320608" w:rsidRDefault="00320608" w:rsidP="001F6479">
            <w:pPr>
              <w:pStyle w:val="ListParagraph"/>
              <w:numPr>
                <w:ilvl w:val="0"/>
                <w:numId w:val="52"/>
              </w:numPr>
              <w:cnfStyle w:val="000000100000" w:firstRow="0" w:lastRow="0" w:firstColumn="0" w:lastColumn="0" w:oddVBand="0" w:evenVBand="0" w:oddHBand="1" w:evenHBand="0" w:firstRowFirstColumn="0" w:firstRowLastColumn="0" w:lastRowFirstColumn="0" w:lastRowLastColumn="0"/>
              <w:rPr>
                <w:ins w:id="154" w:author="Ghita Benotmane" w:date="2016-10-04T11:28:00Z"/>
                <w:lang w:val="en-US" w:eastAsia="en-GB"/>
              </w:rPr>
            </w:pPr>
            <w:ins w:id="155" w:author="Ghita Benotmane" w:date="2016-10-04T11:28:00Z">
              <w:r>
                <w:rPr>
                  <w:lang w:val="en-US" w:eastAsia="en-GB"/>
                </w:rPr>
                <w:t>Update on wording: “Function Page” becomes “Generic topic page”</w:t>
              </w:r>
            </w:ins>
          </w:p>
          <w:p w14:paraId="6B952369" w14:textId="77777777" w:rsidR="00320608" w:rsidRPr="00614F2B" w:rsidRDefault="00320608" w:rsidP="001F6479">
            <w:pPr>
              <w:pStyle w:val="ListParagraph"/>
              <w:numPr>
                <w:ilvl w:val="0"/>
                <w:numId w:val="52"/>
              </w:numPr>
              <w:cnfStyle w:val="000000100000" w:firstRow="0" w:lastRow="0" w:firstColumn="0" w:lastColumn="0" w:oddVBand="0" w:evenVBand="0" w:oddHBand="1" w:evenHBand="0" w:firstRowFirstColumn="0" w:firstRowLastColumn="0" w:lastRowFirstColumn="0" w:lastRowLastColumn="0"/>
              <w:rPr>
                <w:ins w:id="156" w:author="Ghita Benotmane" w:date="2016-10-04T11:28:00Z"/>
                <w:lang w:val="en-US" w:eastAsia="en-GB"/>
              </w:rPr>
            </w:pPr>
            <w:ins w:id="157" w:author="Ghita Benotmane" w:date="2016-10-04T11:28:00Z">
              <w:r>
                <w:rPr>
                  <w:lang w:val="en-US" w:eastAsia="en-GB"/>
                </w:rPr>
                <w:t>Addition of chapter 17 to specify publishing process use cases</w:t>
              </w:r>
            </w:ins>
          </w:p>
        </w:tc>
      </w:tr>
      <w:tr w:rsidR="00320608" w14:paraId="4DEF98DD" w14:textId="77777777" w:rsidTr="001F6479">
        <w:trPr>
          <w:trHeight w:val="462"/>
          <w:ins w:id="158" w:author="Ghita Benotmane" w:date="2016-10-04T11:28:00Z"/>
        </w:trPr>
        <w:tc>
          <w:tcPr>
            <w:cnfStyle w:val="001000000000" w:firstRow="0" w:lastRow="0" w:firstColumn="1" w:lastColumn="0" w:oddVBand="0" w:evenVBand="0" w:oddHBand="0" w:evenHBand="0" w:firstRowFirstColumn="0" w:firstRowLastColumn="0" w:lastRowFirstColumn="0" w:lastRowLastColumn="0"/>
            <w:tcW w:w="1439" w:type="dxa"/>
            <w:vAlign w:val="center"/>
          </w:tcPr>
          <w:p w14:paraId="669603C5" w14:textId="77777777" w:rsidR="00320608" w:rsidRDefault="00320608" w:rsidP="001F6479">
            <w:pPr>
              <w:rPr>
                <w:ins w:id="159" w:author="Ghita Benotmane" w:date="2016-10-04T11:28:00Z"/>
                <w:lang w:val="en-US" w:eastAsia="en-GB"/>
              </w:rPr>
            </w:pPr>
            <w:ins w:id="160" w:author="Ghita Benotmane" w:date="2016-10-04T11:28:00Z">
              <w:r>
                <w:rPr>
                  <w:lang w:val="en-US" w:eastAsia="en-GB"/>
                </w:rPr>
                <w:t>2.1.</w:t>
              </w:r>
            </w:ins>
          </w:p>
        </w:tc>
        <w:tc>
          <w:tcPr>
            <w:tcW w:w="1443" w:type="dxa"/>
            <w:vAlign w:val="center"/>
          </w:tcPr>
          <w:p w14:paraId="241B841F" w14:textId="77777777" w:rsidR="00320608" w:rsidRDefault="00320608" w:rsidP="001F6479">
            <w:pPr>
              <w:cnfStyle w:val="000000000000" w:firstRow="0" w:lastRow="0" w:firstColumn="0" w:lastColumn="0" w:oddVBand="0" w:evenVBand="0" w:oddHBand="0" w:evenHBand="0" w:firstRowFirstColumn="0" w:firstRowLastColumn="0" w:lastRowFirstColumn="0" w:lastRowLastColumn="0"/>
              <w:rPr>
                <w:ins w:id="161" w:author="Ghita Benotmane" w:date="2016-10-04T11:28:00Z"/>
                <w:lang w:val="en-US" w:eastAsia="en-GB"/>
              </w:rPr>
            </w:pPr>
            <w:ins w:id="162" w:author="Ghita Benotmane" w:date="2016-10-04T11:28:00Z">
              <w:r>
                <w:rPr>
                  <w:lang w:val="en-US" w:eastAsia="en-GB"/>
                </w:rPr>
                <w:t>13/09/2016</w:t>
              </w:r>
            </w:ins>
          </w:p>
        </w:tc>
        <w:tc>
          <w:tcPr>
            <w:tcW w:w="1878" w:type="dxa"/>
            <w:vAlign w:val="center"/>
          </w:tcPr>
          <w:p w14:paraId="4EA84DC9" w14:textId="77777777" w:rsidR="00320608" w:rsidRDefault="00320608" w:rsidP="001F6479">
            <w:pPr>
              <w:cnfStyle w:val="000000000000" w:firstRow="0" w:lastRow="0" w:firstColumn="0" w:lastColumn="0" w:oddVBand="0" w:evenVBand="0" w:oddHBand="0" w:evenHBand="0" w:firstRowFirstColumn="0" w:firstRowLastColumn="0" w:lastRowFirstColumn="0" w:lastRowLastColumn="0"/>
              <w:rPr>
                <w:ins w:id="163" w:author="Ghita Benotmane" w:date="2016-10-04T11:28:00Z"/>
                <w:lang w:val="en-US" w:eastAsia="en-GB"/>
              </w:rPr>
            </w:pPr>
            <w:ins w:id="164" w:author="Ghita Benotmane" w:date="2016-10-04T11:28:00Z">
              <w:r>
                <w:rPr>
                  <w:lang w:val="en-US" w:eastAsia="en-GB"/>
                </w:rPr>
                <w:t>Avanade UX team</w:t>
              </w:r>
            </w:ins>
          </w:p>
        </w:tc>
        <w:tc>
          <w:tcPr>
            <w:tcW w:w="4473" w:type="dxa"/>
            <w:vAlign w:val="center"/>
          </w:tcPr>
          <w:p w14:paraId="29BCFE86" w14:textId="77777777" w:rsidR="00320608" w:rsidRDefault="00320608" w:rsidP="001F6479">
            <w:pPr>
              <w:cnfStyle w:val="000000000000" w:firstRow="0" w:lastRow="0" w:firstColumn="0" w:lastColumn="0" w:oddVBand="0" w:evenVBand="0" w:oddHBand="0" w:evenHBand="0" w:firstRowFirstColumn="0" w:firstRowLastColumn="0" w:lastRowFirstColumn="0" w:lastRowLastColumn="0"/>
              <w:rPr>
                <w:ins w:id="165" w:author="Ghita Benotmane" w:date="2016-10-04T11:28:00Z"/>
                <w:lang w:val="en-US" w:eastAsia="en-GB"/>
              </w:rPr>
            </w:pPr>
            <w:ins w:id="166" w:author="Ghita Benotmane" w:date="2016-10-04T11:28:00Z">
              <w:r>
                <w:rPr>
                  <w:lang w:val="en-US" w:eastAsia="en-GB"/>
                </w:rPr>
                <w:t>Updates based on document review with Alvaro</w:t>
              </w:r>
            </w:ins>
          </w:p>
          <w:p w14:paraId="527D20BD" w14:textId="77777777" w:rsidR="00320608" w:rsidRDefault="00320608" w:rsidP="001F6479">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ins w:id="167" w:author="Ghita Benotmane" w:date="2016-10-04T11:28:00Z"/>
                <w:lang w:val="en-US" w:eastAsia="en-GB"/>
              </w:rPr>
            </w:pPr>
            <w:ins w:id="168" w:author="Ghita Benotmane" w:date="2016-10-04T11:28:00Z">
              <w:r>
                <w:rPr>
                  <w:lang w:val="en-US" w:eastAsia="en-GB"/>
                </w:rPr>
                <w:t>Move publishers use case inside the Resources and Topic pages sections to keep same numeration as phase 1 document</w:t>
              </w:r>
            </w:ins>
          </w:p>
          <w:p w14:paraId="255DC622" w14:textId="77777777" w:rsidR="00320608" w:rsidRDefault="00320608" w:rsidP="001F6479">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ins w:id="169" w:author="Ghita Benotmane" w:date="2016-10-04T11:28:00Z"/>
                <w:lang w:val="en-US" w:eastAsia="en-GB"/>
              </w:rPr>
            </w:pPr>
            <w:ins w:id="170" w:author="Ghita Benotmane" w:date="2016-10-04T11:28:00Z">
              <w:r>
                <w:rPr>
                  <w:lang w:val="en-US" w:eastAsia="en-GB"/>
                </w:rPr>
                <w:t>All specifications that impact phase 1 functional scope are presented as additional PBIs (</w:t>
              </w:r>
              <w:r w:rsidRPr="00E76C2C">
                <w:rPr>
                  <w:highlight w:val="yellow"/>
                  <w:lang w:val="en-US" w:eastAsia="en-GB"/>
                </w:rPr>
                <w:t>“New PBI”</w:t>
              </w:r>
              <w:r>
                <w:rPr>
                  <w:lang w:val="en-US" w:eastAsia="en-GB"/>
                </w:rPr>
                <w:t xml:space="preserve">) and highlighted in yellow </w:t>
              </w:r>
            </w:ins>
          </w:p>
          <w:p w14:paraId="1986C72B" w14:textId="77777777" w:rsidR="00320608" w:rsidRDefault="00320608" w:rsidP="001F6479">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ins w:id="171" w:author="Ghita Benotmane" w:date="2016-10-04T11:28:00Z"/>
                <w:lang w:val="en-US" w:eastAsia="en-GB"/>
              </w:rPr>
            </w:pPr>
            <w:ins w:id="172" w:author="Ghita Benotmane" w:date="2016-10-04T11:28:00Z">
              <w:r>
                <w:rPr>
                  <w:lang w:val="en-US" w:eastAsia="en-GB"/>
                </w:rPr>
                <w:t>Removed “bookmark” concept from functional scope</w:t>
              </w:r>
            </w:ins>
          </w:p>
          <w:p w14:paraId="629374AA" w14:textId="77777777" w:rsidR="00320608" w:rsidRPr="00E656A7" w:rsidRDefault="00320608" w:rsidP="001F6479">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ins w:id="173" w:author="Ghita Benotmane" w:date="2016-10-04T11:28:00Z"/>
                <w:lang w:val="en-US" w:eastAsia="en-GB"/>
              </w:rPr>
            </w:pPr>
            <w:ins w:id="174" w:author="Ghita Benotmane" w:date="2016-10-04T11:28:00Z">
              <w:r>
                <w:rPr>
                  <w:lang w:val="en-US" w:eastAsia="en-GB"/>
                </w:rPr>
                <w:t xml:space="preserve">Align specifications of the “Engage” component on topic pages to already specified user interactions </w:t>
              </w:r>
            </w:ins>
          </w:p>
        </w:tc>
      </w:tr>
      <w:tr w:rsidR="00320608" w14:paraId="021F6DEC" w14:textId="77777777" w:rsidTr="001F6479">
        <w:trPr>
          <w:cnfStyle w:val="000000100000" w:firstRow="0" w:lastRow="0" w:firstColumn="0" w:lastColumn="0" w:oddVBand="0" w:evenVBand="0" w:oddHBand="1" w:evenHBand="0" w:firstRowFirstColumn="0" w:firstRowLastColumn="0" w:lastRowFirstColumn="0" w:lastRowLastColumn="0"/>
          <w:trHeight w:val="462"/>
          <w:ins w:id="175" w:author="Ghita Benotmane" w:date="2016-10-04T11:28:00Z"/>
        </w:trPr>
        <w:tc>
          <w:tcPr>
            <w:cnfStyle w:val="001000000000" w:firstRow="0" w:lastRow="0" w:firstColumn="1" w:lastColumn="0" w:oddVBand="0" w:evenVBand="0" w:oddHBand="0" w:evenHBand="0" w:firstRowFirstColumn="0" w:firstRowLastColumn="0" w:lastRowFirstColumn="0" w:lastRowLastColumn="0"/>
            <w:tcW w:w="1439" w:type="dxa"/>
            <w:vAlign w:val="center"/>
          </w:tcPr>
          <w:p w14:paraId="7BC840D4" w14:textId="77777777" w:rsidR="00320608" w:rsidRDefault="00320608" w:rsidP="001F6479">
            <w:pPr>
              <w:rPr>
                <w:ins w:id="176" w:author="Ghita Benotmane" w:date="2016-10-04T11:28:00Z"/>
                <w:lang w:val="en-US" w:eastAsia="en-GB"/>
              </w:rPr>
            </w:pPr>
            <w:ins w:id="177" w:author="Ghita Benotmane" w:date="2016-10-04T11:28:00Z">
              <w:r>
                <w:rPr>
                  <w:lang w:val="en-US" w:eastAsia="en-GB"/>
                </w:rPr>
                <w:t>3.1.</w:t>
              </w:r>
            </w:ins>
          </w:p>
        </w:tc>
        <w:tc>
          <w:tcPr>
            <w:tcW w:w="1443" w:type="dxa"/>
            <w:vAlign w:val="center"/>
          </w:tcPr>
          <w:p w14:paraId="4C6C1075" w14:textId="77777777" w:rsidR="00320608" w:rsidRDefault="00320608" w:rsidP="001F6479">
            <w:pPr>
              <w:cnfStyle w:val="000000100000" w:firstRow="0" w:lastRow="0" w:firstColumn="0" w:lastColumn="0" w:oddVBand="0" w:evenVBand="0" w:oddHBand="1" w:evenHBand="0" w:firstRowFirstColumn="0" w:firstRowLastColumn="0" w:lastRowFirstColumn="0" w:lastRowLastColumn="0"/>
              <w:rPr>
                <w:ins w:id="178" w:author="Ghita Benotmane" w:date="2016-10-04T11:28:00Z"/>
                <w:lang w:val="en-US" w:eastAsia="en-GB"/>
              </w:rPr>
            </w:pPr>
            <w:ins w:id="179" w:author="Ghita Benotmane" w:date="2016-10-04T11:28:00Z">
              <w:r>
                <w:rPr>
                  <w:lang w:val="en-US" w:eastAsia="en-GB"/>
                </w:rPr>
                <w:t>15/09/2016</w:t>
              </w:r>
            </w:ins>
          </w:p>
        </w:tc>
        <w:tc>
          <w:tcPr>
            <w:tcW w:w="1878" w:type="dxa"/>
            <w:vAlign w:val="center"/>
          </w:tcPr>
          <w:p w14:paraId="68C033B1" w14:textId="77777777" w:rsidR="00320608" w:rsidRDefault="00320608" w:rsidP="001F6479">
            <w:pPr>
              <w:cnfStyle w:val="000000100000" w:firstRow="0" w:lastRow="0" w:firstColumn="0" w:lastColumn="0" w:oddVBand="0" w:evenVBand="0" w:oddHBand="1" w:evenHBand="0" w:firstRowFirstColumn="0" w:firstRowLastColumn="0" w:lastRowFirstColumn="0" w:lastRowLastColumn="0"/>
              <w:rPr>
                <w:ins w:id="180" w:author="Ghita Benotmane" w:date="2016-10-04T11:28:00Z"/>
                <w:lang w:val="en-US" w:eastAsia="en-GB"/>
              </w:rPr>
            </w:pPr>
            <w:ins w:id="181" w:author="Ghita Benotmane" w:date="2016-10-04T11:28:00Z">
              <w:r>
                <w:rPr>
                  <w:lang w:val="en-US" w:eastAsia="en-GB"/>
                </w:rPr>
                <w:t>Avanade UX</w:t>
              </w:r>
            </w:ins>
          </w:p>
        </w:tc>
        <w:tc>
          <w:tcPr>
            <w:tcW w:w="4473" w:type="dxa"/>
            <w:vAlign w:val="center"/>
          </w:tcPr>
          <w:p w14:paraId="308BE950" w14:textId="77777777" w:rsidR="00320608" w:rsidRDefault="00320608" w:rsidP="001F6479">
            <w:pPr>
              <w:cnfStyle w:val="000000100000" w:firstRow="0" w:lastRow="0" w:firstColumn="0" w:lastColumn="0" w:oddVBand="0" w:evenVBand="0" w:oddHBand="1" w:evenHBand="0" w:firstRowFirstColumn="0" w:firstRowLastColumn="0" w:lastRowFirstColumn="0" w:lastRowLastColumn="0"/>
              <w:rPr>
                <w:ins w:id="182" w:author="Ghita Benotmane" w:date="2016-10-04T11:28:00Z"/>
                <w:lang w:val="en-US" w:eastAsia="en-GB"/>
              </w:rPr>
            </w:pPr>
            <w:ins w:id="183" w:author="Ghita Benotmane" w:date="2016-10-04T11:28:00Z">
              <w:r>
                <w:rPr>
                  <w:lang w:val="en-US" w:eastAsia="en-GB"/>
                </w:rPr>
                <w:t>Updates based on document review with Alvaro, Fadia, Paul and Peter:</w:t>
              </w:r>
            </w:ins>
          </w:p>
          <w:p w14:paraId="02827E01" w14:textId="77777777" w:rsidR="00320608" w:rsidRDefault="00320608" w:rsidP="001F6479">
            <w:pPr>
              <w:pStyle w:val="ListParagraph"/>
              <w:numPr>
                <w:ilvl w:val="0"/>
                <w:numId w:val="72"/>
              </w:numPr>
              <w:cnfStyle w:val="000000100000" w:firstRow="0" w:lastRow="0" w:firstColumn="0" w:lastColumn="0" w:oddVBand="0" w:evenVBand="0" w:oddHBand="1" w:evenHBand="0" w:firstRowFirstColumn="0" w:firstRowLastColumn="0" w:lastRowFirstColumn="0" w:lastRowLastColumn="0"/>
              <w:rPr>
                <w:ins w:id="184" w:author="Ghita Benotmane" w:date="2016-10-04T11:28:00Z"/>
                <w:lang w:val="en-US" w:eastAsia="en-GB"/>
              </w:rPr>
            </w:pPr>
            <w:ins w:id="185" w:author="Ghita Benotmane" w:date="2016-10-04T11:28:00Z">
              <w:r>
                <w:rPr>
                  <w:lang w:val="en-US" w:eastAsia="en-GB"/>
                </w:rPr>
                <w:t xml:space="preserve">Clarification of the mega menu organization </w:t>
              </w:r>
            </w:ins>
          </w:p>
          <w:p w14:paraId="63289AF8" w14:textId="77777777" w:rsidR="00320608" w:rsidRDefault="00320608" w:rsidP="001F6479">
            <w:pPr>
              <w:pStyle w:val="ListParagraph"/>
              <w:numPr>
                <w:ilvl w:val="0"/>
                <w:numId w:val="72"/>
              </w:numPr>
              <w:cnfStyle w:val="000000100000" w:firstRow="0" w:lastRow="0" w:firstColumn="0" w:lastColumn="0" w:oddVBand="0" w:evenVBand="0" w:oddHBand="1" w:evenHBand="0" w:firstRowFirstColumn="0" w:firstRowLastColumn="0" w:lastRowFirstColumn="0" w:lastRowLastColumn="0"/>
              <w:rPr>
                <w:ins w:id="186" w:author="Ghita Benotmane" w:date="2016-10-04T11:28:00Z"/>
                <w:lang w:val="en-US" w:eastAsia="en-GB"/>
              </w:rPr>
            </w:pPr>
            <w:ins w:id="187" w:author="Ghita Benotmane" w:date="2016-10-04T11:28:00Z">
              <w:r>
                <w:rPr>
                  <w:lang w:val="en-US" w:eastAsia="en-GB"/>
                </w:rPr>
                <w:t>Recommendation for adding resources selection to the onboarding</w:t>
              </w:r>
            </w:ins>
          </w:p>
          <w:p w14:paraId="27CDF530" w14:textId="77777777" w:rsidR="00320608" w:rsidRDefault="00320608" w:rsidP="001F6479">
            <w:pPr>
              <w:pStyle w:val="ListParagraph"/>
              <w:numPr>
                <w:ilvl w:val="0"/>
                <w:numId w:val="72"/>
              </w:numPr>
              <w:cnfStyle w:val="000000100000" w:firstRow="0" w:lastRow="0" w:firstColumn="0" w:lastColumn="0" w:oddVBand="0" w:evenVBand="0" w:oddHBand="1" w:evenHBand="0" w:firstRowFirstColumn="0" w:firstRowLastColumn="0" w:lastRowFirstColumn="0" w:lastRowLastColumn="0"/>
              <w:rPr>
                <w:ins w:id="188" w:author="Ghita Benotmane" w:date="2016-10-04T11:28:00Z"/>
                <w:lang w:val="en-US" w:eastAsia="en-GB"/>
              </w:rPr>
            </w:pPr>
            <w:ins w:id="189" w:author="Ghita Benotmane" w:date="2016-10-04T11:28:00Z">
              <w:r>
                <w:rPr>
                  <w:lang w:val="en-US" w:eastAsia="en-GB"/>
                </w:rPr>
                <w:t xml:space="preserve">Update of terminology and tags &amp; button section </w:t>
              </w:r>
            </w:ins>
          </w:p>
          <w:p w14:paraId="2343FBCB" w14:textId="77777777" w:rsidR="00320608" w:rsidRPr="00791DCF" w:rsidRDefault="00320608" w:rsidP="001F6479">
            <w:pPr>
              <w:pStyle w:val="ListParagraph"/>
              <w:numPr>
                <w:ilvl w:val="0"/>
                <w:numId w:val="72"/>
              </w:numPr>
              <w:cnfStyle w:val="000000100000" w:firstRow="0" w:lastRow="0" w:firstColumn="0" w:lastColumn="0" w:oddVBand="0" w:evenVBand="0" w:oddHBand="1" w:evenHBand="0" w:firstRowFirstColumn="0" w:firstRowLastColumn="0" w:lastRowFirstColumn="0" w:lastRowLastColumn="0"/>
              <w:rPr>
                <w:ins w:id="190" w:author="Ghita Benotmane" w:date="2016-10-04T11:28:00Z"/>
                <w:lang w:val="en-US" w:eastAsia="en-GB"/>
              </w:rPr>
            </w:pPr>
            <w:ins w:id="191" w:author="Ghita Benotmane" w:date="2016-10-04T11:28:00Z">
              <w:r>
                <w:rPr>
                  <w:lang w:val="en-US" w:eastAsia="en-GB"/>
                </w:rPr>
                <w:t>Update of rules on ordering resources content (no</w:t>
              </w:r>
              <w:r w:rsidRPr="00791DCF">
                <w:rPr>
                  <w:lang w:val="en-US" w:eastAsia="en-GB"/>
                </w:rPr>
                <w:t xml:space="preserve"> most viewed, no</w:t>
              </w:r>
              <w:r>
                <w:rPr>
                  <w:lang w:val="en-US" w:eastAsia="en-GB"/>
                </w:rPr>
                <w:t xml:space="preserve"> most added to favorites)</w:t>
              </w:r>
              <w:r w:rsidRPr="00791DCF">
                <w:rPr>
                  <w:lang w:val="en-US" w:eastAsia="en-GB"/>
                </w:rPr>
                <w:t xml:space="preserve"> </w:t>
              </w:r>
            </w:ins>
          </w:p>
        </w:tc>
      </w:tr>
      <w:tr w:rsidR="00320608" w14:paraId="1271361C" w14:textId="77777777" w:rsidTr="001F6479">
        <w:trPr>
          <w:trHeight w:val="462"/>
          <w:ins w:id="192" w:author="Ghita Benotmane" w:date="2016-10-04T11:28:00Z"/>
        </w:trPr>
        <w:tc>
          <w:tcPr>
            <w:cnfStyle w:val="001000000000" w:firstRow="0" w:lastRow="0" w:firstColumn="1" w:lastColumn="0" w:oddVBand="0" w:evenVBand="0" w:oddHBand="0" w:evenHBand="0" w:firstRowFirstColumn="0" w:firstRowLastColumn="0" w:lastRowFirstColumn="0" w:lastRowLastColumn="0"/>
            <w:tcW w:w="1439" w:type="dxa"/>
            <w:vAlign w:val="center"/>
          </w:tcPr>
          <w:p w14:paraId="0AC89BAD" w14:textId="77777777" w:rsidR="00320608" w:rsidRDefault="00320608" w:rsidP="001F6479">
            <w:pPr>
              <w:rPr>
                <w:ins w:id="193" w:author="Ghita Benotmane" w:date="2016-10-04T11:28:00Z"/>
                <w:lang w:val="en-US" w:eastAsia="en-GB"/>
              </w:rPr>
            </w:pPr>
            <w:ins w:id="194" w:author="Ghita Benotmane" w:date="2016-10-04T11:28:00Z">
              <w:r>
                <w:rPr>
                  <w:lang w:val="en-US" w:eastAsia="en-GB"/>
                </w:rPr>
                <w:t>4.0.</w:t>
              </w:r>
            </w:ins>
          </w:p>
        </w:tc>
        <w:tc>
          <w:tcPr>
            <w:tcW w:w="1443" w:type="dxa"/>
            <w:vAlign w:val="center"/>
          </w:tcPr>
          <w:p w14:paraId="4D090461" w14:textId="77777777" w:rsidR="00320608" w:rsidRDefault="00320608" w:rsidP="001F6479">
            <w:pPr>
              <w:cnfStyle w:val="000000000000" w:firstRow="0" w:lastRow="0" w:firstColumn="0" w:lastColumn="0" w:oddVBand="0" w:evenVBand="0" w:oddHBand="0" w:evenHBand="0" w:firstRowFirstColumn="0" w:firstRowLastColumn="0" w:lastRowFirstColumn="0" w:lastRowLastColumn="0"/>
              <w:rPr>
                <w:ins w:id="195" w:author="Ghita Benotmane" w:date="2016-10-04T11:28:00Z"/>
                <w:lang w:val="en-US" w:eastAsia="en-GB"/>
              </w:rPr>
            </w:pPr>
            <w:ins w:id="196" w:author="Ghita Benotmane" w:date="2016-10-04T11:28:00Z">
              <w:r>
                <w:rPr>
                  <w:lang w:val="en-US" w:eastAsia="en-GB"/>
                </w:rPr>
                <w:t>27/09/2016</w:t>
              </w:r>
            </w:ins>
          </w:p>
        </w:tc>
        <w:tc>
          <w:tcPr>
            <w:tcW w:w="1878" w:type="dxa"/>
            <w:vAlign w:val="center"/>
          </w:tcPr>
          <w:p w14:paraId="6DF9E77A" w14:textId="77777777" w:rsidR="00320608" w:rsidRDefault="00320608" w:rsidP="001F6479">
            <w:pPr>
              <w:cnfStyle w:val="000000000000" w:firstRow="0" w:lastRow="0" w:firstColumn="0" w:lastColumn="0" w:oddVBand="0" w:evenVBand="0" w:oddHBand="0" w:evenHBand="0" w:firstRowFirstColumn="0" w:firstRowLastColumn="0" w:lastRowFirstColumn="0" w:lastRowLastColumn="0"/>
              <w:rPr>
                <w:ins w:id="197" w:author="Ghita Benotmane" w:date="2016-10-04T11:28:00Z"/>
                <w:lang w:val="en-US" w:eastAsia="en-GB"/>
              </w:rPr>
            </w:pPr>
            <w:ins w:id="198" w:author="Ghita Benotmane" w:date="2016-10-04T11:28:00Z">
              <w:r>
                <w:rPr>
                  <w:lang w:val="en-US" w:eastAsia="en-GB"/>
                </w:rPr>
                <w:t>Avanade UX</w:t>
              </w:r>
            </w:ins>
          </w:p>
        </w:tc>
        <w:tc>
          <w:tcPr>
            <w:tcW w:w="4473" w:type="dxa"/>
            <w:vAlign w:val="center"/>
          </w:tcPr>
          <w:p w14:paraId="2732139B" w14:textId="77777777" w:rsidR="00320608" w:rsidRDefault="00320608" w:rsidP="001F6479">
            <w:pPr>
              <w:cnfStyle w:val="000000000000" w:firstRow="0" w:lastRow="0" w:firstColumn="0" w:lastColumn="0" w:oddVBand="0" w:evenVBand="0" w:oddHBand="0" w:evenHBand="0" w:firstRowFirstColumn="0" w:firstRowLastColumn="0" w:lastRowFirstColumn="0" w:lastRowLastColumn="0"/>
              <w:rPr>
                <w:ins w:id="199" w:author="Ghita Benotmane" w:date="2016-10-04T11:28:00Z"/>
                <w:lang w:val="en-US" w:eastAsia="en-GB"/>
              </w:rPr>
            </w:pPr>
            <w:ins w:id="200" w:author="Ghita Benotmane" w:date="2016-10-04T11:28:00Z">
              <w:r>
                <w:rPr>
                  <w:lang w:val="en-US" w:eastAsia="en-GB"/>
                </w:rPr>
                <w:t>Updates based on review with JTI team:</w:t>
              </w:r>
            </w:ins>
          </w:p>
          <w:p w14:paraId="4726E485" w14:textId="77777777" w:rsidR="00320608" w:rsidRDefault="00320608" w:rsidP="001F6479">
            <w:pPr>
              <w:pStyle w:val="ListParagraph"/>
              <w:numPr>
                <w:ilvl w:val="0"/>
                <w:numId w:val="83"/>
              </w:numPr>
              <w:cnfStyle w:val="000000000000" w:firstRow="0" w:lastRow="0" w:firstColumn="0" w:lastColumn="0" w:oddVBand="0" w:evenVBand="0" w:oddHBand="0" w:evenHBand="0" w:firstRowFirstColumn="0" w:firstRowLastColumn="0" w:lastRowFirstColumn="0" w:lastRowLastColumn="0"/>
              <w:rPr>
                <w:ins w:id="201" w:author="Ghita Benotmane" w:date="2016-10-04T11:28:00Z"/>
                <w:lang w:val="en-US" w:eastAsia="en-GB"/>
              </w:rPr>
            </w:pPr>
            <w:ins w:id="202" w:author="Ghita Benotmane" w:date="2016-10-04T11:28:00Z">
              <w:r>
                <w:rPr>
                  <w:lang w:val="en-US" w:eastAsia="en-GB"/>
                </w:rPr>
                <w:t>Clarification of the mega menu component and UI</w:t>
              </w:r>
            </w:ins>
          </w:p>
          <w:p w14:paraId="3A199989" w14:textId="77777777" w:rsidR="00320608" w:rsidRDefault="00320608" w:rsidP="001F6479">
            <w:pPr>
              <w:pStyle w:val="ListParagraph"/>
              <w:numPr>
                <w:ilvl w:val="0"/>
                <w:numId w:val="83"/>
              </w:numPr>
              <w:cnfStyle w:val="000000000000" w:firstRow="0" w:lastRow="0" w:firstColumn="0" w:lastColumn="0" w:oddVBand="0" w:evenVBand="0" w:oddHBand="0" w:evenHBand="0" w:firstRowFirstColumn="0" w:firstRowLastColumn="0" w:lastRowFirstColumn="0" w:lastRowLastColumn="0"/>
              <w:rPr>
                <w:ins w:id="203" w:author="Ghita Benotmane" w:date="2016-10-04T11:28:00Z"/>
                <w:lang w:val="en-US" w:eastAsia="en-GB"/>
              </w:rPr>
            </w:pPr>
            <w:ins w:id="204" w:author="Ghita Benotmane" w:date="2016-10-04T11:28:00Z">
              <w:r>
                <w:rPr>
                  <w:lang w:val="en-US" w:eastAsia="en-GB"/>
                </w:rPr>
                <w:lastRenderedPageBreak/>
                <w:t>Clarification of the recommendation mechanism (based on manual editorializing by corporate communications in phase 1 before moving to 0365)</w:t>
              </w:r>
            </w:ins>
          </w:p>
          <w:p w14:paraId="0323E0BC" w14:textId="77777777" w:rsidR="00320608" w:rsidRPr="0000081A" w:rsidRDefault="00320608" w:rsidP="001F6479">
            <w:pPr>
              <w:pStyle w:val="ListParagraph"/>
              <w:numPr>
                <w:ilvl w:val="0"/>
                <w:numId w:val="83"/>
              </w:numPr>
              <w:cnfStyle w:val="000000000000" w:firstRow="0" w:lastRow="0" w:firstColumn="0" w:lastColumn="0" w:oddVBand="0" w:evenVBand="0" w:oddHBand="0" w:evenHBand="0" w:firstRowFirstColumn="0" w:firstRowLastColumn="0" w:lastRowFirstColumn="0" w:lastRowLastColumn="0"/>
              <w:rPr>
                <w:ins w:id="205" w:author="Ghita Benotmane" w:date="2016-10-04T11:28:00Z"/>
                <w:lang w:val="en-US" w:eastAsia="en-GB"/>
              </w:rPr>
            </w:pPr>
            <w:ins w:id="206" w:author="Ghita Benotmane" w:date="2016-10-04T11:28:00Z">
              <w:r>
                <w:rPr>
                  <w:lang w:val="en-US" w:eastAsia="en-GB"/>
                </w:rPr>
                <w:t>Answers of open questions for sign-off</w:t>
              </w:r>
            </w:ins>
          </w:p>
        </w:tc>
      </w:tr>
      <w:tr w:rsidR="00320608" w14:paraId="68A49BD8" w14:textId="77777777" w:rsidTr="001F6479">
        <w:trPr>
          <w:cnfStyle w:val="000000100000" w:firstRow="0" w:lastRow="0" w:firstColumn="0" w:lastColumn="0" w:oddVBand="0" w:evenVBand="0" w:oddHBand="1" w:evenHBand="0" w:firstRowFirstColumn="0" w:firstRowLastColumn="0" w:lastRowFirstColumn="0" w:lastRowLastColumn="0"/>
          <w:trHeight w:val="462"/>
          <w:ins w:id="207" w:author="Ghita Benotmane" w:date="2016-10-04T11:28:00Z"/>
        </w:trPr>
        <w:tc>
          <w:tcPr>
            <w:cnfStyle w:val="001000000000" w:firstRow="0" w:lastRow="0" w:firstColumn="1" w:lastColumn="0" w:oddVBand="0" w:evenVBand="0" w:oddHBand="0" w:evenHBand="0" w:firstRowFirstColumn="0" w:firstRowLastColumn="0" w:lastRowFirstColumn="0" w:lastRowLastColumn="0"/>
            <w:tcW w:w="1439" w:type="dxa"/>
            <w:vAlign w:val="center"/>
          </w:tcPr>
          <w:p w14:paraId="1C35914A" w14:textId="77777777" w:rsidR="00320608" w:rsidRDefault="00320608" w:rsidP="001F6479">
            <w:pPr>
              <w:rPr>
                <w:ins w:id="208" w:author="Ghita Benotmane" w:date="2016-10-04T11:28:00Z"/>
                <w:lang w:val="en-US" w:eastAsia="en-GB"/>
              </w:rPr>
            </w:pPr>
            <w:ins w:id="209" w:author="Ghita Benotmane" w:date="2016-10-04T11:28:00Z">
              <w:r>
                <w:rPr>
                  <w:lang w:val="en-US" w:eastAsia="en-GB"/>
                </w:rPr>
                <w:lastRenderedPageBreak/>
                <w:t>4.1.</w:t>
              </w:r>
            </w:ins>
          </w:p>
        </w:tc>
        <w:tc>
          <w:tcPr>
            <w:tcW w:w="1443" w:type="dxa"/>
            <w:vAlign w:val="center"/>
          </w:tcPr>
          <w:p w14:paraId="4E138871" w14:textId="77777777" w:rsidR="00320608" w:rsidRDefault="00320608" w:rsidP="001F6479">
            <w:pPr>
              <w:cnfStyle w:val="000000100000" w:firstRow="0" w:lastRow="0" w:firstColumn="0" w:lastColumn="0" w:oddVBand="0" w:evenVBand="0" w:oddHBand="1" w:evenHBand="0" w:firstRowFirstColumn="0" w:firstRowLastColumn="0" w:lastRowFirstColumn="0" w:lastRowLastColumn="0"/>
              <w:rPr>
                <w:ins w:id="210" w:author="Ghita Benotmane" w:date="2016-10-04T11:28:00Z"/>
                <w:lang w:val="en-US" w:eastAsia="en-GB"/>
              </w:rPr>
            </w:pPr>
            <w:ins w:id="211" w:author="Ghita Benotmane" w:date="2016-10-04T11:28:00Z">
              <w:r>
                <w:rPr>
                  <w:lang w:val="en-US" w:eastAsia="en-GB"/>
                </w:rPr>
                <w:t>04/10/2016</w:t>
              </w:r>
            </w:ins>
          </w:p>
        </w:tc>
        <w:tc>
          <w:tcPr>
            <w:tcW w:w="1878" w:type="dxa"/>
            <w:vAlign w:val="center"/>
          </w:tcPr>
          <w:p w14:paraId="5E66389B" w14:textId="77777777" w:rsidR="00320608" w:rsidRDefault="00320608" w:rsidP="001F6479">
            <w:pPr>
              <w:cnfStyle w:val="000000100000" w:firstRow="0" w:lastRow="0" w:firstColumn="0" w:lastColumn="0" w:oddVBand="0" w:evenVBand="0" w:oddHBand="1" w:evenHBand="0" w:firstRowFirstColumn="0" w:firstRowLastColumn="0" w:lastRowFirstColumn="0" w:lastRowLastColumn="0"/>
              <w:rPr>
                <w:ins w:id="212" w:author="Ghita Benotmane" w:date="2016-10-04T11:28:00Z"/>
                <w:lang w:val="en-US" w:eastAsia="en-GB"/>
              </w:rPr>
            </w:pPr>
            <w:ins w:id="213" w:author="Ghita Benotmane" w:date="2016-10-04T11:28:00Z">
              <w:r>
                <w:rPr>
                  <w:lang w:val="en-US" w:eastAsia="en-GB"/>
                </w:rPr>
                <w:t>Avanade UX</w:t>
              </w:r>
            </w:ins>
          </w:p>
        </w:tc>
        <w:tc>
          <w:tcPr>
            <w:tcW w:w="4473" w:type="dxa"/>
            <w:vAlign w:val="center"/>
          </w:tcPr>
          <w:p w14:paraId="12967F2F" w14:textId="77777777" w:rsidR="00320608" w:rsidRDefault="00320608" w:rsidP="001F6479">
            <w:pPr>
              <w:cnfStyle w:val="000000100000" w:firstRow="0" w:lastRow="0" w:firstColumn="0" w:lastColumn="0" w:oddVBand="0" w:evenVBand="0" w:oddHBand="1" w:evenHBand="0" w:firstRowFirstColumn="0" w:firstRowLastColumn="0" w:lastRowFirstColumn="0" w:lastRowLastColumn="0"/>
              <w:rPr>
                <w:ins w:id="214" w:author="Ghita Benotmane" w:date="2016-10-04T11:28:00Z"/>
                <w:lang w:val="en-US" w:eastAsia="en-GB"/>
              </w:rPr>
            </w:pPr>
            <w:ins w:id="215" w:author="Ghita Benotmane" w:date="2016-10-04T11:28:00Z">
              <w:r>
                <w:rPr>
                  <w:lang w:val="en-US" w:eastAsia="en-GB"/>
                </w:rPr>
                <w:t>Updates of assumptions:</w:t>
              </w:r>
            </w:ins>
          </w:p>
          <w:p w14:paraId="3299DEA1" w14:textId="05E9602C" w:rsidR="00320608" w:rsidRDefault="00320608" w:rsidP="001F6479">
            <w:pPr>
              <w:pStyle w:val="ListParagraph"/>
              <w:numPr>
                <w:ilvl w:val="0"/>
                <w:numId w:val="86"/>
              </w:numPr>
              <w:cnfStyle w:val="000000100000" w:firstRow="0" w:lastRow="0" w:firstColumn="0" w:lastColumn="0" w:oddVBand="0" w:evenVBand="0" w:oddHBand="1" w:evenHBand="0" w:firstRowFirstColumn="0" w:firstRowLastColumn="0" w:lastRowFirstColumn="0" w:lastRowLastColumn="0"/>
              <w:rPr>
                <w:ins w:id="216" w:author="Ghita Benotmane" w:date="2016-10-04T11:28:00Z"/>
                <w:lang w:val="en-US" w:eastAsia="en-GB"/>
              </w:rPr>
            </w:pPr>
            <w:ins w:id="217" w:author="Ghita Benotmane" w:date="2016-10-04T11:28:00Z">
              <w:r>
                <w:rPr>
                  <w:lang w:val="en-US" w:eastAsia="en-GB"/>
                </w:rPr>
                <w:t>Back-end will be OOB</w:t>
              </w:r>
            </w:ins>
          </w:p>
          <w:p w14:paraId="53FE94F0" w14:textId="77777777" w:rsidR="00320608" w:rsidRPr="00026F78" w:rsidRDefault="00320608" w:rsidP="001F6479">
            <w:pPr>
              <w:pStyle w:val="ListParagraph"/>
              <w:numPr>
                <w:ilvl w:val="0"/>
                <w:numId w:val="86"/>
              </w:numPr>
              <w:cnfStyle w:val="000000100000" w:firstRow="0" w:lastRow="0" w:firstColumn="0" w:lastColumn="0" w:oddVBand="0" w:evenVBand="0" w:oddHBand="1" w:evenHBand="0" w:firstRowFirstColumn="0" w:firstRowLastColumn="0" w:lastRowFirstColumn="0" w:lastRowLastColumn="0"/>
              <w:rPr>
                <w:ins w:id="218" w:author="Ghita Benotmane" w:date="2016-10-04T11:28:00Z"/>
                <w:lang w:val="en-US" w:eastAsia="en-GB"/>
              </w:rPr>
            </w:pPr>
            <w:ins w:id="219" w:author="Ghita Benotmane" w:date="2016-10-04T11:28:00Z">
              <w:r>
                <w:rPr>
                  <w:lang w:val="en-US" w:eastAsia="en-GB"/>
                </w:rPr>
                <w:t>Nakisa link will be use for meet the team components</w:t>
              </w:r>
            </w:ins>
          </w:p>
        </w:tc>
      </w:tr>
      <w:tr w:rsidR="0069446C" w14:paraId="0999D4BF" w14:textId="77777777" w:rsidTr="001F6479">
        <w:trPr>
          <w:trHeight w:val="462"/>
          <w:ins w:id="220" w:author="Ghita Benotmane" w:date="2016-10-04T17:44:00Z"/>
        </w:trPr>
        <w:tc>
          <w:tcPr>
            <w:cnfStyle w:val="001000000000" w:firstRow="0" w:lastRow="0" w:firstColumn="1" w:lastColumn="0" w:oddVBand="0" w:evenVBand="0" w:oddHBand="0" w:evenHBand="0" w:firstRowFirstColumn="0" w:firstRowLastColumn="0" w:lastRowFirstColumn="0" w:lastRowLastColumn="0"/>
            <w:tcW w:w="1439" w:type="dxa"/>
            <w:vAlign w:val="center"/>
          </w:tcPr>
          <w:p w14:paraId="09917ED5" w14:textId="31653C85" w:rsidR="0069446C" w:rsidRDefault="0069446C" w:rsidP="001F6479">
            <w:pPr>
              <w:rPr>
                <w:ins w:id="221" w:author="Ghita Benotmane" w:date="2016-10-04T17:44:00Z"/>
                <w:lang w:val="en-US" w:eastAsia="en-GB"/>
              </w:rPr>
            </w:pPr>
            <w:ins w:id="222" w:author="Ghita Benotmane" w:date="2016-10-04T17:44:00Z">
              <w:r>
                <w:rPr>
                  <w:lang w:val="en-US" w:eastAsia="en-GB"/>
                </w:rPr>
                <w:t>4.2.</w:t>
              </w:r>
            </w:ins>
          </w:p>
        </w:tc>
        <w:tc>
          <w:tcPr>
            <w:tcW w:w="1443" w:type="dxa"/>
            <w:vAlign w:val="center"/>
          </w:tcPr>
          <w:p w14:paraId="2DBB5665" w14:textId="53FEC883" w:rsidR="0069446C" w:rsidRDefault="0069446C" w:rsidP="001F6479">
            <w:pPr>
              <w:cnfStyle w:val="000000000000" w:firstRow="0" w:lastRow="0" w:firstColumn="0" w:lastColumn="0" w:oddVBand="0" w:evenVBand="0" w:oddHBand="0" w:evenHBand="0" w:firstRowFirstColumn="0" w:firstRowLastColumn="0" w:lastRowFirstColumn="0" w:lastRowLastColumn="0"/>
              <w:rPr>
                <w:ins w:id="223" w:author="Ghita Benotmane" w:date="2016-10-04T17:44:00Z"/>
                <w:lang w:val="en-US" w:eastAsia="en-GB"/>
              </w:rPr>
            </w:pPr>
            <w:ins w:id="224" w:author="Ghita Benotmane" w:date="2016-10-04T17:45:00Z">
              <w:r>
                <w:rPr>
                  <w:lang w:val="en-US" w:eastAsia="en-GB"/>
                </w:rPr>
                <w:t>05/10/2016</w:t>
              </w:r>
            </w:ins>
          </w:p>
        </w:tc>
        <w:tc>
          <w:tcPr>
            <w:tcW w:w="1878" w:type="dxa"/>
            <w:vAlign w:val="center"/>
          </w:tcPr>
          <w:p w14:paraId="06EE3032" w14:textId="5579173E" w:rsidR="0069446C" w:rsidRDefault="0069446C" w:rsidP="001F6479">
            <w:pPr>
              <w:cnfStyle w:val="000000000000" w:firstRow="0" w:lastRow="0" w:firstColumn="0" w:lastColumn="0" w:oddVBand="0" w:evenVBand="0" w:oddHBand="0" w:evenHBand="0" w:firstRowFirstColumn="0" w:firstRowLastColumn="0" w:lastRowFirstColumn="0" w:lastRowLastColumn="0"/>
              <w:rPr>
                <w:ins w:id="225" w:author="Ghita Benotmane" w:date="2016-10-04T17:44:00Z"/>
                <w:lang w:val="en-US" w:eastAsia="en-GB"/>
              </w:rPr>
            </w:pPr>
            <w:ins w:id="226" w:author="Ghita Benotmane" w:date="2016-10-04T17:45:00Z">
              <w:r>
                <w:rPr>
                  <w:lang w:val="en-US" w:eastAsia="en-GB"/>
                </w:rPr>
                <w:t>Avanade UX &amp; Juan Antonio Erce</w:t>
              </w:r>
            </w:ins>
          </w:p>
        </w:tc>
        <w:tc>
          <w:tcPr>
            <w:tcW w:w="4473" w:type="dxa"/>
            <w:vAlign w:val="center"/>
          </w:tcPr>
          <w:p w14:paraId="7ABB96EC" w14:textId="4126F740" w:rsidR="0069446C" w:rsidRDefault="0069446C" w:rsidP="001F6479">
            <w:pPr>
              <w:cnfStyle w:val="000000000000" w:firstRow="0" w:lastRow="0" w:firstColumn="0" w:lastColumn="0" w:oddVBand="0" w:evenVBand="0" w:oddHBand="0" w:evenHBand="0" w:firstRowFirstColumn="0" w:firstRowLastColumn="0" w:lastRowFirstColumn="0" w:lastRowLastColumn="0"/>
              <w:rPr>
                <w:ins w:id="227" w:author="Ghita Benotmane" w:date="2016-10-04T17:44:00Z"/>
                <w:lang w:val="en-US" w:eastAsia="en-GB"/>
              </w:rPr>
            </w:pPr>
            <w:ins w:id="228" w:author="Ghita Benotmane" w:date="2016-10-04T17:45:00Z">
              <w:r>
                <w:rPr>
                  <w:lang w:val="en-US" w:eastAsia="en-GB"/>
                </w:rPr>
                <w:t>Last updates following the meeting with the Intranet team and update on the Go-live requirements</w:t>
              </w:r>
            </w:ins>
          </w:p>
        </w:tc>
      </w:tr>
    </w:tbl>
    <w:p w14:paraId="137EA84B" w14:textId="77777777" w:rsidR="00F00255" w:rsidRPr="00320608" w:rsidRDefault="00F00255" w:rsidP="00F00255">
      <w:pPr>
        <w:rPr>
          <w:lang w:eastAsia="en-GB"/>
          <w:rPrChange w:id="229" w:author="Ghita Benotmane" w:date="2016-10-04T11:28:00Z">
            <w:rPr>
              <w:lang w:val="en-US" w:eastAsia="en-GB"/>
            </w:rPr>
          </w:rPrChange>
        </w:rPr>
      </w:pPr>
    </w:p>
    <w:p w14:paraId="73293BB0" w14:textId="49883688" w:rsidR="0093050A" w:rsidRDefault="0093050A" w:rsidP="007C5A43">
      <w:pPr>
        <w:pStyle w:val="Heading1"/>
        <w:spacing w:before="240"/>
        <w:rPr>
          <w:ins w:id="230" w:author="Addy, Paul" w:date="2016-09-20T11:07:00Z"/>
        </w:rPr>
      </w:pPr>
      <w:bookmarkStart w:id="231" w:name="_Toc463013402"/>
      <w:bookmarkStart w:id="232" w:name="_Toc461707092"/>
      <w:ins w:id="233" w:author="Addy, Paul" w:date="2016-09-20T11:07:00Z">
        <w:r>
          <w:t>Assumptions of this document</w:t>
        </w:r>
        <w:bookmarkEnd w:id="231"/>
      </w:ins>
    </w:p>
    <w:p w14:paraId="379D8108" w14:textId="5F3330B7" w:rsidR="0093050A" w:rsidRDefault="0093050A" w:rsidP="0093050A">
      <w:pPr>
        <w:autoSpaceDE w:val="0"/>
        <w:autoSpaceDN w:val="0"/>
        <w:spacing w:after="0" w:line="240" w:lineRule="auto"/>
        <w:rPr>
          <w:ins w:id="234" w:author="Ghita Benotmane" w:date="2016-10-04T11:28:00Z"/>
          <w:color w:val="000000"/>
        </w:rPr>
      </w:pPr>
      <w:ins w:id="235" w:author="Addy, Paul" w:date="2016-09-20T11:08:00Z">
        <w:r>
          <w:rPr>
            <w:color w:val="000000"/>
          </w:rPr>
          <w:t>Based on UI visual experience but depending on actual cost and technical constrains coming as an outcome of the technical analysis some of this features may not be implemented as described</w:t>
        </w:r>
      </w:ins>
      <w:ins w:id="236" w:author="Ghita Benotmane" w:date="2016-10-04T11:28:00Z">
        <w:r w:rsidR="00320608">
          <w:rPr>
            <w:color w:val="000000"/>
          </w:rPr>
          <w:t xml:space="preserve">. </w:t>
        </w:r>
      </w:ins>
    </w:p>
    <w:p w14:paraId="49E0BD4A" w14:textId="2AFB8733" w:rsidR="00320608" w:rsidRDefault="00320608" w:rsidP="0093050A">
      <w:pPr>
        <w:autoSpaceDE w:val="0"/>
        <w:autoSpaceDN w:val="0"/>
        <w:spacing w:after="0" w:line="240" w:lineRule="auto"/>
        <w:rPr>
          <w:ins w:id="237" w:author="Ghita Benotmane" w:date="2016-10-04T11:28:00Z"/>
          <w:color w:val="000000"/>
        </w:rPr>
      </w:pPr>
    </w:p>
    <w:p w14:paraId="0E7E871F" w14:textId="7441CD44" w:rsidR="00320608" w:rsidRDefault="00320608" w:rsidP="0093050A">
      <w:pPr>
        <w:autoSpaceDE w:val="0"/>
        <w:autoSpaceDN w:val="0"/>
        <w:spacing w:after="0" w:line="240" w:lineRule="auto"/>
        <w:rPr>
          <w:ins w:id="238" w:author="Ghita Benotmane" w:date="2016-10-04T11:29:00Z"/>
          <w:color w:val="000000"/>
        </w:rPr>
      </w:pPr>
      <w:ins w:id="239" w:author="Ghita Benotmane" w:date="2016-10-04T11:28:00Z">
        <w:r>
          <w:rPr>
            <w:color w:val="000000"/>
          </w:rPr>
          <w:t xml:space="preserve">The back-end for publishers will be based </w:t>
        </w:r>
      </w:ins>
      <w:ins w:id="240" w:author="Ghita Benotmane" w:date="2016-10-04T11:29:00Z">
        <w:r>
          <w:rPr>
            <w:color w:val="000000"/>
          </w:rPr>
          <w:t xml:space="preserve">on OOB SharePoint features. </w:t>
        </w:r>
      </w:ins>
    </w:p>
    <w:p w14:paraId="1B6C93BB" w14:textId="38E1C60E" w:rsidR="00320608" w:rsidRDefault="00320608" w:rsidP="0093050A">
      <w:pPr>
        <w:autoSpaceDE w:val="0"/>
        <w:autoSpaceDN w:val="0"/>
        <w:spacing w:after="0" w:line="240" w:lineRule="auto"/>
        <w:rPr>
          <w:ins w:id="241" w:author="Ghita Benotmane" w:date="2016-10-04T11:29:00Z"/>
          <w:color w:val="000000"/>
        </w:rPr>
      </w:pPr>
    </w:p>
    <w:p w14:paraId="4877DE9A" w14:textId="1D938B8B" w:rsidR="00320608" w:rsidRDefault="00320608" w:rsidP="0093050A">
      <w:pPr>
        <w:autoSpaceDE w:val="0"/>
        <w:autoSpaceDN w:val="0"/>
        <w:spacing w:after="0" w:line="240" w:lineRule="auto"/>
        <w:rPr>
          <w:ins w:id="242" w:author="Ghita Benotmane" w:date="2016-10-04T11:54:00Z"/>
          <w:color w:val="000000"/>
        </w:rPr>
      </w:pPr>
      <w:ins w:id="243" w:author="Ghita Benotmane" w:date="2016-10-04T11:29:00Z">
        <w:r>
          <w:rPr>
            <w:color w:val="000000"/>
          </w:rPr>
          <w:t xml:space="preserve">The “Meet the team” component on topic pages will be linking to Nakisa. Another solution will have to be defined when Nakisa is decommissioned. </w:t>
        </w:r>
      </w:ins>
    </w:p>
    <w:p w14:paraId="405D1B6D" w14:textId="485730DA" w:rsidR="005D45B8" w:rsidRDefault="005D45B8" w:rsidP="0093050A">
      <w:pPr>
        <w:autoSpaceDE w:val="0"/>
        <w:autoSpaceDN w:val="0"/>
        <w:spacing w:after="0" w:line="240" w:lineRule="auto"/>
        <w:rPr>
          <w:ins w:id="244" w:author="Ghita Benotmane" w:date="2016-10-04T11:54:00Z"/>
          <w:color w:val="000000"/>
        </w:rPr>
      </w:pPr>
    </w:p>
    <w:p w14:paraId="53F9F243" w14:textId="68233695" w:rsidR="005D45B8" w:rsidRDefault="005D45B8" w:rsidP="0093050A">
      <w:pPr>
        <w:autoSpaceDE w:val="0"/>
        <w:autoSpaceDN w:val="0"/>
        <w:spacing w:after="0" w:line="240" w:lineRule="auto"/>
        <w:rPr>
          <w:ins w:id="245" w:author="Addy, Paul" w:date="2016-09-20T11:08:00Z"/>
          <w:rFonts w:ascii="Segoe UI" w:hAnsi="Segoe UI" w:cs="Segoe UI"/>
          <w:color w:val="000000"/>
          <w:sz w:val="20"/>
          <w:szCs w:val="20"/>
        </w:rPr>
      </w:pPr>
      <w:ins w:id="246" w:author="Ghita Benotmane" w:date="2016-10-04T11:54:00Z">
        <w:r>
          <w:rPr>
            <w:color w:val="000000"/>
          </w:rPr>
          <w:t xml:space="preserve">Input on publishing process how-to will be provided by change management. </w:t>
        </w:r>
      </w:ins>
    </w:p>
    <w:p w14:paraId="33E2595E" w14:textId="420B5BE9" w:rsidR="0093050A" w:rsidRPr="0093050A" w:rsidDel="00320608" w:rsidRDefault="0093050A" w:rsidP="0093050A">
      <w:pPr>
        <w:autoSpaceDE w:val="0"/>
        <w:autoSpaceDN w:val="0"/>
        <w:spacing w:after="0" w:line="240" w:lineRule="auto"/>
        <w:rPr>
          <w:ins w:id="247" w:author="Addy, Paul" w:date="2016-09-20T11:08:00Z"/>
          <w:del w:id="248" w:author="Ghita Benotmane" w:date="2016-10-04T11:29:00Z"/>
          <w:rFonts w:ascii="Segoe UI" w:hAnsi="Segoe UI" w:cs="Segoe UI"/>
          <w:color w:val="000000"/>
          <w:sz w:val="20"/>
          <w:szCs w:val="20"/>
          <w:rPrChange w:id="249" w:author="Addy, Paul" w:date="2016-09-20T11:08:00Z">
            <w:rPr>
              <w:ins w:id="250" w:author="Addy, Paul" w:date="2016-09-20T11:08:00Z"/>
              <w:del w:id="251" w:author="Ghita Benotmane" w:date="2016-10-04T11:29:00Z"/>
            </w:rPr>
          </w:rPrChange>
        </w:rPr>
      </w:pPr>
      <w:ins w:id="252" w:author="Addy, Paul" w:date="2016-09-20T11:08:00Z">
        <w:del w:id="253" w:author="Ghita Benotmane" w:date="2016-10-04T11:29:00Z">
          <w:r w:rsidDel="00320608">
            <w:rPr>
              <w:rFonts w:ascii="Segoe UI" w:hAnsi="Segoe UI" w:cs="Segoe UI"/>
              <w:color w:val="000000"/>
              <w:sz w:val="20"/>
              <w:szCs w:val="20"/>
            </w:rPr>
            <w:delText xml:space="preserve">This document </w:delText>
          </w:r>
        </w:del>
      </w:ins>
      <w:ins w:id="254" w:author="Addy, Paul" w:date="2016-09-20T11:27:00Z">
        <w:del w:id="255" w:author="Ghita Benotmane" w:date="2016-10-04T11:29:00Z">
          <w:r w:rsidR="0071363A" w:rsidDel="00320608">
            <w:rPr>
              <w:rFonts w:ascii="Segoe UI" w:hAnsi="Segoe UI" w:cs="Segoe UI"/>
              <w:color w:val="000000"/>
              <w:sz w:val="20"/>
              <w:szCs w:val="20"/>
            </w:rPr>
            <w:delText>To be completed.</w:delText>
          </w:r>
        </w:del>
      </w:ins>
    </w:p>
    <w:p w14:paraId="1D5463DF" w14:textId="77777777" w:rsidR="0093050A" w:rsidRPr="0099074B" w:rsidRDefault="0093050A">
      <w:pPr>
        <w:rPr>
          <w:ins w:id="256" w:author="Addy, Paul" w:date="2016-09-20T11:07:00Z"/>
        </w:rPr>
        <w:pPrChange w:id="257" w:author="Addy, Paul" w:date="2016-09-20T11:07:00Z">
          <w:pPr>
            <w:pStyle w:val="Heading1"/>
            <w:spacing w:before="240"/>
          </w:pPr>
        </w:pPrChange>
      </w:pPr>
    </w:p>
    <w:p w14:paraId="005F1E98" w14:textId="77777777" w:rsidR="007C5A43" w:rsidRDefault="007C5A43" w:rsidP="007C5A43">
      <w:pPr>
        <w:pStyle w:val="Heading1"/>
        <w:spacing w:before="240"/>
      </w:pPr>
      <w:bookmarkStart w:id="258" w:name="_Toc463013403"/>
      <w:r>
        <w:t>Open questions to be addressed</w:t>
      </w:r>
      <w:bookmarkEnd w:id="232"/>
      <w:bookmarkEnd w:id="258"/>
    </w:p>
    <w:p w14:paraId="5C25542E" w14:textId="62851176" w:rsidR="007C5A43" w:rsidRDefault="007C5A43" w:rsidP="007C5A43">
      <w:pPr>
        <w:pStyle w:val="Bodycopy"/>
        <w:numPr>
          <w:ilvl w:val="0"/>
          <w:numId w:val="74"/>
        </w:numPr>
      </w:pPr>
      <w:r w:rsidRPr="00AE3B46">
        <w:rPr>
          <w:u w:val="single"/>
        </w:rPr>
        <w:t>Regarding the Mega Menu</w:t>
      </w:r>
      <w:r>
        <w:t>: the</w:t>
      </w:r>
      <w:r w:rsidRPr="00132D2C">
        <w:t xml:space="preserve"> links </w:t>
      </w:r>
      <w:r>
        <w:t>to the pages are</w:t>
      </w:r>
      <w:r w:rsidRPr="00132D2C">
        <w:t xml:space="preserve"> based on user specific settings, </w:t>
      </w:r>
      <w:r>
        <w:t xml:space="preserve">but we need to ensure that there is a 1-to-1 relation between a page and a location or a market. For instance, we have only one page called “Russia” for the Russian market, even though we have several pages for functions located in Russia. </w:t>
      </w:r>
      <w:commentRangeStart w:id="259"/>
      <w:r>
        <w:t>Needs to be addressed by content governance and topic pages metadata.</w:t>
      </w:r>
      <w:commentRangeEnd w:id="259"/>
      <w:r w:rsidR="0083307F">
        <w:rPr>
          <w:rStyle w:val="CommentReference"/>
        </w:rPr>
        <w:commentReference w:id="259"/>
      </w:r>
    </w:p>
    <w:p w14:paraId="1F1B53F0" w14:textId="1110C451" w:rsidR="007C5A43" w:rsidRDefault="00320608" w:rsidP="007C5A43">
      <w:pPr>
        <w:pStyle w:val="Bodycopy"/>
        <w:numPr>
          <w:ilvl w:val="0"/>
          <w:numId w:val="74"/>
        </w:numPr>
      </w:pPr>
      <w:ins w:id="260" w:author="Ghita Benotmane" w:date="2016-10-04T11:30:00Z">
        <w:r w:rsidRPr="00320608">
          <w:rPr>
            <w:highlight w:val="green"/>
            <w:u w:val="single"/>
            <w:rPrChange w:id="261" w:author="Ghita Benotmane" w:date="2016-10-04T11:30:00Z">
              <w:rPr>
                <w:u w:val="single"/>
              </w:rPr>
            </w:rPrChange>
          </w:rPr>
          <w:t>[RESOLVED, see 1.3.]</w:t>
        </w:r>
        <w:r>
          <w:rPr>
            <w:u w:val="single"/>
          </w:rPr>
          <w:t xml:space="preserve"> </w:t>
        </w:r>
      </w:ins>
      <w:r w:rsidR="007C5A43" w:rsidRPr="00AE3B46">
        <w:rPr>
          <w:u w:val="single"/>
        </w:rPr>
        <w:t>Regarding the Mega Menu:</w:t>
      </w:r>
      <w:r w:rsidR="007C5A43">
        <w:t xml:space="preserve"> by default, a user has two attributes: function and market. We need to make sure there are unique topic pages associated to that function and market before deployment, so users don’t find themselves short of topics </w:t>
      </w:r>
      <w:commentRangeStart w:id="262"/>
      <w:commentRangeStart w:id="263"/>
      <w:r w:rsidR="007C5A43">
        <w:t xml:space="preserve">pages in their “My pages” component. </w:t>
      </w:r>
      <w:commentRangeEnd w:id="262"/>
      <w:r w:rsidR="00C17580">
        <w:rPr>
          <w:rStyle w:val="CommentReference"/>
        </w:rPr>
        <w:commentReference w:id="262"/>
      </w:r>
      <w:commentRangeEnd w:id="263"/>
      <w:r w:rsidR="006F1201">
        <w:rPr>
          <w:rStyle w:val="CommentReference"/>
        </w:rPr>
        <w:commentReference w:id="263"/>
      </w:r>
    </w:p>
    <w:p w14:paraId="766FDD46" w14:textId="626FAA41" w:rsidR="007C5A43" w:rsidRDefault="00320608" w:rsidP="007C5A43">
      <w:pPr>
        <w:pStyle w:val="Bodycopy"/>
        <w:numPr>
          <w:ilvl w:val="0"/>
          <w:numId w:val="74"/>
        </w:numPr>
      </w:pPr>
      <w:ins w:id="264" w:author="Ghita Benotmane" w:date="2016-10-04T11:32:00Z">
        <w:r w:rsidRPr="00026F78">
          <w:rPr>
            <w:highlight w:val="green"/>
            <w:u w:val="single"/>
          </w:rPr>
          <w:t>[RESOLVED, see 1</w:t>
        </w:r>
        <w:r>
          <w:rPr>
            <w:highlight w:val="green"/>
            <w:u w:val="single"/>
          </w:rPr>
          <w:t>7.2</w:t>
        </w:r>
        <w:r w:rsidRPr="00026F78">
          <w:rPr>
            <w:highlight w:val="green"/>
            <w:u w:val="single"/>
          </w:rPr>
          <w:t>.]</w:t>
        </w:r>
        <w:r>
          <w:rPr>
            <w:u w:val="single"/>
          </w:rPr>
          <w:t xml:space="preserve"> </w:t>
        </w:r>
      </w:ins>
      <w:r w:rsidR="007C5A43">
        <w:t>Does the resources section, library component and document components on topic pages need to be responsive?</w:t>
      </w:r>
    </w:p>
    <w:p w14:paraId="3C88C462" w14:textId="6914F299" w:rsidR="007C5A43" w:rsidRPr="00E52ACD" w:rsidRDefault="001F6479" w:rsidP="007C5A43">
      <w:pPr>
        <w:pStyle w:val="ListParagraph"/>
        <w:numPr>
          <w:ilvl w:val="0"/>
          <w:numId w:val="74"/>
        </w:numPr>
        <w:rPr>
          <w:lang w:val="en-US"/>
        </w:rPr>
      </w:pPr>
      <w:ins w:id="265" w:author="Ghita Benotmane" w:date="2016-10-04T11:32:00Z">
        <w:r>
          <w:rPr>
            <w:highlight w:val="green"/>
            <w:u w:val="single"/>
          </w:rPr>
          <w:t>[RESOLVED: the change request will have to be reviewed more thoroughly, and won’t be part of the go-live’s initial scope.</w:t>
        </w:r>
      </w:ins>
      <w:ins w:id="266" w:author="Ghita Benotmane" w:date="2016-10-04T11:34:00Z">
        <w:r>
          <w:rPr>
            <w:highlight w:val="green"/>
            <w:u w:val="single"/>
          </w:rPr>
          <w:t xml:space="preserve"> Standard resources pushed by Corp. Comms. have </w:t>
        </w:r>
      </w:ins>
      <w:ins w:id="267" w:author="Ghita Benotmane" w:date="2016-10-04T11:35:00Z">
        <w:r>
          <w:rPr>
            <w:highlight w:val="green"/>
            <w:u w:val="single"/>
          </w:rPr>
          <w:t>to be defined however</w:t>
        </w:r>
      </w:ins>
      <w:ins w:id="268" w:author="Ghita Benotmane" w:date="2016-10-04T11:32:00Z">
        <w:r w:rsidRPr="00026F78">
          <w:rPr>
            <w:highlight w:val="green"/>
            <w:u w:val="single"/>
          </w:rPr>
          <w:t>]</w:t>
        </w:r>
        <w:r>
          <w:rPr>
            <w:u w:val="single"/>
          </w:rPr>
          <w:t xml:space="preserve"> </w:t>
        </w:r>
      </w:ins>
      <w:r w:rsidR="007C5A43" w:rsidRPr="00AE3B46">
        <w:rPr>
          <w:u w:val="single"/>
        </w:rPr>
        <w:t>Regarding the onboarding</w:t>
      </w:r>
      <w:r w:rsidR="007C5A43">
        <w:t>: the Resources need eventually to be added to the onboarding process, allowing user to select topic pages as interests, but also applications, sites and document. This needs to be supported by designing this specific section of the onboarding process. However, considering our timeframe for doing that, we recommend an intermediary solution.</w:t>
      </w:r>
      <w:commentRangeStart w:id="269"/>
      <w:commentRangeStart w:id="270"/>
      <w:r w:rsidR="007C5A43">
        <w:t xml:space="preserve"> Instead of selecting a set of pages and resources, the user could be presented with a set of pre-defined elements by default added to his user profile. These elements would be her default topic pages for function and market, as well as standard resources all employees need to access on induction (HR </w:t>
      </w:r>
      <w:del w:id="271" w:author="Addy, Paul" w:date="2016-09-20T10:34:00Z">
        <w:r w:rsidR="007C5A43">
          <w:delText>portail</w:delText>
        </w:r>
      </w:del>
      <w:ins w:id="272" w:author="Addy, Paul" w:date="2016-09-20T10:34:00Z">
        <w:r w:rsidR="00C17580">
          <w:t>portal</w:t>
        </w:r>
      </w:ins>
      <w:r w:rsidR="007C5A43">
        <w:t xml:space="preserve">, </w:t>
      </w:r>
      <w:del w:id="273" w:author="Addy, Paul" w:date="2016-09-20T10:33:00Z">
        <w:r w:rsidR="007C5A43" w:rsidDel="00C17580">
          <w:delText>Traning</w:delText>
        </w:r>
      </w:del>
      <w:ins w:id="274" w:author="Addy, Paul" w:date="2016-09-20T10:33:00Z">
        <w:r w:rsidR="00C17580">
          <w:t>Training</w:t>
        </w:r>
      </w:ins>
      <w:r w:rsidR="007C5A43">
        <w:t xml:space="preserve"> app, etc.). </w:t>
      </w:r>
      <w:commentRangeEnd w:id="269"/>
      <w:r w:rsidR="00C17580">
        <w:rPr>
          <w:rStyle w:val="CommentReference"/>
        </w:rPr>
        <w:commentReference w:id="269"/>
      </w:r>
      <w:commentRangeEnd w:id="270"/>
      <w:r w:rsidR="006F1201">
        <w:rPr>
          <w:rStyle w:val="CommentReference"/>
        </w:rPr>
        <w:commentReference w:id="270"/>
      </w:r>
    </w:p>
    <w:p w14:paraId="65E2CA7A" w14:textId="06DC34C6" w:rsidR="007C5A43" w:rsidRDefault="001F6479" w:rsidP="007C5A43">
      <w:pPr>
        <w:pStyle w:val="Bodycopy"/>
        <w:numPr>
          <w:ilvl w:val="0"/>
          <w:numId w:val="74"/>
        </w:numPr>
      </w:pPr>
      <w:ins w:id="275" w:author="Ghita Benotmane" w:date="2016-10-04T11:33:00Z">
        <w:r>
          <w:rPr>
            <w:highlight w:val="green"/>
            <w:u w:val="single"/>
          </w:rPr>
          <w:t>[</w:t>
        </w:r>
        <w:r w:rsidRPr="001F6479">
          <w:rPr>
            <w:highlight w:val="green"/>
            <w:u w:val="single"/>
          </w:rPr>
          <w:t>RESOLVED</w:t>
        </w:r>
        <w:r w:rsidRPr="001F6479">
          <w:rPr>
            <w:highlight w:val="green"/>
            <w:u w:val="single"/>
            <w:rPrChange w:id="276" w:author="Ghita Benotmane" w:date="2016-10-04T11:33:00Z">
              <w:rPr>
                <w:u w:val="single"/>
              </w:rPr>
            </w:rPrChange>
          </w:rPr>
          <w:t>: just English]</w:t>
        </w:r>
        <w:r w:rsidRPr="00AE3B46">
          <w:rPr>
            <w:u w:val="single"/>
          </w:rPr>
          <w:t xml:space="preserve"> </w:t>
        </w:r>
      </w:ins>
      <w:r w:rsidR="007C5A43" w:rsidRPr="00AE3B46">
        <w:rPr>
          <w:u w:val="single"/>
        </w:rPr>
        <w:t>Regarding the languages of the glossary:</w:t>
      </w:r>
      <w:r w:rsidR="007C5A43">
        <w:t xml:space="preserve"> the glossary shall be available in the different languages defined in section 17.1. What need to be discussed is the following: should the user access by default the glossary on his default language settings (same as the Intranet UI), </w:t>
      </w:r>
      <w:commentRangeStart w:id="277"/>
      <w:commentRangeStart w:id="278"/>
      <w:r w:rsidR="007C5A43">
        <w:t>or should he be able to select the language with a dropdown menu?</w:t>
      </w:r>
      <w:commentRangeEnd w:id="277"/>
      <w:r w:rsidR="004F1117">
        <w:rPr>
          <w:rStyle w:val="CommentReference"/>
        </w:rPr>
        <w:commentReference w:id="277"/>
      </w:r>
      <w:commentRangeEnd w:id="278"/>
      <w:r w:rsidR="006F1201">
        <w:rPr>
          <w:rStyle w:val="CommentReference"/>
        </w:rPr>
        <w:commentReference w:id="278"/>
      </w:r>
    </w:p>
    <w:p w14:paraId="4CD4628B" w14:textId="328A2C71" w:rsidR="008676FD" w:rsidRDefault="001F6479" w:rsidP="008676FD">
      <w:pPr>
        <w:pStyle w:val="Bodycopy"/>
        <w:numPr>
          <w:ilvl w:val="0"/>
          <w:numId w:val="74"/>
        </w:numPr>
        <w:rPr>
          <w:ins w:id="279" w:author="Addy, Paul" w:date="2016-09-15T17:37:00Z"/>
        </w:rPr>
      </w:pPr>
      <w:ins w:id="280" w:author="Ghita Benotmane" w:date="2016-10-04T11:33:00Z">
        <w:r>
          <w:rPr>
            <w:highlight w:val="green"/>
            <w:u w:val="single"/>
          </w:rPr>
          <w:t>[</w:t>
        </w:r>
        <w:r w:rsidRPr="00026F78">
          <w:rPr>
            <w:highlight w:val="green"/>
            <w:u w:val="single"/>
          </w:rPr>
          <w:t>RESOLVED</w:t>
        </w:r>
        <w:r>
          <w:rPr>
            <w:highlight w:val="green"/>
            <w:u w:val="single"/>
          </w:rPr>
          <w:t xml:space="preserve">: component will link to Nakisa and new solution will be defined when Nakisa is </w:t>
        </w:r>
      </w:ins>
      <w:ins w:id="281" w:author="Ghita Benotmane" w:date="2016-10-04T11:34:00Z">
        <w:r>
          <w:rPr>
            <w:highlight w:val="green"/>
            <w:u w:val="single"/>
          </w:rPr>
          <w:t>decommissioned</w:t>
        </w:r>
      </w:ins>
      <w:ins w:id="282" w:author="Ghita Benotmane" w:date="2016-10-04T11:33:00Z">
        <w:r w:rsidRPr="00026F78">
          <w:rPr>
            <w:highlight w:val="green"/>
            <w:u w:val="single"/>
          </w:rPr>
          <w:t>]</w:t>
        </w:r>
        <w:r w:rsidRPr="00AE3B46">
          <w:rPr>
            <w:u w:val="single"/>
          </w:rPr>
          <w:t xml:space="preserve"> </w:t>
        </w:r>
      </w:ins>
      <w:commentRangeStart w:id="283"/>
      <w:commentRangeStart w:id="284"/>
      <w:r w:rsidR="007C5A43" w:rsidRPr="008676FD">
        <w:rPr>
          <w:u w:val="single"/>
          <w:rPrChange w:id="285" w:author="Addy, Paul" w:date="2016-09-15T17:40:00Z">
            <w:rPr/>
          </w:rPrChange>
        </w:rPr>
        <w:t>Regarding the org chart display</w:t>
      </w:r>
      <w:r w:rsidR="007C5A43">
        <w:t>: initially, it was recommended not to display Nakisa UI on the “Meet the team” components, but only information stored on Nakisa rendered in a more user-friendly UI. This needs to be addressed from a technical perspective. If feasibility is too complex, publishers need to be provided with a web-part that lets them select the Nakisa information they need to display, and the rendering will follow the standard Nakisa UI</w:t>
      </w:r>
      <w:commentRangeEnd w:id="283"/>
      <w:r w:rsidR="00C47B58">
        <w:rPr>
          <w:rStyle w:val="CommentReference"/>
        </w:rPr>
        <w:commentReference w:id="283"/>
      </w:r>
      <w:commentRangeEnd w:id="284"/>
      <w:r w:rsidR="006F1201">
        <w:rPr>
          <w:rStyle w:val="CommentReference"/>
        </w:rPr>
        <w:commentReference w:id="284"/>
      </w:r>
    </w:p>
    <w:p w14:paraId="1E717F6B" w14:textId="09708DE8" w:rsidR="00C106E2" w:rsidRDefault="008676FD">
      <w:pPr>
        <w:pStyle w:val="Bodycopy"/>
        <w:numPr>
          <w:ilvl w:val="0"/>
          <w:numId w:val="74"/>
        </w:numPr>
        <w:rPr>
          <w:ins w:id="286" w:author="Markar, Fadia" w:date="2016-09-20T16:59:00Z"/>
        </w:rPr>
      </w:pPr>
      <w:ins w:id="287" w:author="Addy, Paul" w:date="2016-09-15T17:40:00Z">
        <w:r w:rsidRPr="008676FD">
          <w:rPr>
            <w:u w:val="single"/>
            <w:rPrChange w:id="288" w:author="Addy, Paul" w:date="2016-09-15T17:40:00Z">
              <w:rPr/>
            </w:rPrChange>
          </w:rPr>
          <w:lastRenderedPageBreak/>
          <w:t xml:space="preserve">[Paul] </w:t>
        </w:r>
      </w:ins>
      <w:ins w:id="289" w:author="Addy, Paul" w:date="2016-09-15T17:37:00Z">
        <w:r w:rsidRPr="008676FD">
          <w:rPr>
            <w:u w:val="single"/>
            <w:rPrChange w:id="290" w:author="Addy, Paul" w:date="2016-09-15T17:40:00Z">
              <w:rPr/>
            </w:rPrChange>
          </w:rPr>
          <w:t>Regarding Favourite and Share functionalities</w:t>
        </w:r>
        <w:r>
          <w:t xml:space="preserve">: We will be exposed to a situation where M&amp;S pages (topics) and documents will be live before we switch on Engage and notifications. </w:t>
        </w:r>
      </w:ins>
      <w:ins w:id="291" w:author="Addy, Paul" w:date="2016-09-15T17:39:00Z">
        <w:r>
          <w:t xml:space="preserve">Can we therefore switch off (and eventually on) the features existing within page templates? </w:t>
        </w:r>
      </w:ins>
    </w:p>
    <w:p w14:paraId="52256394" w14:textId="396E3EAB" w:rsidR="008676FD" w:rsidRDefault="001F6479">
      <w:pPr>
        <w:pStyle w:val="Bodycopy"/>
        <w:numPr>
          <w:ilvl w:val="0"/>
          <w:numId w:val="74"/>
        </w:numPr>
        <w:rPr>
          <w:ins w:id="292" w:author="Erce, Juan Antonio" w:date="2016-10-02T21:53:00Z"/>
        </w:rPr>
      </w:pPr>
      <w:ins w:id="293" w:author="Ghita Benotmane" w:date="2016-10-04T11:35:00Z">
        <w:r>
          <w:rPr>
            <w:highlight w:val="green"/>
            <w:u w:val="single"/>
          </w:rPr>
          <w:t>[</w:t>
        </w:r>
        <w:r w:rsidRPr="00026F78">
          <w:rPr>
            <w:highlight w:val="green"/>
            <w:u w:val="single"/>
          </w:rPr>
          <w:t>RESOLVED</w:t>
        </w:r>
        <w:r>
          <w:rPr>
            <w:highlight w:val="green"/>
            <w:u w:val="single"/>
          </w:rPr>
          <w:t>: see Assumptions of this document</w:t>
        </w:r>
        <w:r w:rsidRPr="00026F78">
          <w:rPr>
            <w:highlight w:val="green"/>
            <w:u w:val="single"/>
          </w:rPr>
          <w:t>]</w:t>
        </w:r>
        <w:r w:rsidRPr="00AE3B46">
          <w:rPr>
            <w:u w:val="single"/>
          </w:rPr>
          <w:t xml:space="preserve"> </w:t>
        </w:r>
        <w:r>
          <w:rPr>
            <w:u w:val="single"/>
          </w:rPr>
          <w:t xml:space="preserve"> </w:t>
        </w:r>
      </w:ins>
      <w:commentRangeStart w:id="294"/>
      <w:ins w:id="295" w:author="Markar, Fadia" w:date="2016-09-20T16:59:00Z">
        <w:r w:rsidR="00376B7B">
          <w:rPr>
            <w:u w:val="single"/>
          </w:rPr>
          <w:t>Regarding</w:t>
        </w:r>
      </w:ins>
      <w:commentRangeEnd w:id="294"/>
      <w:r w:rsidR="006F1201">
        <w:rPr>
          <w:rStyle w:val="CommentReference"/>
        </w:rPr>
        <w:commentReference w:id="294"/>
      </w:r>
      <w:ins w:id="296" w:author="Markar, Fadia" w:date="2016-09-20T16:59:00Z">
        <w:r w:rsidR="00376B7B">
          <w:rPr>
            <w:u w:val="single"/>
          </w:rPr>
          <w:t xml:space="preserve"> the Publishing interface</w:t>
        </w:r>
        <w:r w:rsidR="00376B7B" w:rsidRPr="00376B7B">
          <w:rPr>
            <w:rPrChange w:id="297" w:author="Markar, Fadia" w:date="2016-09-20T16:59:00Z">
              <w:rPr>
                <w:u w:val="single"/>
              </w:rPr>
            </w:rPrChange>
          </w:rPr>
          <w:t>:</w:t>
        </w:r>
        <w:r w:rsidR="00376B7B">
          <w:t xml:space="preserve"> </w:t>
        </w:r>
      </w:ins>
      <w:ins w:id="298" w:author="Markar, Fadia" w:date="2016-09-20T17:01:00Z">
        <w:r w:rsidR="00376B7B">
          <w:t>T</w:t>
        </w:r>
      </w:ins>
      <w:ins w:id="299" w:author="Markar, Fadia" w:date="2016-09-20T16:59:00Z">
        <w:r w:rsidR="00376B7B">
          <w:t>he publishing interface</w:t>
        </w:r>
      </w:ins>
      <w:ins w:id="300" w:author="Markar, Fadia" w:date="2016-09-20T17:00:00Z">
        <w:r w:rsidR="00376B7B">
          <w:t xml:space="preserve"> for topics and </w:t>
        </w:r>
      </w:ins>
      <w:ins w:id="301" w:author="Markar, Fadia" w:date="2016-09-20T17:01:00Z">
        <w:r w:rsidR="00376B7B">
          <w:t>resources</w:t>
        </w:r>
      </w:ins>
      <w:ins w:id="302" w:author="Markar, Fadia" w:date="2016-09-20T16:59:00Z">
        <w:r w:rsidR="00376B7B">
          <w:t xml:space="preserve"> </w:t>
        </w:r>
      </w:ins>
      <w:ins w:id="303" w:author="Markar, Fadia" w:date="2016-09-20T17:03:00Z">
        <w:r w:rsidR="00376B7B">
          <w:t>wa</w:t>
        </w:r>
      </w:ins>
      <w:ins w:id="304" w:author="Markar, Fadia" w:date="2016-09-20T16:59:00Z">
        <w:r w:rsidR="00376B7B">
          <w:t>s not in the scope of the wireframes</w:t>
        </w:r>
      </w:ins>
      <w:ins w:id="305" w:author="Markar, Fadia" w:date="2016-09-20T17:02:00Z">
        <w:r w:rsidR="00376B7B">
          <w:t>, i</w:t>
        </w:r>
      </w:ins>
      <w:ins w:id="306" w:author="Markar, Fadia" w:date="2016-09-20T16:59:00Z">
        <w:r w:rsidR="00376B7B">
          <w:t xml:space="preserve">t </w:t>
        </w:r>
      </w:ins>
      <w:ins w:id="307" w:author="Markar, Fadia" w:date="2016-09-20T17:02:00Z">
        <w:r w:rsidR="00376B7B">
          <w:t xml:space="preserve">is not </w:t>
        </w:r>
      </w:ins>
      <w:ins w:id="308" w:author="Markar, Fadia" w:date="2016-09-20T17:00:00Z">
        <w:r w:rsidR="00376B7B">
          <w:t>clea</w:t>
        </w:r>
      </w:ins>
      <w:ins w:id="309" w:author="Markar, Fadia" w:date="2016-09-20T17:01:00Z">
        <w:r w:rsidR="00376B7B">
          <w:t>r</w:t>
        </w:r>
      </w:ins>
      <w:ins w:id="310" w:author="Markar, Fadia" w:date="2016-09-20T17:00:00Z">
        <w:r w:rsidR="00376B7B">
          <w:t xml:space="preserve"> enough from this document how the UX will be</w:t>
        </w:r>
      </w:ins>
      <w:ins w:id="311" w:author="Markar, Fadia" w:date="2016-09-20T17:01:00Z">
        <w:r w:rsidR="00376B7B">
          <w:t xml:space="preserve"> for publishers</w:t>
        </w:r>
      </w:ins>
      <w:ins w:id="312" w:author="Markar, Fadia" w:date="2016-09-20T17:02:00Z">
        <w:r w:rsidR="00376B7B">
          <w:t>. Therefore</w:t>
        </w:r>
      </w:ins>
      <w:ins w:id="313" w:author="Markar, Fadia" w:date="2016-09-20T17:01:00Z">
        <w:r w:rsidR="00376B7B">
          <w:t xml:space="preserve"> it is presumed that </w:t>
        </w:r>
      </w:ins>
      <w:ins w:id="314" w:author="Markar, Fadia" w:date="2016-09-20T17:02:00Z">
        <w:r w:rsidR="00376B7B">
          <w:t>this interface will be clarified in the functional specifications document.</w:t>
        </w:r>
      </w:ins>
      <w:del w:id="315" w:author="Addy, Paul" w:date="2016-09-15T17:37:00Z">
        <w:r w:rsidR="007C5A43" w:rsidDel="008676FD">
          <w:delText>.</w:delText>
        </w:r>
      </w:del>
    </w:p>
    <w:p w14:paraId="7EE14275" w14:textId="424911A9" w:rsidR="0008124E" w:rsidRDefault="001F6479">
      <w:pPr>
        <w:pStyle w:val="Bodycopy"/>
        <w:numPr>
          <w:ilvl w:val="0"/>
          <w:numId w:val="74"/>
        </w:numPr>
      </w:pPr>
      <w:ins w:id="316" w:author="Ghita Benotmane" w:date="2016-10-04T11:36:00Z">
        <w:r>
          <w:rPr>
            <w:highlight w:val="green"/>
            <w:u w:val="single"/>
          </w:rPr>
          <w:t>[</w:t>
        </w:r>
        <w:r w:rsidRPr="00026F78">
          <w:rPr>
            <w:highlight w:val="green"/>
            <w:u w:val="single"/>
          </w:rPr>
          <w:t>RESOLVED</w:t>
        </w:r>
        <w:r>
          <w:rPr>
            <w:highlight w:val="green"/>
            <w:u w:val="single"/>
          </w:rPr>
          <w:t>: since it’s an OOB features, no need for a specific UI. The standard web-part will have to follow the styling defined in the Styleguide</w:t>
        </w:r>
        <w:r w:rsidRPr="00026F78">
          <w:rPr>
            <w:highlight w:val="green"/>
            <w:u w:val="single"/>
          </w:rPr>
          <w:t>]</w:t>
        </w:r>
        <w:r w:rsidRPr="00AE3B46">
          <w:rPr>
            <w:u w:val="single"/>
          </w:rPr>
          <w:t xml:space="preserve"> </w:t>
        </w:r>
        <w:r>
          <w:rPr>
            <w:u w:val="single"/>
          </w:rPr>
          <w:t xml:space="preserve"> </w:t>
        </w:r>
      </w:ins>
      <w:ins w:id="317" w:author="Erce, Juan Antonio" w:date="2016-10-02T21:53:00Z">
        <w:r w:rsidR="0008124E">
          <w:t>[Juancho] Best Bets. It seems new intranet will also use Best Bets, I</w:t>
        </w:r>
      </w:ins>
      <w:ins w:id="318" w:author="Erce, Juan Antonio" w:date="2016-10-02T21:54:00Z">
        <w:r w:rsidR="0008124E">
          <w:t xml:space="preserve">’ve not seen an example in the wireframe neither in this functional document, I believe would be requested by Accenture a UI definition and where Best </w:t>
        </w:r>
      </w:ins>
      <w:ins w:id="319" w:author="Erce, Juan Antonio" w:date="2016-10-02T21:55:00Z">
        <w:r w:rsidR="0008124E">
          <w:t xml:space="preserve">bets </w:t>
        </w:r>
      </w:ins>
      <w:ins w:id="320" w:author="Erce, Juan Antonio" w:date="2016-10-02T21:54:00Z">
        <w:r w:rsidR="0008124E">
          <w:t xml:space="preserve"> will be placed in the search center.</w:t>
        </w:r>
      </w:ins>
    </w:p>
    <w:p w14:paraId="6BB403A3" w14:textId="0F42C931" w:rsidR="00C73B50" w:rsidRPr="00287E62" w:rsidRDefault="00C73B50" w:rsidP="00E76C2C">
      <w:pPr>
        <w:pStyle w:val="Heading1"/>
        <w:spacing w:before="120"/>
      </w:pPr>
      <w:bookmarkStart w:id="321" w:name="_Toc461707093"/>
      <w:bookmarkStart w:id="322" w:name="_Toc463013404"/>
      <w:r w:rsidRPr="00287E62">
        <w:t xml:space="preserve">Use case </w:t>
      </w:r>
      <w:r w:rsidR="00FE035B" w:rsidRPr="00287E62">
        <w:t>overview</w:t>
      </w:r>
      <w:bookmarkEnd w:id="321"/>
      <w:bookmarkEnd w:id="322"/>
    </w:p>
    <w:p w14:paraId="09091547" w14:textId="77777777" w:rsidR="00FE035B" w:rsidRPr="00FE035B" w:rsidRDefault="00FE035B" w:rsidP="000467D7">
      <w:pPr>
        <w:pStyle w:val="ListParagraph"/>
        <w:numPr>
          <w:ilvl w:val="0"/>
          <w:numId w:val="3"/>
        </w:numPr>
        <w:spacing w:after="0"/>
        <w:rPr>
          <w:sz w:val="22"/>
        </w:rPr>
      </w:pPr>
      <w:r>
        <w:rPr>
          <w:sz w:val="22"/>
          <w:lang w:val="en-US"/>
        </w:rPr>
        <w:t>Use case definition:</w:t>
      </w:r>
    </w:p>
    <w:p w14:paraId="26CD214A" w14:textId="77777777" w:rsidR="00FE035B" w:rsidRPr="00FE035B" w:rsidRDefault="00FE035B" w:rsidP="00FE035B">
      <w:pPr>
        <w:spacing w:after="0"/>
        <w:ind w:left="1080"/>
        <w:rPr>
          <w:sz w:val="22"/>
        </w:rPr>
      </w:pPr>
      <w:r w:rsidRPr="00FE035B">
        <w:rPr>
          <w:sz w:val="22"/>
        </w:rPr>
        <w:t xml:space="preserve">In software and systems engineering, a use case is a list of action or event steps, typically defining the interactions between a role (actor) and a system, to achieve a goal. The actor can be a human, an external system, or time. </w:t>
      </w:r>
    </w:p>
    <w:p w14:paraId="2682EAA7" w14:textId="77777777" w:rsidR="00FE035B" w:rsidRPr="00FE035B" w:rsidRDefault="00FE035B" w:rsidP="00FE035B">
      <w:pPr>
        <w:spacing w:after="0"/>
        <w:ind w:left="1080"/>
        <w:rPr>
          <w:sz w:val="22"/>
        </w:rPr>
      </w:pPr>
    </w:p>
    <w:p w14:paraId="0770C92F" w14:textId="77777777" w:rsidR="00FE035B" w:rsidRPr="00FE035B" w:rsidRDefault="00FE035B" w:rsidP="00FE035B">
      <w:pPr>
        <w:spacing w:after="0"/>
        <w:ind w:left="1080"/>
        <w:rPr>
          <w:sz w:val="22"/>
        </w:rPr>
      </w:pPr>
      <w:r w:rsidRPr="00FE035B">
        <w:rPr>
          <w:sz w:val="22"/>
        </w:rPr>
        <w:t>Use case analysis is an important and valuable requirement analysis technique that has been widely used in modern software.</w:t>
      </w:r>
    </w:p>
    <w:p w14:paraId="0CE2D29D" w14:textId="77777777" w:rsidR="00FE035B" w:rsidRPr="00FE035B" w:rsidRDefault="00FE035B" w:rsidP="00FE035B">
      <w:pPr>
        <w:spacing w:after="0"/>
        <w:ind w:left="1080"/>
        <w:rPr>
          <w:sz w:val="22"/>
        </w:rPr>
      </w:pPr>
    </w:p>
    <w:p w14:paraId="74B68FE6" w14:textId="41DC9C5C" w:rsidR="00FE035B" w:rsidRPr="00FE035B" w:rsidRDefault="005679BC" w:rsidP="00FE035B">
      <w:pPr>
        <w:spacing w:after="0"/>
        <w:ind w:left="1080"/>
        <w:rPr>
          <w:sz w:val="22"/>
        </w:rPr>
      </w:pPr>
      <w:r w:rsidRPr="00FE035B">
        <w:rPr>
          <w:sz w:val="22"/>
        </w:rPr>
        <w:t xml:space="preserve">In order to better gather all possible interactions for the new </w:t>
      </w:r>
      <w:r w:rsidR="00AF0DAB">
        <w:rPr>
          <w:sz w:val="22"/>
        </w:rPr>
        <w:t>UX</w:t>
      </w:r>
      <w:r w:rsidRPr="00FE035B">
        <w:rPr>
          <w:sz w:val="22"/>
        </w:rPr>
        <w:t xml:space="preserve"> redesign proj</w:t>
      </w:r>
      <w:r w:rsidR="00FE035B" w:rsidRPr="00FE035B">
        <w:rPr>
          <w:sz w:val="22"/>
        </w:rPr>
        <w:t>ect we recommend to define at least one use case per requirement.</w:t>
      </w:r>
    </w:p>
    <w:p w14:paraId="28E9A78A" w14:textId="77777777" w:rsidR="00FE035B" w:rsidRPr="00FE035B" w:rsidRDefault="00FE035B" w:rsidP="00FE035B">
      <w:pPr>
        <w:pStyle w:val="ListParagraph"/>
        <w:spacing w:after="0"/>
        <w:rPr>
          <w:sz w:val="22"/>
        </w:rPr>
      </w:pPr>
    </w:p>
    <w:p w14:paraId="7F3F83AB" w14:textId="4D7515E8" w:rsidR="00FE035B" w:rsidRPr="00FE035B" w:rsidRDefault="005679BC" w:rsidP="000467D7">
      <w:pPr>
        <w:pStyle w:val="ListParagraph"/>
        <w:numPr>
          <w:ilvl w:val="0"/>
          <w:numId w:val="3"/>
        </w:numPr>
        <w:spacing w:after="0"/>
        <w:rPr>
          <w:sz w:val="22"/>
        </w:rPr>
      </w:pPr>
      <w:r>
        <w:rPr>
          <w:sz w:val="22"/>
          <w:lang w:val="en-US"/>
        </w:rPr>
        <w:t>Use case template</w:t>
      </w:r>
      <w:r w:rsidR="008A40E8">
        <w:rPr>
          <w:sz w:val="22"/>
          <w:lang w:val="en-US"/>
        </w:rPr>
        <w:t xml:space="preserve"> for this document:</w:t>
      </w:r>
    </w:p>
    <w:p w14:paraId="0EC111E3" w14:textId="77777777" w:rsidR="007E4549" w:rsidRPr="007E4549" w:rsidRDefault="007E4549" w:rsidP="007E4549">
      <w:pPr>
        <w:rPr>
          <w:lang w:val="en-US" w:eastAsia="en-GB"/>
        </w:rPr>
      </w:pPr>
    </w:p>
    <w:tbl>
      <w:tblPr>
        <w:tblW w:w="4840" w:type="pct"/>
        <w:tblCellSpacing w:w="0" w:type="dxa"/>
        <w:tblInd w:w="262" w:type="dxa"/>
        <w:tblBorders>
          <w:top w:val="single" w:sz="6" w:space="0" w:color="D9D9D9"/>
          <w:left w:val="single" w:sz="6" w:space="0" w:color="D9D9D9"/>
          <w:bottom w:val="single" w:sz="6" w:space="0" w:color="D9D9D9"/>
          <w:right w:val="single" w:sz="6" w:space="0" w:color="D9D9D9"/>
          <w:insideH w:val="single" w:sz="6" w:space="0" w:color="D9D9D9"/>
          <w:insideV w:val="single" w:sz="6" w:space="0" w:color="D9D9D9"/>
        </w:tblBorders>
        <w:shd w:val="clear" w:color="auto" w:fill="FFFFFF"/>
        <w:tblLayout w:type="fixed"/>
        <w:tblCellMar>
          <w:top w:w="30" w:type="dxa"/>
          <w:left w:w="30" w:type="dxa"/>
          <w:bottom w:w="30" w:type="dxa"/>
          <w:right w:w="30" w:type="dxa"/>
        </w:tblCellMar>
        <w:tblLook w:val="04A0" w:firstRow="1" w:lastRow="0" w:firstColumn="1" w:lastColumn="0" w:noHBand="0" w:noVBand="1"/>
      </w:tblPr>
      <w:tblGrid>
        <w:gridCol w:w="1867"/>
        <w:gridCol w:w="6900"/>
      </w:tblGrid>
      <w:tr w:rsidR="004026A2" w:rsidRPr="004026A2" w14:paraId="23D6A1E9" w14:textId="77777777" w:rsidTr="00B656B4">
        <w:trPr>
          <w:tblCellSpacing w:w="0" w:type="dxa"/>
        </w:trPr>
        <w:tc>
          <w:tcPr>
            <w:tcW w:w="1065" w:type="pct"/>
            <w:tcBorders>
              <w:top w:val="single" w:sz="6" w:space="0" w:color="D9D9D9"/>
              <w:left w:val="single" w:sz="6" w:space="0" w:color="D9D9D9"/>
              <w:bottom w:val="single" w:sz="6" w:space="0" w:color="D9D9D9"/>
              <w:right w:val="single" w:sz="6" w:space="0" w:color="D9D9D9"/>
            </w:tcBorders>
            <w:shd w:val="clear" w:color="auto" w:fill="FFFFFF"/>
            <w:noWrap/>
            <w:vAlign w:val="center"/>
            <w:hideMark/>
          </w:tcPr>
          <w:p w14:paraId="303BAE72" w14:textId="7B1AA497" w:rsidR="004026A2" w:rsidRDefault="005679BC">
            <w:pPr>
              <w:jc w:val="right"/>
              <w:rPr>
                <w:rFonts w:cs="Arial"/>
                <w:sz w:val="22"/>
              </w:rPr>
            </w:pPr>
            <w:r>
              <w:rPr>
                <w:rFonts w:cs="Arial"/>
                <w:sz w:val="22"/>
              </w:rPr>
              <w:t xml:space="preserve">Id: </w:t>
            </w:r>
          </w:p>
        </w:tc>
        <w:tc>
          <w:tcPr>
            <w:tcW w:w="3935" w:type="pct"/>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7CA011C5" w14:textId="716960CF" w:rsidR="004026A2" w:rsidRDefault="005679BC">
            <w:pPr>
              <w:rPr>
                <w:rFonts w:cs="Arial"/>
                <w:color w:val="A6A6A6"/>
                <w:sz w:val="22"/>
              </w:rPr>
            </w:pPr>
            <w:r>
              <w:rPr>
                <w:rFonts w:cs="Arial"/>
                <w:color w:val="A6A6A6"/>
                <w:sz w:val="22"/>
              </w:rPr>
              <w:t>[unique id of this use case]</w:t>
            </w:r>
          </w:p>
        </w:tc>
      </w:tr>
      <w:tr w:rsidR="004026A2" w:rsidRPr="004026A2" w14:paraId="4FE1F7C2" w14:textId="77777777" w:rsidTr="00B656B4">
        <w:trPr>
          <w:tblCellSpacing w:w="0" w:type="dxa"/>
        </w:trPr>
        <w:tc>
          <w:tcPr>
            <w:tcW w:w="1065" w:type="pct"/>
            <w:tcBorders>
              <w:top w:val="single" w:sz="6" w:space="0" w:color="D9D9D9"/>
              <w:left w:val="single" w:sz="6" w:space="0" w:color="D9D9D9"/>
              <w:bottom w:val="single" w:sz="6" w:space="0" w:color="D9D9D9"/>
              <w:right w:val="single" w:sz="6" w:space="0" w:color="D9D9D9"/>
            </w:tcBorders>
            <w:shd w:val="clear" w:color="auto" w:fill="FFFFFF"/>
            <w:noWrap/>
            <w:hideMark/>
          </w:tcPr>
          <w:p w14:paraId="7C0E3E7C" w14:textId="79971C32" w:rsidR="004026A2" w:rsidRDefault="005679BC">
            <w:pPr>
              <w:jc w:val="right"/>
              <w:rPr>
                <w:rFonts w:cs="Arial"/>
                <w:sz w:val="22"/>
              </w:rPr>
            </w:pPr>
            <w:r>
              <w:rPr>
                <w:rFonts w:cs="Arial"/>
                <w:sz w:val="22"/>
              </w:rPr>
              <w:t>Feature category</w:t>
            </w:r>
            <w:r w:rsidR="00B656B4">
              <w:rPr>
                <w:rFonts w:cs="Arial"/>
                <w:sz w:val="22"/>
              </w:rPr>
              <w:t>:</w:t>
            </w:r>
          </w:p>
        </w:tc>
        <w:tc>
          <w:tcPr>
            <w:tcW w:w="3935" w:type="pct"/>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498008E4" w14:textId="6569C2B9" w:rsidR="004026A2" w:rsidRDefault="005679BC" w:rsidP="007E4549">
            <w:pPr>
              <w:rPr>
                <w:rFonts w:cs="Arial"/>
                <w:color w:val="A6A6A6"/>
                <w:sz w:val="22"/>
              </w:rPr>
            </w:pPr>
            <w:r>
              <w:rPr>
                <w:rFonts w:cs="Arial"/>
                <w:color w:val="A6A6A6"/>
                <w:sz w:val="22"/>
              </w:rPr>
              <w:t xml:space="preserve">[enter </w:t>
            </w:r>
            <w:r w:rsidR="007E4549">
              <w:rPr>
                <w:rFonts w:cs="Arial"/>
                <w:color w:val="A6A6A6"/>
                <w:sz w:val="22"/>
              </w:rPr>
              <w:t>the feature type</w:t>
            </w:r>
            <w:r w:rsidR="004026A2">
              <w:rPr>
                <w:rFonts w:cs="Arial"/>
                <w:color w:val="A6A6A6"/>
                <w:sz w:val="22"/>
              </w:rPr>
              <w:t>]</w:t>
            </w:r>
          </w:p>
        </w:tc>
      </w:tr>
      <w:tr w:rsidR="00B656B4" w:rsidRPr="004026A2" w14:paraId="638BD0F3" w14:textId="77777777" w:rsidTr="00B656B4">
        <w:trPr>
          <w:tblCellSpacing w:w="0" w:type="dxa"/>
        </w:trPr>
        <w:tc>
          <w:tcPr>
            <w:tcW w:w="1065" w:type="pct"/>
            <w:tcBorders>
              <w:top w:val="single" w:sz="6" w:space="0" w:color="D9D9D9"/>
              <w:left w:val="single" w:sz="6" w:space="0" w:color="D9D9D9"/>
              <w:bottom w:val="single" w:sz="6" w:space="0" w:color="D9D9D9"/>
              <w:right w:val="single" w:sz="6" w:space="0" w:color="D9D9D9"/>
            </w:tcBorders>
            <w:shd w:val="clear" w:color="auto" w:fill="FFFFFF"/>
            <w:noWrap/>
          </w:tcPr>
          <w:p w14:paraId="2AEA9AA8" w14:textId="75734265" w:rsidR="00B656B4" w:rsidRDefault="005679BC" w:rsidP="00B656B4">
            <w:pPr>
              <w:jc w:val="right"/>
              <w:rPr>
                <w:rFonts w:cs="Arial"/>
                <w:sz w:val="22"/>
              </w:rPr>
            </w:pPr>
            <w:r>
              <w:rPr>
                <w:rFonts w:cs="Arial"/>
                <w:sz w:val="22"/>
              </w:rPr>
              <w:t>Feature name</w:t>
            </w:r>
            <w:r w:rsidR="00B656B4">
              <w:rPr>
                <w:rFonts w:cs="Arial"/>
                <w:sz w:val="22"/>
              </w:rPr>
              <w:t>:</w:t>
            </w:r>
          </w:p>
        </w:tc>
        <w:tc>
          <w:tcPr>
            <w:tcW w:w="3935" w:type="pct"/>
            <w:tcBorders>
              <w:top w:val="single" w:sz="6" w:space="0" w:color="D9D9D9"/>
              <w:left w:val="single" w:sz="6" w:space="0" w:color="D9D9D9"/>
              <w:bottom w:val="single" w:sz="6" w:space="0" w:color="D9D9D9"/>
              <w:right w:val="single" w:sz="6" w:space="0" w:color="D9D9D9"/>
            </w:tcBorders>
            <w:shd w:val="clear" w:color="auto" w:fill="FFFFFF"/>
            <w:vAlign w:val="center"/>
          </w:tcPr>
          <w:p w14:paraId="053BD5F5" w14:textId="0F355868" w:rsidR="00B656B4" w:rsidRDefault="00B656B4" w:rsidP="007E4549">
            <w:pPr>
              <w:rPr>
                <w:rFonts w:cs="Arial"/>
                <w:color w:val="A6A6A6"/>
                <w:sz w:val="22"/>
              </w:rPr>
            </w:pPr>
            <w:r>
              <w:rPr>
                <w:rFonts w:cs="Arial"/>
                <w:color w:val="A6A6A6"/>
                <w:sz w:val="22"/>
              </w:rPr>
              <w:t>[</w:t>
            </w:r>
            <w:r w:rsidR="007E4549">
              <w:rPr>
                <w:rFonts w:cs="Arial"/>
                <w:color w:val="A6A6A6"/>
                <w:sz w:val="22"/>
              </w:rPr>
              <w:t>give the feature name</w:t>
            </w:r>
          </w:p>
        </w:tc>
      </w:tr>
      <w:tr w:rsidR="004026A2" w:rsidRPr="004026A2" w14:paraId="6A042BCD" w14:textId="77777777" w:rsidTr="00B656B4">
        <w:trPr>
          <w:tblCellSpacing w:w="0" w:type="dxa"/>
        </w:trPr>
        <w:tc>
          <w:tcPr>
            <w:tcW w:w="1065" w:type="pct"/>
            <w:tcBorders>
              <w:top w:val="single" w:sz="6" w:space="0" w:color="D9D9D9"/>
              <w:left w:val="single" w:sz="6" w:space="0" w:color="D9D9D9"/>
              <w:bottom w:val="single" w:sz="6" w:space="0" w:color="D9D9D9"/>
              <w:right w:val="single" w:sz="6" w:space="0" w:color="D9D9D9"/>
            </w:tcBorders>
            <w:shd w:val="clear" w:color="auto" w:fill="FFFFFF"/>
            <w:noWrap/>
            <w:hideMark/>
          </w:tcPr>
          <w:p w14:paraId="05DBD5EB" w14:textId="59EB06C5" w:rsidR="004026A2" w:rsidRDefault="007E4549" w:rsidP="00B656B4">
            <w:pPr>
              <w:jc w:val="right"/>
              <w:rPr>
                <w:rFonts w:cs="Arial"/>
                <w:sz w:val="22"/>
              </w:rPr>
            </w:pPr>
            <w:r>
              <w:rPr>
                <w:rFonts w:cs="Arial"/>
                <w:sz w:val="22"/>
              </w:rPr>
              <w:t>Description</w:t>
            </w:r>
            <w:r w:rsidR="004026A2">
              <w:rPr>
                <w:rFonts w:cs="Arial"/>
                <w:sz w:val="22"/>
              </w:rPr>
              <w:t>:</w:t>
            </w:r>
          </w:p>
        </w:tc>
        <w:tc>
          <w:tcPr>
            <w:tcW w:w="3935" w:type="pct"/>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5DAA5177" w14:textId="0599380A" w:rsidR="00B656B4" w:rsidRDefault="004026A2" w:rsidP="00B656B4">
            <w:pPr>
              <w:rPr>
                <w:rFonts w:cs="Arial"/>
                <w:color w:val="A6A6A6"/>
                <w:sz w:val="22"/>
              </w:rPr>
            </w:pPr>
            <w:r>
              <w:rPr>
                <w:rFonts w:cs="Arial"/>
                <w:color w:val="A6A6A6"/>
                <w:sz w:val="22"/>
              </w:rPr>
              <w:t>[</w:t>
            </w:r>
            <w:r w:rsidR="005679BC">
              <w:rPr>
                <w:rFonts w:cs="Arial"/>
                <w:color w:val="A6A6A6"/>
                <w:sz w:val="22"/>
              </w:rPr>
              <w:t>describe the flow o</w:t>
            </w:r>
            <w:r w:rsidR="00B656B4">
              <w:rPr>
                <w:rFonts w:cs="Arial"/>
                <w:color w:val="A6A6A6"/>
                <w:sz w:val="22"/>
              </w:rPr>
              <w:t>f events from preconditions to post conditions</w:t>
            </w:r>
            <w:r w:rsidR="005679BC">
              <w:rPr>
                <w:rFonts w:cs="Arial"/>
                <w:color w:val="A6A6A6"/>
                <w:sz w:val="22"/>
              </w:rPr>
              <w:t xml:space="preserve"> using [given] [when] [then] and [and] statements.</w:t>
            </w:r>
            <w:r w:rsidR="002602A2">
              <w:rPr>
                <w:rFonts w:cs="Arial"/>
                <w:color w:val="A6A6A6"/>
                <w:sz w:val="22"/>
              </w:rPr>
              <w:t>]</w:t>
            </w:r>
          </w:p>
        </w:tc>
      </w:tr>
      <w:tr w:rsidR="004026A2" w:rsidRPr="004026A2" w14:paraId="19BB2847" w14:textId="77777777" w:rsidTr="00B656B4">
        <w:trPr>
          <w:tblCellSpacing w:w="0" w:type="dxa"/>
        </w:trPr>
        <w:tc>
          <w:tcPr>
            <w:tcW w:w="1065" w:type="pct"/>
            <w:tcBorders>
              <w:top w:val="single" w:sz="6" w:space="0" w:color="D9D9D9"/>
              <w:left w:val="single" w:sz="6" w:space="0" w:color="D9D9D9"/>
              <w:bottom w:val="single" w:sz="6" w:space="0" w:color="D9D9D9"/>
              <w:right w:val="single" w:sz="6" w:space="0" w:color="D9D9D9"/>
            </w:tcBorders>
            <w:shd w:val="clear" w:color="auto" w:fill="FFFFFF"/>
            <w:noWrap/>
            <w:hideMark/>
          </w:tcPr>
          <w:p w14:paraId="581BE775" w14:textId="77777777" w:rsidR="004026A2" w:rsidRDefault="004026A2">
            <w:pPr>
              <w:jc w:val="right"/>
              <w:rPr>
                <w:rFonts w:cs="Arial"/>
                <w:sz w:val="22"/>
              </w:rPr>
            </w:pPr>
            <w:r>
              <w:rPr>
                <w:rFonts w:cs="Arial"/>
                <w:sz w:val="22"/>
              </w:rPr>
              <w:t>Priority:</w:t>
            </w:r>
          </w:p>
        </w:tc>
        <w:tc>
          <w:tcPr>
            <w:tcW w:w="3935" w:type="pct"/>
            <w:tcBorders>
              <w:top w:val="single" w:sz="6" w:space="0" w:color="D9D9D9"/>
              <w:left w:val="single" w:sz="6" w:space="0" w:color="D9D9D9"/>
              <w:bottom w:val="single" w:sz="6" w:space="0" w:color="D9D9D9"/>
              <w:right w:val="single" w:sz="6" w:space="0" w:color="D9D9D9"/>
            </w:tcBorders>
            <w:shd w:val="clear" w:color="auto" w:fill="FFFFFF"/>
            <w:vAlign w:val="center"/>
            <w:hideMark/>
          </w:tcPr>
          <w:p w14:paraId="418B57FC" w14:textId="56C3DF18" w:rsidR="004026A2" w:rsidRDefault="005679BC">
            <w:pPr>
              <w:rPr>
                <w:rFonts w:cs="Arial"/>
                <w:color w:val="A6A6A6"/>
                <w:sz w:val="22"/>
              </w:rPr>
            </w:pPr>
            <w:r>
              <w:rPr>
                <w:rFonts w:cs="Arial"/>
                <w:color w:val="A6A6A6"/>
                <w:sz w:val="22"/>
              </w:rPr>
              <w:t>[priority of this use case]</w:t>
            </w:r>
          </w:p>
        </w:tc>
      </w:tr>
    </w:tbl>
    <w:bookmarkStart w:id="323" w:name="_Toc463013405" w:displacedByCustomXml="next"/>
    <w:sdt>
      <w:sdtPr>
        <w:rPr>
          <w:rFonts w:ascii="Arial" w:eastAsiaTheme="minorHAnsi" w:hAnsi="Arial" w:cstheme="minorBidi"/>
          <w:color w:val="auto"/>
          <w:kern w:val="0"/>
          <w:sz w:val="18"/>
          <w:szCs w:val="22"/>
          <w:lang w:val="en-GB" w:eastAsia="en-US"/>
          <w14:cntxtAlts w14:val="0"/>
        </w:rPr>
        <w:id w:val="1273901821"/>
        <w:docPartObj>
          <w:docPartGallery w:val="Table of Contents"/>
          <w:docPartUnique/>
        </w:docPartObj>
      </w:sdtPr>
      <w:sdtEndPr>
        <w:rPr>
          <w:b/>
          <w:bCs/>
          <w:noProof/>
        </w:rPr>
      </w:sdtEndPr>
      <w:sdtContent>
        <w:bookmarkStart w:id="324" w:name="_Toc461707094" w:displacedByCustomXml="prev"/>
        <w:p w14:paraId="2BE74DF4" w14:textId="69A514C1" w:rsidR="00606EFF" w:rsidRDefault="00606EFF" w:rsidP="00E76C2C">
          <w:pPr>
            <w:pStyle w:val="Heading1"/>
          </w:pPr>
          <w:r>
            <w:t>Contents</w:t>
          </w:r>
          <w:bookmarkEnd w:id="323"/>
          <w:bookmarkEnd w:id="324"/>
        </w:p>
        <w:p w14:paraId="2729B492" w14:textId="77777777" w:rsidR="007456F3" w:rsidRDefault="00606EFF">
          <w:pPr>
            <w:pStyle w:val="TOC1"/>
            <w:rPr>
              <w:ins w:id="325" w:author="Reales, Jorge" w:date="2016-09-30T15:41:00Z"/>
              <w:rFonts w:eastAsiaTheme="minorEastAsia" w:cstheme="minorBidi"/>
              <w:b w:val="0"/>
              <w:sz w:val="22"/>
              <w:lang w:val="en-US"/>
            </w:rPr>
          </w:pPr>
          <w:r>
            <w:fldChar w:fldCharType="begin"/>
          </w:r>
          <w:r>
            <w:instrText xml:space="preserve"> TOC \o "1-3" \h \z \u </w:instrText>
          </w:r>
          <w:r>
            <w:fldChar w:fldCharType="separate"/>
          </w:r>
          <w:ins w:id="326" w:author="Reales, Jorge" w:date="2016-09-30T15:41:00Z">
            <w:r w:rsidR="007456F3" w:rsidRPr="005D7048">
              <w:rPr>
                <w:rStyle w:val="Hyperlink"/>
              </w:rPr>
              <w:fldChar w:fldCharType="begin"/>
            </w:r>
            <w:r w:rsidR="007456F3" w:rsidRPr="005D7048">
              <w:rPr>
                <w:rStyle w:val="Hyperlink"/>
              </w:rPr>
              <w:instrText xml:space="preserve"> </w:instrText>
            </w:r>
            <w:r w:rsidR="007456F3">
              <w:instrText>HYPERLINK \l "_Toc463013402"</w:instrText>
            </w:r>
            <w:r w:rsidR="007456F3" w:rsidRPr="005D7048">
              <w:rPr>
                <w:rStyle w:val="Hyperlink"/>
              </w:rPr>
              <w:instrText xml:space="preserve"> </w:instrText>
            </w:r>
            <w:r w:rsidR="007456F3" w:rsidRPr="005D7048">
              <w:rPr>
                <w:rStyle w:val="Hyperlink"/>
              </w:rPr>
              <w:fldChar w:fldCharType="separate"/>
            </w:r>
            <w:r w:rsidR="007456F3" w:rsidRPr="005D7048">
              <w:rPr>
                <w:rStyle w:val="Hyperlink"/>
              </w:rPr>
              <w:t>Assumptions of this document</w:t>
            </w:r>
            <w:r w:rsidR="007456F3">
              <w:rPr>
                <w:webHidden/>
              </w:rPr>
              <w:tab/>
            </w:r>
            <w:r w:rsidR="007456F3">
              <w:rPr>
                <w:webHidden/>
              </w:rPr>
              <w:fldChar w:fldCharType="begin"/>
            </w:r>
            <w:r w:rsidR="007456F3">
              <w:rPr>
                <w:webHidden/>
              </w:rPr>
              <w:instrText xml:space="preserve"> PAGEREF _Toc463013402 \h </w:instrText>
            </w:r>
          </w:ins>
          <w:r w:rsidR="007456F3">
            <w:rPr>
              <w:webHidden/>
            </w:rPr>
          </w:r>
          <w:r w:rsidR="007456F3">
            <w:rPr>
              <w:webHidden/>
            </w:rPr>
            <w:fldChar w:fldCharType="separate"/>
          </w:r>
          <w:ins w:id="327" w:author="Reales, Jorge" w:date="2016-09-30T15:41:00Z">
            <w:r w:rsidR="007456F3">
              <w:rPr>
                <w:webHidden/>
              </w:rPr>
              <w:t>3</w:t>
            </w:r>
            <w:r w:rsidR="007456F3">
              <w:rPr>
                <w:webHidden/>
              </w:rPr>
              <w:fldChar w:fldCharType="end"/>
            </w:r>
            <w:r w:rsidR="007456F3" w:rsidRPr="005D7048">
              <w:rPr>
                <w:rStyle w:val="Hyperlink"/>
              </w:rPr>
              <w:fldChar w:fldCharType="end"/>
            </w:r>
          </w:ins>
        </w:p>
        <w:p w14:paraId="06011C56" w14:textId="77777777" w:rsidR="007456F3" w:rsidRDefault="007456F3">
          <w:pPr>
            <w:pStyle w:val="TOC1"/>
            <w:rPr>
              <w:ins w:id="328" w:author="Reales, Jorge" w:date="2016-09-30T15:41:00Z"/>
              <w:rFonts w:eastAsiaTheme="minorEastAsia" w:cstheme="minorBidi"/>
              <w:b w:val="0"/>
              <w:sz w:val="22"/>
              <w:lang w:val="en-US"/>
            </w:rPr>
          </w:pPr>
          <w:ins w:id="329" w:author="Reales, Jorge" w:date="2016-09-30T15:41:00Z">
            <w:r w:rsidRPr="005D7048">
              <w:rPr>
                <w:rStyle w:val="Hyperlink"/>
              </w:rPr>
              <w:fldChar w:fldCharType="begin"/>
            </w:r>
            <w:r w:rsidRPr="005D7048">
              <w:rPr>
                <w:rStyle w:val="Hyperlink"/>
              </w:rPr>
              <w:instrText xml:space="preserve"> </w:instrText>
            </w:r>
            <w:r>
              <w:instrText>HYPERLINK \l "_Toc463013403"</w:instrText>
            </w:r>
            <w:r w:rsidRPr="005D7048">
              <w:rPr>
                <w:rStyle w:val="Hyperlink"/>
              </w:rPr>
              <w:instrText xml:space="preserve"> </w:instrText>
            </w:r>
            <w:r w:rsidRPr="005D7048">
              <w:rPr>
                <w:rStyle w:val="Hyperlink"/>
              </w:rPr>
              <w:fldChar w:fldCharType="separate"/>
            </w:r>
            <w:r w:rsidRPr="005D7048">
              <w:rPr>
                <w:rStyle w:val="Hyperlink"/>
              </w:rPr>
              <w:t>Open questions to be addressed</w:t>
            </w:r>
            <w:r>
              <w:rPr>
                <w:webHidden/>
              </w:rPr>
              <w:tab/>
            </w:r>
            <w:r>
              <w:rPr>
                <w:webHidden/>
              </w:rPr>
              <w:fldChar w:fldCharType="begin"/>
            </w:r>
            <w:r>
              <w:rPr>
                <w:webHidden/>
              </w:rPr>
              <w:instrText xml:space="preserve"> PAGEREF _Toc463013403 \h </w:instrText>
            </w:r>
          </w:ins>
          <w:r>
            <w:rPr>
              <w:webHidden/>
            </w:rPr>
          </w:r>
          <w:r>
            <w:rPr>
              <w:webHidden/>
            </w:rPr>
            <w:fldChar w:fldCharType="separate"/>
          </w:r>
          <w:ins w:id="330" w:author="Reales, Jorge" w:date="2016-09-30T15:41:00Z">
            <w:r>
              <w:rPr>
                <w:webHidden/>
              </w:rPr>
              <w:t>3</w:t>
            </w:r>
            <w:r>
              <w:rPr>
                <w:webHidden/>
              </w:rPr>
              <w:fldChar w:fldCharType="end"/>
            </w:r>
            <w:r w:rsidRPr="005D7048">
              <w:rPr>
                <w:rStyle w:val="Hyperlink"/>
              </w:rPr>
              <w:fldChar w:fldCharType="end"/>
            </w:r>
          </w:ins>
        </w:p>
        <w:p w14:paraId="73A8B3CE" w14:textId="77777777" w:rsidR="007456F3" w:rsidRDefault="007456F3">
          <w:pPr>
            <w:pStyle w:val="TOC1"/>
            <w:rPr>
              <w:ins w:id="331" w:author="Reales, Jorge" w:date="2016-09-30T15:41:00Z"/>
              <w:rFonts w:eastAsiaTheme="minorEastAsia" w:cstheme="minorBidi"/>
              <w:b w:val="0"/>
              <w:sz w:val="22"/>
              <w:lang w:val="en-US"/>
            </w:rPr>
          </w:pPr>
          <w:ins w:id="332" w:author="Reales, Jorge" w:date="2016-09-30T15:41:00Z">
            <w:r w:rsidRPr="005D7048">
              <w:rPr>
                <w:rStyle w:val="Hyperlink"/>
              </w:rPr>
              <w:fldChar w:fldCharType="begin"/>
            </w:r>
            <w:r w:rsidRPr="005D7048">
              <w:rPr>
                <w:rStyle w:val="Hyperlink"/>
              </w:rPr>
              <w:instrText xml:space="preserve"> </w:instrText>
            </w:r>
            <w:r>
              <w:instrText>HYPERLINK \l "_Toc463013404"</w:instrText>
            </w:r>
            <w:r w:rsidRPr="005D7048">
              <w:rPr>
                <w:rStyle w:val="Hyperlink"/>
              </w:rPr>
              <w:instrText xml:space="preserve"> </w:instrText>
            </w:r>
            <w:r w:rsidRPr="005D7048">
              <w:rPr>
                <w:rStyle w:val="Hyperlink"/>
              </w:rPr>
              <w:fldChar w:fldCharType="separate"/>
            </w:r>
            <w:r w:rsidRPr="005D7048">
              <w:rPr>
                <w:rStyle w:val="Hyperlink"/>
              </w:rPr>
              <w:t>Use case overview</w:t>
            </w:r>
            <w:r>
              <w:rPr>
                <w:webHidden/>
              </w:rPr>
              <w:tab/>
            </w:r>
            <w:r>
              <w:rPr>
                <w:webHidden/>
              </w:rPr>
              <w:fldChar w:fldCharType="begin"/>
            </w:r>
            <w:r>
              <w:rPr>
                <w:webHidden/>
              </w:rPr>
              <w:instrText xml:space="preserve"> PAGEREF _Toc463013404 \h </w:instrText>
            </w:r>
          </w:ins>
          <w:r>
            <w:rPr>
              <w:webHidden/>
            </w:rPr>
          </w:r>
          <w:r>
            <w:rPr>
              <w:webHidden/>
            </w:rPr>
            <w:fldChar w:fldCharType="separate"/>
          </w:r>
          <w:ins w:id="333" w:author="Reales, Jorge" w:date="2016-09-30T15:41:00Z">
            <w:r>
              <w:rPr>
                <w:webHidden/>
              </w:rPr>
              <w:t>3</w:t>
            </w:r>
            <w:r>
              <w:rPr>
                <w:webHidden/>
              </w:rPr>
              <w:fldChar w:fldCharType="end"/>
            </w:r>
            <w:r w:rsidRPr="005D7048">
              <w:rPr>
                <w:rStyle w:val="Hyperlink"/>
              </w:rPr>
              <w:fldChar w:fldCharType="end"/>
            </w:r>
          </w:ins>
        </w:p>
        <w:p w14:paraId="2A06D841" w14:textId="77777777" w:rsidR="007456F3" w:rsidRDefault="007456F3">
          <w:pPr>
            <w:pStyle w:val="TOC1"/>
            <w:rPr>
              <w:ins w:id="334" w:author="Reales, Jorge" w:date="2016-09-30T15:41:00Z"/>
              <w:rFonts w:eastAsiaTheme="minorEastAsia" w:cstheme="minorBidi"/>
              <w:b w:val="0"/>
              <w:sz w:val="22"/>
              <w:lang w:val="en-US"/>
            </w:rPr>
          </w:pPr>
          <w:ins w:id="335" w:author="Reales, Jorge" w:date="2016-09-30T15:41:00Z">
            <w:r w:rsidRPr="005D7048">
              <w:rPr>
                <w:rStyle w:val="Hyperlink"/>
              </w:rPr>
              <w:fldChar w:fldCharType="begin"/>
            </w:r>
            <w:r w:rsidRPr="005D7048">
              <w:rPr>
                <w:rStyle w:val="Hyperlink"/>
              </w:rPr>
              <w:instrText xml:space="preserve"> </w:instrText>
            </w:r>
            <w:r>
              <w:instrText>HYPERLINK \l "_Toc463013405"</w:instrText>
            </w:r>
            <w:r w:rsidRPr="005D7048">
              <w:rPr>
                <w:rStyle w:val="Hyperlink"/>
              </w:rPr>
              <w:instrText xml:space="preserve"> </w:instrText>
            </w:r>
            <w:r w:rsidRPr="005D7048">
              <w:rPr>
                <w:rStyle w:val="Hyperlink"/>
              </w:rPr>
              <w:fldChar w:fldCharType="separate"/>
            </w:r>
            <w:r w:rsidRPr="005D7048">
              <w:rPr>
                <w:rStyle w:val="Hyperlink"/>
              </w:rPr>
              <w:t>Contents</w:t>
            </w:r>
            <w:r>
              <w:rPr>
                <w:webHidden/>
              </w:rPr>
              <w:tab/>
            </w:r>
            <w:r>
              <w:rPr>
                <w:webHidden/>
              </w:rPr>
              <w:fldChar w:fldCharType="begin"/>
            </w:r>
            <w:r>
              <w:rPr>
                <w:webHidden/>
              </w:rPr>
              <w:instrText xml:space="preserve"> PAGEREF _Toc463013405 \h </w:instrText>
            </w:r>
          </w:ins>
          <w:r>
            <w:rPr>
              <w:webHidden/>
            </w:rPr>
          </w:r>
          <w:r>
            <w:rPr>
              <w:webHidden/>
            </w:rPr>
            <w:fldChar w:fldCharType="separate"/>
          </w:r>
          <w:ins w:id="336" w:author="Reales, Jorge" w:date="2016-09-30T15:41:00Z">
            <w:r>
              <w:rPr>
                <w:webHidden/>
              </w:rPr>
              <w:t>4</w:t>
            </w:r>
            <w:r>
              <w:rPr>
                <w:webHidden/>
              </w:rPr>
              <w:fldChar w:fldCharType="end"/>
            </w:r>
            <w:r w:rsidRPr="005D7048">
              <w:rPr>
                <w:rStyle w:val="Hyperlink"/>
              </w:rPr>
              <w:fldChar w:fldCharType="end"/>
            </w:r>
          </w:ins>
        </w:p>
        <w:p w14:paraId="63A2F72C" w14:textId="77777777" w:rsidR="007456F3" w:rsidRDefault="007456F3">
          <w:pPr>
            <w:pStyle w:val="TOC1"/>
            <w:rPr>
              <w:ins w:id="337" w:author="Reales, Jorge" w:date="2016-09-30T15:41:00Z"/>
              <w:rFonts w:eastAsiaTheme="minorEastAsia" w:cstheme="minorBidi"/>
              <w:b w:val="0"/>
              <w:sz w:val="22"/>
              <w:lang w:val="en-US"/>
            </w:rPr>
          </w:pPr>
          <w:ins w:id="338" w:author="Reales, Jorge" w:date="2016-09-30T15:41:00Z">
            <w:r w:rsidRPr="005D7048">
              <w:rPr>
                <w:rStyle w:val="Hyperlink"/>
              </w:rPr>
              <w:lastRenderedPageBreak/>
              <w:fldChar w:fldCharType="begin"/>
            </w:r>
            <w:r w:rsidRPr="005D7048">
              <w:rPr>
                <w:rStyle w:val="Hyperlink"/>
              </w:rPr>
              <w:instrText xml:space="preserve"> </w:instrText>
            </w:r>
            <w:r>
              <w:instrText>HYPERLINK \l "_Toc463013406"</w:instrText>
            </w:r>
            <w:r w:rsidRPr="005D7048">
              <w:rPr>
                <w:rStyle w:val="Hyperlink"/>
              </w:rPr>
              <w:instrText xml:space="preserve"> </w:instrText>
            </w:r>
            <w:r w:rsidRPr="005D7048">
              <w:rPr>
                <w:rStyle w:val="Hyperlink"/>
              </w:rPr>
              <w:fldChar w:fldCharType="separate"/>
            </w:r>
            <w:r w:rsidRPr="005D7048">
              <w:rPr>
                <w:rStyle w:val="Hyperlink"/>
                <w:rFonts w:asciiTheme="majorHAnsi" w:hAnsiTheme="majorHAnsi"/>
              </w:rPr>
              <w:t>1.</w:t>
            </w:r>
            <w:r>
              <w:rPr>
                <w:rFonts w:eastAsiaTheme="minorEastAsia" w:cstheme="minorBidi"/>
                <w:b w:val="0"/>
                <w:sz w:val="22"/>
                <w:lang w:val="en-US"/>
              </w:rPr>
              <w:tab/>
            </w:r>
            <w:r w:rsidRPr="005D7048">
              <w:rPr>
                <w:rStyle w:val="Hyperlink"/>
              </w:rPr>
              <w:t>Universal components</w:t>
            </w:r>
            <w:r>
              <w:rPr>
                <w:webHidden/>
              </w:rPr>
              <w:tab/>
            </w:r>
            <w:r>
              <w:rPr>
                <w:webHidden/>
              </w:rPr>
              <w:fldChar w:fldCharType="begin"/>
            </w:r>
            <w:r>
              <w:rPr>
                <w:webHidden/>
              </w:rPr>
              <w:instrText xml:space="preserve"> PAGEREF _Toc463013406 \h </w:instrText>
            </w:r>
          </w:ins>
          <w:r>
            <w:rPr>
              <w:webHidden/>
            </w:rPr>
          </w:r>
          <w:r>
            <w:rPr>
              <w:webHidden/>
            </w:rPr>
            <w:fldChar w:fldCharType="separate"/>
          </w:r>
          <w:ins w:id="339" w:author="Reales, Jorge" w:date="2016-09-30T15:41:00Z">
            <w:r>
              <w:rPr>
                <w:webHidden/>
              </w:rPr>
              <w:t>8</w:t>
            </w:r>
            <w:r>
              <w:rPr>
                <w:webHidden/>
              </w:rPr>
              <w:fldChar w:fldCharType="end"/>
            </w:r>
            <w:r w:rsidRPr="005D7048">
              <w:rPr>
                <w:rStyle w:val="Hyperlink"/>
              </w:rPr>
              <w:fldChar w:fldCharType="end"/>
            </w:r>
          </w:ins>
        </w:p>
        <w:p w14:paraId="7DF150B6" w14:textId="77777777" w:rsidR="007456F3" w:rsidRDefault="007456F3">
          <w:pPr>
            <w:pStyle w:val="TOC2"/>
            <w:rPr>
              <w:ins w:id="340" w:author="Reales, Jorge" w:date="2016-09-30T15:41:00Z"/>
              <w:rFonts w:asciiTheme="minorHAnsi" w:eastAsiaTheme="minorEastAsia" w:hAnsiTheme="minorHAnsi"/>
              <w:sz w:val="22"/>
              <w:lang w:val="en-US"/>
            </w:rPr>
          </w:pPr>
          <w:ins w:id="341" w:author="Reales, Jorge" w:date="2016-09-30T15:41:00Z">
            <w:r w:rsidRPr="005D7048">
              <w:rPr>
                <w:rStyle w:val="Hyperlink"/>
              </w:rPr>
              <w:fldChar w:fldCharType="begin"/>
            </w:r>
            <w:r w:rsidRPr="005D7048">
              <w:rPr>
                <w:rStyle w:val="Hyperlink"/>
              </w:rPr>
              <w:instrText xml:space="preserve"> </w:instrText>
            </w:r>
            <w:r>
              <w:instrText>HYPERLINK \l "_Toc463013407"</w:instrText>
            </w:r>
            <w:r w:rsidRPr="005D7048">
              <w:rPr>
                <w:rStyle w:val="Hyperlink"/>
              </w:rPr>
              <w:instrText xml:space="preserve"> </w:instrText>
            </w:r>
            <w:r w:rsidRPr="005D7048">
              <w:rPr>
                <w:rStyle w:val="Hyperlink"/>
              </w:rPr>
              <w:fldChar w:fldCharType="separate"/>
            </w:r>
            <w:r w:rsidRPr="005D7048">
              <w:rPr>
                <w:rStyle w:val="Hyperlink"/>
              </w:rPr>
              <w:t>1.1.</w:t>
            </w:r>
            <w:r>
              <w:rPr>
                <w:rFonts w:asciiTheme="minorHAnsi" w:eastAsiaTheme="minorEastAsia" w:hAnsiTheme="minorHAnsi"/>
                <w:sz w:val="22"/>
                <w:lang w:val="en-US"/>
              </w:rPr>
              <w:tab/>
            </w:r>
            <w:r w:rsidRPr="005D7048">
              <w:rPr>
                <w:rStyle w:val="Hyperlink"/>
              </w:rPr>
              <w:t xml:space="preserve">Terminology </w:t>
            </w:r>
            <w:r w:rsidRPr="005D7048">
              <w:rPr>
                <w:rStyle w:val="Hyperlink"/>
                <w:highlight w:val="yellow"/>
              </w:rPr>
              <w:t>(updated)</w:t>
            </w:r>
            <w:r>
              <w:rPr>
                <w:webHidden/>
              </w:rPr>
              <w:tab/>
            </w:r>
            <w:r>
              <w:rPr>
                <w:webHidden/>
              </w:rPr>
              <w:fldChar w:fldCharType="begin"/>
            </w:r>
            <w:r>
              <w:rPr>
                <w:webHidden/>
              </w:rPr>
              <w:instrText xml:space="preserve"> PAGEREF _Toc463013407 \h </w:instrText>
            </w:r>
          </w:ins>
          <w:r>
            <w:rPr>
              <w:webHidden/>
            </w:rPr>
          </w:r>
          <w:r>
            <w:rPr>
              <w:webHidden/>
            </w:rPr>
            <w:fldChar w:fldCharType="separate"/>
          </w:r>
          <w:ins w:id="342" w:author="Reales, Jorge" w:date="2016-09-30T15:41:00Z">
            <w:r>
              <w:rPr>
                <w:webHidden/>
              </w:rPr>
              <w:t>8</w:t>
            </w:r>
            <w:r>
              <w:rPr>
                <w:webHidden/>
              </w:rPr>
              <w:fldChar w:fldCharType="end"/>
            </w:r>
            <w:r w:rsidRPr="005D7048">
              <w:rPr>
                <w:rStyle w:val="Hyperlink"/>
              </w:rPr>
              <w:fldChar w:fldCharType="end"/>
            </w:r>
          </w:ins>
        </w:p>
        <w:p w14:paraId="2DB24E61" w14:textId="77777777" w:rsidR="007456F3" w:rsidRDefault="007456F3">
          <w:pPr>
            <w:pStyle w:val="TOC2"/>
            <w:rPr>
              <w:ins w:id="343" w:author="Reales, Jorge" w:date="2016-09-30T15:41:00Z"/>
              <w:rFonts w:asciiTheme="minorHAnsi" w:eastAsiaTheme="minorEastAsia" w:hAnsiTheme="minorHAnsi"/>
              <w:sz w:val="22"/>
              <w:lang w:val="en-US"/>
            </w:rPr>
          </w:pPr>
          <w:ins w:id="344" w:author="Reales, Jorge" w:date="2016-09-30T15:41:00Z">
            <w:r w:rsidRPr="005D7048">
              <w:rPr>
                <w:rStyle w:val="Hyperlink"/>
              </w:rPr>
              <w:fldChar w:fldCharType="begin"/>
            </w:r>
            <w:r w:rsidRPr="005D7048">
              <w:rPr>
                <w:rStyle w:val="Hyperlink"/>
              </w:rPr>
              <w:instrText xml:space="preserve"> </w:instrText>
            </w:r>
            <w:r>
              <w:instrText>HYPERLINK \l "_Toc463013408"</w:instrText>
            </w:r>
            <w:r w:rsidRPr="005D7048">
              <w:rPr>
                <w:rStyle w:val="Hyperlink"/>
              </w:rPr>
              <w:instrText xml:space="preserve"> </w:instrText>
            </w:r>
            <w:r w:rsidRPr="005D7048">
              <w:rPr>
                <w:rStyle w:val="Hyperlink"/>
              </w:rPr>
              <w:fldChar w:fldCharType="separate"/>
            </w:r>
            <w:r w:rsidRPr="005D7048">
              <w:rPr>
                <w:rStyle w:val="Hyperlink"/>
              </w:rPr>
              <w:t>1.2.</w:t>
            </w:r>
            <w:r>
              <w:rPr>
                <w:rFonts w:asciiTheme="minorHAnsi" w:eastAsiaTheme="minorEastAsia" w:hAnsiTheme="minorHAnsi"/>
                <w:sz w:val="22"/>
                <w:lang w:val="en-US"/>
              </w:rPr>
              <w:tab/>
            </w:r>
            <w:r w:rsidRPr="005D7048">
              <w:rPr>
                <w:rStyle w:val="Hyperlink"/>
              </w:rPr>
              <w:t xml:space="preserve">Tags &amp; buttons </w:t>
            </w:r>
            <w:r w:rsidRPr="005D7048">
              <w:rPr>
                <w:rStyle w:val="Hyperlink"/>
                <w:highlight w:val="yellow"/>
              </w:rPr>
              <w:t>(updated)</w:t>
            </w:r>
            <w:r>
              <w:rPr>
                <w:webHidden/>
              </w:rPr>
              <w:tab/>
            </w:r>
            <w:r>
              <w:rPr>
                <w:webHidden/>
              </w:rPr>
              <w:fldChar w:fldCharType="begin"/>
            </w:r>
            <w:r>
              <w:rPr>
                <w:webHidden/>
              </w:rPr>
              <w:instrText xml:space="preserve"> PAGEREF _Toc463013408 \h </w:instrText>
            </w:r>
          </w:ins>
          <w:r>
            <w:rPr>
              <w:webHidden/>
            </w:rPr>
          </w:r>
          <w:r>
            <w:rPr>
              <w:webHidden/>
            </w:rPr>
            <w:fldChar w:fldCharType="separate"/>
          </w:r>
          <w:ins w:id="345" w:author="Reales, Jorge" w:date="2016-09-30T15:41:00Z">
            <w:r>
              <w:rPr>
                <w:webHidden/>
              </w:rPr>
              <w:t>8</w:t>
            </w:r>
            <w:r>
              <w:rPr>
                <w:webHidden/>
              </w:rPr>
              <w:fldChar w:fldCharType="end"/>
            </w:r>
            <w:r w:rsidRPr="005D7048">
              <w:rPr>
                <w:rStyle w:val="Hyperlink"/>
              </w:rPr>
              <w:fldChar w:fldCharType="end"/>
            </w:r>
          </w:ins>
        </w:p>
        <w:p w14:paraId="2C75A73F" w14:textId="77777777" w:rsidR="007456F3" w:rsidRDefault="007456F3">
          <w:pPr>
            <w:pStyle w:val="TOC2"/>
            <w:rPr>
              <w:ins w:id="346" w:author="Reales, Jorge" w:date="2016-09-30T15:41:00Z"/>
              <w:rFonts w:asciiTheme="minorHAnsi" w:eastAsiaTheme="minorEastAsia" w:hAnsiTheme="minorHAnsi"/>
              <w:sz w:val="22"/>
              <w:lang w:val="en-US"/>
            </w:rPr>
          </w:pPr>
          <w:ins w:id="347" w:author="Reales, Jorge" w:date="2016-09-30T15:41:00Z">
            <w:r w:rsidRPr="005D7048">
              <w:rPr>
                <w:rStyle w:val="Hyperlink"/>
              </w:rPr>
              <w:fldChar w:fldCharType="begin"/>
            </w:r>
            <w:r w:rsidRPr="005D7048">
              <w:rPr>
                <w:rStyle w:val="Hyperlink"/>
              </w:rPr>
              <w:instrText xml:space="preserve"> </w:instrText>
            </w:r>
            <w:r>
              <w:instrText>HYPERLINK \l "_Toc463013409"</w:instrText>
            </w:r>
            <w:r w:rsidRPr="005D7048">
              <w:rPr>
                <w:rStyle w:val="Hyperlink"/>
              </w:rPr>
              <w:instrText xml:space="preserve"> </w:instrText>
            </w:r>
            <w:r w:rsidRPr="005D7048">
              <w:rPr>
                <w:rStyle w:val="Hyperlink"/>
              </w:rPr>
              <w:fldChar w:fldCharType="separate"/>
            </w:r>
            <w:r w:rsidRPr="005D7048">
              <w:rPr>
                <w:rStyle w:val="Hyperlink"/>
              </w:rPr>
              <w:t>1.3.</w:t>
            </w:r>
            <w:r>
              <w:rPr>
                <w:rFonts w:asciiTheme="minorHAnsi" w:eastAsiaTheme="minorEastAsia" w:hAnsiTheme="minorHAnsi"/>
                <w:sz w:val="22"/>
                <w:lang w:val="en-US"/>
              </w:rPr>
              <w:tab/>
            </w:r>
            <w:r w:rsidRPr="005D7048">
              <w:rPr>
                <w:rStyle w:val="Hyperlink"/>
              </w:rPr>
              <w:t xml:space="preserve">Top navigation </w:t>
            </w:r>
            <w:r w:rsidRPr="005D7048">
              <w:rPr>
                <w:rStyle w:val="Hyperlink"/>
                <w:highlight w:val="yellow"/>
              </w:rPr>
              <w:t>(updated)</w:t>
            </w:r>
            <w:r>
              <w:rPr>
                <w:webHidden/>
              </w:rPr>
              <w:tab/>
            </w:r>
            <w:r>
              <w:rPr>
                <w:webHidden/>
              </w:rPr>
              <w:fldChar w:fldCharType="begin"/>
            </w:r>
            <w:r>
              <w:rPr>
                <w:webHidden/>
              </w:rPr>
              <w:instrText xml:space="preserve"> PAGEREF _Toc463013409 \h </w:instrText>
            </w:r>
          </w:ins>
          <w:r>
            <w:rPr>
              <w:webHidden/>
            </w:rPr>
          </w:r>
          <w:r>
            <w:rPr>
              <w:webHidden/>
            </w:rPr>
            <w:fldChar w:fldCharType="separate"/>
          </w:r>
          <w:ins w:id="348" w:author="Reales, Jorge" w:date="2016-09-30T15:41:00Z">
            <w:r>
              <w:rPr>
                <w:webHidden/>
              </w:rPr>
              <w:t>10</w:t>
            </w:r>
            <w:r>
              <w:rPr>
                <w:webHidden/>
              </w:rPr>
              <w:fldChar w:fldCharType="end"/>
            </w:r>
            <w:r w:rsidRPr="005D7048">
              <w:rPr>
                <w:rStyle w:val="Hyperlink"/>
              </w:rPr>
              <w:fldChar w:fldCharType="end"/>
            </w:r>
          </w:ins>
        </w:p>
        <w:p w14:paraId="389DE4B8" w14:textId="77777777" w:rsidR="007456F3" w:rsidRDefault="007456F3">
          <w:pPr>
            <w:pStyle w:val="TOC2"/>
            <w:rPr>
              <w:ins w:id="349" w:author="Reales, Jorge" w:date="2016-09-30T15:41:00Z"/>
              <w:rFonts w:asciiTheme="minorHAnsi" w:eastAsiaTheme="minorEastAsia" w:hAnsiTheme="minorHAnsi"/>
              <w:sz w:val="22"/>
              <w:lang w:val="en-US"/>
            </w:rPr>
          </w:pPr>
          <w:ins w:id="350" w:author="Reales, Jorge" w:date="2016-09-30T15:41:00Z">
            <w:r w:rsidRPr="005D7048">
              <w:rPr>
                <w:rStyle w:val="Hyperlink"/>
              </w:rPr>
              <w:fldChar w:fldCharType="begin"/>
            </w:r>
            <w:r w:rsidRPr="005D7048">
              <w:rPr>
                <w:rStyle w:val="Hyperlink"/>
              </w:rPr>
              <w:instrText xml:space="preserve"> </w:instrText>
            </w:r>
            <w:r>
              <w:instrText>HYPERLINK \l "_Toc463013410"</w:instrText>
            </w:r>
            <w:r w:rsidRPr="005D7048">
              <w:rPr>
                <w:rStyle w:val="Hyperlink"/>
              </w:rPr>
              <w:instrText xml:space="preserve"> </w:instrText>
            </w:r>
            <w:r w:rsidRPr="005D7048">
              <w:rPr>
                <w:rStyle w:val="Hyperlink"/>
              </w:rPr>
              <w:fldChar w:fldCharType="separate"/>
            </w:r>
            <w:r w:rsidRPr="005D7048">
              <w:rPr>
                <w:rStyle w:val="Hyperlink"/>
              </w:rPr>
              <w:t>1.4.</w:t>
            </w:r>
            <w:r>
              <w:rPr>
                <w:rFonts w:asciiTheme="minorHAnsi" w:eastAsiaTheme="minorEastAsia" w:hAnsiTheme="minorHAnsi"/>
                <w:sz w:val="22"/>
                <w:lang w:val="en-US"/>
              </w:rPr>
              <w:tab/>
            </w:r>
            <w:r w:rsidRPr="005D7048">
              <w:rPr>
                <w:rStyle w:val="Hyperlink"/>
              </w:rPr>
              <w:t>Notifications</w:t>
            </w:r>
            <w:r>
              <w:rPr>
                <w:webHidden/>
              </w:rPr>
              <w:tab/>
            </w:r>
            <w:r>
              <w:rPr>
                <w:webHidden/>
              </w:rPr>
              <w:fldChar w:fldCharType="begin"/>
            </w:r>
            <w:r>
              <w:rPr>
                <w:webHidden/>
              </w:rPr>
              <w:instrText xml:space="preserve"> PAGEREF _Toc463013410 \h </w:instrText>
            </w:r>
          </w:ins>
          <w:r>
            <w:rPr>
              <w:webHidden/>
            </w:rPr>
          </w:r>
          <w:r>
            <w:rPr>
              <w:webHidden/>
            </w:rPr>
            <w:fldChar w:fldCharType="separate"/>
          </w:r>
          <w:ins w:id="351" w:author="Reales, Jorge" w:date="2016-09-30T15:41:00Z">
            <w:r>
              <w:rPr>
                <w:webHidden/>
              </w:rPr>
              <w:t>11</w:t>
            </w:r>
            <w:r>
              <w:rPr>
                <w:webHidden/>
              </w:rPr>
              <w:fldChar w:fldCharType="end"/>
            </w:r>
            <w:r w:rsidRPr="005D7048">
              <w:rPr>
                <w:rStyle w:val="Hyperlink"/>
              </w:rPr>
              <w:fldChar w:fldCharType="end"/>
            </w:r>
          </w:ins>
        </w:p>
        <w:p w14:paraId="1C5C2F9A" w14:textId="77777777" w:rsidR="007456F3" w:rsidRDefault="007456F3">
          <w:pPr>
            <w:pStyle w:val="TOC3"/>
            <w:rPr>
              <w:ins w:id="352" w:author="Reales, Jorge" w:date="2016-09-30T15:41:00Z"/>
              <w:rFonts w:asciiTheme="minorHAnsi" w:eastAsiaTheme="minorEastAsia" w:hAnsiTheme="minorHAnsi"/>
              <w:sz w:val="22"/>
              <w:lang w:val="en-US"/>
            </w:rPr>
          </w:pPr>
          <w:ins w:id="353" w:author="Reales, Jorge" w:date="2016-09-30T15:41:00Z">
            <w:r w:rsidRPr="005D7048">
              <w:rPr>
                <w:rStyle w:val="Hyperlink"/>
              </w:rPr>
              <w:fldChar w:fldCharType="begin"/>
            </w:r>
            <w:r w:rsidRPr="005D7048">
              <w:rPr>
                <w:rStyle w:val="Hyperlink"/>
              </w:rPr>
              <w:instrText xml:space="preserve"> </w:instrText>
            </w:r>
            <w:r>
              <w:instrText>HYPERLINK \l "_Toc463013411"</w:instrText>
            </w:r>
            <w:r w:rsidRPr="005D7048">
              <w:rPr>
                <w:rStyle w:val="Hyperlink"/>
              </w:rPr>
              <w:instrText xml:space="preserve"> </w:instrText>
            </w:r>
            <w:r w:rsidRPr="005D7048">
              <w:rPr>
                <w:rStyle w:val="Hyperlink"/>
              </w:rPr>
              <w:fldChar w:fldCharType="separate"/>
            </w:r>
            <w:r w:rsidRPr="005D7048">
              <w:rPr>
                <w:rStyle w:val="Hyperlink"/>
              </w:rPr>
              <w:t>1.4.1.</w:t>
            </w:r>
            <w:r>
              <w:rPr>
                <w:rFonts w:asciiTheme="minorHAnsi" w:eastAsiaTheme="minorEastAsia" w:hAnsiTheme="minorHAnsi"/>
                <w:sz w:val="22"/>
                <w:lang w:val="en-US"/>
              </w:rPr>
              <w:tab/>
            </w:r>
            <w:r w:rsidRPr="005D7048">
              <w:rPr>
                <w:rStyle w:val="Hyperlink"/>
              </w:rPr>
              <w:t>Engage notification structure</w:t>
            </w:r>
            <w:r>
              <w:rPr>
                <w:webHidden/>
              </w:rPr>
              <w:tab/>
            </w:r>
            <w:r>
              <w:rPr>
                <w:webHidden/>
              </w:rPr>
              <w:fldChar w:fldCharType="begin"/>
            </w:r>
            <w:r>
              <w:rPr>
                <w:webHidden/>
              </w:rPr>
              <w:instrText xml:space="preserve"> PAGEREF _Toc463013411 \h </w:instrText>
            </w:r>
          </w:ins>
          <w:r>
            <w:rPr>
              <w:webHidden/>
            </w:rPr>
          </w:r>
          <w:r>
            <w:rPr>
              <w:webHidden/>
            </w:rPr>
            <w:fldChar w:fldCharType="separate"/>
          </w:r>
          <w:ins w:id="354" w:author="Reales, Jorge" w:date="2016-09-30T15:41:00Z">
            <w:r>
              <w:rPr>
                <w:webHidden/>
              </w:rPr>
              <w:t>12</w:t>
            </w:r>
            <w:r>
              <w:rPr>
                <w:webHidden/>
              </w:rPr>
              <w:fldChar w:fldCharType="end"/>
            </w:r>
            <w:r w:rsidRPr="005D7048">
              <w:rPr>
                <w:rStyle w:val="Hyperlink"/>
              </w:rPr>
              <w:fldChar w:fldCharType="end"/>
            </w:r>
          </w:ins>
        </w:p>
        <w:p w14:paraId="179AE8BC" w14:textId="77777777" w:rsidR="007456F3" w:rsidRDefault="007456F3">
          <w:pPr>
            <w:pStyle w:val="TOC3"/>
            <w:rPr>
              <w:ins w:id="355" w:author="Reales, Jorge" w:date="2016-09-30T15:41:00Z"/>
              <w:rFonts w:asciiTheme="minorHAnsi" w:eastAsiaTheme="minorEastAsia" w:hAnsiTheme="minorHAnsi"/>
              <w:sz w:val="22"/>
              <w:lang w:val="en-US"/>
            </w:rPr>
          </w:pPr>
          <w:ins w:id="356" w:author="Reales, Jorge" w:date="2016-09-30T15:41:00Z">
            <w:r w:rsidRPr="005D7048">
              <w:rPr>
                <w:rStyle w:val="Hyperlink"/>
              </w:rPr>
              <w:fldChar w:fldCharType="begin"/>
            </w:r>
            <w:r w:rsidRPr="005D7048">
              <w:rPr>
                <w:rStyle w:val="Hyperlink"/>
              </w:rPr>
              <w:instrText xml:space="preserve"> </w:instrText>
            </w:r>
            <w:r>
              <w:instrText>HYPERLINK \l "_Toc463013412"</w:instrText>
            </w:r>
            <w:r w:rsidRPr="005D7048">
              <w:rPr>
                <w:rStyle w:val="Hyperlink"/>
              </w:rPr>
              <w:instrText xml:space="preserve"> </w:instrText>
            </w:r>
            <w:r w:rsidRPr="005D7048">
              <w:rPr>
                <w:rStyle w:val="Hyperlink"/>
              </w:rPr>
              <w:fldChar w:fldCharType="separate"/>
            </w:r>
            <w:r w:rsidRPr="005D7048">
              <w:rPr>
                <w:rStyle w:val="Hyperlink"/>
              </w:rPr>
              <w:t>1.4.2.</w:t>
            </w:r>
            <w:r>
              <w:rPr>
                <w:rFonts w:asciiTheme="minorHAnsi" w:eastAsiaTheme="minorEastAsia" w:hAnsiTheme="minorHAnsi"/>
                <w:sz w:val="22"/>
                <w:lang w:val="en-US"/>
              </w:rPr>
              <w:tab/>
            </w:r>
            <w:r w:rsidRPr="005D7048">
              <w:rPr>
                <w:rStyle w:val="Hyperlink"/>
              </w:rPr>
              <w:t>SharePoint document notification structure</w:t>
            </w:r>
            <w:r>
              <w:rPr>
                <w:webHidden/>
              </w:rPr>
              <w:tab/>
            </w:r>
            <w:r>
              <w:rPr>
                <w:webHidden/>
              </w:rPr>
              <w:fldChar w:fldCharType="begin"/>
            </w:r>
            <w:r>
              <w:rPr>
                <w:webHidden/>
              </w:rPr>
              <w:instrText xml:space="preserve"> PAGEREF _Toc463013412 \h </w:instrText>
            </w:r>
          </w:ins>
          <w:r>
            <w:rPr>
              <w:webHidden/>
            </w:rPr>
          </w:r>
          <w:r>
            <w:rPr>
              <w:webHidden/>
            </w:rPr>
            <w:fldChar w:fldCharType="separate"/>
          </w:r>
          <w:ins w:id="357" w:author="Reales, Jorge" w:date="2016-09-30T15:41:00Z">
            <w:r>
              <w:rPr>
                <w:webHidden/>
              </w:rPr>
              <w:t>12</w:t>
            </w:r>
            <w:r>
              <w:rPr>
                <w:webHidden/>
              </w:rPr>
              <w:fldChar w:fldCharType="end"/>
            </w:r>
            <w:r w:rsidRPr="005D7048">
              <w:rPr>
                <w:rStyle w:val="Hyperlink"/>
              </w:rPr>
              <w:fldChar w:fldCharType="end"/>
            </w:r>
          </w:ins>
        </w:p>
        <w:p w14:paraId="2CDF3A35" w14:textId="77777777" w:rsidR="007456F3" w:rsidRDefault="007456F3">
          <w:pPr>
            <w:pStyle w:val="TOC2"/>
            <w:rPr>
              <w:ins w:id="358" w:author="Reales, Jorge" w:date="2016-09-30T15:41:00Z"/>
              <w:rFonts w:asciiTheme="minorHAnsi" w:eastAsiaTheme="minorEastAsia" w:hAnsiTheme="minorHAnsi"/>
              <w:sz w:val="22"/>
              <w:lang w:val="en-US"/>
            </w:rPr>
          </w:pPr>
          <w:ins w:id="359" w:author="Reales, Jorge" w:date="2016-09-30T15:41:00Z">
            <w:r w:rsidRPr="005D7048">
              <w:rPr>
                <w:rStyle w:val="Hyperlink"/>
              </w:rPr>
              <w:fldChar w:fldCharType="begin"/>
            </w:r>
            <w:r w:rsidRPr="005D7048">
              <w:rPr>
                <w:rStyle w:val="Hyperlink"/>
              </w:rPr>
              <w:instrText xml:space="preserve"> </w:instrText>
            </w:r>
            <w:r>
              <w:instrText>HYPERLINK \l "_Toc463013413"</w:instrText>
            </w:r>
            <w:r w:rsidRPr="005D7048">
              <w:rPr>
                <w:rStyle w:val="Hyperlink"/>
              </w:rPr>
              <w:instrText xml:space="preserve"> </w:instrText>
            </w:r>
            <w:r w:rsidRPr="005D7048">
              <w:rPr>
                <w:rStyle w:val="Hyperlink"/>
              </w:rPr>
              <w:fldChar w:fldCharType="separate"/>
            </w:r>
            <w:r w:rsidRPr="005D7048">
              <w:rPr>
                <w:rStyle w:val="Hyperlink"/>
              </w:rPr>
              <w:t>1.5.</w:t>
            </w:r>
            <w:r>
              <w:rPr>
                <w:rFonts w:asciiTheme="minorHAnsi" w:eastAsiaTheme="minorEastAsia" w:hAnsiTheme="minorHAnsi"/>
                <w:sz w:val="22"/>
                <w:lang w:val="en-US"/>
              </w:rPr>
              <w:tab/>
            </w:r>
            <w:r w:rsidRPr="005D7048">
              <w:rPr>
                <w:rStyle w:val="Hyperlink"/>
              </w:rPr>
              <w:t>User card</w:t>
            </w:r>
            <w:r>
              <w:rPr>
                <w:webHidden/>
              </w:rPr>
              <w:tab/>
            </w:r>
            <w:r>
              <w:rPr>
                <w:webHidden/>
              </w:rPr>
              <w:fldChar w:fldCharType="begin"/>
            </w:r>
            <w:r>
              <w:rPr>
                <w:webHidden/>
              </w:rPr>
              <w:instrText xml:space="preserve"> PAGEREF _Toc463013413 \h </w:instrText>
            </w:r>
          </w:ins>
          <w:r>
            <w:rPr>
              <w:webHidden/>
            </w:rPr>
          </w:r>
          <w:r>
            <w:rPr>
              <w:webHidden/>
            </w:rPr>
            <w:fldChar w:fldCharType="separate"/>
          </w:r>
          <w:ins w:id="360" w:author="Reales, Jorge" w:date="2016-09-30T15:41:00Z">
            <w:r>
              <w:rPr>
                <w:webHidden/>
              </w:rPr>
              <w:t>12</w:t>
            </w:r>
            <w:r>
              <w:rPr>
                <w:webHidden/>
              </w:rPr>
              <w:fldChar w:fldCharType="end"/>
            </w:r>
            <w:r w:rsidRPr="005D7048">
              <w:rPr>
                <w:rStyle w:val="Hyperlink"/>
              </w:rPr>
              <w:fldChar w:fldCharType="end"/>
            </w:r>
          </w:ins>
        </w:p>
        <w:p w14:paraId="0AC8C8CA" w14:textId="77777777" w:rsidR="007456F3" w:rsidRDefault="007456F3">
          <w:pPr>
            <w:pStyle w:val="TOC1"/>
            <w:rPr>
              <w:ins w:id="361" w:author="Reales, Jorge" w:date="2016-09-30T15:41:00Z"/>
              <w:rFonts w:eastAsiaTheme="minorEastAsia" w:cstheme="minorBidi"/>
              <w:b w:val="0"/>
              <w:sz w:val="22"/>
              <w:lang w:val="en-US"/>
            </w:rPr>
          </w:pPr>
          <w:ins w:id="362" w:author="Reales, Jorge" w:date="2016-09-30T15:41:00Z">
            <w:r w:rsidRPr="005D7048">
              <w:rPr>
                <w:rStyle w:val="Hyperlink"/>
              </w:rPr>
              <w:fldChar w:fldCharType="begin"/>
            </w:r>
            <w:r w:rsidRPr="005D7048">
              <w:rPr>
                <w:rStyle w:val="Hyperlink"/>
              </w:rPr>
              <w:instrText xml:space="preserve"> </w:instrText>
            </w:r>
            <w:r>
              <w:instrText>HYPERLINK \l "_Toc463013414"</w:instrText>
            </w:r>
            <w:r w:rsidRPr="005D7048">
              <w:rPr>
                <w:rStyle w:val="Hyperlink"/>
              </w:rPr>
              <w:instrText xml:space="preserve"> </w:instrText>
            </w:r>
            <w:r w:rsidRPr="005D7048">
              <w:rPr>
                <w:rStyle w:val="Hyperlink"/>
              </w:rPr>
              <w:fldChar w:fldCharType="separate"/>
            </w:r>
            <w:r w:rsidRPr="005D7048">
              <w:rPr>
                <w:rStyle w:val="Hyperlink"/>
                <w:rFonts w:asciiTheme="majorHAnsi" w:hAnsiTheme="majorHAnsi"/>
              </w:rPr>
              <w:t>2.</w:t>
            </w:r>
            <w:r>
              <w:rPr>
                <w:rFonts w:eastAsiaTheme="minorEastAsia" w:cstheme="minorBidi"/>
                <w:b w:val="0"/>
                <w:sz w:val="22"/>
                <w:lang w:val="en-US"/>
              </w:rPr>
              <w:tab/>
            </w:r>
            <w:r w:rsidRPr="005D7048">
              <w:rPr>
                <w:rStyle w:val="Hyperlink"/>
              </w:rPr>
              <w:t>Index page components</w:t>
            </w:r>
            <w:r>
              <w:rPr>
                <w:webHidden/>
              </w:rPr>
              <w:tab/>
            </w:r>
            <w:r>
              <w:rPr>
                <w:webHidden/>
              </w:rPr>
              <w:fldChar w:fldCharType="begin"/>
            </w:r>
            <w:r>
              <w:rPr>
                <w:webHidden/>
              </w:rPr>
              <w:instrText xml:space="preserve"> PAGEREF _Toc463013414 \h </w:instrText>
            </w:r>
          </w:ins>
          <w:r>
            <w:rPr>
              <w:webHidden/>
            </w:rPr>
          </w:r>
          <w:r>
            <w:rPr>
              <w:webHidden/>
            </w:rPr>
            <w:fldChar w:fldCharType="separate"/>
          </w:r>
          <w:ins w:id="363" w:author="Reales, Jorge" w:date="2016-09-30T15:41:00Z">
            <w:r>
              <w:rPr>
                <w:webHidden/>
              </w:rPr>
              <w:t>13</w:t>
            </w:r>
            <w:r>
              <w:rPr>
                <w:webHidden/>
              </w:rPr>
              <w:fldChar w:fldCharType="end"/>
            </w:r>
            <w:r w:rsidRPr="005D7048">
              <w:rPr>
                <w:rStyle w:val="Hyperlink"/>
              </w:rPr>
              <w:fldChar w:fldCharType="end"/>
            </w:r>
          </w:ins>
        </w:p>
        <w:p w14:paraId="53CBB670" w14:textId="77777777" w:rsidR="007456F3" w:rsidRDefault="007456F3">
          <w:pPr>
            <w:pStyle w:val="TOC2"/>
            <w:rPr>
              <w:ins w:id="364" w:author="Reales, Jorge" w:date="2016-09-30T15:41:00Z"/>
              <w:rFonts w:asciiTheme="minorHAnsi" w:eastAsiaTheme="minorEastAsia" w:hAnsiTheme="minorHAnsi"/>
              <w:sz w:val="22"/>
              <w:lang w:val="en-US"/>
            </w:rPr>
          </w:pPr>
          <w:ins w:id="365" w:author="Reales, Jorge" w:date="2016-09-30T15:41:00Z">
            <w:r w:rsidRPr="005D7048">
              <w:rPr>
                <w:rStyle w:val="Hyperlink"/>
              </w:rPr>
              <w:fldChar w:fldCharType="begin"/>
            </w:r>
            <w:r w:rsidRPr="005D7048">
              <w:rPr>
                <w:rStyle w:val="Hyperlink"/>
              </w:rPr>
              <w:instrText xml:space="preserve"> </w:instrText>
            </w:r>
            <w:r>
              <w:instrText>HYPERLINK \l "_Toc463013415"</w:instrText>
            </w:r>
            <w:r w:rsidRPr="005D7048">
              <w:rPr>
                <w:rStyle w:val="Hyperlink"/>
              </w:rPr>
              <w:instrText xml:space="preserve"> </w:instrText>
            </w:r>
            <w:r w:rsidRPr="005D7048">
              <w:rPr>
                <w:rStyle w:val="Hyperlink"/>
              </w:rPr>
              <w:fldChar w:fldCharType="separate"/>
            </w:r>
            <w:r w:rsidRPr="005D7048">
              <w:rPr>
                <w:rStyle w:val="Hyperlink"/>
              </w:rPr>
              <w:t>2.1.</w:t>
            </w:r>
            <w:r>
              <w:rPr>
                <w:rFonts w:asciiTheme="minorHAnsi" w:eastAsiaTheme="minorEastAsia" w:hAnsiTheme="minorHAnsi"/>
                <w:sz w:val="22"/>
                <w:lang w:val="en-US"/>
              </w:rPr>
              <w:tab/>
            </w:r>
            <w:r w:rsidRPr="005D7048">
              <w:rPr>
                <w:rStyle w:val="Hyperlink"/>
              </w:rPr>
              <w:t>Corporate news</w:t>
            </w:r>
            <w:r>
              <w:rPr>
                <w:webHidden/>
              </w:rPr>
              <w:tab/>
            </w:r>
            <w:r>
              <w:rPr>
                <w:webHidden/>
              </w:rPr>
              <w:fldChar w:fldCharType="begin"/>
            </w:r>
            <w:r>
              <w:rPr>
                <w:webHidden/>
              </w:rPr>
              <w:instrText xml:space="preserve"> PAGEREF _Toc463013415 \h </w:instrText>
            </w:r>
          </w:ins>
          <w:r>
            <w:rPr>
              <w:webHidden/>
            </w:rPr>
          </w:r>
          <w:r>
            <w:rPr>
              <w:webHidden/>
            </w:rPr>
            <w:fldChar w:fldCharType="separate"/>
          </w:r>
          <w:ins w:id="366" w:author="Reales, Jorge" w:date="2016-09-30T15:41:00Z">
            <w:r>
              <w:rPr>
                <w:webHidden/>
              </w:rPr>
              <w:t>13</w:t>
            </w:r>
            <w:r>
              <w:rPr>
                <w:webHidden/>
              </w:rPr>
              <w:fldChar w:fldCharType="end"/>
            </w:r>
            <w:r w:rsidRPr="005D7048">
              <w:rPr>
                <w:rStyle w:val="Hyperlink"/>
              </w:rPr>
              <w:fldChar w:fldCharType="end"/>
            </w:r>
          </w:ins>
        </w:p>
        <w:p w14:paraId="4922C459" w14:textId="77777777" w:rsidR="007456F3" w:rsidRDefault="007456F3">
          <w:pPr>
            <w:pStyle w:val="TOC2"/>
            <w:rPr>
              <w:ins w:id="367" w:author="Reales, Jorge" w:date="2016-09-30T15:41:00Z"/>
              <w:rFonts w:asciiTheme="minorHAnsi" w:eastAsiaTheme="minorEastAsia" w:hAnsiTheme="minorHAnsi"/>
              <w:sz w:val="22"/>
              <w:lang w:val="en-US"/>
            </w:rPr>
          </w:pPr>
          <w:ins w:id="368" w:author="Reales, Jorge" w:date="2016-09-30T15:41:00Z">
            <w:r w:rsidRPr="005D7048">
              <w:rPr>
                <w:rStyle w:val="Hyperlink"/>
              </w:rPr>
              <w:fldChar w:fldCharType="begin"/>
            </w:r>
            <w:r w:rsidRPr="005D7048">
              <w:rPr>
                <w:rStyle w:val="Hyperlink"/>
              </w:rPr>
              <w:instrText xml:space="preserve"> </w:instrText>
            </w:r>
            <w:r>
              <w:instrText>HYPERLINK \l "_Toc463013416"</w:instrText>
            </w:r>
            <w:r w:rsidRPr="005D7048">
              <w:rPr>
                <w:rStyle w:val="Hyperlink"/>
              </w:rPr>
              <w:instrText xml:space="preserve"> </w:instrText>
            </w:r>
            <w:r w:rsidRPr="005D7048">
              <w:rPr>
                <w:rStyle w:val="Hyperlink"/>
              </w:rPr>
              <w:fldChar w:fldCharType="separate"/>
            </w:r>
            <w:r w:rsidRPr="005D7048">
              <w:rPr>
                <w:rStyle w:val="Hyperlink"/>
              </w:rPr>
              <w:t>2.2.</w:t>
            </w:r>
            <w:r>
              <w:rPr>
                <w:rFonts w:asciiTheme="minorHAnsi" w:eastAsiaTheme="minorEastAsia" w:hAnsiTheme="minorHAnsi"/>
                <w:sz w:val="22"/>
                <w:lang w:val="en-US"/>
              </w:rPr>
              <w:tab/>
            </w:r>
            <w:r w:rsidRPr="005D7048">
              <w:rPr>
                <w:rStyle w:val="Hyperlink"/>
              </w:rPr>
              <w:t>My news</w:t>
            </w:r>
            <w:r>
              <w:rPr>
                <w:webHidden/>
              </w:rPr>
              <w:tab/>
            </w:r>
            <w:r>
              <w:rPr>
                <w:webHidden/>
              </w:rPr>
              <w:fldChar w:fldCharType="begin"/>
            </w:r>
            <w:r>
              <w:rPr>
                <w:webHidden/>
              </w:rPr>
              <w:instrText xml:space="preserve"> PAGEREF _Toc463013416 \h </w:instrText>
            </w:r>
          </w:ins>
          <w:r>
            <w:rPr>
              <w:webHidden/>
            </w:rPr>
          </w:r>
          <w:r>
            <w:rPr>
              <w:webHidden/>
            </w:rPr>
            <w:fldChar w:fldCharType="separate"/>
          </w:r>
          <w:ins w:id="369" w:author="Reales, Jorge" w:date="2016-09-30T15:41:00Z">
            <w:r>
              <w:rPr>
                <w:webHidden/>
              </w:rPr>
              <w:t>14</w:t>
            </w:r>
            <w:r>
              <w:rPr>
                <w:webHidden/>
              </w:rPr>
              <w:fldChar w:fldCharType="end"/>
            </w:r>
            <w:r w:rsidRPr="005D7048">
              <w:rPr>
                <w:rStyle w:val="Hyperlink"/>
              </w:rPr>
              <w:fldChar w:fldCharType="end"/>
            </w:r>
          </w:ins>
        </w:p>
        <w:p w14:paraId="55D3661E" w14:textId="77777777" w:rsidR="007456F3" w:rsidRDefault="007456F3">
          <w:pPr>
            <w:pStyle w:val="TOC2"/>
            <w:rPr>
              <w:ins w:id="370" w:author="Reales, Jorge" w:date="2016-09-30T15:41:00Z"/>
              <w:rFonts w:asciiTheme="minorHAnsi" w:eastAsiaTheme="minorEastAsia" w:hAnsiTheme="minorHAnsi"/>
              <w:sz w:val="22"/>
              <w:lang w:val="en-US"/>
            </w:rPr>
          </w:pPr>
          <w:ins w:id="371" w:author="Reales, Jorge" w:date="2016-09-30T15:41:00Z">
            <w:r w:rsidRPr="005D7048">
              <w:rPr>
                <w:rStyle w:val="Hyperlink"/>
              </w:rPr>
              <w:fldChar w:fldCharType="begin"/>
            </w:r>
            <w:r w:rsidRPr="005D7048">
              <w:rPr>
                <w:rStyle w:val="Hyperlink"/>
              </w:rPr>
              <w:instrText xml:space="preserve"> </w:instrText>
            </w:r>
            <w:r>
              <w:instrText>HYPERLINK \l "_Toc463013417"</w:instrText>
            </w:r>
            <w:r w:rsidRPr="005D7048">
              <w:rPr>
                <w:rStyle w:val="Hyperlink"/>
              </w:rPr>
              <w:instrText xml:space="preserve"> </w:instrText>
            </w:r>
            <w:r w:rsidRPr="005D7048">
              <w:rPr>
                <w:rStyle w:val="Hyperlink"/>
              </w:rPr>
              <w:fldChar w:fldCharType="separate"/>
            </w:r>
            <w:r w:rsidRPr="005D7048">
              <w:rPr>
                <w:rStyle w:val="Hyperlink"/>
              </w:rPr>
              <w:t>2.3.</w:t>
            </w:r>
            <w:r>
              <w:rPr>
                <w:rFonts w:asciiTheme="minorHAnsi" w:eastAsiaTheme="minorEastAsia" w:hAnsiTheme="minorHAnsi"/>
                <w:sz w:val="22"/>
                <w:lang w:val="en-US"/>
              </w:rPr>
              <w:tab/>
            </w:r>
            <w:r w:rsidRPr="005D7048">
              <w:rPr>
                <w:rStyle w:val="Hyperlink"/>
              </w:rPr>
              <w:t xml:space="preserve">News article content component </w:t>
            </w:r>
            <w:r w:rsidRPr="005D7048">
              <w:rPr>
                <w:rStyle w:val="Hyperlink"/>
                <w:highlight w:val="yellow"/>
              </w:rPr>
              <w:t>(updated)</w:t>
            </w:r>
            <w:r>
              <w:rPr>
                <w:webHidden/>
              </w:rPr>
              <w:tab/>
            </w:r>
            <w:r>
              <w:rPr>
                <w:webHidden/>
              </w:rPr>
              <w:fldChar w:fldCharType="begin"/>
            </w:r>
            <w:r>
              <w:rPr>
                <w:webHidden/>
              </w:rPr>
              <w:instrText xml:space="preserve"> PAGEREF _Toc463013417 \h </w:instrText>
            </w:r>
          </w:ins>
          <w:r>
            <w:rPr>
              <w:webHidden/>
            </w:rPr>
          </w:r>
          <w:r>
            <w:rPr>
              <w:webHidden/>
            </w:rPr>
            <w:fldChar w:fldCharType="separate"/>
          </w:r>
          <w:ins w:id="372" w:author="Reales, Jorge" w:date="2016-09-30T15:41:00Z">
            <w:r>
              <w:rPr>
                <w:webHidden/>
              </w:rPr>
              <w:t>14</w:t>
            </w:r>
            <w:r>
              <w:rPr>
                <w:webHidden/>
              </w:rPr>
              <w:fldChar w:fldCharType="end"/>
            </w:r>
            <w:r w:rsidRPr="005D7048">
              <w:rPr>
                <w:rStyle w:val="Hyperlink"/>
              </w:rPr>
              <w:fldChar w:fldCharType="end"/>
            </w:r>
          </w:ins>
        </w:p>
        <w:p w14:paraId="2A017A4C" w14:textId="77777777" w:rsidR="007456F3" w:rsidRDefault="007456F3">
          <w:pPr>
            <w:pStyle w:val="TOC2"/>
            <w:rPr>
              <w:ins w:id="373" w:author="Reales, Jorge" w:date="2016-09-30T15:41:00Z"/>
              <w:rFonts w:asciiTheme="minorHAnsi" w:eastAsiaTheme="minorEastAsia" w:hAnsiTheme="minorHAnsi"/>
              <w:sz w:val="22"/>
              <w:lang w:val="en-US"/>
            </w:rPr>
          </w:pPr>
          <w:ins w:id="374" w:author="Reales, Jorge" w:date="2016-09-30T15:41:00Z">
            <w:r w:rsidRPr="005D7048">
              <w:rPr>
                <w:rStyle w:val="Hyperlink"/>
              </w:rPr>
              <w:fldChar w:fldCharType="begin"/>
            </w:r>
            <w:r w:rsidRPr="005D7048">
              <w:rPr>
                <w:rStyle w:val="Hyperlink"/>
              </w:rPr>
              <w:instrText xml:space="preserve"> </w:instrText>
            </w:r>
            <w:r>
              <w:instrText>HYPERLINK \l "_Toc463013418"</w:instrText>
            </w:r>
            <w:r w:rsidRPr="005D7048">
              <w:rPr>
                <w:rStyle w:val="Hyperlink"/>
              </w:rPr>
              <w:instrText xml:space="preserve"> </w:instrText>
            </w:r>
            <w:r w:rsidRPr="005D7048">
              <w:rPr>
                <w:rStyle w:val="Hyperlink"/>
              </w:rPr>
              <w:fldChar w:fldCharType="separate"/>
            </w:r>
            <w:r w:rsidRPr="005D7048">
              <w:rPr>
                <w:rStyle w:val="Hyperlink"/>
              </w:rPr>
              <w:t>2.3.1.</w:t>
            </w:r>
            <w:r>
              <w:rPr>
                <w:rFonts w:asciiTheme="minorHAnsi" w:eastAsiaTheme="minorEastAsia" w:hAnsiTheme="minorHAnsi"/>
                <w:sz w:val="22"/>
                <w:lang w:val="en-US"/>
              </w:rPr>
              <w:tab/>
            </w:r>
            <w:r w:rsidRPr="005D7048">
              <w:rPr>
                <w:rStyle w:val="Hyperlink"/>
              </w:rPr>
              <w:t>Job Posting component structure</w:t>
            </w:r>
            <w:r>
              <w:rPr>
                <w:webHidden/>
              </w:rPr>
              <w:tab/>
            </w:r>
            <w:r>
              <w:rPr>
                <w:webHidden/>
              </w:rPr>
              <w:fldChar w:fldCharType="begin"/>
            </w:r>
            <w:r>
              <w:rPr>
                <w:webHidden/>
              </w:rPr>
              <w:instrText xml:space="preserve"> PAGEREF _Toc463013418 \h </w:instrText>
            </w:r>
          </w:ins>
          <w:r>
            <w:rPr>
              <w:webHidden/>
            </w:rPr>
          </w:r>
          <w:r>
            <w:rPr>
              <w:webHidden/>
            </w:rPr>
            <w:fldChar w:fldCharType="separate"/>
          </w:r>
          <w:ins w:id="375" w:author="Reales, Jorge" w:date="2016-09-30T15:41:00Z">
            <w:r>
              <w:rPr>
                <w:webHidden/>
              </w:rPr>
              <w:t>15</w:t>
            </w:r>
            <w:r>
              <w:rPr>
                <w:webHidden/>
              </w:rPr>
              <w:fldChar w:fldCharType="end"/>
            </w:r>
            <w:r w:rsidRPr="005D7048">
              <w:rPr>
                <w:rStyle w:val="Hyperlink"/>
              </w:rPr>
              <w:fldChar w:fldCharType="end"/>
            </w:r>
          </w:ins>
        </w:p>
        <w:p w14:paraId="15BD7095" w14:textId="77777777" w:rsidR="007456F3" w:rsidRDefault="007456F3">
          <w:pPr>
            <w:pStyle w:val="TOC2"/>
            <w:rPr>
              <w:ins w:id="376" w:author="Reales, Jorge" w:date="2016-09-30T15:41:00Z"/>
              <w:rFonts w:asciiTheme="minorHAnsi" w:eastAsiaTheme="minorEastAsia" w:hAnsiTheme="minorHAnsi"/>
              <w:sz w:val="22"/>
              <w:lang w:val="en-US"/>
            </w:rPr>
          </w:pPr>
          <w:ins w:id="377" w:author="Reales, Jorge" w:date="2016-09-30T15:41:00Z">
            <w:r w:rsidRPr="005D7048">
              <w:rPr>
                <w:rStyle w:val="Hyperlink"/>
              </w:rPr>
              <w:fldChar w:fldCharType="begin"/>
            </w:r>
            <w:r w:rsidRPr="005D7048">
              <w:rPr>
                <w:rStyle w:val="Hyperlink"/>
              </w:rPr>
              <w:instrText xml:space="preserve"> </w:instrText>
            </w:r>
            <w:r>
              <w:instrText>HYPERLINK \l "_Toc463013419"</w:instrText>
            </w:r>
            <w:r w:rsidRPr="005D7048">
              <w:rPr>
                <w:rStyle w:val="Hyperlink"/>
              </w:rPr>
              <w:instrText xml:space="preserve"> </w:instrText>
            </w:r>
            <w:r w:rsidRPr="005D7048">
              <w:rPr>
                <w:rStyle w:val="Hyperlink"/>
              </w:rPr>
              <w:fldChar w:fldCharType="separate"/>
            </w:r>
            <w:r w:rsidRPr="005D7048">
              <w:rPr>
                <w:rStyle w:val="Hyperlink"/>
              </w:rPr>
              <w:t>2.3.2.</w:t>
            </w:r>
            <w:r>
              <w:rPr>
                <w:rFonts w:asciiTheme="minorHAnsi" w:eastAsiaTheme="minorEastAsia" w:hAnsiTheme="minorHAnsi"/>
                <w:sz w:val="22"/>
                <w:lang w:val="en-US"/>
              </w:rPr>
              <w:tab/>
            </w:r>
            <w:r w:rsidRPr="005D7048">
              <w:rPr>
                <w:rStyle w:val="Hyperlink"/>
              </w:rPr>
              <w:t>Annoucement component structure</w:t>
            </w:r>
            <w:r>
              <w:rPr>
                <w:webHidden/>
              </w:rPr>
              <w:tab/>
            </w:r>
            <w:r>
              <w:rPr>
                <w:webHidden/>
              </w:rPr>
              <w:fldChar w:fldCharType="begin"/>
            </w:r>
            <w:r>
              <w:rPr>
                <w:webHidden/>
              </w:rPr>
              <w:instrText xml:space="preserve"> PAGEREF _Toc463013419 \h </w:instrText>
            </w:r>
          </w:ins>
          <w:r>
            <w:rPr>
              <w:webHidden/>
            </w:rPr>
          </w:r>
          <w:r>
            <w:rPr>
              <w:webHidden/>
            </w:rPr>
            <w:fldChar w:fldCharType="separate"/>
          </w:r>
          <w:ins w:id="378" w:author="Reales, Jorge" w:date="2016-09-30T15:41:00Z">
            <w:r>
              <w:rPr>
                <w:webHidden/>
              </w:rPr>
              <w:t>15</w:t>
            </w:r>
            <w:r>
              <w:rPr>
                <w:webHidden/>
              </w:rPr>
              <w:fldChar w:fldCharType="end"/>
            </w:r>
            <w:r w:rsidRPr="005D7048">
              <w:rPr>
                <w:rStyle w:val="Hyperlink"/>
              </w:rPr>
              <w:fldChar w:fldCharType="end"/>
            </w:r>
          </w:ins>
        </w:p>
        <w:p w14:paraId="1F94B5BC" w14:textId="77777777" w:rsidR="007456F3" w:rsidRDefault="007456F3">
          <w:pPr>
            <w:pStyle w:val="TOC1"/>
            <w:rPr>
              <w:ins w:id="379" w:author="Reales, Jorge" w:date="2016-09-30T15:41:00Z"/>
              <w:rFonts w:eastAsiaTheme="minorEastAsia" w:cstheme="minorBidi"/>
              <w:b w:val="0"/>
              <w:sz w:val="22"/>
              <w:lang w:val="en-US"/>
            </w:rPr>
          </w:pPr>
          <w:ins w:id="380" w:author="Reales, Jorge" w:date="2016-09-30T15:41:00Z">
            <w:r w:rsidRPr="005D7048">
              <w:rPr>
                <w:rStyle w:val="Hyperlink"/>
              </w:rPr>
              <w:fldChar w:fldCharType="begin"/>
            </w:r>
            <w:r w:rsidRPr="005D7048">
              <w:rPr>
                <w:rStyle w:val="Hyperlink"/>
              </w:rPr>
              <w:instrText xml:space="preserve"> </w:instrText>
            </w:r>
            <w:r>
              <w:instrText>HYPERLINK \l "_Toc463013420"</w:instrText>
            </w:r>
            <w:r w:rsidRPr="005D7048">
              <w:rPr>
                <w:rStyle w:val="Hyperlink"/>
              </w:rPr>
              <w:instrText xml:space="preserve"> </w:instrText>
            </w:r>
            <w:r w:rsidRPr="005D7048">
              <w:rPr>
                <w:rStyle w:val="Hyperlink"/>
              </w:rPr>
              <w:fldChar w:fldCharType="separate"/>
            </w:r>
            <w:r w:rsidRPr="005D7048">
              <w:rPr>
                <w:rStyle w:val="Hyperlink"/>
                <w:rFonts w:asciiTheme="majorHAnsi" w:hAnsiTheme="majorHAnsi"/>
              </w:rPr>
              <w:t>3.</w:t>
            </w:r>
            <w:r>
              <w:rPr>
                <w:rFonts w:eastAsiaTheme="minorEastAsia" w:cstheme="minorBidi"/>
                <w:b w:val="0"/>
                <w:sz w:val="22"/>
                <w:lang w:val="en-US"/>
              </w:rPr>
              <w:tab/>
            </w:r>
            <w:r w:rsidRPr="005D7048">
              <w:rPr>
                <w:rStyle w:val="Hyperlink"/>
              </w:rPr>
              <w:t>Article</w:t>
            </w:r>
            <w:r>
              <w:rPr>
                <w:webHidden/>
              </w:rPr>
              <w:tab/>
            </w:r>
            <w:r>
              <w:rPr>
                <w:webHidden/>
              </w:rPr>
              <w:fldChar w:fldCharType="begin"/>
            </w:r>
            <w:r>
              <w:rPr>
                <w:webHidden/>
              </w:rPr>
              <w:instrText xml:space="preserve"> PAGEREF _Toc463013420 \h </w:instrText>
            </w:r>
          </w:ins>
          <w:r>
            <w:rPr>
              <w:webHidden/>
            </w:rPr>
          </w:r>
          <w:r>
            <w:rPr>
              <w:webHidden/>
            </w:rPr>
            <w:fldChar w:fldCharType="separate"/>
          </w:r>
          <w:ins w:id="381" w:author="Reales, Jorge" w:date="2016-09-30T15:41:00Z">
            <w:r>
              <w:rPr>
                <w:webHidden/>
              </w:rPr>
              <w:t>15</w:t>
            </w:r>
            <w:r>
              <w:rPr>
                <w:webHidden/>
              </w:rPr>
              <w:fldChar w:fldCharType="end"/>
            </w:r>
            <w:r w:rsidRPr="005D7048">
              <w:rPr>
                <w:rStyle w:val="Hyperlink"/>
              </w:rPr>
              <w:fldChar w:fldCharType="end"/>
            </w:r>
          </w:ins>
        </w:p>
        <w:p w14:paraId="270CAA37" w14:textId="77777777" w:rsidR="007456F3" w:rsidRDefault="007456F3">
          <w:pPr>
            <w:pStyle w:val="TOC2"/>
            <w:rPr>
              <w:ins w:id="382" w:author="Reales, Jorge" w:date="2016-09-30T15:41:00Z"/>
              <w:rFonts w:asciiTheme="minorHAnsi" w:eastAsiaTheme="minorEastAsia" w:hAnsiTheme="minorHAnsi"/>
              <w:sz w:val="22"/>
              <w:lang w:val="en-US"/>
            </w:rPr>
          </w:pPr>
          <w:ins w:id="383" w:author="Reales, Jorge" w:date="2016-09-30T15:41:00Z">
            <w:r w:rsidRPr="005D7048">
              <w:rPr>
                <w:rStyle w:val="Hyperlink"/>
              </w:rPr>
              <w:fldChar w:fldCharType="begin"/>
            </w:r>
            <w:r w:rsidRPr="005D7048">
              <w:rPr>
                <w:rStyle w:val="Hyperlink"/>
              </w:rPr>
              <w:instrText xml:space="preserve"> </w:instrText>
            </w:r>
            <w:r>
              <w:instrText>HYPERLINK \l "_Toc463013421"</w:instrText>
            </w:r>
            <w:r w:rsidRPr="005D7048">
              <w:rPr>
                <w:rStyle w:val="Hyperlink"/>
              </w:rPr>
              <w:instrText xml:space="preserve"> </w:instrText>
            </w:r>
            <w:r w:rsidRPr="005D7048">
              <w:rPr>
                <w:rStyle w:val="Hyperlink"/>
              </w:rPr>
              <w:fldChar w:fldCharType="separate"/>
            </w:r>
            <w:r w:rsidRPr="005D7048">
              <w:rPr>
                <w:rStyle w:val="Hyperlink"/>
              </w:rPr>
              <w:t>3.1.</w:t>
            </w:r>
            <w:r>
              <w:rPr>
                <w:rFonts w:asciiTheme="minorHAnsi" w:eastAsiaTheme="minorEastAsia" w:hAnsiTheme="minorHAnsi"/>
                <w:sz w:val="22"/>
                <w:lang w:val="en-US"/>
              </w:rPr>
              <w:tab/>
            </w:r>
            <w:r w:rsidRPr="005D7048">
              <w:rPr>
                <w:rStyle w:val="Hyperlink"/>
              </w:rPr>
              <w:t xml:space="preserve">Article header </w:t>
            </w:r>
            <w:r w:rsidRPr="005D7048">
              <w:rPr>
                <w:rStyle w:val="Hyperlink"/>
                <w:highlight w:val="yellow"/>
              </w:rPr>
              <w:t>(updated)</w:t>
            </w:r>
            <w:r>
              <w:rPr>
                <w:webHidden/>
              </w:rPr>
              <w:tab/>
            </w:r>
            <w:r>
              <w:rPr>
                <w:webHidden/>
              </w:rPr>
              <w:fldChar w:fldCharType="begin"/>
            </w:r>
            <w:r>
              <w:rPr>
                <w:webHidden/>
              </w:rPr>
              <w:instrText xml:space="preserve"> PAGEREF _Toc463013421 \h </w:instrText>
            </w:r>
          </w:ins>
          <w:r>
            <w:rPr>
              <w:webHidden/>
            </w:rPr>
          </w:r>
          <w:r>
            <w:rPr>
              <w:webHidden/>
            </w:rPr>
            <w:fldChar w:fldCharType="separate"/>
          </w:r>
          <w:ins w:id="384" w:author="Reales, Jorge" w:date="2016-09-30T15:41:00Z">
            <w:r>
              <w:rPr>
                <w:webHidden/>
              </w:rPr>
              <w:t>16</w:t>
            </w:r>
            <w:r>
              <w:rPr>
                <w:webHidden/>
              </w:rPr>
              <w:fldChar w:fldCharType="end"/>
            </w:r>
            <w:r w:rsidRPr="005D7048">
              <w:rPr>
                <w:rStyle w:val="Hyperlink"/>
              </w:rPr>
              <w:fldChar w:fldCharType="end"/>
            </w:r>
          </w:ins>
        </w:p>
        <w:p w14:paraId="2BEACD4F" w14:textId="77777777" w:rsidR="007456F3" w:rsidRDefault="007456F3">
          <w:pPr>
            <w:pStyle w:val="TOC2"/>
            <w:rPr>
              <w:ins w:id="385" w:author="Reales, Jorge" w:date="2016-09-30T15:41:00Z"/>
              <w:rFonts w:asciiTheme="minorHAnsi" w:eastAsiaTheme="minorEastAsia" w:hAnsiTheme="minorHAnsi"/>
              <w:sz w:val="22"/>
              <w:lang w:val="en-US"/>
            </w:rPr>
          </w:pPr>
          <w:ins w:id="386" w:author="Reales, Jorge" w:date="2016-09-30T15:41:00Z">
            <w:r w:rsidRPr="005D7048">
              <w:rPr>
                <w:rStyle w:val="Hyperlink"/>
              </w:rPr>
              <w:fldChar w:fldCharType="begin"/>
            </w:r>
            <w:r w:rsidRPr="005D7048">
              <w:rPr>
                <w:rStyle w:val="Hyperlink"/>
              </w:rPr>
              <w:instrText xml:space="preserve"> </w:instrText>
            </w:r>
            <w:r>
              <w:instrText>HYPERLINK \l "_Toc463013422"</w:instrText>
            </w:r>
            <w:r w:rsidRPr="005D7048">
              <w:rPr>
                <w:rStyle w:val="Hyperlink"/>
              </w:rPr>
              <w:instrText xml:space="preserve"> </w:instrText>
            </w:r>
            <w:r w:rsidRPr="005D7048">
              <w:rPr>
                <w:rStyle w:val="Hyperlink"/>
              </w:rPr>
              <w:fldChar w:fldCharType="separate"/>
            </w:r>
            <w:r w:rsidRPr="005D7048">
              <w:rPr>
                <w:rStyle w:val="Hyperlink"/>
              </w:rPr>
              <w:t>3.2.</w:t>
            </w:r>
            <w:r>
              <w:rPr>
                <w:rFonts w:asciiTheme="minorHAnsi" w:eastAsiaTheme="minorEastAsia" w:hAnsiTheme="minorHAnsi"/>
                <w:sz w:val="22"/>
                <w:lang w:val="en-US"/>
              </w:rPr>
              <w:tab/>
            </w:r>
            <w:r w:rsidRPr="005D7048">
              <w:rPr>
                <w:rStyle w:val="Hyperlink"/>
              </w:rPr>
              <w:t>Share lightbox</w:t>
            </w:r>
            <w:r>
              <w:rPr>
                <w:webHidden/>
              </w:rPr>
              <w:tab/>
            </w:r>
            <w:r>
              <w:rPr>
                <w:webHidden/>
              </w:rPr>
              <w:fldChar w:fldCharType="begin"/>
            </w:r>
            <w:r>
              <w:rPr>
                <w:webHidden/>
              </w:rPr>
              <w:instrText xml:space="preserve"> PAGEREF _Toc463013422 \h </w:instrText>
            </w:r>
          </w:ins>
          <w:r>
            <w:rPr>
              <w:webHidden/>
            </w:rPr>
          </w:r>
          <w:r>
            <w:rPr>
              <w:webHidden/>
            </w:rPr>
            <w:fldChar w:fldCharType="separate"/>
          </w:r>
          <w:ins w:id="387" w:author="Reales, Jorge" w:date="2016-09-30T15:41:00Z">
            <w:r>
              <w:rPr>
                <w:webHidden/>
              </w:rPr>
              <w:t>16</w:t>
            </w:r>
            <w:r>
              <w:rPr>
                <w:webHidden/>
              </w:rPr>
              <w:fldChar w:fldCharType="end"/>
            </w:r>
            <w:r w:rsidRPr="005D7048">
              <w:rPr>
                <w:rStyle w:val="Hyperlink"/>
              </w:rPr>
              <w:fldChar w:fldCharType="end"/>
            </w:r>
          </w:ins>
        </w:p>
        <w:p w14:paraId="69D3148E" w14:textId="77777777" w:rsidR="007456F3" w:rsidRDefault="007456F3">
          <w:pPr>
            <w:pStyle w:val="TOC2"/>
            <w:rPr>
              <w:ins w:id="388" w:author="Reales, Jorge" w:date="2016-09-30T15:41:00Z"/>
              <w:rFonts w:asciiTheme="minorHAnsi" w:eastAsiaTheme="minorEastAsia" w:hAnsiTheme="minorHAnsi"/>
              <w:sz w:val="22"/>
              <w:lang w:val="en-US"/>
            </w:rPr>
          </w:pPr>
          <w:ins w:id="389" w:author="Reales, Jorge" w:date="2016-09-30T15:41:00Z">
            <w:r w:rsidRPr="005D7048">
              <w:rPr>
                <w:rStyle w:val="Hyperlink"/>
              </w:rPr>
              <w:fldChar w:fldCharType="begin"/>
            </w:r>
            <w:r w:rsidRPr="005D7048">
              <w:rPr>
                <w:rStyle w:val="Hyperlink"/>
              </w:rPr>
              <w:instrText xml:space="preserve"> </w:instrText>
            </w:r>
            <w:r>
              <w:instrText>HYPERLINK \l "_Toc463013423"</w:instrText>
            </w:r>
            <w:r w:rsidRPr="005D7048">
              <w:rPr>
                <w:rStyle w:val="Hyperlink"/>
              </w:rPr>
              <w:instrText xml:space="preserve"> </w:instrText>
            </w:r>
            <w:r w:rsidRPr="005D7048">
              <w:rPr>
                <w:rStyle w:val="Hyperlink"/>
              </w:rPr>
              <w:fldChar w:fldCharType="separate"/>
            </w:r>
            <w:r w:rsidRPr="005D7048">
              <w:rPr>
                <w:rStyle w:val="Hyperlink"/>
              </w:rPr>
              <w:t>3.3.</w:t>
            </w:r>
            <w:r>
              <w:rPr>
                <w:rFonts w:asciiTheme="minorHAnsi" w:eastAsiaTheme="minorEastAsia" w:hAnsiTheme="minorHAnsi"/>
                <w:sz w:val="22"/>
                <w:lang w:val="en-US"/>
              </w:rPr>
              <w:tab/>
            </w:r>
            <w:r w:rsidRPr="005D7048">
              <w:rPr>
                <w:rStyle w:val="Hyperlink"/>
              </w:rPr>
              <w:t>Comments</w:t>
            </w:r>
            <w:r>
              <w:rPr>
                <w:webHidden/>
              </w:rPr>
              <w:tab/>
            </w:r>
            <w:r>
              <w:rPr>
                <w:webHidden/>
              </w:rPr>
              <w:fldChar w:fldCharType="begin"/>
            </w:r>
            <w:r>
              <w:rPr>
                <w:webHidden/>
              </w:rPr>
              <w:instrText xml:space="preserve"> PAGEREF _Toc463013423 \h </w:instrText>
            </w:r>
          </w:ins>
          <w:r>
            <w:rPr>
              <w:webHidden/>
            </w:rPr>
          </w:r>
          <w:r>
            <w:rPr>
              <w:webHidden/>
            </w:rPr>
            <w:fldChar w:fldCharType="separate"/>
          </w:r>
          <w:ins w:id="390" w:author="Reales, Jorge" w:date="2016-09-30T15:41:00Z">
            <w:r>
              <w:rPr>
                <w:webHidden/>
              </w:rPr>
              <w:t>17</w:t>
            </w:r>
            <w:r>
              <w:rPr>
                <w:webHidden/>
              </w:rPr>
              <w:fldChar w:fldCharType="end"/>
            </w:r>
            <w:r w:rsidRPr="005D7048">
              <w:rPr>
                <w:rStyle w:val="Hyperlink"/>
              </w:rPr>
              <w:fldChar w:fldCharType="end"/>
            </w:r>
          </w:ins>
        </w:p>
        <w:p w14:paraId="61C88904" w14:textId="77777777" w:rsidR="007456F3" w:rsidRDefault="007456F3">
          <w:pPr>
            <w:pStyle w:val="TOC2"/>
            <w:rPr>
              <w:ins w:id="391" w:author="Reales, Jorge" w:date="2016-09-30T15:41:00Z"/>
              <w:rFonts w:asciiTheme="minorHAnsi" w:eastAsiaTheme="minorEastAsia" w:hAnsiTheme="minorHAnsi"/>
              <w:sz w:val="22"/>
              <w:lang w:val="en-US"/>
            </w:rPr>
          </w:pPr>
          <w:ins w:id="392" w:author="Reales, Jorge" w:date="2016-09-30T15:41:00Z">
            <w:r w:rsidRPr="005D7048">
              <w:rPr>
                <w:rStyle w:val="Hyperlink"/>
              </w:rPr>
              <w:fldChar w:fldCharType="begin"/>
            </w:r>
            <w:r w:rsidRPr="005D7048">
              <w:rPr>
                <w:rStyle w:val="Hyperlink"/>
              </w:rPr>
              <w:instrText xml:space="preserve"> </w:instrText>
            </w:r>
            <w:r>
              <w:instrText>HYPERLINK \l "_Toc463013424"</w:instrText>
            </w:r>
            <w:r w:rsidRPr="005D7048">
              <w:rPr>
                <w:rStyle w:val="Hyperlink"/>
              </w:rPr>
              <w:instrText xml:space="preserve"> </w:instrText>
            </w:r>
            <w:r w:rsidRPr="005D7048">
              <w:rPr>
                <w:rStyle w:val="Hyperlink"/>
              </w:rPr>
              <w:fldChar w:fldCharType="separate"/>
            </w:r>
            <w:r w:rsidRPr="005D7048">
              <w:rPr>
                <w:rStyle w:val="Hyperlink"/>
              </w:rPr>
              <w:t>3.4.</w:t>
            </w:r>
            <w:r>
              <w:rPr>
                <w:rFonts w:asciiTheme="minorHAnsi" w:eastAsiaTheme="minorEastAsia" w:hAnsiTheme="minorHAnsi"/>
                <w:sz w:val="22"/>
                <w:lang w:val="en-US"/>
              </w:rPr>
              <w:tab/>
            </w:r>
            <w:r w:rsidRPr="005D7048">
              <w:rPr>
                <w:rStyle w:val="Hyperlink"/>
              </w:rPr>
              <w:t>Article body</w:t>
            </w:r>
            <w:r>
              <w:rPr>
                <w:webHidden/>
              </w:rPr>
              <w:tab/>
            </w:r>
            <w:r>
              <w:rPr>
                <w:webHidden/>
              </w:rPr>
              <w:fldChar w:fldCharType="begin"/>
            </w:r>
            <w:r>
              <w:rPr>
                <w:webHidden/>
              </w:rPr>
              <w:instrText xml:space="preserve"> PAGEREF _Toc463013424 \h </w:instrText>
            </w:r>
          </w:ins>
          <w:r>
            <w:rPr>
              <w:webHidden/>
            </w:rPr>
          </w:r>
          <w:r>
            <w:rPr>
              <w:webHidden/>
            </w:rPr>
            <w:fldChar w:fldCharType="separate"/>
          </w:r>
          <w:ins w:id="393" w:author="Reales, Jorge" w:date="2016-09-30T15:41:00Z">
            <w:r>
              <w:rPr>
                <w:webHidden/>
              </w:rPr>
              <w:t>18</w:t>
            </w:r>
            <w:r>
              <w:rPr>
                <w:webHidden/>
              </w:rPr>
              <w:fldChar w:fldCharType="end"/>
            </w:r>
            <w:r w:rsidRPr="005D7048">
              <w:rPr>
                <w:rStyle w:val="Hyperlink"/>
              </w:rPr>
              <w:fldChar w:fldCharType="end"/>
            </w:r>
          </w:ins>
        </w:p>
        <w:p w14:paraId="653D3AD6" w14:textId="77777777" w:rsidR="007456F3" w:rsidRDefault="007456F3">
          <w:pPr>
            <w:pStyle w:val="TOC2"/>
            <w:rPr>
              <w:ins w:id="394" w:author="Reales, Jorge" w:date="2016-09-30T15:41:00Z"/>
              <w:rFonts w:asciiTheme="minorHAnsi" w:eastAsiaTheme="minorEastAsia" w:hAnsiTheme="minorHAnsi"/>
              <w:sz w:val="22"/>
              <w:lang w:val="en-US"/>
            </w:rPr>
          </w:pPr>
          <w:ins w:id="395" w:author="Reales, Jorge" w:date="2016-09-30T15:41:00Z">
            <w:r w:rsidRPr="005D7048">
              <w:rPr>
                <w:rStyle w:val="Hyperlink"/>
              </w:rPr>
              <w:fldChar w:fldCharType="begin"/>
            </w:r>
            <w:r w:rsidRPr="005D7048">
              <w:rPr>
                <w:rStyle w:val="Hyperlink"/>
              </w:rPr>
              <w:instrText xml:space="preserve"> </w:instrText>
            </w:r>
            <w:r>
              <w:instrText>HYPERLINK \l "_Toc463013425"</w:instrText>
            </w:r>
            <w:r w:rsidRPr="005D7048">
              <w:rPr>
                <w:rStyle w:val="Hyperlink"/>
              </w:rPr>
              <w:instrText xml:space="preserve"> </w:instrText>
            </w:r>
            <w:r w:rsidRPr="005D7048">
              <w:rPr>
                <w:rStyle w:val="Hyperlink"/>
              </w:rPr>
              <w:fldChar w:fldCharType="separate"/>
            </w:r>
            <w:r w:rsidRPr="005D7048">
              <w:rPr>
                <w:rStyle w:val="Hyperlink"/>
              </w:rPr>
              <w:t>3.5.</w:t>
            </w:r>
            <w:r>
              <w:rPr>
                <w:rFonts w:asciiTheme="minorHAnsi" w:eastAsiaTheme="minorEastAsia" w:hAnsiTheme="minorHAnsi"/>
                <w:sz w:val="22"/>
                <w:lang w:val="en-US"/>
              </w:rPr>
              <w:tab/>
            </w:r>
            <w:r w:rsidRPr="005D7048">
              <w:rPr>
                <w:rStyle w:val="Hyperlink"/>
              </w:rPr>
              <w:t>Related news</w:t>
            </w:r>
            <w:r>
              <w:rPr>
                <w:webHidden/>
              </w:rPr>
              <w:tab/>
            </w:r>
            <w:r>
              <w:rPr>
                <w:webHidden/>
              </w:rPr>
              <w:fldChar w:fldCharType="begin"/>
            </w:r>
            <w:r>
              <w:rPr>
                <w:webHidden/>
              </w:rPr>
              <w:instrText xml:space="preserve"> PAGEREF _Toc463013425 \h </w:instrText>
            </w:r>
          </w:ins>
          <w:r>
            <w:rPr>
              <w:webHidden/>
            </w:rPr>
          </w:r>
          <w:r>
            <w:rPr>
              <w:webHidden/>
            </w:rPr>
            <w:fldChar w:fldCharType="separate"/>
          </w:r>
          <w:ins w:id="396" w:author="Reales, Jorge" w:date="2016-09-30T15:41:00Z">
            <w:r>
              <w:rPr>
                <w:webHidden/>
              </w:rPr>
              <w:t>18</w:t>
            </w:r>
            <w:r>
              <w:rPr>
                <w:webHidden/>
              </w:rPr>
              <w:fldChar w:fldCharType="end"/>
            </w:r>
            <w:r w:rsidRPr="005D7048">
              <w:rPr>
                <w:rStyle w:val="Hyperlink"/>
              </w:rPr>
              <w:fldChar w:fldCharType="end"/>
            </w:r>
          </w:ins>
        </w:p>
        <w:p w14:paraId="79072285" w14:textId="77777777" w:rsidR="007456F3" w:rsidRDefault="007456F3">
          <w:pPr>
            <w:pStyle w:val="TOC1"/>
            <w:rPr>
              <w:ins w:id="397" w:author="Reales, Jorge" w:date="2016-09-30T15:41:00Z"/>
              <w:rFonts w:eastAsiaTheme="minorEastAsia" w:cstheme="minorBidi"/>
              <w:b w:val="0"/>
              <w:sz w:val="22"/>
              <w:lang w:val="en-US"/>
            </w:rPr>
          </w:pPr>
          <w:ins w:id="398" w:author="Reales, Jorge" w:date="2016-09-30T15:41:00Z">
            <w:r w:rsidRPr="005D7048">
              <w:rPr>
                <w:rStyle w:val="Hyperlink"/>
              </w:rPr>
              <w:fldChar w:fldCharType="begin"/>
            </w:r>
            <w:r w:rsidRPr="005D7048">
              <w:rPr>
                <w:rStyle w:val="Hyperlink"/>
              </w:rPr>
              <w:instrText xml:space="preserve"> </w:instrText>
            </w:r>
            <w:r>
              <w:instrText>HYPERLINK \l "_Toc463013426"</w:instrText>
            </w:r>
            <w:r w:rsidRPr="005D7048">
              <w:rPr>
                <w:rStyle w:val="Hyperlink"/>
              </w:rPr>
              <w:instrText xml:space="preserve"> </w:instrText>
            </w:r>
            <w:r w:rsidRPr="005D7048">
              <w:rPr>
                <w:rStyle w:val="Hyperlink"/>
              </w:rPr>
              <w:fldChar w:fldCharType="separate"/>
            </w:r>
            <w:r w:rsidRPr="005D7048">
              <w:rPr>
                <w:rStyle w:val="Hyperlink"/>
                <w:rFonts w:asciiTheme="majorHAnsi" w:hAnsiTheme="majorHAnsi"/>
              </w:rPr>
              <w:t>4.</w:t>
            </w:r>
            <w:r>
              <w:rPr>
                <w:rFonts w:eastAsiaTheme="minorEastAsia" w:cstheme="minorBidi"/>
                <w:b w:val="0"/>
                <w:sz w:val="22"/>
                <w:lang w:val="en-US"/>
              </w:rPr>
              <w:tab/>
            </w:r>
            <w:r w:rsidRPr="005D7048">
              <w:rPr>
                <w:rStyle w:val="Hyperlink"/>
              </w:rPr>
              <w:t>Engage Sitrion components</w:t>
            </w:r>
            <w:r>
              <w:rPr>
                <w:webHidden/>
              </w:rPr>
              <w:tab/>
            </w:r>
            <w:r>
              <w:rPr>
                <w:webHidden/>
              </w:rPr>
              <w:fldChar w:fldCharType="begin"/>
            </w:r>
            <w:r>
              <w:rPr>
                <w:webHidden/>
              </w:rPr>
              <w:instrText xml:space="preserve"> PAGEREF _Toc463013426 \h </w:instrText>
            </w:r>
          </w:ins>
          <w:r>
            <w:rPr>
              <w:webHidden/>
            </w:rPr>
          </w:r>
          <w:r>
            <w:rPr>
              <w:webHidden/>
            </w:rPr>
            <w:fldChar w:fldCharType="separate"/>
          </w:r>
          <w:ins w:id="399" w:author="Reales, Jorge" w:date="2016-09-30T15:41:00Z">
            <w:r>
              <w:rPr>
                <w:webHidden/>
              </w:rPr>
              <w:t>19</w:t>
            </w:r>
            <w:r>
              <w:rPr>
                <w:webHidden/>
              </w:rPr>
              <w:fldChar w:fldCharType="end"/>
            </w:r>
            <w:r w:rsidRPr="005D7048">
              <w:rPr>
                <w:rStyle w:val="Hyperlink"/>
              </w:rPr>
              <w:fldChar w:fldCharType="end"/>
            </w:r>
          </w:ins>
        </w:p>
        <w:p w14:paraId="21C42F0C" w14:textId="77777777" w:rsidR="007456F3" w:rsidRDefault="007456F3">
          <w:pPr>
            <w:pStyle w:val="TOC2"/>
            <w:rPr>
              <w:ins w:id="400" w:author="Reales, Jorge" w:date="2016-09-30T15:41:00Z"/>
              <w:rFonts w:asciiTheme="minorHAnsi" w:eastAsiaTheme="minorEastAsia" w:hAnsiTheme="minorHAnsi"/>
              <w:sz w:val="22"/>
              <w:lang w:val="en-US"/>
            </w:rPr>
          </w:pPr>
          <w:ins w:id="401" w:author="Reales, Jorge" w:date="2016-09-30T15:41:00Z">
            <w:r w:rsidRPr="005D7048">
              <w:rPr>
                <w:rStyle w:val="Hyperlink"/>
              </w:rPr>
              <w:fldChar w:fldCharType="begin"/>
            </w:r>
            <w:r w:rsidRPr="005D7048">
              <w:rPr>
                <w:rStyle w:val="Hyperlink"/>
              </w:rPr>
              <w:instrText xml:space="preserve"> </w:instrText>
            </w:r>
            <w:r>
              <w:instrText>HYPERLINK \l "_Toc463013427"</w:instrText>
            </w:r>
            <w:r w:rsidRPr="005D7048">
              <w:rPr>
                <w:rStyle w:val="Hyperlink"/>
              </w:rPr>
              <w:instrText xml:space="preserve"> </w:instrText>
            </w:r>
            <w:r w:rsidRPr="005D7048">
              <w:rPr>
                <w:rStyle w:val="Hyperlink"/>
              </w:rPr>
              <w:fldChar w:fldCharType="separate"/>
            </w:r>
            <w:r w:rsidRPr="005D7048">
              <w:rPr>
                <w:rStyle w:val="Hyperlink"/>
              </w:rPr>
              <w:t>4.1.</w:t>
            </w:r>
            <w:r>
              <w:rPr>
                <w:rFonts w:asciiTheme="minorHAnsi" w:eastAsiaTheme="minorEastAsia" w:hAnsiTheme="minorHAnsi"/>
                <w:sz w:val="22"/>
                <w:lang w:val="en-US"/>
              </w:rPr>
              <w:tab/>
            </w:r>
            <w:r w:rsidRPr="005D7048">
              <w:rPr>
                <w:rStyle w:val="Hyperlink"/>
              </w:rPr>
              <w:t>Engage left navigation</w:t>
            </w:r>
            <w:r>
              <w:rPr>
                <w:webHidden/>
              </w:rPr>
              <w:tab/>
            </w:r>
            <w:r>
              <w:rPr>
                <w:webHidden/>
              </w:rPr>
              <w:fldChar w:fldCharType="begin"/>
            </w:r>
            <w:r>
              <w:rPr>
                <w:webHidden/>
              </w:rPr>
              <w:instrText xml:space="preserve"> PAGEREF _Toc463013427 \h </w:instrText>
            </w:r>
          </w:ins>
          <w:r>
            <w:rPr>
              <w:webHidden/>
            </w:rPr>
          </w:r>
          <w:r>
            <w:rPr>
              <w:webHidden/>
            </w:rPr>
            <w:fldChar w:fldCharType="separate"/>
          </w:r>
          <w:ins w:id="402" w:author="Reales, Jorge" w:date="2016-09-30T15:41:00Z">
            <w:r>
              <w:rPr>
                <w:webHidden/>
              </w:rPr>
              <w:t>19</w:t>
            </w:r>
            <w:r>
              <w:rPr>
                <w:webHidden/>
              </w:rPr>
              <w:fldChar w:fldCharType="end"/>
            </w:r>
            <w:r w:rsidRPr="005D7048">
              <w:rPr>
                <w:rStyle w:val="Hyperlink"/>
              </w:rPr>
              <w:fldChar w:fldCharType="end"/>
            </w:r>
          </w:ins>
        </w:p>
        <w:p w14:paraId="7E4D9408" w14:textId="77777777" w:rsidR="007456F3" w:rsidRDefault="007456F3">
          <w:pPr>
            <w:pStyle w:val="TOC2"/>
            <w:rPr>
              <w:ins w:id="403" w:author="Reales, Jorge" w:date="2016-09-30T15:41:00Z"/>
              <w:rFonts w:asciiTheme="minorHAnsi" w:eastAsiaTheme="minorEastAsia" w:hAnsiTheme="minorHAnsi"/>
              <w:sz w:val="22"/>
              <w:lang w:val="en-US"/>
            </w:rPr>
          </w:pPr>
          <w:ins w:id="404" w:author="Reales, Jorge" w:date="2016-09-30T15:41:00Z">
            <w:r w:rsidRPr="005D7048">
              <w:rPr>
                <w:rStyle w:val="Hyperlink"/>
              </w:rPr>
              <w:fldChar w:fldCharType="begin"/>
            </w:r>
            <w:r w:rsidRPr="005D7048">
              <w:rPr>
                <w:rStyle w:val="Hyperlink"/>
              </w:rPr>
              <w:instrText xml:space="preserve"> </w:instrText>
            </w:r>
            <w:r>
              <w:instrText>HYPERLINK \l "_Toc463013428"</w:instrText>
            </w:r>
            <w:r w:rsidRPr="005D7048">
              <w:rPr>
                <w:rStyle w:val="Hyperlink"/>
              </w:rPr>
              <w:instrText xml:space="preserve"> </w:instrText>
            </w:r>
            <w:r w:rsidRPr="005D7048">
              <w:rPr>
                <w:rStyle w:val="Hyperlink"/>
              </w:rPr>
              <w:fldChar w:fldCharType="separate"/>
            </w:r>
            <w:r w:rsidRPr="005D7048">
              <w:rPr>
                <w:rStyle w:val="Hyperlink"/>
              </w:rPr>
              <w:t>4.2.</w:t>
            </w:r>
            <w:r>
              <w:rPr>
                <w:rFonts w:asciiTheme="minorHAnsi" w:eastAsiaTheme="minorEastAsia" w:hAnsiTheme="minorHAnsi"/>
                <w:sz w:val="22"/>
                <w:lang w:val="en-US"/>
              </w:rPr>
              <w:tab/>
            </w:r>
            <w:r w:rsidRPr="005D7048">
              <w:rPr>
                <w:rStyle w:val="Hyperlink"/>
              </w:rPr>
              <w:t>Engage post my stream webpart and community stream</w:t>
            </w:r>
            <w:r>
              <w:rPr>
                <w:webHidden/>
              </w:rPr>
              <w:tab/>
            </w:r>
            <w:r>
              <w:rPr>
                <w:webHidden/>
              </w:rPr>
              <w:fldChar w:fldCharType="begin"/>
            </w:r>
            <w:r>
              <w:rPr>
                <w:webHidden/>
              </w:rPr>
              <w:instrText xml:space="preserve"> PAGEREF _Toc463013428 \h </w:instrText>
            </w:r>
          </w:ins>
          <w:r>
            <w:rPr>
              <w:webHidden/>
            </w:rPr>
          </w:r>
          <w:r>
            <w:rPr>
              <w:webHidden/>
            </w:rPr>
            <w:fldChar w:fldCharType="separate"/>
          </w:r>
          <w:ins w:id="405" w:author="Reales, Jorge" w:date="2016-09-30T15:41:00Z">
            <w:r>
              <w:rPr>
                <w:webHidden/>
              </w:rPr>
              <w:t>20</w:t>
            </w:r>
            <w:r>
              <w:rPr>
                <w:webHidden/>
              </w:rPr>
              <w:fldChar w:fldCharType="end"/>
            </w:r>
            <w:r w:rsidRPr="005D7048">
              <w:rPr>
                <w:rStyle w:val="Hyperlink"/>
              </w:rPr>
              <w:fldChar w:fldCharType="end"/>
            </w:r>
          </w:ins>
        </w:p>
        <w:p w14:paraId="0134EB59" w14:textId="77777777" w:rsidR="007456F3" w:rsidRDefault="007456F3">
          <w:pPr>
            <w:pStyle w:val="TOC2"/>
            <w:rPr>
              <w:ins w:id="406" w:author="Reales, Jorge" w:date="2016-09-30T15:41:00Z"/>
              <w:rFonts w:asciiTheme="minorHAnsi" w:eastAsiaTheme="minorEastAsia" w:hAnsiTheme="minorHAnsi"/>
              <w:sz w:val="22"/>
              <w:lang w:val="en-US"/>
            </w:rPr>
          </w:pPr>
          <w:ins w:id="407" w:author="Reales, Jorge" w:date="2016-09-30T15:41:00Z">
            <w:r w:rsidRPr="005D7048">
              <w:rPr>
                <w:rStyle w:val="Hyperlink"/>
              </w:rPr>
              <w:fldChar w:fldCharType="begin"/>
            </w:r>
            <w:r w:rsidRPr="005D7048">
              <w:rPr>
                <w:rStyle w:val="Hyperlink"/>
              </w:rPr>
              <w:instrText xml:space="preserve"> </w:instrText>
            </w:r>
            <w:r>
              <w:instrText>HYPERLINK \l "_Toc463013429"</w:instrText>
            </w:r>
            <w:r w:rsidRPr="005D7048">
              <w:rPr>
                <w:rStyle w:val="Hyperlink"/>
              </w:rPr>
              <w:instrText xml:space="preserve"> </w:instrText>
            </w:r>
            <w:r w:rsidRPr="005D7048">
              <w:rPr>
                <w:rStyle w:val="Hyperlink"/>
              </w:rPr>
              <w:fldChar w:fldCharType="separate"/>
            </w:r>
            <w:r w:rsidRPr="005D7048">
              <w:rPr>
                <w:rStyle w:val="Hyperlink"/>
              </w:rPr>
              <w:t>4.3.</w:t>
            </w:r>
            <w:r>
              <w:rPr>
                <w:rFonts w:asciiTheme="minorHAnsi" w:eastAsiaTheme="minorEastAsia" w:hAnsiTheme="minorHAnsi"/>
                <w:sz w:val="22"/>
                <w:lang w:val="en-US"/>
              </w:rPr>
              <w:tab/>
            </w:r>
            <w:r w:rsidRPr="005D7048">
              <w:rPr>
                <w:rStyle w:val="Hyperlink"/>
              </w:rPr>
              <w:t>Engage my stream filter web part and community stream filter</w:t>
            </w:r>
            <w:r>
              <w:rPr>
                <w:webHidden/>
              </w:rPr>
              <w:tab/>
            </w:r>
            <w:r>
              <w:rPr>
                <w:webHidden/>
              </w:rPr>
              <w:fldChar w:fldCharType="begin"/>
            </w:r>
            <w:r>
              <w:rPr>
                <w:webHidden/>
              </w:rPr>
              <w:instrText xml:space="preserve"> PAGEREF _Toc463013429 \h </w:instrText>
            </w:r>
          </w:ins>
          <w:r>
            <w:rPr>
              <w:webHidden/>
            </w:rPr>
          </w:r>
          <w:r>
            <w:rPr>
              <w:webHidden/>
            </w:rPr>
            <w:fldChar w:fldCharType="separate"/>
          </w:r>
          <w:ins w:id="408" w:author="Reales, Jorge" w:date="2016-09-30T15:41:00Z">
            <w:r>
              <w:rPr>
                <w:webHidden/>
              </w:rPr>
              <w:t>21</w:t>
            </w:r>
            <w:r>
              <w:rPr>
                <w:webHidden/>
              </w:rPr>
              <w:fldChar w:fldCharType="end"/>
            </w:r>
            <w:r w:rsidRPr="005D7048">
              <w:rPr>
                <w:rStyle w:val="Hyperlink"/>
              </w:rPr>
              <w:fldChar w:fldCharType="end"/>
            </w:r>
          </w:ins>
        </w:p>
        <w:p w14:paraId="6635734C" w14:textId="77777777" w:rsidR="007456F3" w:rsidRDefault="007456F3">
          <w:pPr>
            <w:pStyle w:val="TOC2"/>
            <w:rPr>
              <w:ins w:id="409" w:author="Reales, Jorge" w:date="2016-09-30T15:41:00Z"/>
              <w:rFonts w:asciiTheme="minorHAnsi" w:eastAsiaTheme="minorEastAsia" w:hAnsiTheme="minorHAnsi"/>
              <w:sz w:val="22"/>
              <w:lang w:val="en-US"/>
            </w:rPr>
          </w:pPr>
          <w:ins w:id="410" w:author="Reales, Jorge" w:date="2016-09-30T15:41:00Z">
            <w:r w:rsidRPr="005D7048">
              <w:rPr>
                <w:rStyle w:val="Hyperlink"/>
              </w:rPr>
              <w:fldChar w:fldCharType="begin"/>
            </w:r>
            <w:r w:rsidRPr="005D7048">
              <w:rPr>
                <w:rStyle w:val="Hyperlink"/>
              </w:rPr>
              <w:instrText xml:space="preserve"> </w:instrText>
            </w:r>
            <w:r>
              <w:instrText>HYPERLINK \l "_Toc463013430"</w:instrText>
            </w:r>
            <w:r w:rsidRPr="005D7048">
              <w:rPr>
                <w:rStyle w:val="Hyperlink"/>
              </w:rPr>
              <w:instrText xml:space="preserve"> </w:instrText>
            </w:r>
            <w:r w:rsidRPr="005D7048">
              <w:rPr>
                <w:rStyle w:val="Hyperlink"/>
              </w:rPr>
              <w:fldChar w:fldCharType="separate"/>
            </w:r>
            <w:r w:rsidRPr="005D7048">
              <w:rPr>
                <w:rStyle w:val="Hyperlink"/>
              </w:rPr>
              <w:t>4.4.</w:t>
            </w:r>
            <w:r>
              <w:rPr>
                <w:rFonts w:asciiTheme="minorHAnsi" w:eastAsiaTheme="minorEastAsia" w:hAnsiTheme="minorHAnsi"/>
                <w:sz w:val="22"/>
                <w:lang w:val="en-US"/>
              </w:rPr>
              <w:tab/>
            </w:r>
            <w:r w:rsidRPr="005D7048">
              <w:rPr>
                <w:rStyle w:val="Hyperlink"/>
              </w:rPr>
              <w:t>Engage activity stream</w:t>
            </w:r>
            <w:r>
              <w:rPr>
                <w:webHidden/>
              </w:rPr>
              <w:tab/>
            </w:r>
            <w:r>
              <w:rPr>
                <w:webHidden/>
              </w:rPr>
              <w:fldChar w:fldCharType="begin"/>
            </w:r>
            <w:r>
              <w:rPr>
                <w:webHidden/>
              </w:rPr>
              <w:instrText xml:space="preserve"> PAGEREF _Toc463013430 \h </w:instrText>
            </w:r>
          </w:ins>
          <w:r>
            <w:rPr>
              <w:webHidden/>
            </w:rPr>
          </w:r>
          <w:r>
            <w:rPr>
              <w:webHidden/>
            </w:rPr>
            <w:fldChar w:fldCharType="separate"/>
          </w:r>
          <w:ins w:id="411" w:author="Reales, Jorge" w:date="2016-09-30T15:41:00Z">
            <w:r>
              <w:rPr>
                <w:webHidden/>
              </w:rPr>
              <w:t>24</w:t>
            </w:r>
            <w:r>
              <w:rPr>
                <w:webHidden/>
              </w:rPr>
              <w:fldChar w:fldCharType="end"/>
            </w:r>
            <w:r w:rsidRPr="005D7048">
              <w:rPr>
                <w:rStyle w:val="Hyperlink"/>
              </w:rPr>
              <w:fldChar w:fldCharType="end"/>
            </w:r>
          </w:ins>
        </w:p>
        <w:p w14:paraId="2B950CC5" w14:textId="77777777" w:rsidR="007456F3" w:rsidRDefault="007456F3">
          <w:pPr>
            <w:pStyle w:val="TOC2"/>
            <w:rPr>
              <w:ins w:id="412" w:author="Reales, Jorge" w:date="2016-09-30T15:41:00Z"/>
              <w:rFonts w:asciiTheme="minorHAnsi" w:eastAsiaTheme="minorEastAsia" w:hAnsiTheme="minorHAnsi"/>
              <w:sz w:val="22"/>
              <w:lang w:val="en-US"/>
            </w:rPr>
          </w:pPr>
          <w:ins w:id="413" w:author="Reales, Jorge" w:date="2016-09-30T15:41:00Z">
            <w:r w:rsidRPr="005D7048">
              <w:rPr>
                <w:rStyle w:val="Hyperlink"/>
              </w:rPr>
              <w:fldChar w:fldCharType="begin"/>
            </w:r>
            <w:r w:rsidRPr="005D7048">
              <w:rPr>
                <w:rStyle w:val="Hyperlink"/>
              </w:rPr>
              <w:instrText xml:space="preserve"> </w:instrText>
            </w:r>
            <w:r>
              <w:instrText>HYPERLINK \l "_Toc463013431"</w:instrText>
            </w:r>
            <w:r w:rsidRPr="005D7048">
              <w:rPr>
                <w:rStyle w:val="Hyperlink"/>
              </w:rPr>
              <w:instrText xml:space="preserve"> </w:instrText>
            </w:r>
            <w:r w:rsidRPr="005D7048">
              <w:rPr>
                <w:rStyle w:val="Hyperlink"/>
              </w:rPr>
              <w:fldChar w:fldCharType="separate"/>
            </w:r>
            <w:r w:rsidRPr="005D7048">
              <w:rPr>
                <w:rStyle w:val="Hyperlink"/>
              </w:rPr>
              <w:t>4.5.</w:t>
            </w:r>
            <w:r>
              <w:rPr>
                <w:rFonts w:asciiTheme="minorHAnsi" w:eastAsiaTheme="minorEastAsia" w:hAnsiTheme="minorHAnsi"/>
                <w:sz w:val="22"/>
                <w:lang w:val="en-US"/>
              </w:rPr>
              <w:tab/>
            </w:r>
            <w:r w:rsidRPr="005D7048">
              <w:rPr>
                <w:rStyle w:val="Hyperlink"/>
              </w:rPr>
              <w:t>Engage recognition component</w:t>
            </w:r>
            <w:r>
              <w:rPr>
                <w:webHidden/>
              </w:rPr>
              <w:tab/>
            </w:r>
            <w:r>
              <w:rPr>
                <w:webHidden/>
              </w:rPr>
              <w:fldChar w:fldCharType="begin"/>
            </w:r>
            <w:r>
              <w:rPr>
                <w:webHidden/>
              </w:rPr>
              <w:instrText xml:space="preserve"> PAGEREF _Toc463013431 \h </w:instrText>
            </w:r>
          </w:ins>
          <w:r>
            <w:rPr>
              <w:webHidden/>
            </w:rPr>
          </w:r>
          <w:r>
            <w:rPr>
              <w:webHidden/>
            </w:rPr>
            <w:fldChar w:fldCharType="separate"/>
          </w:r>
          <w:ins w:id="414" w:author="Reales, Jorge" w:date="2016-09-30T15:41:00Z">
            <w:r>
              <w:rPr>
                <w:webHidden/>
              </w:rPr>
              <w:t>26</w:t>
            </w:r>
            <w:r>
              <w:rPr>
                <w:webHidden/>
              </w:rPr>
              <w:fldChar w:fldCharType="end"/>
            </w:r>
            <w:r w:rsidRPr="005D7048">
              <w:rPr>
                <w:rStyle w:val="Hyperlink"/>
              </w:rPr>
              <w:fldChar w:fldCharType="end"/>
            </w:r>
          </w:ins>
        </w:p>
        <w:p w14:paraId="10179E90" w14:textId="77777777" w:rsidR="007456F3" w:rsidRDefault="007456F3">
          <w:pPr>
            <w:pStyle w:val="TOC2"/>
            <w:rPr>
              <w:ins w:id="415" w:author="Reales, Jorge" w:date="2016-09-30T15:41:00Z"/>
              <w:rFonts w:asciiTheme="minorHAnsi" w:eastAsiaTheme="minorEastAsia" w:hAnsiTheme="minorHAnsi"/>
              <w:sz w:val="22"/>
              <w:lang w:val="en-US"/>
            </w:rPr>
          </w:pPr>
          <w:ins w:id="416" w:author="Reales, Jorge" w:date="2016-09-30T15:41:00Z">
            <w:r w:rsidRPr="005D7048">
              <w:rPr>
                <w:rStyle w:val="Hyperlink"/>
              </w:rPr>
              <w:fldChar w:fldCharType="begin"/>
            </w:r>
            <w:r w:rsidRPr="005D7048">
              <w:rPr>
                <w:rStyle w:val="Hyperlink"/>
              </w:rPr>
              <w:instrText xml:space="preserve"> </w:instrText>
            </w:r>
            <w:r>
              <w:instrText>HYPERLINK \l "_Toc463013432"</w:instrText>
            </w:r>
            <w:r w:rsidRPr="005D7048">
              <w:rPr>
                <w:rStyle w:val="Hyperlink"/>
              </w:rPr>
              <w:instrText xml:space="preserve"> </w:instrText>
            </w:r>
            <w:r w:rsidRPr="005D7048">
              <w:rPr>
                <w:rStyle w:val="Hyperlink"/>
              </w:rPr>
              <w:fldChar w:fldCharType="separate"/>
            </w:r>
            <w:r w:rsidRPr="005D7048">
              <w:rPr>
                <w:rStyle w:val="Hyperlink"/>
              </w:rPr>
              <w:t>4.6.</w:t>
            </w:r>
            <w:r>
              <w:rPr>
                <w:rFonts w:asciiTheme="minorHAnsi" w:eastAsiaTheme="minorEastAsia" w:hAnsiTheme="minorHAnsi"/>
                <w:sz w:val="22"/>
                <w:lang w:val="en-US"/>
              </w:rPr>
              <w:tab/>
            </w:r>
            <w:r w:rsidRPr="005D7048">
              <w:rPr>
                <w:rStyle w:val="Hyperlink"/>
              </w:rPr>
              <w:t>Engage question post, poll post and community badge post</w:t>
            </w:r>
            <w:r>
              <w:rPr>
                <w:webHidden/>
              </w:rPr>
              <w:tab/>
            </w:r>
            <w:r>
              <w:rPr>
                <w:webHidden/>
              </w:rPr>
              <w:fldChar w:fldCharType="begin"/>
            </w:r>
            <w:r>
              <w:rPr>
                <w:webHidden/>
              </w:rPr>
              <w:instrText xml:space="preserve"> PAGEREF _Toc463013432 \h </w:instrText>
            </w:r>
          </w:ins>
          <w:r>
            <w:rPr>
              <w:webHidden/>
            </w:rPr>
          </w:r>
          <w:r>
            <w:rPr>
              <w:webHidden/>
            </w:rPr>
            <w:fldChar w:fldCharType="separate"/>
          </w:r>
          <w:ins w:id="417" w:author="Reales, Jorge" w:date="2016-09-30T15:41:00Z">
            <w:r>
              <w:rPr>
                <w:webHidden/>
              </w:rPr>
              <w:t>26</w:t>
            </w:r>
            <w:r>
              <w:rPr>
                <w:webHidden/>
              </w:rPr>
              <w:fldChar w:fldCharType="end"/>
            </w:r>
            <w:r w:rsidRPr="005D7048">
              <w:rPr>
                <w:rStyle w:val="Hyperlink"/>
              </w:rPr>
              <w:fldChar w:fldCharType="end"/>
            </w:r>
          </w:ins>
        </w:p>
        <w:p w14:paraId="752AA83E" w14:textId="77777777" w:rsidR="007456F3" w:rsidRDefault="007456F3">
          <w:pPr>
            <w:pStyle w:val="TOC2"/>
            <w:rPr>
              <w:ins w:id="418" w:author="Reales, Jorge" w:date="2016-09-30T15:41:00Z"/>
              <w:rFonts w:asciiTheme="minorHAnsi" w:eastAsiaTheme="minorEastAsia" w:hAnsiTheme="minorHAnsi"/>
              <w:sz w:val="22"/>
              <w:lang w:val="en-US"/>
            </w:rPr>
          </w:pPr>
          <w:ins w:id="419" w:author="Reales, Jorge" w:date="2016-09-30T15:41:00Z">
            <w:r w:rsidRPr="005D7048">
              <w:rPr>
                <w:rStyle w:val="Hyperlink"/>
              </w:rPr>
              <w:fldChar w:fldCharType="begin"/>
            </w:r>
            <w:r w:rsidRPr="005D7048">
              <w:rPr>
                <w:rStyle w:val="Hyperlink"/>
              </w:rPr>
              <w:instrText xml:space="preserve"> </w:instrText>
            </w:r>
            <w:r>
              <w:instrText>HYPERLINK \l "_Toc463013433"</w:instrText>
            </w:r>
            <w:r w:rsidRPr="005D7048">
              <w:rPr>
                <w:rStyle w:val="Hyperlink"/>
              </w:rPr>
              <w:instrText xml:space="preserve"> </w:instrText>
            </w:r>
            <w:r w:rsidRPr="005D7048">
              <w:rPr>
                <w:rStyle w:val="Hyperlink"/>
              </w:rPr>
              <w:fldChar w:fldCharType="separate"/>
            </w:r>
            <w:r w:rsidRPr="005D7048">
              <w:rPr>
                <w:rStyle w:val="Hyperlink"/>
              </w:rPr>
              <w:t>4.7.</w:t>
            </w:r>
            <w:r>
              <w:rPr>
                <w:rFonts w:asciiTheme="minorHAnsi" w:eastAsiaTheme="minorEastAsia" w:hAnsiTheme="minorHAnsi"/>
                <w:sz w:val="22"/>
                <w:lang w:val="en-US"/>
              </w:rPr>
              <w:tab/>
            </w:r>
            <w:r w:rsidRPr="005D7048">
              <w:rPr>
                <w:rStyle w:val="Hyperlink"/>
              </w:rPr>
              <w:t>Engage push content</w:t>
            </w:r>
            <w:r>
              <w:rPr>
                <w:webHidden/>
              </w:rPr>
              <w:tab/>
            </w:r>
            <w:r>
              <w:rPr>
                <w:webHidden/>
              </w:rPr>
              <w:fldChar w:fldCharType="begin"/>
            </w:r>
            <w:r>
              <w:rPr>
                <w:webHidden/>
              </w:rPr>
              <w:instrText xml:space="preserve"> PAGEREF _Toc463013433 \h </w:instrText>
            </w:r>
          </w:ins>
          <w:r>
            <w:rPr>
              <w:webHidden/>
            </w:rPr>
          </w:r>
          <w:r>
            <w:rPr>
              <w:webHidden/>
            </w:rPr>
            <w:fldChar w:fldCharType="separate"/>
          </w:r>
          <w:ins w:id="420" w:author="Reales, Jorge" w:date="2016-09-30T15:41:00Z">
            <w:r>
              <w:rPr>
                <w:webHidden/>
              </w:rPr>
              <w:t>27</w:t>
            </w:r>
            <w:r>
              <w:rPr>
                <w:webHidden/>
              </w:rPr>
              <w:fldChar w:fldCharType="end"/>
            </w:r>
            <w:r w:rsidRPr="005D7048">
              <w:rPr>
                <w:rStyle w:val="Hyperlink"/>
              </w:rPr>
              <w:fldChar w:fldCharType="end"/>
            </w:r>
          </w:ins>
        </w:p>
        <w:p w14:paraId="008539A1" w14:textId="77777777" w:rsidR="007456F3" w:rsidRDefault="007456F3">
          <w:pPr>
            <w:pStyle w:val="TOC1"/>
            <w:rPr>
              <w:ins w:id="421" w:author="Reales, Jorge" w:date="2016-09-30T15:41:00Z"/>
              <w:rFonts w:eastAsiaTheme="minorEastAsia" w:cstheme="minorBidi"/>
              <w:b w:val="0"/>
              <w:sz w:val="22"/>
              <w:lang w:val="en-US"/>
            </w:rPr>
          </w:pPr>
          <w:ins w:id="422" w:author="Reales, Jorge" w:date="2016-09-30T15:41:00Z">
            <w:r w:rsidRPr="005D7048">
              <w:rPr>
                <w:rStyle w:val="Hyperlink"/>
              </w:rPr>
              <w:fldChar w:fldCharType="begin"/>
            </w:r>
            <w:r w:rsidRPr="005D7048">
              <w:rPr>
                <w:rStyle w:val="Hyperlink"/>
              </w:rPr>
              <w:instrText xml:space="preserve"> </w:instrText>
            </w:r>
            <w:r>
              <w:instrText>HYPERLINK \l "_Toc463013434"</w:instrText>
            </w:r>
            <w:r w:rsidRPr="005D7048">
              <w:rPr>
                <w:rStyle w:val="Hyperlink"/>
              </w:rPr>
              <w:instrText xml:space="preserve"> </w:instrText>
            </w:r>
            <w:r w:rsidRPr="005D7048">
              <w:rPr>
                <w:rStyle w:val="Hyperlink"/>
              </w:rPr>
              <w:fldChar w:fldCharType="separate"/>
            </w:r>
            <w:r w:rsidRPr="005D7048">
              <w:rPr>
                <w:rStyle w:val="Hyperlink"/>
                <w:rFonts w:asciiTheme="majorHAnsi" w:hAnsiTheme="majorHAnsi"/>
              </w:rPr>
              <w:t>5.</w:t>
            </w:r>
            <w:r>
              <w:rPr>
                <w:rFonts w:eastAsiaTheme="minorEastAsia" w:cstheme="minorBidi"/>
                <w:b w:val="0"/>
                <w:sz w:val="22"/>
                <w:lang w:val="en-US"/>
              </w:rPr>
              <w:tab/>
            </w:r>
            <w:r w:rsidRPr="005D7048">
              <w:rPr>
                <w:rStyle w:val="Hyperlink"/>
              </w:rPr>
              <w:t>My profile page components</w:t>
            </w:r>
            <w:r>
              <w:rPr>
                <w:webHidden/>
              </w:rPr>
              <w:tab/>
            </w:r>
            <w:r>
              <w:rPr>
                <w:webHidden/>
              </w:rPr>
              <w:fldChar w:fldCharType="begin"/>
            </w:r>
            <w:r>
              <w:rPr>
                <w:webHidden/>
              </w:rPr>
              <w:instrText xml:space="preserve"> PAGEREF _Toc463013434 \h </w:instrText>
            </w:r>
          </w:ins>
          <w:r>
            <w:rPr>
              <w:webHidden/>
            </w:rPr>
          </w:r>
          <w:r>
            <w:rPr>
              <w:webHidden/>
            </w:rPr>
            <w:fldChar w:fldCharType="separate"/>
          </w:r>
          <w:ins w:id="423" w:author="Reales, Jorge" w:date="2016-09-30T15:41:00Z">
            <w:r>
              <w:rPr>
                <w:webHidden/>
              </w:rPr>
              <w:t>28</w:t>
            </w:r>
            <w:r>
              <w:rPr>
                <w:webHidden/>
              </w:rPr>
              <w:fldChar w:fldCharType="end"/>
            </w:r>
            <w:r w:rsidRPr="005D7048">
              <w:rPr>
                <w:rStyle w:val="Hyperlink"/>
              </w:rPr>
              <w:fldChar w:fldCharType="end"/>
            </w:r>
          </w:ins>
        </w:p>
        <w:p w14:paraId="12008692" w14:textId="77777777" w:rsidR="007456F3" w:rsidRDefault="007456F3">
          <w:pPr>
            <w:pStyle w:val="TOC2"/>
            <w:rPr>
              <w:ins w:id="424" w:author="Reales, Jorge" w:date="2016-09-30T15:41:00Z"/>
              <w:rFonts w:asciiTheme="minorHAnsi" w:eastAsiaTheme="minorEastAsia" w:hAnsiTheme="minorHAnsi"/>
              <w:sz w:val="22"/>
              <w:lang w:val="en-US"/>
            </w:rPr>
          </w:pPr>
          <w:ins w:id="425" w:author="Reales, Jorge" w:date="2016-09-30T15:41:00Z">
            <w:r w:rsidRPr="005D7048">
              <w:rPr>
                <w:rStyle w:val="Hyperlink"/>
              </w:rPr>
              <w:fldChar w:fldCharType="begin"/>
            </w:r>
            <w:r w:rsidRPr="005D7048">
              <w:rPr>
                <w:rStyle w:val="Hyperlink"/>
              </w:rPr>
              <w:instrText xml:space="preserve"> </w:instrText>
            </w:r>
            <w:r>
              <w:instrText>HYPERLINK \l "_Toc463013435"</w:instrText>
            </w:r>
            <w:r w:rsidRPr="005D7048">
              <w:rPr>
                <w:rStyle w:val="Hyperlink"/>
              </w:rPr>
              <w:instrText xml:space="preserve"> </w:instrText>
            </w:r>
            <w:r w:rsidRPr="005D7048">
              <w:rPr>
                <w:rStyle w:val="Hyperlink"/>
              </w:rPr>
              <w:fldChar w:fldCharType="separate"/>
            </w:r>
            <w:r w:rsidRPr="005D7048">
              <w:rPr>
                <w:rStyle w:val="Hyperlink"/>
              </w:rPr>
              <w:t>5.1.</w:t>
            </w:r>
            <w:r>
              <w:rPr>
                <w:rFonts w:asciiTheme="minorHAnsi" w:eastAsiaTheme="minorEastAsia" w:hAnsiTheme="minorHAnsi"/>
                <w:sz w:val="22"/>
                <w:lang w:val="en-US"/>
              </w:rPr>
              <w:tab/>
            </w:r>
            <w:r w:rsidRPr="005D7048">
              <w:rPr>
                <w:rStyle w:val="Hyperlink"/>
              </w:rPr>
              <w:t>Dropdown profile menu and profile page header</w:t>
            </w:r>
            <w:r>
              <w:rPr>
                <w:webHidden/>
              </w:rPr>
              <w:tab/>
            </w:r>
            <w:r>
              <w:rPr>
                <w:webHidden/>
              </w:rPr>
              <w:fldChar w:fldCharType="begin"/>
            </w:r>
            <w:r>
              <w:rPr>
                <w:webHidden/>
              </w:rPr>
              <w:instrText xml:space="preserve"> PAGEREF _Toc463013435 \h </w:instrText>
            </w:r>
          </w:ins>
          <w:r>
            <w:rPr>
              <w:webHidden/>
            </w:rPr>
          </w:r>
          <w:r>
            <w:rPr>
              <w:webHidden/>
            </w:rPr>
            <w:fldChar w:fldCharType="separate"/>
          </w:r>
          <w:ins w:id="426" w:author="Reales, Jorge" w:date="2016-09-30T15:41:00Z">
            <w:r>
              <w:rPr>
                <w:webHidden/>
              </w:rPr>
              <w:t>28</w:t>
            </w:r>
            <w:r>
              <w:rPr>
                <w:webHidden/>
              </w:rPr>
              <w:fldChar w:fldCharType="end"/>
            </w:r>
            <w:r w:rsidRPr="005D7048">
              <w:rPr>
                <w:rStyle w:val="Hyperlink"/>
              </w:rPr>
              <w:fldChar w:fldCharType="end"/>
            </w:r>
          </w:ins>
        </w:p>
        <w:p w14:paraId="3937418B" w14:textId="77777777" w:rsidR="007456F3" w:rsidRDefault="007456F3">
          <w:pPr>
            <w:pStyle w:val="TOC2"/>
            <w:rPr>
              <w:ins w:id="427" w:author="Reales, Jorge" w:date="2016-09-30T15:41:00Z"/>
              <w:rFonts w:asciiTheme="minorHAnsi" w:eastAsiaTheme="minorEastAsia" w:hAnsiTheme="minorHAnsi"/>
              <w:sz w:val="22"/>
              <w:lang w:val="en-US"/>
            </w:rPr>
          </w:pPr>
          <w:ins w:id="428" w:author="Reales, Jorge" w:date="2016-09-30T15:41:00Z">
            <w:r w:rsidRPr="005D7048">
              <w:rPr>
                <w:rStyle w:val="Hyperlink"/>
              </w:rPr>
              <w:fldChar w:fldCharType="begin"/>
            </w:r>
            <w:r w:rsidRPr="005D7048">
              <w:rPr>
                <w:rStyle w:val="Hyperlink"/>
              </w:rPr>
              <w:instrText xml:space="preserve"> </w:instrText>
            </w:r>
            <w:r>
              <w:instrText>HYPERLINK \l "_Toc463013436"</w:instrText>
            </w:r>
            <w:r w:rsidRPr="005D7048">
              <w:rPr>
                <w:rStyle w:val="Hyperlink"/>
              </w:rPr>
              <w:instrText xml:space="preserve"> </w:instrText>
            </w:r>
            <w:r w:rsidRPr="005D7048">
              <w:rPr>
                <w:rStyle w:val="Hyperlink"/>
              </w:rPr>
              <w:fldChar w:fldCharType="separate"/>
            </w:r>
            <w:r w:rsidRPr="005D7048">
              <w:rPr>
                <w:rStyle w:val="Hyperlink"/>
              </w:rPr>
              <w:t>5.2.</w:t>
            </w:r>
            <w:r>
              <w:rPr>
                <w:rFonts w:asciiTheme="minorHAnsi" w:eastAsiaTheme="minorEastAsia" w:hAnsiTheme="minorHAnsi"/>
                <w:sz w:val="22"/>
                <w:lang w:val="en-US"/>
              </w:rPr>
              <w:tab/>
            </w:r>
            <w:r w:rsidRPr="005D7048">
              <w:rPr>
                <w:rStyle w:val="Hyperlink"/>
              </w:rPr>
              <w:t>Profile sub-navigation</w:t>
            </w:r>
            <w:r>
              <w:rPr>
                <w:webHidden/>
              </w:rPr>
              <w:tab/>
            </w:r>
            <w:r>
              <w:rPr>
                <w:webHidden/>
              </w:rPr>
              <w:fldChar w:fldCharType="begin"/>
            </w:r>
            <w:r>
              <w:rPr>
                <w:webHidden/>
              </w:rPr>
              <w:instrText xml:space="preserve"> PAGEREF _Toc463013436 \h </w:instrText>
            </w:r>
          </w:ins>
          <w:r>
            <w:rPr>
              <w:webHidden/>
            </w:rPr>
          </w:r>
          <w:r>
            <w:rPr>
              <w:webHidden/>
            </w:rPr>
            <w:fldChar w:fldCharType="separate"/>
          </w:r>
          <w:ins w:id="429" w:author="Reales, Jorge" w:date="2016-09-30T15:41:00Z">
            <w:r>
              <w:rPr>
                <w:webHidden/>
              </w:rPr>
              <w:t>29</w:t>
            </w:r>
            <w:r>
              <w:rPr>
                <w:webHidden/>
              </w:rPr>
              <w:fldChar w:fldCharType="end"/>
            </w:r>
            <w:r w:rsidRPr="005D7048">
              <w:rPr>
                <w:rStyle w:val="Hyperlink"/>
              </w:rPr>
              <w:fldChar w:fldCharType="end"/>
            </w:r>
          </w:ins>
        </w:p>
        <w:p w14:paraId="17DA40CF" w14:textId="77777777" w:rsidR="007456F3" w:rsidRDefault="007456F3">
          <w:pPr>
            <w:pStyle w:val="TOC2"/>
            <w:rPr>
              <w:ins w:id="430" w:author="Reales, Jorge" w:date="2016-09-30T15:41:00Z"/>
              <w:rFonts w:asciiTheme="minorHAnsi" w:eastAsiaTheme="minorEastAsia" w:hAnsiTheme="minorHAnsi"/>
              <w:sz w:val="22"/>
              <w:lang w:val="en-US"/>
            </w:rPr>
          </w:pPr>
          <w:ins w:id="431" w:author="Reales, Jorge" w:date="2016-09-30T15:41:00Z">
            <w:r w:rsidRPr="005D7048">
              <w:rPr>
                <w:rStyle w:val="Hyperlink"/>
              </w:rPr>
              <w:fldChar w:fldCharType="begin"/>
            </w:r>
            <w:r w:rsidRPr="005D7048">
              <w:rPr>
                <w:rStyle w:val="Hyperlink"/>
              </w:rPr>
              <w:instrText xml:space="preserve"> </w:instrText>
            </w:r>
            <w:r>
              <w:instrText>HYPERLINK \l "_Toc463013437"</w:instrText>
            </w:r>
            <w:r w:rsidRPr="005D7048">
              <w:rPr>
                <w:rStyle w:val="Hyperlink"/>
              </w:rPr>
              <w:instrText xml:space="preserve"> </w:instrText>
            </w:r>
            <w:r w:rsidRPr="005D7048">
              <w:rPr>
                <w:rStyle w:val="Hyperlink"/>
              </w:rPr>
              <w:fldChar w:fldCharType="separate"/>
            </w:r>
            <w:r w:rsidRPr="005D7048">
              <w:rPr>
                <w:rStyle w:val="Hyperlink"/>
              </w:rPr>
              <w:t>5.3.</w:t>
            </w:r>
            <w:r>
              <w:rPr>
                <w:rFonts w:asciiTheme="minorHAnsi" w:eastAsiaTheme="minorEastAsia" w:hAnsiTheme="minorHAnsi"/>
                <w:sz w:val="22"/>
                <w:lang w:val="en-US"/>
              </w:rPr>
              <w:tab/>
            </w:r>
            <w:r w:rsidRPr="005D7048">
              <w:rPr>
                <w:rStyle w:val="Hyperlink"/>
              </w:rPr>
              <w:t>Profile push content</w:t>
            </w:r>
            <w:r>
              <w:rPr>
                <w:webHidden/>
              </w:rPr>
              <w:tab/>
            </w:r>
            <w:r>
              <w:rPr>
                <w:webHidden/>
              </w:rPr>
              <w:fldChar w:fldCharType="begin"/>
            </w:r>
            <w:r>
              <w:rPr>
                <w:webHidden/>
              </w:rPr>
              <w:instrText xml:space="preserve"> PAGEREF _Toc463013437 \h </w:instrText>
            </w:r>
          </w:ins>
          <w:r>
            <w:rPr>
              <w:webHidden/>
            </w:rPr>
          </w:r>
          <w:r>
            <w:rPr>
              <w:webHidden/>
            </w:rPr>
            <w:fldChar w:fldCharType="separate"/>
          </w:r>
          <w:ins w:id="432" w:author="Reales, Jorge" w:date="2016-09-30T15:41:00Z">
            <w:r>
              <w:rPr>
                <w:webHidden/>
              </w:rPr>
              <w:t>31</w:t>
            </w:r>
            <w:r>
              <w:rPr>
                <w:webHidden/>
              </w:rPr>
              <w:fldChar w:fldCharType="end"/>
            </w:r>
            <w:r w:rsidRPr="005D7048">
              <w:rPr>
                <w:rStyle w:val="Hyperlink"/>
              </w:rPr>
              <w:fldChar w:fldCharType="end"/>
            </w:r>
          </w:ins>
        </w:p>
        <w:p w14:paraId="2AF51620" w14:textId="77777777" w:rsidR="007456F3" w:rsidRDefault="007456F3">
          <w:pPr>
            <w:pStyle w:val="TOC1"/>
            <w:rPr>
              <w:ins w:id="433" w:author="Reales, Jorge" w:date="2016-09-30T15:41:00Z"/>
              <w:rFonts w:eastAsiaTheme="minorEastAsia" w:cstheme="minorBidi"/>
              <w:b w:val="0"/>
              <w:sz w:val="22"/>
              <w:lang w:val="en-US"/>
            </w:rPr>
          </w:pPr>
          <w:ins w:id="434" w:author="Reales, Jorge" w:date="2016-09-30T15:41:00Z">
            <w:r w:rsidRPr="005D7048">
              <w:rPr>
                <w:rStyle w:val="Hyperlink"/>
              </w:rPr>
              <w:fldChar w:fldCharType="begin"/>
            </w:r>
            <w:r w:rsidRPr="005D7048">
              <w:rPr>
                <w:rStyle w:val="Hyperlink"/>
              </w:rPr>
              <w:instrText xml:space="preserve"> </w:instrText>
            </w:r>
            <w:r>
              <w:instrText>HYPERLINK \l "_Toc463013438"</w:instrText>
            </w:r>
            <w:r w:rsidRPr="005D7048">
              <w:rPr>
                <w:rStyle w:val="Hyperlink"/>
              </w:rPr>
              <w:instrText xml:space="preserve"> </w:instrText>
            </w:r>
            <w:r w:rsidRPr="005D7048">
              <w:rPr>
                <w:rStyle w:val="Hyperlink"/>
              </w:rPr>
              <w:fldChar w:fldCharType="separate"/>
            </w:r>
            <w:r w:rsidRPr="005D7048">
              <w:rPr>
                <w:rStyle w:val="Hyperlink"/>
                <w:rFonts w:asciiTheme="majorHAnsi" w:hAnsiTheme="majorHAnsi"/>
              </w:rPr>
              <w:t>6.</w:t>
            </w:r>
            <w:r>
              <w:rPr>
                <w:rFonts w:eastAsiaTheme="minorEastAsia" w:cstheme="minorBidi"/>
                <w:b w:val="0"/>
                <w:sz w:val="22"/>
                <w:lang w:val="en-US"/>
              </w:rPr>
              <w:tab/>
            </w:r>
            <w:r w:rsidRPr="005D7048">
              <w:rPr>
                <w:rStyle w:val="Hyperlink"/>
              </w:rPr>
              <w:t>Public profile page components</w:t>
            </w:r>
            <w:r>
              <w:rPr>
                <w:webHidden/>
              </w:rPr>
              <w:tab/>
            </w:r>
            <w:r>
              <w:rPr>
                <w:webHidden/>
              </w:rPr>
              <w:fldChar w:fldCharType="begin"/>
            </w:r>
            <w:r>
              <w:rPr>
                <w:webHidden/>
              </w:rPr>
              <w:instrText xml:space="preserve"> PAGEREF _Toc463013438 \h </w:instrText>
            </w:r>
          </w:ins>
          <w:r>
            <w:rPr>
              <w:webHidden/>
            </w:rPr>
          </w:r>
          <w:r>
            <w:rPr>
              <w:webHidden/>
            </w:rPr>
            <w:fldChar w:fldCharType="separate"/>
          </w:r>
          <w:ins w:id="435" w:author="Reales, Jorge" w:date="2016-09-30T15:41:00Z">
            <w:r>
              <w:rPr>
                <w:webHidden/>
              </w:rPr>
              <w:t>32</w:t>
            </w:r>
            <w:r>
              <w:rPr>
                <w:webHidden/>
              </w:rPr>
              <w:fldChar w:fldCharType="end"/>
            </w:r>
            <w:r w:rsidRPr="005D7048">
              <w:rPr>
                <w:rStyle w:val="Hyperlink"/>
              </w:rPr>
              <w:fldChar w:fldCharType="end"/>
            </w:r>
          </w:ins>
        </w:p>
        <w:p w14:paraId="175E83B2" w14:textId="77777777" w:rsidR="007456F3" w:rsidRDefault="007456F3">
          <w:pPr>
            <w:pStyle w:val="TOC2"/>
            <w:rPr>
              <w:ins w:id="436" w:author="Reales, Jorge" w:date="2016-09-30T15:41:00Z"/>
              <w:rFonts w:asciiTheme="minorHAnsi" w:eastAsiaTheme="minorEastAsia" w:hAnsiTheme="minorHAnsi"/>
              <w:sz w:val="22"/>
              <w:lang w:val="en-US"/>
            </w:rPr>
          </w:pPr>
          <w:ins w:id="437" w:author="Reales, Jorge" w:date="2016-09-30T15:41:00Z">
            <w:r w:rsidRPr="005D7048">
              <w:rPr>
                <w:rStyle w:val="Hyperlink"/>
              </w:rPr>
              <w:fldChar w:fldCharType="begin"/>
            </w:r>
            <w:r w:rsidRPr="005D7048">
              <w:rPr>
                <w:rStyle w:val="Hyperlink"/>
              </w:rPr>
              <w:instrText xml:space="preserve"> </w:instrText>
            </w:r>
            <w:r>
              <w:instrText>HYPERLINK \l "_Toc463013439"</w:instrText>
            </w:r>
            <w:r w:rsidRPr="005D7048">
              <w:rPr>
                <w:rStyle w:val="Hyperlink"/>
              </w:rPr>
              <w:instrText xml:space="preserve"> </w:instrText>
            </w:r>
            <w:r w:rsidRPr="005D7048">
              <w:rPr>
                <w:rStyle w:val="Hyperlink"/>
              </w:rPr>
              <w:fldChar w:fldCharType="separate"/>
            </w:r>
            <w:r w:rsidRPr="005D7048">
              <w:rPr>
                <w:rStyle w:val="Hyperlink"/>
              </w:rPr>
              <w:t>6.1.</w:t>
            </w:r>
            <w:r>
              <w:rPr>
                <w:rFonts w:asciiTheme="minorHAnsi" w:eastAsiaTheme="minorEastAsia" w:hAnsiTheme="minorHAnsi"/>
                <w:sz w:val="22"/>
                <w:lang w:val="en-US"/>
              </w:rPr>
              <w:tab/>
            </w:r>
            <w:r w:rsidRPr="005D7048">
              <w:rPr>
                <w:rStyle w:val="Hyperlink"/>
              </w:rPr>
              <w:t>Profile page header and dropdown profile menu</w:t>
            </w:r>
            <w:r>
              <w:rPr>
                <w:webHidden/>
              </w:rPr>
              <w:tab/>
            </w:r>
            <w:r>
              <w:rPr>
                <w:webHidden/>
              </w:rPr>
              <w:fldChar w:fldCharType="begin"/>
            </w:r>
            <w:r>
              <w:rPr>
                <w:webHidden/>
              </w:rPr>
              <w:instrText xml:space="preserve"> PAGEREF _Toc463013439 \h </w:instrText>
            </w:r>
          </w:ins>
          <w:r>
            <w:rPr>
              <w:webHidden/>
            </w:rPr>
          </w:r>
          <w:r>
            <w:rPr>
              <w:webHidden/>
            </w:rPr>
            <w:fldChar w:fldCharType="separate"/>
          </w:r>
          <w:ins w:id="438" w:author="Reales, Jorge" w:date="2016-09-30T15:41:00Z">
            <w:r>
              <w:rPr>
                <w:webHidden/>
              </w:rPr>
              <w:t>32</w:t>
            </w:r>
            <w:r>
              <w:rPr>
                <w:webHidden/>
              </w:rPr>
              <w:fldChar w:fldCharType="end"/>
            </w:r>
            <w:r w:rsidRPr="005D7048">
              <w:rPr>
                <w:rStyle w:val="Hyperlink"/>
              </w:rPr>
              <w:fldChar w:fldCharType="end"/>
            </w:r>
          </w:ins>
        </w:p>
        <w:p w14:paraId="1FEF14BD" w14:textId="77777777" w:rsidR="007456F3" w:rsidRDefault="007456F3">
          <w:pPr>
            <w:pStyle w:val="TOC1"/>
            <w:rPr>
              <w:ins w:id="439" w:author="Reales, Jorge" w:date="2016-09-30T15:41:00Z"/>
              <w:rFonts w:eastAsiaTheme="minorEastAsia" w:cstheme="minorBidi"/>
              <w:b w:val="0"/>
              <w:sz w:val="22"/>
              <w:lang w:val="en-US"/>
            </w:rPr>
          </w:pPr>
          <w:ins w:id="440" w:author="Reales, Jorge" w:date="2016-09-30T15:41:00Z">
            <w:r w:rsidRPr="005D7048">
              <w:rPr>
                <w:rStyle w:val="Hyperlink"/>
              </w:rPr>
              <w:fldChar w:fldCharType="begin"/>
            </w:r>
            <w:r w:rsidRPr="005D7048">
              <w:rPr>
                <w:rStyle w:val="Hyperlink"/>
              </w:rPr>
              <w:instrText xml:space="preserve"> </w:instrText>
            </w:r>
            <w:r>
              <w:instrText>HYPERLINK \l "_Toc463013440"</w:instrText>
            </w:r>
            <w:r w:rsidRPr="005D7048">
              <w:rPr>
                <w:rStyle w:val="Hyperlink"/>
              </w:rPr>
              <w:instrText xml:space="preserve"> </w:instrText>
            </w:r>
            <w:r w:rsidRPr="005D7048">
              <w:rPr>
                <w:rStyle w:val="Hyperlink"/>
              </w:rPr>
              <w:fldChar w:fldCharType="separate"/>
            </w:r>
            <w:r w:rsidRPr="005D7048">
              <w:rPr>
                <w:rStyle w:val="Hyperlink"/>
                <w:rFonts w:asciiTheme="majorHAnsi" w:hAnsiTheme="majorHAnsi"/>
              </w:rPr>
              <w:t>7.</w:t>
            </w:r>
            <w:r>
              <w:rPr>
                <w:rFonts w:eastAsiaTheme="minorEastAsia" w:cstheme="minorBidi"/>
                <w:b w:val="0"/>
                <w:sz w:val="22"/>
                <w:lang w:val="en-US"/>
              </w:rPr>
              <w:tab/>
            </w:r>
            <w:r w:rsidRPr="005D7048">
              <w:rPr>
                <w:rStyle w:val="Hyperlink"/>
              </w:rPr>
              <w:t>Community page components</w:t>
            </w:r>
            <w:r>
              <w:rPr>
                <w:webHidden/>
              </w:rPr>
              <w:tab/>
            </w:r>
            <w:r>
              <w:rPr>
                <w:webHidden/>
              </w:rPr>
              <w:fldChar w:fldCharType="begin"/>
            </w:r>
            <w:r>
              <w:rPr>
                <w:webHidden/>
              </w:rPr>
              <w:instrText xml:space="preserve"> PAGEREF _Toc463013440 \h </w:instrText>
            </w:r>
          </w:ins>
          <w:r>
            <w:rPr>
              <w:webHidden/>
            </w:rPr>
          </w:r>
          <w:r>
            <w:rPr>
              <w:webHidden/>
            </w:rPr>
            <w:fldChar w:fldCharType="separate"/>
          </w:r>
          <w:ins w:id="441" w:author="Reales, Jorge" w:date="2016-09-30T15:41:00Z">
            <w:r>
              <w:rPr>
                <w:webHidden/>
              </w:rPr>
              <w:t>33</w:t>
            </w:r>
            <w:r>
              <w:rPr>
                <w:webHidden/>
              </w:rPr>
              <w:fldChar w:fldCharType="end"/>
            </w:r>
            <w:r w:rsidRPr="005D7048">
              <w:rPr>
                <w:rStyle w:val="Hyperlink"/>
              </w:rPr>
              <w:fldChar w:fldCharType="end"/>
            </w:r>
          </w:ins>
        </w:p>
        <w:p w14:paraId="31FB5EAB" w14:textId="77777777" w:rsidR="007456F3" w:rsidRDefault="007456F3">
          <w:pPr>
            <w:pStyle w:val="TOC2"/>
            <w:rPr>
              <w:ins w:id="442" w:author="Reales, Jorge" w:date="2016-09-30T15:41:00Z"/>
              <w:rFonts w:asciiTheme="minorHAnsi" w:eastAsiaTheme="minorEastAsia" w:hAnsiTheme="minorHAnsi"/>
              <w:sz w:val="22"/>
              <w:lang w:val="en-US"/>
            </w:rPr>
          </w:pPr>
          <w:ins w:id="443" w:author="Reales, Jorge" w:date="2016-09-30T15:41:00Z">
            <w:r w:rsidRPr="005D7048">
              <w:rPr>
                <w:rStyle w:val="Hyperlink"/>
              </w:rPr>
              <w:lastRenderedPageBreak/>
              <w:fldChar w:fldCharType="begin"/>
            </w:r>
            <w:r w:rsidRPr="005D7048">
              <w:rPr>
                <w:rStyle w:val="Hyperlink"/>
              </w:rPr>
              <w:instrText xml:space="preserve"> </w:instrText>
            </w:r>
            <w:r>
              <w:instrText>HYPERLINK \l "_Toc463013441"</w:instrText>
            </w:r>
            <w:r w:rsidRPr="005D7048">
              <w:rPr>
                <w:rStyle w:val="Hyperlink"/>
              </w:rPr>
              <w:instrText xml:space="preserve"> </w:instrText>
            </w:r>
            <w:r w:rsidRPr="005D7048">
              <w:rPr>
                <w:rStyle w:val="Hyperlink"/>
              </w:rPr>
              <w:fldChar w:fldCharType="separate"/>
            </w:r>
            <w:r w:rsidRPr="005D7048">
              <w:rPr>
                <w:rStyle w:val="Hyperlink"/>
              </w:rPr>
              <w:t>7.1.</w:t>
            </w:r>
            <w:r>
              <w:rPr>
                <w:rFonts w:asciiTheme="minorHAnsi" w:eastAsiaTheme="minorEastAsia" w:hAnsiTheme="minorHAnsi"/>
                <w:sz w:val="22"/>
                <w:lang w:val="en-US"/>
              </w:rPr>
              <w:tab/>
            </w:r>
            <w:r w:rsidRPr="005D7048">
              <w:rPr>
                <w:rStyle w:val="Hyperlink"/>
              </w:rPr>
              <w:t>Community header</w:t>
            </w:r>
            <w:r>
              <w:rPr>
                <w:webHidden/>
              </w:rPr>
              <w:tab/>
            </w:r>
            <w:r>
              <w:rPr>
                <w:webHidden/>
              </w:rPr>
              <w:fldChar w:fldCharType="begin"/>
            </w:r>
            <w:r>
              <w:rPr>
                <w:webHidden/>
              </w:rPr>
              <w:instrText xml:space="preserve"> PAGEREF _Toc463013441 \h </w:instrText>
            </w:r>
          </w:ins>
          <w:r>
            <w:rPr>
              <w:webHidden/>
            </w:rPr>
          </w:r>
          <w:r>
            <w:rPr>
              <w:webHidden/>
            </w:rPr>
            <w:fldChar w:fldCharType="separate"/>
          </w:r>
          <w:ins w:id="444" w:author="Reales, Jorge" w:date="2016-09-30T15:41:00Z">
            <w:r>
              <w:rPr>
                <w:webHidden/>
              </w:rPr>
              <w:t>33</w:t>
            </w:r>
            <w:r>
              <w:rPr>
                <w:webHidden/>
              </w:rPr>
              <w:fldChar w:fldCharType="end"/>
            </w:r>
            <w:r w:rsidRPr="005D7048">
              <w:rPr>
                <w:rStyle w:val="Hyperlink"/>
              </w:rPr>
              <w:fldChar w:fldCharType="end"/>
            </w:r>
          </w:ins>
        </w:p>
        <w:p w14:paraId="136B8EF4" w14:textId="77777777" w:rsidR="007456F3" w:rsidRDefault="007456F3">
          <w:pPr>
            <w:pStyle w:val="TOC2"/>
            <w:rPr>
              <w:ins w:id="445" w:author="Reales, Jorge" w:date="2016-09-30T15:41:00Z"/>
              <w:rFonts w:asciiTheme="minorHAnsi" w:eastAsiaTheme="minorEastAsia" w:hAnsiTheme="minorHAnsi"/>
              <w:sz w:val="22"/>
              <w:lang w:val="en-US"/>
            </w:rPr>
          </w:pPr>
          <w:ins w:id="446" w:author="Reales, Jorge" w:date="2016-09-30T15:41:00Z">
            <w:r w:rsidRPr="005D7048">
              <w:rPr>
                <w:rStyle w:val="Hyperlink"/>
              </w:rPr>
              <w:fldChar w:fldCharType="begin"/>
            </w:r>
            <w:r w:rsidRPr="005D7048">
              <w:rPr>
                <w:rStyle w:val="Hyperlink"/>
              </w:rPr>
              <w:instrText xml:space="preserve"> </w:instrText>
            </w:r>
            <w:r>
              <w:instrText>HYPERLINK \l "_Toc463013442"</w:instrText>
            </w:r>
            <w:r w:rsidRPr="005D7048">
              <w:rPr>
                <w:rStyle w:val="Hyperlink"/>
              </w:rPr>
              <w:instrText xml:space="preserve"> </w:instrText>
            </w:r>
            <w:r w:rsidRPr="005D7048">
              <w:rPr>
                <w:rStyle w:val="Hyperlink"/>
              </w:rPr>
              <w:fldChar w:fldCharType="separate"/>
            </w:r>
            <w:r w:rsidRPr="005D7048">
              <w:rPr>
                <w:rStyle w:val="Hyperlink"/>
              </w:rPr>
              <w:t>7.2.</w:t>
            </w:r>
            <w:r>
              <w:rPr>
                <w:rFonts w:asciiTheme="minorHAnsi" w:eastAsiaTheme="minorEastAsia" w:hAnsiTheme="minorHAnsi"/>
                <w:sz w:val="22"/>
                <w:lang w:val="en-US"/>
              </w:rPr>
              <w:tab/>
            </w:r>
            <w:r w:rsidRPr="005D7048">
              <w:rPr>
                <w:rStyle w:val="Hyperlink"/>
              </w:rPr>
              <w:t>Community subpage components</w:t>
            </w:r>
            <w:r>
              <w:rPr>
                <w:webHidden/>
              </w:rPr>
              <w:tab/>
            </w:r>
            <w:r>
              <w:rPr>
                <w:webHidden/>
              </w:rPr>
              <w:fldChar w:fldCharType="begin"/>
            </w:r>
            <w:r>
              <w:rPr>
                <w:webHidden/>
              </w:rPr>
              <w:instrText xml:space="preserve"> PAGEREF _Toc463013442 \h </w:instrText>
            </w:r>
          </w:ins>
          <w:r>
            <w:rPr>
              <w:webHidden/>
            </w:rPr>
          </w:r>
          <w:r>
            <w:rPr>
              <w:webHidden/>
            </w:rPr>
            <w:fldChar w:fldCharType="separate"/>
          </w:r>
          <w:ins w:id="447" w:author="Reales, Jorge" w:date="2016-09-30T15:41:00Z">
            <w:r>
              <w:rPr>
                <w:webHidden/>
              </w:rPr>
              <w:t>34</w:t>
            </w:r>
            <w:r>
              <w:rPr>
                <w:webHidden/>
              </w:rPr>
              <w:fldChar w:fldCharType="end"/>
            </w:r>
            <w:r w:rsidRPr="005D7048">
              <w:rPr>
                <w:rStyle w:val="Hyperlink"/>
              </w:rPr>
              <w:fldChar w:fldCharType="end"/>
            </w:r>
          </w:ins>
        </w:p>
        <w:p w14:paraId="2057EF66" w14:textId="77777777" w:rsidR="007456F3" w:rsidRDefault="007456F3">
          <w:pPr>
            <w:pStyle w:val="TOC2"/>
            <w:rPr>
              <w:ins w:id="448" w:author="Reales, Jorge" w:date="2016-09-30T15:41:00Z"/>
              <w:rFonts w:asciiTheme="minorHAnsi" w:eastAsiaTheme="minorEastAsia" w:hAnsiTheme="minorHAnsi"/>
              <w:sz w:val="22"/>
              <w:lang w:val="en-US"/>
            </w:rPr>
          </w:pPr>
          <w:ins w:id="449" w:author="Reales, Jorge" w:date="2016-09-30T15:41:00Z">
            <w:r w:rsidRPr="005D7048">
              <w:rPr>
                <w:rStyle w:val="Hyperlink"/>
              </w:rPr>
              <w:fldChar w:fldCharType="begin"/>
            </w:r>
            <w:r w:rsidRPr="005D7048">
              <w:rPr>
                <w:rStyle w:val="Hyperlink"/>
              </w:rPr>
              <w:instrText xml:space="preserve"> </w:instrText>
            </w:r>
            <w:r>
              <w:instrText>HYPERLINK \l "_Toc463013443"</w:instrText>
            </w:r>
            <w:r w:rsidRPr="005D7048">
              <w:rPr>
                <w:rStyle w:val="Hyperlink"/>
              </w:rPr>
              <w:instrText xml:space="preserve"> </w:instrText>
            </w:r>
            <w:r w:rsidRPr="005D7048">
              <w:rPr>
                <w:rStyle w:val="Hyperlink"/>
              </w:rPr>
              <w:fldChar w:fldCharType="separate"/>
            </w:r>
            <w:r w:rsidRPr="005D7048">
              <w:rPr>
                <w:rStyle w:val="Hyperlink"/>
              </w:rPr>
              <w:t>7.3.</w:t>
            </w:r>
            <w:r>
              <w:rPr>
                <w:rFonts w:asciiTheme="minorHAnsi" w:eastAsiaTheme="minorEastAsia" w:hAnsiTheme="minorHAnsi"/>
                <w:sz w:val="22"/>
                <w:lang w:val="en-US"/>
              </w:rPr>
              <w:tab/>
            </w:r>
            <w:r w:rsidRPr="005D7048">
              <w:rPr>
                <w:rStyle w:val="Hyperlink"/>
              </w:rPr>
              <w:t>Community push content</w:t>
            </w:r>
            <w:r>
              <w:rPr>
                <w:webHidden/>
              </w:rPr>
              <w:tab/>
            </w:r>
            <w:r>
              <w:rPr>
                <w:webHidden/>
              </w:rPr>
              <w:fldChar w:fldCharType="begin"/>
            </w:r>
            <w:r>
              <w:rPr>
                <w:webHidden/>
              </w:rPr>
              <w:instrText xml:space="preserve"> PAGEREF _Toc463013443 \h </w:instrText>
            </w:r>
          </w:ins>
          <w:r>
            <w:rPr>
              <w:webHidden/>
            </w:rPr>
          </w:r>
          <w:r>
            <w:rPr>
              <w:webHidden/>
            </w:rPr>
            <w:fldChar w:fldCharType="separate"/>
          </w:r>
          <w:ins w:id="450" w:author="Reales, Jorge" w:date="2016-09-30T15:41:00Z">
            <w:r>
              <w:rPr>
                <w:webHidden/>
              </w:rPr>
              <w:t>35</w:t>
            </w:r>
            <w:r>
              <w:rPr>
                <w:webHidden/>
              </w:rPr>
              <w:fldChar w:fldCharType="end"/>
            </w:r>
            <w:r w:rsidRPr="005D7048">
              <w:rPr>
                <w:rStyle w:val="Hyperlink"/>
              </w:rPr>
              <w:fldChar w:fldCharType="end"/>
            </w:r>
          </w:ins>
        </w:p>
        <w:p w14:paraId="6887DDD7" w14:textId="77777777" w:rsidR="007456F3" w:rsidRDefault="007456F3">
          <w:pPr>
            <w:pStyle w:val="TOC2"/>
            <w:rPr>
              <w:ins w:id="451" w:author="Reales, Jorge" w:date="2016-09-30T15:41:00Z"/>
              <w:rFonts w:asciiTheme="minorHAnsi" w:eastAsiaTheme="minorEastAsia" w:hAnsiTheme="minorHAnsi"/>
              <w:sz w:val="22"/>
              <w:lang w:val="en-US"/>
            </w:rPr>
          </w:pPr>
          <w:ins w:id="452" w:author="Reales, Jorge" w:date="2016-09-30T15:41:00Z">
            <w:r w:rsidRPr="005D7048">
              <w:rPr>
                <w:rStyle w:val="Hyperlink"/>
              </w:rPr>
              <w:fldChar w:fldCharType="begin"/>
            </w:r>
            <w:r w:rsidRPr="005D7048">
              <w:rPr>
                <w:rStyle w:val="Hyperlink"/>
              </w:rPr>
              <w:instrText xml:space="preserve"> </w:instrText>
            </w:r>
            <w:r>
              <w:instrText>HYPERLINK \l "_Toc463013444"</w:instrText>
            </w:r>
            <w:r w:rsidRPr="005D7048">
              <w:rPr>
                <w:rStyle w:val="Hyperlink"/>
              </w:rPr>
              <w:instrText xml:space="preserve"> </w:instrText>
            </w:r>
            <w:r w:rsidRPr="005D7048">
              <w:rPr>
                <w:rStyle w:val="Hyperlink"/>
              </w:rPr>
              <w:fldChar w:fldCharType="separate"/>
            </w:r>
            <w:r w:rsidRPr="005D7048">
              <w:rPr>
                <w:rStyle w:val="Hyperlink"/>
              </w:rPr>
              <w:t>7.4.</w:t>
            </w:r>
            <w:r>
              <w:rPr>
                <w:rFonts w:asciiTheme="minorHAnsi" w:eastAsiaTheme="minorEastAsia" w:hAnsiTheme="minorHAnsi"/>
                <w:sz w:val="22"/>
                <w:lang w:val="en-US"/>
              </w:rPr>
              <w:tab/>
            </w:r>
            <w:r w:rsidRPr="005D7048">
              <w:rPr>
                <w:rStyle w:val="Hyperlink"/>
              </w:rPr>
              <w:t>Community pop-ups</w:t>
            </w:r>
            <w:r>
              <w:rPr>
                <w:webHidden/>
              </w:rPr>
              <w:tab/>
            </w:r>
            <w:r>
              <w:rPr>
                <w:webHidden/>
              </w:rPr>
              <w:fldChar w:fldCharType="begin"/>
            </w:r>
            <w:r>
              <w:rPr>
                <w:webHidden/>
              </w:rPr>
              <w:instrText xml:space="preserve"> PAGEREF _Toc463013444 \h </w:instrText>
            </w:r>
          </w:ins>
          <w:r>
            <w:rPr>
              <w:webHidden/>
            </w:rPr>
          </w:r>
          <w:r>
            <w:rPr>
              <w:webHidden/>
            </w:rPr>
            <w:fldChar w:fldCharType="separate"/>
          </w:r>
          <w:ins w:id="453" w:author="Reales, Jorge" w:date="2016-09-30T15:41:00Z">
            <w:r>
              <w:rPr>
                <w:webHidden/>
              </w:rPr>
              <w:t>36</w:t>
            </w:r>
            <w:r>
              <w:rPr>
                <w:webHidden/>
              </w:rPr>
              <w:fldChar w:fldCharType="end"/>
            </w:r>
            <w:r w:rsidRPr="005D7048">
              <w:rPr>
                <w:rStyle w:val="Hyperlink"/>
              </w:rPr>
              <w:fldChar w:fldCharType="end"/>
            </w:r>
          </w:ins>
        </w:p>
        <w:p w14:paraId="3F566D61" w14:textId="77777777" w:rsidR="007456F3" w:rsidRDefault="007456F3">
          <w:pPr>
            <w:pStyle w:val="TOC2"/>
            <w:rPr>
              <w:ins w:id="454" w:author="Reales, Jorge" w:date="2016-09-30T15:41:00Z"/>
              <w:rFonts w:asciiTheme="minorHAnsi" w:eastAsiaTheme="minorEastAsia" w:hAnsiTheme="minorHAnsi"/>
              <w:sz w:val="22"/>
              <w:lang w:val="en-US"/>
            </w:rPr>
          </w:pPr>
          <w:ins w:id="455" w:author="Reales, Jorge" w:date="2016-09-30T15:41:00Z">
            <w:r w:rsidRPr="005D7048">
              <w:rPr>
                <w:rStyle w:val="Hyperlink"/>
              </w:rPr>
              <w:fldChar w:fldCharType="begin"/>
            </w:r>
            <w:r w:rsidRPr="005D7048">
              <w:rPr>
                <w:rStyle w:val="Hyperlink"/>
              </w:rPr>
              <w:instrText xml:space="preserve"> </w:instrText>
            </w:r>
            <w:r>
              <w:instrText>HYPERLINK \l "_Toc463013445"</w:instrText>
            </w:r>
            <w:r w:rsidRPr="005D7048">
              <w:rPr>
                <w:rStyle w:val="Hyperlink"/>
              </w:rPr>
              <w:instrText xml:space="preserve"> </w:instrText>
            </w:r>
            <w:r w:rsidRPr="005D7048">
              <w:rPr>
                <w:rStyle w:val="Hyperlink"/>
              </w:rPr>
              <w:fldChar w:fldCharType="separate"/>
            </w:r>
            <w:r w:rsidRPr="005D7048">
              <w:rPr>
                <w:rStyle w:val="Hyperlink"/>
              </w:rPr>
              <w:t>7.5.</w:t>
            </w:r>
            <w:r>
              <w:rPr>
                <w:rFonts w:asciiTheme="minorHAnsi" w:eastAsiaTheme="minorEastAsia" w:hAnsiTheme="minorHAnsi"/>
                <w:sz w:val="22"/>
                <w:lang w:val="en-US"/>
              </w:rPr>
              <w:tab/>
            </w:r>
            <w:r w:rsidRPr="005D7048">
              <w:rPr>
                <w:rStyle w:val="Hyperlink"/>
              </w:rPr>
              <w:t>Community lifecyle / properties</w:t>
            </w:r>
            <w:r>
              <w:rPr>
                <w:webHidden/>
              </w:rPr>
              <w:tab/>
            </w:r>
            <w:r>
              <w:rPr>
                <w:webHidden/>
              </w:rPr>
              <w:fldChar w:fldCharType="begin"/>
            </w:r>
            <w:r>
              <w:rPr>
                <w:webHidden/>
              </w:rPr>
              <w:instrText xml:space="preserve"> PAGEREF _Toc463013445 \h </w:instrText>
            </w:r>
          </w:ins>
          <w:r>
            <w:rPr>
              <w:webHidden/>
            </w:rPr>
          </w:r>
          <w:r>
            <w:rPr>
              <w:webHidden/>
            </w:rPr>
            <w:fldChar w:fldCharType="separate"/>
          </w:r>
          <w:ins w:id="456" w:author="Reales, Jorge" w:date="2016-09-30T15:41:00Z">
            <w:r>
              <w:rPr>
                <w:webHidden/>
              </w:rPr>
              <w:t>38</w:t>
            </w:r>
            <w:r>
              <w:rPr>
                <w:webHidden/>
              </w:rPr>
              <w:fldChar w:fldCharType="end"/>
            </w:r>
            <w:r w:rsidRPr="005D7048">
              <w:rPr>
                <w:rStyle w:val="Hyperlink"/>
              </w:rPr>
              <w:fldChar w:fldCharType="end"/>
            </w:r>
          </w:ins>
        </w:p>
        <w:p w14:paraId="71AEE7C5" w14:textId="77777777" w:rsidR="007456F3" w:rsidRDefault="007456F3">
          <w:pPr>
            <w:pStyle w:val="TOC1"/>
            <w:rPr>
              <w:ins w:id="457" w:author="Reales, Jorge" w:date="2016-09-30T15:41:00Z"/>
              <w:rFonts w:eastAsiaTheme="minorEastAsia" w:cstheme="minorBidi"/>
              <w:b w:val="0"/>
              <w:sz w:val="22"/>
              <w:lang w:val="en-US"/>
            </w:rPr>
          </w:pPr>
          <w:ins w:id="458" w:author="Reales, Jorge" w:date="2016-09-30T15:41:00Z">
            <w:r w:rsidRPr="005D7048">
              <w:rPr>
                <w:rStyle w:val="Hyperlink"/>
              </w:rPr>
              <w:fldChar w:fldCharType="begin"/>
            </w:r>
            <w:r w:rsidRPr="005D7048">
              <w:rPr>
                <w:rStyle w:val="Hyperlink"/>
              </w:rPr>
              <w:instrText xml:space="preserve"> </w:instrText>
            </w:r>
            <w:r>
              <w:instrText>HYPERLINK \l "_Toc463013446"</w:instrText>
            </w:r>
            <w:r w:rsidRPr="005D7048">
              <w:rPr>
                <w:rStyle w:val="Hyperlink"/>
              </w:rPr>
              <w:instrText xml:space="preserve"> </w:instrText>
            </w:r>
            <w:r w:rsidRPr="005D7048">
              <w:rPr>
                <w:rStyle w:val="Hyperlink"/>
              </w:rPr>
              <w:fldChar w:fldCharType="separate"/>
            </w:r>
            <w:r w:rsidRPr="005D7048">
              <w:rPr>
                <w:rStyle w:val="Hyperlink"/>
                <w:rFonts w:asciiTheme="majorHAnsi" w:hAnsiTheme="majorHAnsi"/>
              </w:rPr>
              <w:t>8.</w:t>
            </w:r>
            <w:r>
              <w:rPr>
                <w:rFonts w:eastAsiaTheme="minorEastAsia" w:cstheme="minorBidi"/>
                <w:b w:val="0"/>
                <w:sz w:val="22"/>
                <w:lang w:val="en-US"/>
              </w:rPr>
              <w:tab/>
            </w:r>
            <w:r w:rsidRPr="005D7048">
              <w:rPr>
                <w:rStyle w:val="Hyperlink"/>
              </w:rPr>
              <w:t>#Tags page components</w:t>
            </w:r>
            <w:r>
              <w:rPr>
                <w:webHidden/>
              </w:rPr>
              <w:tab/>
            </w:r>
            <w:r>
              <w:rPr>
                <w:webHidden/>
              </w:rPr>
              <w:fldChar w:fldCharType="begin"/>
            </w:r>
            <w:r>
              <w:rPr>
                <w:webHidden/>
              </w:rPr>
              <w:instrText xml:space="preserve"> PAGEREF _Toc463013446 \h </w:instrText>
            </w:r>
          </w:ins>
          <w:r>
            <w:rPr>
              <w:webHidden/>
            </w:rPr>
          </w:r>
          <w:r>
            <w:rPr>
              <w:webHidden/>
            </w:rPr>
            <w:fldChar w:fldCharType="separate"/>
          </w:r>
          <w:ins w:id="459" w:author="Reales, Jorge" w:date="2016-09-30T15:41:00Z">
            <w:r>
              <w:rPr>
                <w:webHidden/>
              </w:rPr>
              <w:t>39</w:t>
            </w:r>
            <w:r>
              <w:rPr>
                <w:webHidden/>
              </w:rPr>
              <w:fldChar w:fldCharType="end"/>
            </w:r>
            <w:r w:rsidRPr="005D7048">
              <w:rPr>
                <w:rStyle w:val="Hyperlink"/>
              </w:rPr>
              <w:fldChar w:fldCharType="end"/>
            </w:r>
          </w:ins>
        </w:p>
        <w:p w14:paraId="5DFE5FFC" w14:textId="77777777" w:rsidR="007456F3" w:rsidRDefault="007456F3">
          <w:pPr>
            <w:pStyle w:val="TOC1"/>
            <w:rPr>
              <w:ins w:id="460" w:author="Reales, Jorge" w:date="2016-09-30T15:41:00Z"/>
              <w:rFonts w:eastAsiaTheme="minorEastAsia" w:cstheme="minorBidi"/>
              <w:b w:val="0"/>
              <w:sz w:val="22"/>
              <w:lang w:val="en-US"/>
            </w:rPr>
          </w:pPr>
          <w:ins w:id="461" w:author="Reales, Jorge" w:date="2016-09-30T15:41:00Z">
            <w:r w:rsidRPr="005D7048">
              <w:rPr>
                <w:rStyle w:val="Hyperlink"/>
              </w:rPr>
              <w:fldChar w:fldCharType="begin"/>
            </w:r>
            <w:r w:rsidRPr="005D7048">
              <w:rPr>
                <w:rStyle w:val="Hyperlink"/>
              </w:rPr>
              <w:instrText xml:space="preserve"> </w:instrText>
            </w:r>
            <w:r>
              <w:instrText>HYPERLINK \l "_Toc463013447"</w:instrText>
            </w:r>
            <w:r w:rsidRPr="005D7048">
              <w:rPr>
                <w:rStyle w:val="Hyperlink"/>
              </w:rPr>
              <w:instrText xml:space="preserve"> </w:instrText>
            </w:r>
            <w:r w:rsidRPr="005D7048">
              <w:rPr>
                <w:rStyle w:val="Hyperlink"/>
              </w:rPr>
              <w:fldChar w:fldCharType="separate"/>
            </w:r>
            <w:r w:rsidRPr="005D7048">
              <w:rPr>
                <w:rStyle w:val="Hyperlink"/>
                <w:rFonts w:asciiTheme="majorHAnsi" w:hAnsiTheme="majorHAnsi"/>
              </w:rPr>
              <w:t>9.</w:t>
            </w:r>
            <w:r>
              <w:rPr>
                <w:rFonts w:eastAsiaTheme="minorEastAsia" w:cstheme="minorBidi"/>
                <w:b w:val="0"/>
                <w:sz w:val="22"/>
                <w:lang w:val="en-US"/>
              </w:rPr>
              <w:tab/>
            </w:r>
            <w:r w:rsidRPr="005D7048">
              <w:rPr>
                <w:rStyle w:val="Hyperlink"/>
              </w:rPr>
              <w:t>All communities</w:t>
            </w:r>
            <w:r>
              <w:rPr>
                <w:webHidden/>
              </w:rPr>
              <w:tab/>
            </w:r>
            <w:r>
              <w:rPr>
                <w:webHidden/>
              </w:rPr>
              <w:fldChar w:fldCharType="begin"/>
            </w:r>
            <w:r>
              <w:rPr>
                <w:webHidden/>
              </w:rPr>
              <w:instrText xml:space="preserve"> PAGEREF _Toc463013447 \h </w:instrText>
            </w:r>
          </w:ins>
          <w:r>
            <w:rPr>
              <w:webHidden/>
            </w:rPr>
          </w:r>
          <w:r>
            <w:rPr>
              <w:webHidden/>
            </w:rPr>
            <w:fldChar w:fldCharType="separate"/>
          </w:r>
          <w:ins w:id="462" w:author="Reales, Jorge" w:date="2016-09-30T15:41:00Z">
            <w:r>
              <w:rPr>
                <w:webHidden/>
              </w:rPr>
              <w:t>40</w:t>
            </w:r>
            <w:r>
              <w:rPr>
                <w:webHidden/>
              </w:rPr>
              <w:fldChar w:fldCharType="end"/>
            </w:r>
            <w:r w:rsidRPr="005D7048">
              <w:rPr>
                <w:rStyle w:val="Hyperlink"/>
              </w:rPr>
              <w:fldChar w:fldCharType="end"/>
            </w:r>
          </w:ins>
        </w:p>
        <w:p w14:paraId="02B52449" w14:textId="77777777" w:rsidR="007456F3" w:rsidRDefault="007456F3">
          <w:pPr>
            <w:pStyle w:val="TOC1"/>
            <w:rPr>
              <w:ins w:id="463" w:author="Reales, Jorge" w:date="2016-09-30T15:41:00Z"/>
              <w:rFonts w:eastAsiaTheme="minorEastAsia" w:cstheme="minorBidi"/>
              <w:b w:val="0"/>
              <w:sz w:val="22"/>
              <w:lang w:val="en-US"/>
            </w:rPr>
          </w:pPr>
          <w:ins w:id="464" w:author="Reales, Jorge" w:date="2016-09-30T15:41:00Z">
            <w:r w:rsidRPr="005D7048">
              <w:rPr>
                <w:rStyle w:val="Hyperlink"/>
              </w:rPr>
              <w:fldChar w:fldCharType="begin"/>
            </w:r>
            <w:r w:rsidRPr="005D7048">
              <w:rPr>
                <w:rStyle w:val="Hyperlink"/>
              </w:rPr>
              <w:instrText xml:space="preserve"> </w:instrText>
            </w:r>
            <w:r>
              <w:instrText>HYPERLINK \l "_Toc463013448"</w:instrText>
            </w:r>
            <w:r w:rsidRPr="005D7048">
              <w:rPr>
                <w:rStyle w:val="Hyperlink"/>
              </w:rPr>
              <w:instrText xml:space="preserve"> </w:instrText>
            </w:r>
            <w:r w:rsidRPr="005D7048">
              <w:rPr>
                <w:rStyle w:val="Hyperlink"/>
              </w:rPr>
              <w:fldChar w:fldCharType="separate"/>
            </w:r>
            <w:r w:rsidRPr="005D7048">
              <w:rPr>
                <w:rStyle w:val="Hyperlink"/>
                <w:rFonts w:asciiTheme="majorHAnsi" w:hAnsiTheme="majorHAnsi"/>
              </w:rPr>
              <w:t>10.</w:t>
            </w:r>
            <w:r>
              <w:rPr>
                <w:rFonts w:eastAsiaTheme="minorEastAsia" w:cstheme="minorBidi"/>
                <w:b w:val="0"/>
                <w:sz w:val="22"/>
                <w:lang w:val="en-US"/>
              </w:rPr>
              <w:tab/>
            </w:r>
            <w:r w:rsidRPr="005D7048">
              <w:rPr>
                <w:rStyle w:val="Hyperlink"/>
              </w:rPr>
              <w:t>Search</w:t>
            </w:r>
            <w:r>
              <w:rPr>
                <w:webHidden/>
              </w:rPr>
              <w:tab/>
            </w:r>
            <w:r>
              <w:rPr>
                <w:webHidden/>
              </w:rPr>
              <w:fldChar w:fldCharType="begin"/>
            </w:r>
            <w:r>
              <w:rPr>
                <w:webHidden/>
              </w:rPr>
              <w:instrText xml:space="preserve"> PAGEREF _Toc463013448 \h </w:instrText>
            </w:r>
          </w:ins>
          <w:r>
            <w:rPr>
              <w:webHidden/>
            </w:rPr>
          </w:r>
          <w:r>
            <w:rPr>
              <w:webHidden/>
            </w:rPr>
            <w:fldChar w:fldCharType="separate"/>
          </w:r>
          <w:ins w:id="465" w:author="Reales, Jorge" w:date="2016-09-30T15:41:00Z">
            <w:r>
              <w:rPr>
                <w:webHidden/>
              </w:rPr>
              <w:t>42</w:t>
            </w:r>
            <w:r>
              <w:rPr>
                <w:webHidden/>
              </w:rPr>
              <w:fldChar w:fldCharType="end"/>
            </w:r>
            <w:r w:rsidRPr="005D7048">
              <w:rPr>
                <w:rStyle w:val="Hyperlink"/>
              </w:rPr>
              <w:fldChar w:fldCharType="end"/>
            </w:r>
          </w:ins>
        </w:p>
        <w:p w14:paraId="7A3DC0E9" w14:textId="77777777" w:rsidR="007456F3" w:rsidRDefault="007456F3">
          <w:pPr>
            <w:pStyle w:val="TOC2"/>
            <w:rPr>
              <w:ins w:id="466" w:author="Reales, Jorge" w:date="2016-09-30T15:41:00Z"/>
              <w:rFonts w:asciiTheme="minorHAnsi" w:eastAsiaTheme="minorEastAsia" w:hAnsiTheme="minorHAnsi"/>
              <w:sz w:val="22"/>
              <w:lang w:val="en-US"/>
            </w:rPr>
          </w:pPr>
          <w:ins w:id="467" w:author="Reales, Jorge" w:date="2016-09-30T15:41:00Z">
            <w:r w:rsidRPr="005D7048">
              <w:rPr>
                <w:rStyle w:val="Hyperlink"/>
              </w:rPr>
              <w:fldChar w:fldCharType="begin"/>
            </w:r>
            <w:r w:rsidRPr="005D7048">
              <w:rPr>
                <w:rStyle w:val="Hyperlink"/>
              </w:rPr>
              <w:instrText xml:space="preserve"> </w:instrText>
            </w:r>
            <w:r>
              <w:instrText>HYPERLINK \l "_Toc463013449"</w:instrText>
            </w:r>
            <w:r w:rsidRPr="005D7048">
              <w:rPr>
                <w:rStyle w:val="Hyperlink"/>
              </w:rPr>
              <w:instrText xml:space="preserve"> </w:instrText>
            </w:r>
            <w:r w:rsidRPr="005D7048">
              <w:rPr>
                <w:rStyle w:val="Hyperlink"/>
              </w:rPr>
              <w:fldChar w:fldCharType="separate"/>
            </w:r>
            <w:r w:rsidRPr="005D7048">
              <w:rPr>
                <w:rStyle w:val="Hyperlink"/>
              </w:rPr>
              <w:t>10.1.</w:t>
            </w:r>
            <w:r>
              <w:rPr>
                <w:rFonts w:asciiTheme="minorHAnsi" w:eastAsiaTheme="minorEastAsia" w:hAnsiTheme="minorHAnsi"/>
                <w:sz w:val="22"/>
                <w:lang w:val="en-US"/>
              </w:rPr>
              <w:tab/>
            </w:r>
            <w:r w:rsidRPr="005D7048">
              <w:rPr>
                <w:rStyle w:val="Hyperlink"/>
              </w:rPr>
              <w:t>Search field</w:t>
            </w:r>
            <w:r>
              <w:rPr>
                <w:webHidden/>
              </w:rPr>
              <w:tab/>
            </w:r>
            <w:r>
              <w:rPr>
                <w:webHidden/>
              </w:rPr>
              <w:fldChar w:fldCharType="begin"/>
            </w:r>
            <w:r>
              <w:rPr>
                <w:webHidden/>
              </w:rPr>
              <w:instrText xml:space="preserve"> PAGEREF _Toc463013449 \h </w:instrText>
            </w:r>
          </w:ins>
          <w:r>
            <w:rPr>
              <w:webHidden/>
            </w:rPr>
          </w:r>
          <w:r>
            <w:rPr>
              <w:webHidden/>
            </w:rPr>
            <w:fldChar w:fldCharType="separate"/>
          </w:r>
          <w:ins w:id="468" w:author="Reales, Jorge" w:date="2016-09-30T15:41:00Z">
            <w:r>
              <w:rPr>
                <w:webHidden/>
              </w:rPr>
              <w:t>42</w:t>
            </w:r>
            <w:r>
              <w:rPr>
                <w:webHidden/>
              </w:rPr>
              <w:fldChar w:fldCharType="end"/>
            </w:r>
            <w:r w:rsidRPr="005D7048">
              <w:rPr>
                <w:rStyle w:val="Hyperlink"/>
              </w:rPr>
              <w:fldChar w:fldCharType="end"/>
            </w:r>
          </w:ins>
        </w:p>
        <w:p w14:paraId="2E1E93EC" w14:textId="77777777" w:rsidR="007456F3" w:rsidRDefault="007456F3">
          <w:pPr>
            <w:pStyle w:val="TOC2"/>
            <w:rPr>
              <w:ins w:id="469" w:author="Reales, Jorge" w:date="2016-09-30T15:41:00Z"/>
              <w:rFonts w:asciiTheme="minorHAnsi" w:eastAsiaTheme="minorEastAsia" w:hAnsiTheme="minorHAnsi"/>
              <w:sz w:val="22"/>
              <w:lang w:val="en-US"/>
            </w:rPr>
          </w:pPr>
          <w:ins w:id="470" w:author="Reales, Jorge" w:date="2016-09-30T15:41:00Z">
            <w:r w:rsidRPr="005D7048">
              <w:rPr>
                <w:rStyle w:val="Hyperlink"/>
              </w:rPr>
              <w:fldChar w:fldCharType="begin"/>
            </w:r>
            <w:r w:rsidRPr="005D7048">
              <w:rPr>
                <w:rStyle w:val="Hyperlink"/>
              </w:rPr>
              <w:instrText xml:space="preserve"> </w:instrText>
            </w:r>
            <w:r>
              <w:instrText>HYPERLINK \l "_Toc463013450"</w:instrText>
            </w:r>
            <w:r w:rsidRPr="005D7048">
              <w:rPr>
                <w:rStyle w:val="Hyperlink"/>
              </w:rPr>
              <w:instrText xml:space="preserve"> </w:instrText>
            </w:r>
            <w:r w:rsidRPr="005D7048">
              <w:rPr>
                <w:rStyle w:val="Hyperlink"/>
              </w:rPr>
              <w:fldChar w:fldCharType="separate"/>
            </w:r>
            <w:r w:rsidRPr="005D7048">
              <w:rPr>
                <w:rStyle w:val="Hyperlink"/>
              </w:rPr>
              <w:t>10.2.</w:t>
            </w:r>
            <w:r>
              <w:rPr>
                <w:rFonts w:asciiTheme="minorHAnsi" w:eastAsiaTheme="minorEastAsia" w:hAnsiTheme="minorHAnsi"/>
                <w:sz w:val="22"/>
                <w:lang w:val="en-US"/>
              </w:rPr>
              <w:tab/>
            </w:r>
            <w:r w:rsidRPr="005D7048">
              <w:rPr>
                <w:rStyle w:val="Hyperlink"/>
              </w:rPr>
              <w:t>Search Results</w:t>
            </w:r>
            <w:r>
              <w:rPr>
                <w:webHidden/>
              </w:rPr>
              <w:tab/>
            </w:r>
            <w:r>
              <w:rPr>
                <w:webHidden/>
              </w:rPr>
              <w:fldChar w:fldCharType="begin"/>
            </w:r>
            <w:r>
              <w:rPr>
                <w:webHidden/>
              </w:rPr>
              <w:instrText xml:space="preserve"> PAGEREF _Toc463013450 \h </w:instrText>
            </w:r>
          </w:ins>
          <w:r>
            <w:rPr>
              <w:webHidden/>
            </w:rPr>
          </w:r>
          <w:r>
            <w:rPr>
              <w:webHidden/>
            </w:rPr>
            <w:fldChar w:fldCharType="separate"/>
          </w:r>
          <w:ins w:id="471" w:author="Reales, Jorge" w:date="2016-09-30T15:41:00Z">
            <w:r>
              <w:rPr>
                <w:webHidden/>
              </w:rPr>
              <w:t>43</w:t>
            </w:r>
            <w:r>
              <w:rPr>
                <w:webHidden/>
              </w:rPr>
              <w:fldChar w:fldCharType="end"/>
            </w:r>
            <w:r w:rsidRPr="005D7048">
              <w:rPr>
                <w:rStyle w:val="Hyperlink"/>
              </w:rPr>
              <w:fldChar w:fldCharType="end"/>
            </w:r>
          </w:ins>
        </w:p>
        <w:p w14:paraId="661D9714" w14:textId="77777777" w:rsidR="007456F3" w:rsidRDefault="007456F3">
          <w:pPr>
            <w:pStyle w:val="TOC2"/>
            <w:rPr>
              <w:ins w:id="472" w:author="Reales, Jorge" w:date="2016-09-30T15:41:00Z"/>
              <w:rFonts w:asciiTheme="minorHAnsi" w:eastAsiaTheme="minorEastAsia" w:hAnsiTheme="minorHAnsi"/>
              <w:sz w:val="22"/>
              <w:lang w:val="en-US"/>
            </w:rPr>
          </w:pPr>
          <w:ins w:id="473" w:author="Reales, Jorge" w:date="2016-09-30T15:41:00Z">
            <w:r w:rsidRPr="005D7048">
              <w:rPr>
                <w:rStyle w:val="Hyperlink"/>
              </w:rPr>
              <w:fldChar w:fldCharType="begin"/>
            </w:r>
            <w:r w:rsidRPr="005D7048">
              <w:rPr>
                <w:rStyle w:val="Hyperlink"/>
              </w:rPr>
              <w:instrText xml:space="preserve"> </w:instrText>
            </w:r>
            <w:r>
              <w:instrText>HYPERLINK \l "_Toc463013451"</w:instrText>
            </w:r>
            <w:r w:rsidRPr="005D7048">
              <w:rPr>
                <w:rStyle w:val="Hyperlink"/>
              </w:rPr>
              <w:instrText xml:space="preserve"> </w:instrText>
            </w:r>
            <w:r w:rsidRPr="005D7048">
              <w:rPr>
                <w:rStyle w:val="Hyperlink"/>
              </w:rPr>
              <w:fldChar w:fldCharType="separate"/>
            </w:r>
            <w:r w:rsidRPr="005D7048">
              <w:rPr>
                <w:rStyle w:val="Hyperlink"/>
              </w:rPr>
              <w:t>10.3.</w:t>
            </w:r>
            <w:r>
              <w:rPr>
                <w:rFonts w:asciiTheme="minorHAnsi" w:eastAsiaTheme="minorEastAsia" w:hAnsiTheme="minorHAnsi"/>
                <w:sz w:val="22"/>
                <w:lang w:val="en-US"/>
              </w:rPr>
              <w:tab/>
            </w:r>
            <w:r w:rsidRPr="005D7048">
              <w:rPr>
                <w:rStyle w:val="Hyperlink"/>
              </w:rPr>
              <w:t>Results counter and sort</w:t>
            </w:r>
            <w:r>
              <w:rPr>
                <w:webHidden/>
              </w:rPr>
              <w:tab/>
            </w:r>
            <w:r>
              <w:rPr>
                <w:webHidden/>
              </w:rPr>
              <w:fldChar w:fldCharType="begin"/>
            </w:r>
            <w:r>
              <w:rPr>
                <w:webHidden/>
              </w:rPr>
              <w:instrText xml:space="preserve"> PAGEREF _Toc463013451 \h </w:instrText>
            </w:r>
          </w:ins>
          <w:r>
            <w:rPr>
              <w:webHidden/>
            </w:rPr>
          </w:r>
          <w:r>
            <w:rPr>
              <w:webHidden/>
            </w:rPr>
            <w:fldChar w:fldCharType="separate"/>
          </w:r>
          <w:ins w:id="474" w:author="Reales, Jorge" w:date="2016-09-30T15:41:00Z">
            <w:r>
              <w:rPr>
                <w:webHidden/>
              </w:rPr>
              <w:t>45</w:t>
            </w:r>
            <w:r>
              <w:rPr>
                <w:webHidden/>
              </w:rPr>
              <w:fldChar w:fldCharType="end"/>
            </w:r>
            <w:r w:rsidRPr="005D7048">
              <w:rPr>
                <w:rStyle w:val="Hyperlink"/>
              </w:rPr>
              <w:fldChar w:fldCharType="end"/>
            </w:r>
          </w:ins>
        </w:p>
        <w:p w14:paraId="1839CC02" w14:textId="77777777" w:rsidR="007456F3" w:rsidRDefault="007456F3">
          <w:pPr>
            <w:pStyle w:val="TOC2"/>
            <w:rPr>
              <w:ins w:id="475" w:author="Reales, Jorge" w:date="2016-09-30T15:41:00Z"/>
              <w:rFonts w:asciiTheme="minorHAnsi" w:eastAsiaTheme="minorEastAsia" w:hAnsiTheme="minorHAnsi"/>
              <w:sz w:val="22"/>
              <w:lang w:val="en-US"/>
            </w:rPr>
          </w:pPr>
          <w:ins w:id="476" w:author="Reales, Jorge" w:date="2016-09-30T15:41:00Z">
            <w:r w:rsidRPr="005D7048">
              <w:rPr>
                <w:rStyle w:val="Hyperlink"/>
              </w:rPr>
              <w:fldChar w:fldCharType="begin"/>
            </w:r>
            <w:r w:rsidRPr="005D7048">
              <w:rPr>
                <w:rStyle w:val="Hyperlink"/>
              </w:rPr>
              <w:instrText xml:space="preserve"> </w:instrText>
            </w:r>
            <w:r>
              <w:instrText>HYPERLINK \l "_Toc463013452"</w:instrText>
            </w:r>
            <w:r w:rsidRPr="005D7048">
              <w:rPr>
                <w:rStyle w:val="Hyperlink"/>
              </w:rPr>
              <w:instrText xml:space="preserve"> </w:instrText>
            </w:r>
            <w:r w:rsidRPr="005D7048">
              <w:rPr>
                <w:rStyle w:val="Hyperlink"/>
              </w:rPr>
              <w:fldChar w:fldCharType="separate"/>
            </w:r>
            <w:r w:rsidRPr="005D7048">
              <w:rPr>
                <w:rStyle w:val="Hyperlink"/>
              </w:rPr>
              <w:t>10.4.</w:t>
            </w:r>
            <w:r>
              <w:rPr>
                <w:rFonts w:asciiTheme="minorHAnsi" w:eastAsiaTheme="minorEastAsia" w:hAnsiTheme="minorHAnsi"/>
                <w:sz w:val="22"/>
                <w:lang w:val="en-US"/>
              </w:rPr>
              <w:tab/>
            </w:r>
            <w:r w:rsidRPr="005D7048">
              <w:rPr>
                <w:rStyle w:val="Hyperlink"/>
              </w:rPr>
              <w:t>Result component</w:t>
            </w:r>
            <w:r>
              <w:rPr>
                <w:webHidden/>
              </w:rPr>
              <w:tab/>
            </w:r>
            <w:r>
              <w:rPr>
                <w:webHidden/>
              </w:rPr>
              <w:fldChar w:fldCharType="begin"/>
            </w:r>
            <w:r>
              <w:rPr>
                <w:webHidden/>
              </w:rPr>
              <w:instrText xml:space="preserve"> PAGEREF _Toc463013452 \h </w:instrText>
            </w:r>
          </w:ins>
          <w:r>
            <w:rPr>
              <w:webHidden/>
            </w:rPr>
          </w:r>
          <w:r>
            <w:rPr>
              <w:webHidden/>
            </w:rPr>
            <w:fldChar w:fldCharType="separate"/>
          </w:r>
          <w:ins w:id="477" w:author="Reales, Jorge" w:date="2016-09-30T15:41:00Z">
            <w:r>
              <w:rPr>
                <w:webHidden/>
              </w:rPr>
              <w:t>45</w:t>
            </w:r>
            <w:r>
              <w:rPr>
                <w:webHidden/>
              </w:rPr>
              <w:fldChar w:fldCharType="end"/>
            </w:r>
            <w:r w:rsidRPr="005D7048">
              <w:rPr>
                <w:rStyle w:val="Hyperlink"/>
              </w:rPr>
              <w:fldChar w:fldCharType="end"/>
            </w:r>
          </w:ins>
        </w:p>
        <w:p w14:paraId="7C543839" w14:textId="77777777" w:rsidR="007456F3" w:rsidRDefault="007456F3">
          <w:pPr>
            <w:pStyle w:val="TOC2"/>
            <w:rPr>
              <w:ins w:id="478" w:author="Reales, Jorge" w:date="2016-09-30T15:41:00Z"/>
              <w:rFonts w:asciiTheme="minorHAnsi" w:eastAsiaTheme="minorEastAsia" w:hAnsiTheme="minorHAnsi"/>
              <w:sz w:val="22"/>
              <w:lang w:val="en-US"/>
            </w:rPr>
          </w:pPr>
          <w:ins w:id="479" w:author="Reales, Jorge" w:date="2016-09-30T15:41:00Z">
            <w:r w:rsidRPr="005D7048">
              <w:rPr>
                <w:rStyle w:val="Hyperlink"/>
              </w:rPr>
              <w:fldChar w:fldCharType="begin"/>
            </w:r>
            <w:r w:rsidRPr="005D7048">
              <w:rPr>
                <w:rStyle w:val="Hyperlink"/>
              </w:rPr>
              <w:instrText xml:space="preserve"> </w:instrText>
            </w:r>
            <w:r>
              <w:instrText>HYPERLINK \l "_Toc463013453"</w:instrText>
            </w:r>
            <w:r w:rsidRPr="005D7048">
              <w:rPr>
                <w:rStyle w:val="Hyperlink"/>
              </w:rPr>
              <w:instrText xml:space="preserve"> </w:instrText>
            </w:r>
            <w:r w:rsidRPr="005D7048">
              <w:rPr>
                <w:rStyle w:val="Hyperlink"/>
              </w:rPr>
              <w:fldChar w:fldCharType="separate"/>
            </w:r>
            <w:r w:rsidRPr="005D7048">
              <w:rPr>
                <w:rStyle w:val="Hyperlink"/>
              </w:rPr>
              <w:t>10.5.</w:t>
            </w:r>
            <w:r>
              <w:rPr>
                <w:rFonts w:asciiTheme="minorHAnsi" w:eastAsiaTheme="minorEastAsia" w:hAnsiTheme="minorHAnsi"/>
                <w:sz w:val="22"/>
                <w:lang w:val="en-US"/>
              </w:rPr>
              <w:tab/>
            </w:r>
            <w:r w:rsidRPr="005D7048">
              <w:rPr>
                <w:rStyle w:val="Hyperlink"/>
              </w:rPr>
              <w:t>Refiners</w:t>
            </w:r>
            <w:r>
              <w:rPr>
                <w:webHidden/>
              </w:rPr>
              <w:tab/>
            </w:r>
            <w:r>
              <w:rPr>
                <w:webHidden/>
              </w:rPr>
              <w:fldChar w:fldCharType="begin"/>
            </w:r>
            <w:r>
              <w:rPr>
                <w:webHidden/>
              </w:rPr>
              <w:instrText xml:space="preserve"> PAGEREF _Toc463013453 \h </w:instrText>
            </w:r>
          </w:ins>
          <w:r>
            <w:rPr>
              <w:webHidden/>
            </w:rPr>
          </w:r>
          <w:r>
            <w:rPr>
              <w:webHidden/>
            </w:rPr>
            <w:fldChar w:fldCharType="separate"/>
          </w:r>
          <w:ins w:id="480" w:author="Reales, Jorge" w:date="2016-09-30T15:41:00Z">
            <w:r>
              <w:rPr>
                <w:webHidden/>
              </w:rPr>
              <w:t>46</w:t>
            </w:r>
            <w:r>
              <w:rPr>
                <w:webHidden/>
              </w:rPr>
              <w:fldChar w:fldCharType="end"/>
            </w:r>
            <w:r w:rsidRPr="005D7048">
              <w:rPr>
                <w:rStyle w:val="Hyperlink"/>
              </w:rPr>
              <w:fldChar w:fldCharType="end"/>
            </w:r>
          </w:ins>
        </w:p>
        <w:p w14:paraId="45FDD832" w14:textId="77777777" w:rsidR="007456F3" w:rsidRDefault="007456F3">
          <w:pPr>
            <w:pStyle w:val="TOC2"/>
            <w:rPr>
              <w:ins w:id="481" w:author="Reales, Jorge" w:date="2016-09-30T15:41:00Z"/>
              <w:rFonts w:asciiTheme="minorHAnsi" w:eastAsiaTheme="minorEastAsia" w:hAnsiTheme="minorHAnsi"/>
              <w:sz w:val="22"/>
              <w:lang w:val="en-US"/>
            </w:rPr>
          </w:pPr>
          <w:ins w:id="482" w:author="Reales, Jorge" w:date="2016-09-30T15:41:00Z">
            <w:r w:rsidRPr="005D7048">
              <w:rPr>
                <w:rStyle w:val="Hyperlink"/>
              </w:rPr>
              <w:fldChar w:fldCharType="begin"/>
            </w:r>
            <w:r w:rsidRPr="005D7048">
              <w:rPr>
                <w:rStyle w:val="Hyperlink"/>
              </w:rPr>
              <w:instrText xml:space="preserve"> </w:instrText>
            </w:r>
            <w:r>
              <w:instrText>HYPERLINK \l "_Toc463013454"</w:instrText>
            </w:r>
            <w:r w:rsidRPr="005D7048">
              <w:rPr>
                <w:rStyle w:val="Hyperlink"/>
              </w:rPr>
              <w:instrText xml:space="preserve"> </w:instrText>
            </w:r>
            <w:r w:rsidRPr="005D7048">
              <w:rPr>
                <w:rStyle w:val="Hyperlink"/>
              </w:rPr>
              <w:fldChar w:fldCharType="separate"/>
            </w:r>
            <w:r w:rsidRPr="005D7048">
              <w:rPr>
                <w:rStyle w:val="Hyperlink"/>
              </w:rPr>
              <w:t>10.6.</w:t>
            </w:r>
            <w:r>
              <w:rPr>
                <w:rFonts w:asciiTheme="minorHAnsi" w:eastAsiaTheme="minorEastAsia" w:hAnsiTheme="minorHAnsi"/>
                <w:sz w:val="22"/>
                <w:lang w:val="en-US"/>
              </w:rPr>
              <w:tab/>
            </w:r>
            <w:r w:rsidRPr="005D7048">
              <w:rPr>
                <w:rStyle w:val="Hyperlink"/>
              </w:rPr>
              <w:t>People matches</w:t>
            </w:r>
            <w:r>
              <w:rPr>
                <w:webHidden/>
              </w:rPr>
              <w:tab/>
            </w:r>
            <w:r>
              <w:rPr>
                <w:webHidden/>
              </w:rPr>
              <w:fldChar w:fldCharType="begin"/>
            </w:r>
            <w:r>
              <w:rPr>
                <w:webHidden/>
              </w:rPr>
              <w:instrText xml:space="preserve"> PAGEREF _Toc463013454 \h </w:instrText>
            </w:r>
          </w:ins>
          <w:r>
            <w:rPr>
              <w:webHidden/>
            </w:rPr>
          </w:r>
          <w:r>
            <w:rPr>
              <w:webHidden/>
            </w:rPr>
            <w:fldChar w:fldCharType="separate"/>
          </w:r>
          <w:ins w:id="483" w:author="Reales, Jorge" w:date="2016-09-30T15:41:00Z">
            <w:r>
              <w:rPr>
                <w:webHidden/>
              </w:rPr>
              <w:t>47</w:t>
            </w:r>
            <w:r>
              <w:rPr>
                <w:webHidden/>
              </w:rPr>
              <w:fldChar w:fldCharType="end"/>
            </w:r>
            <w:r w:rsidRPr="005D7048">
              <w:rPr>
                <w:rStyle w:val="Hyperlink"/>
              </w:rPr>
              <w:fldChar w:fldCharType="end"/>
            </w:r>
          </w:ins>
        </w:p>
        <w:p w14:paraId="365BC8D0" w14:textId="77777777" w:rsidR="007456F3" w:rsidRDefault="007456F3">
          <w:pPr>
            <w:pStyle w:val="TOC1"/>
            <w:rPr>
              <w:ins w:id="484" w:author="Reales, Jorge" w:date="2016-09-30T15:41:00Z"/>
              <w:rFonts w:eastAsiaTheme="minorEastAsia" w:cstheme="minorBidi"/>
              <w:b w:val="0"/>
              <w:sz w:val="22"/>
              <w:lang w:val="en-US"/>
            </w:rPr>
          </w:pPr>
          <w:ins w:id="485" w:author="Reales, Jorge" w:date="2016-09-30T15:41:00Z">
            <w:r w:rsidRPr="005D7048">
              <w:rPr>
                <w:rStyle w:val="Hyperlink"/>
              </w:rPr>
              <w:fldChar w:fldCharType="begin"/>
            </w:r>
            <w:r w:rsidRPr="005D7048">
              <w:rPr>
                <w:rStyle w:val="Hyperlink"/>
              </w:rPr>
              <w:instrText xml:space="preserve"> </w:instrText>
            </w:r>
            <w:r>
              <w:instrText>HYPERLINK \l "_Toc463013455"</w:instrText>
            </w:r>
            <w:r w:rsidRPr="005D7048">
              <w:rPr>
                <w:rStyle w:val="Hyperlink"/>
              </w:rPr>
              <w:instrText xml:space="preserve"> </w:instrText>
            </w:r>
            <w:r w:rsidRPr="005D7048">
              <w:rPr>
                <w:rStyle w:val="Hyperlink"/>
              </w:rPr>
              <w:fldChar w:fldCharType="separate"/>
            </w:r>
            <w:r w:rsidRPr="005D7048">
              <w:rPr>
                <w:rStyle w:val="Hyperlink"/>
                <w:rFonts w:asciiTheme="majorHAnsi" w:hAnsiTheme="majorHAnsi"/>
              </w:rPr>
              <w:t>11.</w:t>
            </w:r>
            <w:r>
              <w:rPr>
                <w:rFonts w:eastAsiaTheme="minorEastAsia" w:cstheme="minorBidi"/>
                <w:b w:val="0"/>
                <w:sz w:val="22"/>
                <w:lang w:val="en-US"/>
              </w:rPr>
              <w:tab/>
            </w:r>
            <w:r w:rsidRPr="005D7048">
              <w:rPr>
                <w:rStyle w:val="Hyperlink"/>
              </w:rPr>
              <w:t>News page components</w:t>
            </w:r>
            <w:r>
              <w:rPr>
                <w:webHidden/>
              </w:rPr>
              <w:tab/>
            </w:r>
            <w:r>
              <w:rPr>
                <w:webHidden/>
              </w:rPr>
              <w:fldChar w:fldCharType="begin"/>
            </w:r>
            <w:r>
              <w:rPr>
                <w:webHidden/>
              </w:rPr>
              <w:instrText xml:space="preserve"> PAGEREF _Toc463013455 \h </w:instrText>
            </w:r>
          </w:ins>
          <w:r>
            <w:rPr>
              <w:webHidden/>
            </w:rPr>
          </w:r>
          <w:r>
            <w:rPr>
              <w:webHidden/>
            </w:rPr>
            <w:fldChar w:fldCharType="separate"/>
          </w:r>
          <w:ins w:id="486" w:author="Reales, Jorge" w:date="2016-09-30T15:41:00Z">
            <w:r>
              <w:rPr>
                <w:webHidden/>
              </w:rPr>
              <w:t>48</w:t>
            </w:r>
            <w:r>
              <w:rPr>
                <w:webHidden/>
              </w:rPr>
              <w:fldChar w:fldCharType="end"/>
            </w:r>
            <w:r w:rsidRPr="005D7048">
              <w:rPr>
                <w:rStyle w:val="Hyperlink"/>
              </w:rPr>
              <w:fldChar w:fldCharType="end"/>
            </w:r>
          </w:ins>
        </w:p>
        <w:p w14:paraId="7A339472" w14:textId="77777777" w:rsidR="007456F3" w:rsidRDefault="007456F3">
          <w:pPr>
            <w:pStyle w:val="TOC2"/>
            <w:rPr>
              <w:ins w:id="487" w:author="Reales, Jorge" w:date="2016-09-30T15:41:00Z"/>
              <w:rFonts w:asciiTheme="minorHAnsi" w:eastAsiaTheme="minorEastAsia" w:hAnsiTheme="minorHAnsi"/>
              <w:sz w:val="22"/>
              <w:lang w:val="en-US"/>
            </w:rPr>
          </w:pPr>
          <w:ins w:id="488" w:author="Reales, Jorge" w:date="2016-09-30T15:41:00Z">
            <w:r w:rsidRPr="005D7048">
              <w:rPr>
                <w:rStyle w:val="Hyperlink"/>
              </w:rPr>
              <w:fldChar w:fldCharType="begin"/>
            </w:r>
            <w:r w:rsidRPr="005D7048">
              <w:rPr>
                <w:rStyle w:val="Hyperlink"/>
              </w:rPr>
              <w:instrText xml:space="preserve"> </w:instrText>
            </w:r>
            <w:r>
              <w:instrText>HYPERLINK \l "_Toc463013456"</w:instrText>
            </w:r>
            <w:r w:rsidRPr="005D7048">
              <w:rPr>
                <w:rStyle w:val="Hyperlink"/>
              </w:rPr>
              <w:instrText xml:space="preserve"> </w:instrText>
            </w:r>
            <w:r w:rsidRPr="005D7048">
              <w:rPr>
                <w:rStyle w:val="Hyperlink"/>
              </w:rPr>
              <w:fldChar w:fldCharType="separate"/>
            </w:r>
            <w:r w:rsidRPr="005D7048">
              <w:rPr>
                <w:rStyle w:val="Hyperlink"/>
                <w:highlight w:val="yellow"/>
              </w:rPr>
              <w:t>11.1.</w:t>
            </w:r>
            <w:r>
              <w:rPr>
                <w:rFonts w:asciiTheme="minorHAnsi" w:eastAsiaTheme="minorEastAsia" w:hAnsiTheme="minorHAnsi"/>
                <w:sz w:val="22"/>
                <w:lang w:val="en-US"/>
              </w:rPr>
              <w:tab/>
            </w:r>
            <w:r w:rsidRPr="005D7048">
              <w:rPr>
                <w:rStyle w:val="Hyperlink"/>
              </w:rPr>
              <w:t xml:space="preserve">News page functionalities </w:t>
            </w:r>
            <w:r w:rsidRPr="005D7048">
              <w:rPr>
                <w:rStyle w:val="Hyperlink"/>
                <w:highlight w:val="yellow"/>
              </w:rPr>
              <w:t>(needs update)</w:t>
            </w:r>
            <w:r>
              <w:rPr>
                <w:webHidden/>
              </w:rPr>
              <w:tab/>
            </w:r>
            <w:r>
              <w:rPr>
                <w:webHidden/>
              </w:rPr>
              <w:fldChar w:fldCharType="begin"/>
            </w:r>
            <w:r>
              <w:rPr>
                <w:webHidden/>
              </w:rPr>
              <w:instrText xml:space="preserve"> PAGEREF _Toc463013456 \h </w:instrText>
            </w:r>
          </w:ins>
          <w:r>
            <w:rPr>
              <w:webHidden/>
            </w:rPr>
          </w:r>
          <w:r>
            <w:rPr>
              <w:webHidden/>
            </w:rPr>
            <w:fldChar w:fldCharType="separate"/>
          </w:r>
          <w:ins w:id="489" w:author="Reales, Jorge" w:date="2016-09-30T15:41:00Z">
            <w:r>
              <w:rPr>
                <w:webHidden/>
              </w:rPr>
              <w:t>48</w:t>
            </w:r>
            <w:r>
              <w:rPr>
                <w:webHidden/>
              </w:rPr>
              <w:fldChar w:fldCharType="end"/>
            </w:r>
            <w:r w:rsidRPr="005D7048">
              <w:rPr>
                <w:rStyle w:val="Hyperlink"/>
              </w:rPr>
              <w:fldChar w:fldCharType="end"/>
            </w:r>
          </w:ins>
        </w:p>
        <w:p w14:paraId="27D2E528" w14:textId="77777777" w:rsidR="007456F3" w:rsidRDefault="007456F3">
          <w:pPr>
            <w:pStyle w:val="TOC2"/>
            <w:rPr>
              <w:ins w:id="490" w:author="Reales, Jorge" w:date="2016-09-30T15:41:00Z"/>
              <w:rFonts w:asciiTheme="minorHAnsi" w:eastAsiaTheme="minorEastAsia" w:hAnsiTheme="minorHAnsi"/>
              <w:sz w:val="22"/>
              <w:lang w:val="en-US"/>
            </w:rPr>
          </w:pPr>
          <w:ins w:id="491" w:author="Reales, Jorge" w:date="2016-09-30T15:41:00Z">
            <w:r w:rsidRPr="005D7048">
              <w:rPr>
                <w:rStyle w:val="Hyperlink"/>
              </w:rPr>
              <w:fldChar w:fldCharType="begin"/>
            </w:r>
            <w:r w:rsidRPr="005D7048">
              <w:rPr>
                <w:rStyle w:val="Hyperlink"/>
              </w:rPr>
              <w:instrText xml:space="preserve"> </w:instrText>
            </w:r>
            <w:r>
              <w:instrText>HYPERLINK \l "_Toc463013457"</w:instrText>
            </w:r>
            <w:r w:rsidRPr="005D7048">
              <w:rPr>
                <w:rStyle w:val="Hyperlink"/>
              </w:rPr>
              <w:instrText xml:space="preserve"> </w:instrText>
            </w:r>
            <w:r w:rsidRPr="005D7048">
              <w:rPr>
                <w:rStyle w:val="Hyperlink"/>
              </w:rPr>
              <w:fldChar w:fldCharType="separate"/>
            </w:r>
            <w:r w:rsidRPr="005D7048">
              <w:rPr>
                <w:rStyle w:val="Hyperlink"/>
              </w:rPr>
              <w:t>11.2.</w:t>
            </w:r>
            <w:r>
              <w:rPr>
                <w:rFonts w:asciiTheme="minorHAnsi" w:eastAsiaTheme="minorEastAsia" w:hAnsiTheme="minorHAnsi"/>
                <w:sz w:val="22"/>
                <w:lang w:val="en-US"/>
              </w:rPr>
              <w:tab/>
            </w:r>
            <w:r w:rsidRPr="005D7048">
              <w:rPr>
                <w:rStyle w:val="Hyperlink"/>
              </w:rPr>
              <w:t>News navigation</w:t>
            </w:r>
            <w:r>
              <w:rPr>
                <w:webHidden/>
              </w:rPr>
              <w:tab/>
            </w:r>
            <w:r>
              <w:rPr>
                <w:webHidden/>
              </w:rPr>
              <w:fldChar w:fldCharType="begin"/>
            </w:r>
            <w:r>
              <w:rPr>
                <w:webHidden/>
              </w:rPr>
              <w:instrText xml:space="preserve"> PAGEREF _Toc463013457 \h </w:instrText>
            </w:r>
          </w:ins>
          <w:r>
            <w:rPr>
              <w:webHidden/>
            </w:rPr>
          </w:r>
          <w:r>
            <w:rPr>
              <w:webHidden/>
            </w:rPr>
            <w:fldChar w:fldCharType="separate"/>
          </w:r>
          <w:ins w:id="492" w:author="Reales, Jorge" w:date="2016-09-30T15:41:00Z">
            <w:r>
              <w:rPr>
                <w:webHidden/>
              </w:rPr>
              <w:t>49</w:t>
            </w:r>
            <w:r>
              <w:rPr>
                <w:webHidden/>
              </w:rPr>
              <w:fldChar w:fldCharType="end"/>
            </w:r>
            <w:r w:rsidRPr="005D7048">
              <w:rPr>
                <w:rStyle w:val="Hyperlink"/>
              </w:rPr>
              <w:fldChar w:fldCharType="end"/>
            </w:r>
          </w:ins>
        </w:p>
        <w:p w14:paraId="60AE003A" w14:textId="77777777" w:rsidR="007456F3" w:rsidRDefault="007456F3">
          <w:pPr>
            <w:pStyle w:val="TOC1"/>
            <w:rPr>
              <w:ins w:id="493" w:author="Reales, Jorge" w:date="2016-09-30T15:41:00Z"/>
              <w:rFonts w:eastAsiaTheme="minorEastAsia" w:cstheme="minorBidi"/>
              <w:b w:val="0"/>
              <w:sz w:val="22"/>
              <w:lang w:val="en-US"/>
            </w:rPr>
          </w:pPr>
          <w:ins w:id="494" w:author="Reales, Jorge" w:date="2016-09-30T15:41:00Z">
            <w:r w:rsidRPr="005D7048">
              <w:rPr>
                <w:rStyle w:val="Hyperlink"/>
              </w:rPr>
              <w:fldChar w:fldCharType="begin"/>
            </w:r>
            <w:r w:rsidRPr="005D7048">
              <w:rPr>
                <w:rStyle w:val="Hyperlink"/>
              </w:rPr>
              <w:instrText xml:space="preserve"> </w:instrText>
            </w:r>
            <w:r>
              <w:instrText>HYPERLINK \l "_Toc463013458"</w:instrText>
            </w:r>
            <w:r w:rsidRPr="005D7048">
              <w:rPr>
                <w:rStyle w:val="Hyperlink"/>
              </w:rPr>
              <w:instrText xml:space="preserve"> </w:instrText>
            </w:r>
            <w:r w:rsidRPr="005D7048">
              <w:rPr>
                <w:rStyle w:val="Hyperlink"/>
              </w:rPr>
              <w:fldChar w:fldCharType="separate"/>
            </w:r>
            <w:r w:rsidRPr="005D7048">
              <w:rPr>
                <w:rStyle w:val="Hyperlink"/>
                <w:rFonts w:asciiTheme="majorHAnsi" w:hAnsiTheme="majorHAnsi"/>
              </w:rPr>
              <w:t>12.</w:t>
            </w:r>
            <w:r>
              <w:rPr>
                <w:rFonts w:eastAsiaTheme="minorEastAsia" w:cstheme="minorBidi"/>
                <w:b w:val="0"/>
                <w:sz w:val="22"/>
                <w:lang w:val="en-US"/>
              </w:rPr>
              <w:tab/>
            </w:r>
            <w:r w:rsidRPr="005D7048">
              <w:rPr>
                <w:rStyle w:val="Hyperlink"/>
              </w:rPr>
              <w:t>Settings page components</w:t>
            </w:r>
            <w:r>
              <w:rPr>
                <w:webHidden/>
              </w:rPr>
              <w:tab/>
            </w:r>
            <w:r>
              <w:rPr>
                <w:webHidden/>
              </w:rPr>
              <w:fldChar w:fldCharType="begin"/>
            </w:r>
            <w:r>
              <w:rPr>
                <w:webHidden/>
              </w:rPr>
              <w:instrText xml:space="preserve"> PAGEREF _Toc463013458 \h </w:instrText>
            </w:r>
          </w:ins>
          <w:r>
            <w:rPr>
              <w:webHidden/>
            </w:rPr>
          </w:r>
          <w:r>
            <w:rPr>
              <w:webHidden/>
            </w:rPr>
            <w:fldChar w:fldCharType="separate"/>
          </w:r>
          <w:ins w:id="495" w:author="Reales, Jorge" w:date="2016-09-30T15:41:00Z">
            <w:r>
              <w:rPr>
                <w:webHidden/>
              </w:rPr>
              <w:t>49</w:t>
            </w:r>
            <w:r>
              <w:rPr>
                <w:webHidden/>
              </w:rPr>
              <w:fldChar w:fldCharType="end"/>
            </w:r>
            <w:r w:rsidRPr="005D7048">
              <w:rPr>
                <w:rStyle w:val="Hyperlink"/>
              </w:rPr>
              <w:fldChar w:fldCharType="end"/>
            </w:r>
          </w:ins>
        </w:p>
        <w:p w14:paraId="0E4BA2F7" w14:textId="77777777" w:rsidR="007456F3" w:rsidRDefault="007456F3">
          <w:pPr>
            <w:pStyle w:val="TOC2"/>
            <w:rPr>
              <w:ins w:id="496" w:author="Reales, Jorge" w:date="2016-09-30T15:41:00Z"/>
              <w:rFonts w:asciiTheme="minorHAnsi" w:eastAsiaTheme="minorEastAsia" w:hAnsiTheme="minorHAnsi"/>
              <w:sz w:val="22"/>
              <w:lang w:val="en-US"/>
            </w:rPr>
          </w:pPr>
          <w:ins w:id="497" w:author="Reales, Jorge" w:date="2016-09-30T15:41:00Z">
            <w:r w:rsidRPr="005D7048">
              <w:rPr>
                <w:rStyle w:val="Hyperlink"/>
              </w:rPr>
              <w:fldChar w:fldCharType="begin"/>
            </w:r>
            <w:r w:rsidRPr="005D7048">
              <w:rPr>
                <w:rStyle w:val="Hyperlink"/>
              </w:rPr>
              <w:instrText xml:space="preserve"> </w:instrText>
            </w:r>
            <w:r>
              <w:instrText>HYPERLINK \l "_Toc463013459"</w:instrText>
            </w:r>
            <w:r w:rsidRPr="005D7048">
              <w:rPr>
                <w:rStyle w:val="Hyperlink"/>
              </w:rPr>
              <w:instrText xml:space="preserve"> </w:instrText>
            </w:r>
            <w:r w:rsidRPr="005D7048">
              <w:rPr>
                <w:rStyle w:val="Hyperlink"/>
              </w:rPr>
              <w:fldChar w:fldCharType="separate"/>
            </w:r>
            <w:r w:rsidRPr="005D7048">
              <w:rPr>
                <w:rStyle w:val="Hyperlink"/>
              </w:rPr>
              <w:t>12.1.</w:t>
            </w:r>
            <w:r>
              <w:rPr>
                <w:rFonts w:asciiTheme="minorHAnsi" w:eastAsiaTheme="minorEastAsia" w:hAnsiTheme="minorHAnsi"/>
                <w:sz w:val="22"/>
                <w:lang w:val="en-US"/>
              </w:rPr>
              <w:tab/>
            </w:r>
            <w:r w:rsidRPr="005D7048">
              <w:rPr>
                <w:rStyle w:val="Hyperlink"/>
              </w:rPr>
              <w:t>User news settings modal</w:t>
            </w:r>
            <w:r>
              <w:rPr>
                <w:webHidden/>
              </w:rPr>
              <w:tab/>
            </w:r>
            <w:r>
              <w:rPr>
                <w:webHidden/>
              </w:rPr>
              <w:fldChar w:fldCharType="begin"/>
            </w:r>
            <w:r>
              <w:rPr>
                <w:webHidden/>
              </w:rPr>
              <w:instrText xml:space="preserve"> PAGEREF _Toc463013459 \h </w:instrText>
            </w:r>
          </w:ins>
          <w:r>
            <w:rPr>
              <w:webHidden/>
            </w:rPr>
          </w:r>
          <w:r>
            <w:rPr>
              <w:webHidden/>
            </w:rPr>
            <w:fldChar w:fldCharType="separate"/>
          </w:r>
          <w:ins w:id="498" w:author="Reales, Jorge" w:date="2016-09-30T15:41:00Z">
            <w:r>
              <w:rPr>
                <w:webHidden/>
              </w:rPr>
              <w:t>49</w:t>
            </w:r>
            <w:r>
              <w:rPr>
                <w:webHidden/>
              </w:rPr>
              <w:fldChar w:fldCharType="end"/>
            </w:r>
            <w:r w:rsidRPr="005D7048">
              <w:rPr>
                <w:rStyle w:val="Hyperlink"/>
              </w:rPr>
              <w:fldChar w:fldCharType="end"/>
            </w:r>
          </w:ins>
        </w:p>
        <w:p w14:paraId="06B794CE" w14:textId="77777777" w:rsidR="007456F3" w:rsidRDefault="007456F3">
          <w:pPr>
            <w:pStyle w:val="TOC2"/>
            <w:rPr>
              <w:ins w:id="499" w:author="Reales, Jorge" w:date="2016-09-30T15:41:00Z"/>
              <w:rFonts w:asciiTheme="minorHAnsi" w:eastAsiaTheme="minorEastAsia" w:hAnsiTheme="minorHAnsi"/>
              <w:sz w:val="22"/>
              <w:lang w:val="en-US"/>
            </w:rPr>
          </w:pPr>
          <w:ins w:id="500" w:author="Reales, Jorge" w:date="2016-09-30T15:41:00Z">
            <w:r w:rsidRPr="005D7048">
              <w:rPr>
                <w:rStyle w:val="Hyperlink"/>
              </w:rPr>
              <w:fldChar w:fldCharType="begin"/>
            </w:r>
            <w:r w:rsidRPr="005D7048">
              <w:rPr>
                <w:rStyle w:val="Hyperlink"/>
              </w:rPr>
              <w:instrText xml:space="preserve"> </w:instrText>
            </w:r>
            <w:r>
              <w:instrText>HYPERLINK \l "_Toc463013460"</w:instrText>
            </w:r>
            <w:r w:rsidRPr="005D7048">
              <w:rPr>
                <w:rStyle w:val="Hyperlink"/>
              </w:rPr>
              <w:instrText xml:space="preserve"> </w:instrText>
            </w:r>
            <w:r w:rsidRPr="005D7048">
              <w:rPr>
                <w:rStyle w:val="Hyperlink"/>
              </w:rPr>
              <w:fldChar w:fldCharType="separate"/>
            </w:r>
            <w:r w:rsidRPr="005D7048">
              <w:rPr>
                <w:rStyle w:val="Hyperlink"/>
              </w:rPr>
              <w:t>12.2.</w:t>
            </w:r>
            <w:r>
              <w:rPr>
                <w:rFonts w:asciiTheme="minorHAnsi" w:eastAsiaTheme="minorEastAsia" w:hAnsiTheme="minorHAnsi"/>
                <w:sz w:val="22"/>
                <w:lang w:val="en-US"/>
              </w:rPr>
              <w:tab/>
            </w:r>
            <w:r w:rsidRPr="005D7048">
              <w:rPr>
                <w:rStyle w:val="Hyperlink"/>
              </w:rPr>
              <w:t>User settings Profile</w:t>
            </w:r>
            <w:r>
              <w:rPr>
                <w:webHidden/>
              </w:rPr>
              <w:tab/>
            </w:r>
            <w:r>
              <w:rPr>
                <w:webHidden/>
              </w:rPr>
              <w:fldChar w:fldCharType="begin"/>
            </w:r>
            <w:r>
              <w:rPr>
                <w:webHidden/>
              </w:rPr>
              <w:instrText xml:space="preserve"> PAGEREF _Toc463013460 \h </w:instrText>
            </w:r>
          </w:ins>
          <w:r>
            <w:rPr>
              <w:webHidden/>
            </w:rPr>
          </w:r>
          <w:r>
            <w:rPr>
              <w:webHidden/>
            </w:rPr>
            <w:fldChar w:fldCharType="separate"/>
          </w:r>
          <w:ins w:id="501" w:author="Reales, Jorge" w:date="2016-09-30T15:41:00Z">
            <w:r>
              <w:rPr>
                <w:webHidden/>
              </w:rPr>
              <w:t>51</w:t>
            </w:r>
            <w:r>
              <w:rPr>
                <w:webHidden/>
              </w:rPr>
              <w:fldChar w:fldCharType="end"/>
            </w:r>
            <w:r w:rsidRPr="005D7048">
              <w:rPr>
                <w:rStyle w:val="Hyperlink"/>
              </w:rPr>
              <w:fldChar w:fldCharType="end"/>
            </w:r>
          </w:ins>
        </w:p>
        <w:p w14:paraId="4BD469B8" w14:textId="77777777" w:rsidR="007456F3" w:rsidRDefault="007456F3">
          <w:pPr>
            <w:pStyle w:val="TOC2"/>
            <w:rPr>
              <w:ins w:id="502" w:author="Reales, Jorge" w:date="2016-09-30T15:41:00Z"/>
              <w:rFonts w:asciiTheme="minorHAnsi" w:eastAsiaTheme="minorEastAsia" w:hAnsiTheme="minorHAnsi"/>
              <w:sz w:val="22"/>
              <w:lang w:val="en-US"/>
            </w:rPr>
          </w:pPr>
          <w:ins w:id="503" w:author="Reales, Jorge" w:date="2016-09-30T15:41:00Z">
            <w:r w:rsidRPr="005D7048">
              <w:rPr>
                <w:rStyle w:val="Hyperlink"/>
              </w:rPr>
              <w:fldChar w:fldCharType="begin"/>
            </w:r>
            <w:r w:rsidRPr="005D7048">
              <w:rPr>
                <w:rStyle w:val="Hyperlink"/>
              </w:rPr>
              <w:instrText xml:space="preserve"> </w:instrText>
            </w:r>
            <w:r>
              <w:instrText>HYPERLINK \l "_Toc463013461"</w:instrText>
            </w:r>
            <w:r w:rsidRPr="005D7048">
              <w:rPr>
                <w:rStyle w:val="Hyperlink"/>
              </w:rPr>
              <w:instrText xml:space="preserve"> </w:instrText>
            </w:r>
            <w:r w:rsidRPr="005D7048">
              <w:rPr>
                <w:rStyle w:val="Hyperlink"/>
              </w:rPr>
              <w:fldChar w:fldCharType="separate"/>
            </w:r>
            <w:r w:rsidRPr="005D7048">
              <w:rPr>
                <w:rStyle w:val="Hyperlink"/>
              </w:rPr>
              <w:t>12.3.</w:t>
            </w:r>
            <w:r>
              <w:rPr>
                <w:rFonts w:asciiTheme="minorHAnsi" w:eastAsiaTheme="minorEastAsia" w:hAnsiTheme="minorHAnsi"/>
                <w:sz w:val="22"/>
                <w:lang w:val="en-US"/>
              </w:rPr>
              <w:tab/>
            </w:r>
            <w:r w:rsidRPr="005D7048">
              <w:rPr>
                <w:rStyle w:val="Hyperlink"/>
              </w:rPr>
              <w:t>User settings Expertise</w:t>
            </w:r>
            <w:r>
              <w:rPr>
                <w:webHidden/>
              </w:rPr>
              <w:tab/>
            </w:r>
            <w:r>
              <w:rPr>
                <w:webHidden/>
              </w:rPr>
              <w:fldChar w:fldCharType="begin"/>
            </w:r>
            <w:r>
              <w:rPr>
                <w:webHidden/>
              </w:rPr>
              <w:instrText xml:space="preserve"> PAGEREF _Toc463013461 \h </w:instrText>
            </w:r>
          </w:ins>
          <w:r>
            <w:rPr>
              <w:webHidden/>
            </w:rPr>
          </w:r>
          <w:r>
            <w:rPr>
              <w:webHidden/>
            </w:rPr>
            <w:fldChar w:fldCharType="separate"/>
          </w:r>
          <w:ins w:id="504" w:author="Reales, Jorge" w:date="2016-09-30T15:41:00Z">
            <w:r>
              <w:rPr>
                <w:webHidden/>
              </w:rPr>
              <w:t>51</w:t>
            </w:r>
            <w:r>
              <w:rPr>
                <w:webHidden/>
              </w:rPr>
              <w:fldChar w:fldCharType="end"/>
            </w:r>
            <w:r w:rsidRPr="005D7048">
              <w:rPr>
                <w:rStyle w:val="Hyperlink"/>
              </w:rPr>
              <w:fldChar w:fldCharType="end"/>
            </w:r>
          </w:ins>
        </w:p>
        <w:p w14:paraId="2EE88B3E" w14:textId="77777777" w:rsidR="007456F3" w:rsidRDefault="007456F3">
          <w:pPr>
            <w:pStyle w:val="TOC2"/>
            <w:rPr>
              <w:ins w:id="505" w:author="Reales, Jorge" w:date="2016-09-30T15:41:00Z"/>
              <w:rFonts w:asciiTheme="minorHAnsi" w:eastAsiaTheme="minorEastAsia" w:hAnsiTheme="minorHAnsi"/>
              <w:sz w:val="22"/>
              <w:lang w:val="en-US"/>
            </w:rPr>
          </w:pPr>
          <w:ins w:id="506" w:author="Reales, Jorge" w:date="2016-09-30T15:41:00Z">
            <w:r w:rsidRPr="005D7048">
              <w:rPr>
                <w:rStyle w:val="Hyperlink"/>
              </w:rPr>
              <w:fldChar w:fldCharType="begin"/>
            </w:r>
            <w:r w:rsidRPr="005D7048">
              <w:rPr>
                <w:rStyle w:val="Hyperlink"/>
              </w:rPr>
              <w:instrText xml:space="preserve"> </w:instrText>
            </w:r>
            <w:r>
              <w:instrText>HYPERLINK \l "_Toc463013462"</w:instrText>
            </w:r>
            <w:r w:rsidRPr="005D7048">
              <w:rPr>
                <w:rStyle w:val="Hyperlink"/>
              </w:rPr>
              <w:instrText xml:space="preserve"> </w:instrText>
            </w:r>
            <w:r w:rsidRPr="005D7048">
              <w:rPr>
                <w:rStyle w:val="Hyperlink"/>
              </w:rPr>
              <w:fldChar w:fldCharType="separate"/>
            </w:r>
            <w:r w:rsidRPr="005D7048">
              <w:rPr>
                <w:rStyle w:val="Hyperlink"/>
              </w:rPr>
              <w:t>12.4.</w:t>
            </w:r>
            <w:r>
              <w:rPr>
                <w:rFonts w:asciiTheme="minorHAnsi" w:eastAsiaTheme="minorEastAsia" w:hAnsiTheme="minorHAnsi"/>
                <w:sz w:val="22"/>
                <w:lang w:val="en-US"/>
              </w:rPr>
              <w:tab/>
            </w:r>
            <w:r w:rsidRPr="005D7048">
              <w:rPr>
                <w:rStyle w:val="Hyperlink"/>
              </w:rPr>
              <w:t>User settings News</w:t>
            </w:r>
            <w:r>
              <w:rPr>
                <w:webHidden/>
              </w:rPr>
              <w:tab/>
            </w:r>
            <w:r>
              <w:rPr>
                <w:webHidden/>
              </w:rPr>
              <w:fldChar w:fldCharType="begin"/>
            </w:r>
            <w:r>
              <w:rPr>
                <w:webHidden/>
              </w:rPr>
              <w:instrText xml:space="preserve"> PAGEREF _Toc463013462 \h </w:instrText>
            </w:r>
          </w:ins>
          <w:r>
            <w:rPr>
              <w:webHidden/>
            </w:rPr>
          </w:r>
          <w:r>
            <w:rPr>
              <w:webHidden/>
            </w:rPr>
            <w:fldChar w:fldCharType="separate"/>
          </w:r>
          <w:ins w:id="507" w:author="Reales, Jorge" w:date="2016-09-30T15:41:00Z">
            <w:r>
              <w:rPr>
                <w:webHidden/>
              </w:rPr>
              <w:t>52</w:t>
            </w:r>
            <w:r>
              <w:rPr>
                <w:webHidden/>
              </w:rPr>
              <w:fldChar w:fldCharType="end"/>
            </w:r>
            <w:r w:rsidRPr="005D7048">
              <w:rPr>
                <w:rStyle w:val="Hyperlink"/>
              </w:rPr>
              <w:fldChar w:fldCharType="end"/>
            </w:r>
          </w:ins>
        </w:p>
        <w:p w14:paraId="2A32835F" w14:textId="77777777" w:rsidR="007456F3" w:rsidRDefault="007456F3">
          <w:pPr>
            <w:pStyle w:val="TOC2"/>
            <w:rPr>
              <w:ins w:id="508" w:author="Reales, Jorge" w:date="2016-09-30T15:41:00Z"/>
              <w:rFonts w:asciiTheme="minorHAnsi" w:eastAsiaTheme="minorEastAsia" w:hAnsiTheme="minorHAnsi"/>
              <w:sz w:val="22"/>
              <w:lang w:val="en-US"/>
            </w:rPr>
          </w:pPr>
          <w:ins w:id="509" w:author="Reales, Jorge" w:date="2016-09-30T15:41:00Z">
            <w:r w:rsidRPr="005D7048">
              <w:rPr>
                <w:rStyle w:val="Hyperlink"/>
              </w:rPr>
              <w:fldChar w:fldCharType="begin"/>
            </w:r>
            <w:r w:rsidRPr="005D7048">
              <w:rPr>
                <w:rStyle w:val="Hyperlink"/>
              </w:rPr>
              <w:instrText xml:space="preserve"> </w:instrText>
            </w:r>
            <w:r>
              <w:instrText>HYPERLINK \l "_Toc463013463"</w:instrText>
            </w:r>
            <w:r w:rsidRPr="005D7048">
              <w:rPr>
                <w:rStyle w:val="Hyperlink"/>
              </w:rPr>
              <w:instrText xml:space="preserve"> </w:instrText>
            </w:r>
            <w:r w:rsidRPr="005D7048">
              <w:rPr>
                <w:rStyle w:val="Hyperlink"/>
              </w:rPr>
              <w:fldChar w:fldCharType="separate"/>
            </w:r>
            <w:r w:rsidRPr="005D7048">
              <w:rPr>
                <w:rStyle w:val="Hyperlink"/>
              </w:rPr>
              <w:t>12.5.</w:t>
            </w:r>
            <w:r>
              <w:rPr>
                <w:rFonts w:asciiTheme="minorHAnsi" w:eastAsiaTheme="minorEastAsia" w:hAnsiTheme="minorHAnsi"/>
                <w:sz w:val="22"/>
                <w:lang w:val="en-US"/>
              </w:rPr>
              <w:tab/>
            </w:r>
            <w:r w:rsidRPr="005D7048">
              <w:rPr>
                <w:rStyle w:val="Hyperlink"/>
              </w:rPr>
              <w:t>User settings Notifications</w:t>
            </w:r>
            <w:r>
              <w:rPr>
                <w:webHidden/>
              </w:rPr>
              <w:tab/>
            </w:r>
            <w:r>
              <w:rPr>
                <w:webHidden/>
              </w:rPr>
              <w:fldChar w:fldCharType="begin"/>
            </w:r>
            <w:r>
              <w:rPr>
                <w:webHidden/>
              </w:rPr>
              <w:instrText xml:space="preserve"> PAGEREF _Toc463013463 \h </w:instrText>
            </w:r>
          </w:ins>
          <w:r>
            <w:rPr>
              <w:webHidden/>
            </w:rPr>
          </w:r>
          <w:r>
            <w:rPr>
              <w:webHidden/>
            </w:rPr>
            <w:fldChar w:fldCharType="separate"/>
          </w:r>
          <w:ins w:id="510" w:author="Reales, Jorge" w:date="2016-09-30T15:41:00Z">
            <w:r>
              <w:rPr>
                <w:webHidden/>
              </w:rPr>
              <w:t>53</w:t>
            </w:r>
            <w:r>
              <w:rPr>
                <w:webHidden/>
              </w:rPr>
              <w:fldChar w:fldCharType="end"/>
            </w:r>
            <w:r w:rsidRPr="005D7048">
              <w:rPr>
                <w:rStyle w:val="Hyperlink"/>
              </w:rPr>
              <w:fldChar w:fldCharType="end"/>
            </w:r>
          </w:ins>
        </w:p>
        <w:p w14:paraId="6EE68FAD" w14:textId="77777777" w:rsidR="007456F3" w:rsidRDefault="007456F3">
          <w:pPr>
            <w:pStyle w:val="TOC2"/>
            <w:rPr>
              <w:ins w:id="511" w:author="Reales, Jorge" w:date="2016-09-30T15:41:00Z"/>
              <w:rFonts w:asciiTheme="minorHAnsi" w:eastAsiaTheme="minorEastAsia" w:hAnsiTheme="minorHAnsi"/>
              <w:sz w:val="22"/>
              <w:lang w:val="en-US"/>
            </w:rPr>
          </w:pPr>
          <w:ins w:id="512" w:author="Reales, Jorge" w:date="2016-09-30T15:41:00Z">
            <w:r w:rsidRPr="005D7048">
              <w:rPr>
                <w:rStyle w:val="Hyperlink"/>
              </w:rPr>
              <w:fldChar w:fldCharType="begin"/>
            </w:r>
            <w:r w:rsidRPr="005D7048">
              <w:rPr>
                <w:rStyle w:val="Hyperlink"/>
              </w:rPr>
              <w:instrText xml:space="preserve"> </w:instrText>
            </w:r>
            <w:r>
              <w:instrText>HYPERLINK \l "_Toc463013464"</w:instrText>
            </w:r>
            <w:r w:rsidRPr="005D7048">
              <w:rPr>
                <w:rStyle w:val="Hyperlink"/>
              </w:rPr>
              <w:instrText xml:space="preserve"> </w:instrText>
            </w:r>
            <w:r w:rsidRPr="005D7048">
              <w:rPr>
                <w:rStyle w:val="Hyperlink"/>
              </w:rPr>
              <w:fldChar w:fldCharType="separate"/>
            </w:r>
            <w:r w:rsidRPr="005D7048">
              <w:rPr>
                <w:rStyle w:val="Hyperlink"/>
              </w:rPr>
              <w:t>12.6.</w:t>
            </w:r>
            <w:r>
              <w:rPr>
                <w:rFonts w:asciiTheme="minorHAnsi" w:eastAsiaTheme="minorEastAsia" w:hAnsiTheme="minorHAnsi"/>
                <w:sz w:val="22"/>
                <w:lang w:val="en-US"/>
              </w:rPr>
              <w:tab/>
            </w:r>
            <w:r w:rsidRPr="005D7048">
              <w:rPr>
                <w:rStyle w:val="Hyperlink"/>
              </w:rPr>
              <w:t>User settings Colleagues</w:t>
            </w:r>
            <w:r>
              <w:rPr>
                <w:webHidden/>
              </w:rPr>
              <w:tab/>
            </w:r>
            <w:r>
              <w:rPr>
                <w:webHidden/>
              </w:rPr>
              <w:fldChar w:fldCharType="begin"/>
            </w:r>
            <w:r>
              <w:rPr>
                <w:webHidden/>
              </w:rPr>
              <w:instrText xml:space="preserve"> PAGEREF _Toc463013464 \h </w:instrText>
            </w:r>
          </w:ins>
          <w:r>
            <w:rPr>
              <w:webHidden/>
            </w:rPr>
          </w:r>
          <w:r>
            <w:rPr>
              <w:webHidden/>
            </w:rPr>
            <w:fldChar w:fldCharType="separate"/>
          </w:r>
          <w:ins w:id="513" w:author="Reales, Jorge" w:date="2016-09-30T15:41:00Z">
            <w:r>
              <w:rPr>
                <w:webHidden/>
              </w:rPr>
              <w:t>54</w:t>
            </w:r>
            <w:r>
              <w:rPr>
                <w:webHidden/>
              </w:rPr>
              <w:fldChar w:fldCharType="end"/>
            </w:r>
            <w:r w:rsidRPr="005D7048">
              <w:rPr>
                <w:rStyle w:val="Hyperlink"/>
              </w:rPr>
              <w:fldChar w:fldCharType="end"/>
            </w:r>
          </w:ins>
        </w:p>
        <w:p w14:paraId="1E22DA95" w14:textId="77777777" w:rsidR="007456F3" w:rsidRDefault="007456F3">
          <w:pPr>
            <w:pStyle w:val="TOC1"/>
            <w:rPr>
              <w:ins w:id="514" w:author="Reales, Jorge" w:date="2016-09-30T15:41:00Z"/>
              <w:rFonts w:eastAsiaTheme="minorEastAsia" w:cstheme="minorBidi"/>
              <w:b w:val="0"/>
              <w:sz w:val="22"/>
              <w:lang w:val="en-US"/>
            </w:rPr>
          </w:pPr>
          <w:ins w:id="515" w:author="Reales, Jorge" w:date="2016-09-30T15:41:00Z">
            <w:r w:rsidRPr="005D7048">
              <w:rPr>
                <w:rStyle w:val="Hyperlink"/>
              </w:rPr>
              <w:fldChar w:fldCharType="begin"/>
            </w:r>
            <w:r w:rsidRPr="005D7048">
              <w:rPr>
                <w:rStyle w:val="Hyperlink"/>
              </w:rPr>
              <w:instrText xml:space="preserve"> </w:instrText>
            </w:r>
            <w:r>
              <w:instrText>HYPERLINK \l "_Toc463013465"</w:instrText>
            </w:r>
            <w:r w:rsidRPr="005D7048">
              <w:rPr>
                <w:rStyle w:val="Hyperlink"/>
              </w:rPr>
              <w:instrText xml:space="preserve"> </w:instrText>
            </w:r>
            <w:r w:rsidRPr="005D7048">
              <w:rPr>
                <w:rStyle w:val="Hyperlink"/>
              </w:rPr>
              <w:fldChar w:fldCharType="separate"/>
            </w:r>
            <w:r w:rsidRPr="005D7048">
              <w:rPr>
                <w:rStyle w:val="Hyperlink"/>
                <w:rFonts w:asciiTheme="majorHAnsi" w:hAnsiTheme="majorHAnsi"/>
              </w:rPr>
              <w:t>13.</w:t>
            </w:r>
            <w:r>
              <w:rPr>
                <w:rFonts w:eastAsiaTheme="minorEastAsia" w:cstheme="minorBidi"/>
                <w:b w:val="0"/>
                <w:sz w:val="22"/>
                <w:lang w:val="en-US"/>
              </w:rPr>
              <w:tab/>
            </w:r>
            <w:r w:rsidRPr="005D7048">
              <w:rPr>
                <w:rStyle w:val="Hyperlink"/>
              </w:rPr>
              <w:t>Onboarding page components</w:t>
            </w:r>
            <w:r>
              <w:rPr>
                <w:webHidden/>
              </w:rPr>
              <w:tab/>
            </w:r>
            <w:r>
              <w:rPr>
                <w:webHidden/>
              </w:rPr>
              <w:fldChar w:fldCharType="begin"/>
            </w:r>
            <w:r>
              <w:rPr>
                <w:webHidden/>
              </w:rPr>
              <w:instrText xml:space="preserve"> PAGEREF _Toc463013465 \h </w:instrText>
            </w:r>
          </w:ins>
          <w:r>
            <w:rPr>
              <w:webHidden/>
            </w:rPr>
          </w:r>
          <w:r>
            <w:rPr>
              <w:webHidden/>
            </w:rPr>
            <w:fldChar w:fldCharType="separate"/>
          </w:r>
          <w:ins w:id="516" w:author="Reales, Jorge" w:date="2016-09-30T15:41:00Z">
            <w:r>
              <w:rPr>
                <w:webHidden/>
              </w:rPr>
              <w:t>55</w:t>
            </w:r>
            <w:r>
              <w:rPr>
                <w:webHidden/>
              </w:rPr>
              <w:fldChar w:fldCharType="end"/>
            </w:r>
            <w:r w:rsidRPr="005D7048">
              <w:rPr>
                <w:rStyle w:val="Hyperlink"/>
              </w:rPr>
              <w:fldChar w:fldCharType="end"/>
            </w:r>
          </w:ins>
        </w:p>
        <w:p w14:paraId="3A284DFC" w14:textId="77777777" w:rsidR="007456F3" w:rsidRDefault="007456F3">
          <w:pPr>
            <w:pStyle w:val="TOC2"/>
            <w:rPr>
              <w:ins w:id="517" w:author="Reales, Jorge" w:date="2016-09-30T15:41:00Z"/>
              <w:rFonts w:asciiTheme="minorHAnsi" w:eastAsiaTheme="minorEastAsia" w:hAnsiTheme="minorHAnsi"/>
              <w:sz w:val="22"/>
              <w:lang w:val="en-US"/>
            </w:rPr>
          </w:pPr>
          <w:ins w:id="518" w:author="Reales, Jorge" w:date="2016-09-30T15:41:00Z">
            <w:r w:rsidRPr="005D7048">
              <w:rPr>
                <w:rStyle w:val="Hyperlink"/>
              </w:rPr>
              <w:fldChar w:fldCharType="begin"/>
            </w:r>
            <w:r w:rsidRPr="005D7048">
              <w:rPr>
                <w:rStyle w:val="Hyperlink"/>
              </w:rPr>
              <w:instrText xml:space="preserve"> </w:instrText>
            </w:r>
            <w:r>
              <w:instrText>HYPERLINK \l "_Toc463013466"</w:instrText>
            </w:r>
            <w:r w:rsidRPr="005D7048">
              <w:rPr>
                <w:rStyle w:val="Hyperlink"/>
              </w:rPr>
              <w:instrText xml:space="preserve"> </w:instrText>
            </w:r>
            <w:r w:rsidRPr="005D7048">
              <w:rPr>
                <w:rStyle w:val="Hyperlink"/>
              </w:rPr>
              <w:fldChar w:fldCharType="separate"/>
            </w:r>
            <w:r w:rsidRPr="005D7048">
              <w:rPr>
                <w:rStyle w:val="Hyperlink"/>
              </w:rPr>
              <w:t>13.1.</w:t>
            </w:r>
            <w:r>
              <w:rPr>
                <w:rFonts w:asciiTheme="minorHAnsi" w:eastAsiaTheme="minorEastAsia" w:hAnsiTheme="minorHAnsi"/>
                <w:sz w:val="22"/>
                <w:lang w:val="en-US"/>
              </w:rPr>
              <w:tab/>
            </w:r>
            <w:r w:rsidRPr="005D7048">
              <w:rPr>
                <w:rStyle w:val="Hyperlink"/>
              </w:rPr>
              <w:t>Login page</w:t>
            </w:r>
            <w:r>
              <w:rPr>
                <w:webHidden/>
              </w:rPr>
              <w:tab/>
            </w:r>
            <w:r>
              <w:rPr>
                <w:webHidden/>
              </w:rPr>
              <w:fldChar w:fldCharType="begin"/>
            </w:r>
            <w:r>
              <w:rPr>
                <w:webHidden/>
              </w:rPr>
              <w:instrText xml:space="preserve"> PAGEREF _Toc463013466 \h </w:instrText>
            </w:r>
          </w:ins>
          <w:r>
            <w:rPr>
              <w:webHidden/>
            </w:rPr>
          </w:r>
          <w:r>
            <w:rPr>
              <w:webHidden/>
            </w:rPr>
            <w:fldChar w:fldCharType="separate"/>
          </w:r>
          <w:ins w:id="519" w:author="Reales, Jorge" w:date="2016-09-30T15:41:00Z">
            <w:r>
              <w:rPr>
                <w:webHidden/>
              </w:rPr>
              <w:t>55</w:t>
            </w:r>
            <w:r>
              <w:rPr>
                <w:webHidden/>
              </w:rPr>
              <w:fldChar w:fldCharType="end"/>
            </w:r>
            <w:r w:rsidRPr="005D7048">
              <w:rPr>
                <w:rStyle w:val="Hyperlink"/>
              </w:rPr>
              <w:fldChar w:fldCharType="end"/>
            </w:r>
          </w:ins>
        </w:p>
        <w:p w14:paraId="37449DCE" w14:textId="77777777" w:rsidR="007456F3" w:rsidRDefault="007456F3">
          <w:pPr>
            <w:pStyle w:val="TOC2"/>
            <w:rPr>
              <w:ins w:id="520" w:author="Reales, Jorge" w:date="2016-09-30T15:41:00Z"/>
              <w:rFonts w:asciiTheme="minorHAnsi" w:eastAsiaTheme="minorEastAsia" w:hAnsiTheme="minorHAnsi"/>
              <w:sz w:val="22"/>
              <w:lang w:val="en-US"/>
            </w:rPr>
          </w:pPr>
          <w:ins w:id="521" w:author="Reales, Jorge" w:date="2016-09-30T15:41:00Z">
            <w:r w:rsidRPr="005D7048">
              <w:rPr>
                <w:rStyle w:val="Hyperlink"/>
              </w:rPr>
              <w:fldChar w:fldCharType="begin"/>
            </w:r>
            <w:r w:rsidRPr="005D7048">
              <w:rPr>
                <w:rStyle w:val="Hyperlink"/>
              </w:rPr>
              <w:instrText xml:space="preserve"> </w:instrText>
            </w:r>
            <w:r>
              <w:instrText>HYPERLINK \l "_Toc463013467"</w:instrText>
            </w:r>
            <w:r w:rsidRPr="005D7048">
              <w:rPr>
                <w:rStyle w:val="Hyperlink"/>
              </w:rPr>
              <w:instrText xml:space="preserve"> </w:instrText>
            </w:r>
            <w:r w:rsidRPr="005D7048">
              <w:rPr>
                <w:rStyle w:val="Hyperlink"/>
              </w:rPr>
              <w:fldChar w:fldCharType="separate"/>
            </w:r>
            <w:r w:rsidRPr="005D7048">
              <w:rPr>
                <w:rStyle w:val="Hyperlink"/>
              </w:rPr>
              <w:t>13.2.</w:t>
            </w:r>
            <w:r>
              <w:rPr>
                <w:rFonts w:asciiTheme="minorHAnsi" w:eastAsiaTheme="minorEastAsia" w:hAnsiTheme="minorHAnsi"/>
                <w:sz w:val="22"/>
                <w:lang w:val="en-US"/>
              </w:rPr>
              <w:tab/>
            </w:r>
            <w:r w:rsidRPr="005D7048">
              <w:rPr>
                <w:rStyle w:val="Hyperlink"/>
              </w:rPr>
              <w:t>Onboarding page</w:t>
            </w:r>
            <w:r>
              <w:rPr>
                <w:webHidden/>
              </w:rPr>
              <w:tab/>
            </w:r>
            <w:r>
              <w:rPr>
                <w:webHidden/>
              </w:rPr>
              <w:fldChar w:fldCharType="begin"/>
            </w:r>
            <w:r>
              <w:rPr>
                <w:webHidden/>
              </w:rPr>
              <w:instrText xml:space="preserve"> PAGEREF _Toc463013467 \h </w:instrText>
            </w:r>
          </w:ins>
          <w:r>
            <w:rPr>
              <w:webHidden/>
            </w:rPr>
          </w:r>
          <w:r>
            <w:rPr>
              <w:webHidden/>
            </w:rPr>
            <w:fldChar w:fldCharType="separate"/>
          </w:r>
          <w:ins w:id="522" w:author="Reales, Jorge" w:date="2016-09-30T15:41:00Z">
            <w:r>
              <w:rPr>
                <w:webHidden/>
              </w:rPr>
              <w:t>55</w:t>
            </w:r>
            <w:r>
              <w:rPr>
                <w:webHidden/>
              </w:rPr>
              <w:fldChar w:fldCharType="end"/>
            </w:r>
            <w:r w:rsidRPr="005D7048">
              <w:rPr>
                <w:rStyle w:val="Hyperlink"/>
              </w:rPr>
              <w:fldChar w:fldCharType="end"/>
            </w:r>
          </w:ins>
        </w:p>
        <w:p w14:paraId="5E66B8D5" w14:textId="77777777" w:rsidR="007456F3" w:rsidRDefault="007456F3">
          <w:pPr>
            <w:pStyle w:val="TOC1"/>
            <w:rPr>
              <w:ins w:id="523" w:author="Reales, Jorge" w:date="2016-09-30T15:41:00Z"/>
              <w:rFonts w:eastAsiaTheme="minorEastAsia" w:cstheme="minorBidi"/>
              <w:b w:val="0"/>
              <w:sz w:val="22"/>
              <w:lang w:val="en-US"/>
            </w:rPr>
          </w:pPr>
          <w:ins w:id="524" w:author="Reales, Jorge" w:date="2016-09-30T15:41:00Z">
            <w:r w:rsidRPr="005D7048">
              <w:rPr>
                <w:rStyle w:val="Hyperlink"/>
              </w:rPr>
              <w:fldChar w:fldCharType="begin"/>
            </w:r>
            <w:r w:rsidRPr="005D7048">
              <w:rPr>
                <w:rStyle w:val="Hyperlink"/>
              </w:rPr>
              <w:instrText xml:space="preserve"> </w:instrText>
            </w:r>
            <w:r>
              <w:instrText>HYPERLINK \l "_Toc463013468"</w:instrText>
            </w:r>
            <w:r w:rsidRPr="005D7048">
              <w:rPr>
                <w:rStyle w:val="Hyperlink"/>
              </w:rPr>
              <w:instrText xml:space="preserve"> </w:instrText>
            </w:r>
            <w:r w:rsidRPr="005D7048">
              <w:rPr>
                <w:rStyle w:val="Hyperlink"/>
              </w:rPr>
              <w:fldChar w:fldCharType="separate"/>
            </w:r>
            <w:r w:rsidRPr="005D7048">
              <w:rPr>
                <w:rStyle w:val="Hyperlink"/>
                <w:rFonts w:asciiTheme="majorHAnsi" w:hAnsiTheme="majorHAnsi"/>
              </w:rPr>
              <w:t>14.</w:t>
            </w:r>
            <w:r>
              <w:rPr>
                <w:rFonts w:eastAsiaTheme="minorEastAsia" w:cstheme="minorBidi"/>
                <w:b w:val="0"/>
                <w:sz w:val="22"/>
                <w:lang w:val="en-US"/>
              </w:rPr>
              <w:tab/>
            </w:r>
            <w:r w:rsidRPr="005D7048">
              <w:rPr>
                <w:rStyle w:val="Hyperlink"/>
              </w:rPr>
              <w:t xml:space="preserve">Resources page components </w:t>
            </w:r>
            <w:r w:rsidRPr="005D7048">
              <w:rPr>
                <w:rStyle w:val="Hyperlink"/>
                <w:highlight w:val="yellow"/>
              </w:rPr>
              <w:t>(new)</w:t>
            </w:r>
            <w:r>
              <w:rPr>
                <w:webHidden/>
              </w:rPr>
              <w:tab/>
            </w:r>
            <w:r>
              <w:rPr>
                <w:webHidden/>
              </w:rPr>
              <w:fldChar w:fldCharType="begin"/>
            </w:r>
            <w:r>
              <w:rPr>
                <w:webHidden/>
              </w:rPr>
              <w:instrText xml:space="preserve"> PAGEREF _Toc463013468 \h </w:instrText>
            </w:r>
          </w:ins>
          <w:r>
            <w:rPr>
              <w:webHidden/>
            </w:rPr>
          </w:r>
          <w:r>
            <w:rPr>
              <w:webHidden/>
            </w:rPr>
            <w:fldChar w:fldCharType="separate"/>
          </w:r>
          <w:ins w:id="525" w:author="Reales, Jorge" w:date="2016-09-30T15:41:00Z">
            <w:r>
              <w:rPr>
                <w:webHidden/>
              </w:rPr>
              <w:t>58</w:t>
            </w:r>
            <w:r>
              <w:rPr>
                <w:webHidden/>
              </w:rPr>
              <w:fldChar w:fldCharType="end"/>
            </w:r>
            <w:r w:rsidRPr="005D7048">
              <w:rPr>
                <w:rStyle w:val="Hyperlink"/>
              </w:rPr>
              <w:fldChar w:fldCharType="end"/>
            </w:r>
          </w:ins>
        </w:p>
        <w:p w14:paraId="25CDAAC8" w14:textId="77777777" w:rsidR="007456F3" w:rsidRDefault="007456F3">
          <w:pPr>
            <w:pStyle w:val="TOC2"/>
            <w:rPr>
              <w:ins w:id="526" w:author="Reales, Jorge" w:date="2016-09-30T15:41:00Z"/>
              <w:rFonts w:asciiTheme="minorHAnsi" w:eastAsiaTheme="minorEastAsia" w:hAnsiTheme="minorHAnsi"/>
              <w:sz w:val="22"/>
              <w:lang w:val="en-US"/>
            </w:rPr>
          </w:pPr>
          <w:ins w:id="527" w:author="Reales, Jorge" w:date="2016-09-30T15:41:00Z">
            <w:r w:rsidRPr="005D7048">
              <w:rPr>
                <w:rStyle w:val="Hyperlink"/>
              </w:rPr>
              <w:fldChar w:fldCharType="begin"/>
            </w:r>
            <w:r w:rsidRPr="005D7048">
              <w:rPr>
                <w:rStyle w:val="Hyperlink"/>
              </w:rPr>
              <w:instrText xml:space="preserve"> </w:instrText>
            </w:r>
            <w:r>
              <w:instrText>HYPERLINK \l "_Toc463013470"</w:instrText>
            </w:r>
            <w:r w:rsidRPr="005D7048">
              <w:rPr>
                <w:rStyle w:val="Hyperlink"/>
              </w:rPr>
              <w:instrText xml:space="preserve"> </w:instrText>
            </w:r>
            <w:r w:rsidRPr="005D7048">
              <w:rPr>
                <w:rStyle w:val="Hyperlink"/>
              </w:rPr>
              <w:fldChar w:fldCharType="separate"/>
            </w:r>
            <w:r w:rsidRPr="005D7048">
              <w:rPr>
                <w:rStyle w:val="Hyperlink"/>
              </w:rPr>
              <w:t>14.1.</w:t>
            </w:r>
            <w:r>
              <w:rPr>
                <w:rFonts w:asciiTheme="minorHAnsi" w:eastAsiaTheme="minorEastAsia" w:hAnsiTheme="minorHAnsi"/>
                <w:sz w:val="22"/>
                <w:lang w:val="en-US"/>
              </w:rPr>
              <w:tab/>
            </w:r>
            <w:r w:rsidRPr="005D7048">
              <w:rPr>
                <w:rStyle w:val="Hyperlink"/>
              </w:rPr>
              <w:t>General</w:t>
            </w:r>
            <w:r>
              <w:rPr>
                <w:webHidden/>
              </w:rPr>
              <w:tab/>
            </w:r>
            <w:r>
              <w:rPr>
                <w:webHidden/>
              </w:rPr>
              <w:fldChar w:fldCharType="begin"/>
            </w:r>
            <w:r>
              <w:rPr>
                <w:webHidden/>
              </w:rPr>
              <w:instrText xml:space="preserve"> PAGEREF _Toc463013470 \h </w:instrText>
            </w:r>
          </w:ins>
          <w:r>
            <w:rPr>
              <w:webHidden/>
            </w:rPr>
          </w:r>
          <w:r>
            <w:rPr>
              <w:webHidden/>
            </w:rPr>
            <w:fldChar w:fldCharType="separate"/>
          </w:r>
          <w:ins w:id="528" w:author="Reales, Jorge" w:date="2016-09-30T15:41:00Z">
            <w:r>
              <w:rPr>
                <w:webHidden/>
              </w:rPr>
              <w:t>58</w:t>
            </w:r>
            <w:r>
              <w:rPr>
                <w:webHidden/>
              </w:rPr>
              <w:fldChar w:fldCharType="end"/>
            </w:r>
            <w:r w:rsidRPr="005D7048">
              <w:rPr>
                <w:rStyle w:val="Hyperlink"/>
              </w:rPr>
              <w:fldChar w:fldCharType="end"/>
            </w:r>
          </w:ins>
        </w:p>
        <w:p w14:paraId="5E1D879B" w14:textId="77777777" w:rsidR="007456F3" w:rsidRDefault="007456F3">
          <w:pPr>
            <w:pStyle w:val="TOC2"/>
            <w:rPr>
              <w:ins w:id="529" w:author="Reales, Jorge" w:date="2016-09-30T15:41:00Z"/>
              <w:rFonts w:asciiTheme="minorHAnsi" w:eastAsiaTheme="minorEastAsia" w:hAnsiTheme="minorHAnsi"/>
              <w:sz w:val="22"/>
              <w:lang w:val="en-US"/>
            </w:rPr>
          </w:pPr>
          <w:ins w:id="530" w:author="Reales, Jorge" w:date="2016-09-30T15:41:00Z">
            <w:r w:rsidRPr="005D7048">
              <w:rPr>
                <w:rStyle w:val="Hyperlink"/>
              </w:rPr>
              <w:fldChar w:fldCharType="begin"/>
            </w:r>
            <w:r w:rsidRPr="005D7048">
              <w:rPr>
                <w:rStyle w:val="Hyperlink"/>
              </w:rPr>
              <w:instrText xml:space="preserve"> </w:instrText>
            </w:r>
            <w:r>
              <w:instrText>HYPERLINK \l "_Toc463013471"</w:instrText>
            </w:r>
            <w:r w:rsidRPr="005D7048">
              <w:rPr>
                <w:rStyle w:val="Hyperlink"/>
              </w:rPr>
              <w:instrText xml:space="preserve"> </w:instrText>
            </w:r>
            <w:r w:rsidRPr="005D7048">
              <w:rPr>
                <w:rStyle w:val="Hyperlink"/>
              </w:rPr>
              <w:fldChar w:fldCharType="separate"/>
            </w:r>
            <w:r w:rsidRPr="005D7048">
              <w:rPr>
                <w:rStyle w:val="Hyperlink"/>
              </w:rPr>
              <w:t>14.2.</w:t>
            </w:r>
            <w:r>
              <w:rPr>
                <w:rFonts w:asciiTheme="minorHAnsi" w:eastAsiaTheme="minorEastAsia" w:hAnsiTheme="minorHAnsi"/>
                <w:sz w:val="22"/>
                <w:lang w:val="en-US"/>
              </w:rPr>
              <w:tab/>
            </w:r>
            <w:r w:rsidRPr="005D7048">
              <w:rPr>
                <w:rStyle w:val="Hyperlink"/>
              </w:rPr>
              <w:t>My favorites</w:t>
            </w:r>
            <w:r>
              <w:rPr>
                <w:webHidden/>
              </w:rPr>
              <w:tab/>
            </w:r>
            <w:r>
              <w:rPr>
                <w:webHidden/>
              </w:rPr>
              <w:fldChar w:fldCharType="begin"/>
            </w:r>
            <w:r>
              <w:rPr>
                <w:webHidden/>
              </w:rPr>
              <w:instrText xml:space="preserve"> PAGEREF _Toc463013471 \h </w:instrText>
            </w:r>
          </w:ins>
          <w:r>
            <w:rPr>
              <w:webHidden/>
            </w:rPr>
          </w:r>
          <w:r>
            <w:rPr>
              <w:webHidden/>
            </w:rPr>
            <w:fldChar w:fldCharType="separate"/>
          </w:r>
          <w:ins w:id="531" w:author="Reales, Jorge" w:date="2016-09-30T15:41:00Z">
            <w:r>
              <w:rPr>
                <w:webHidden/>
              </w:rPr>
              <w:t>60</w:t>
            </w:r>
            <w:r>
              <w:rPr>
                <w:webHidden/>
              </w:rPr>
              <w:fldChar w:fldCharType="end"/>
            </w:r>
            <w:r w:rsidRPr="005D7048">
              <w:rPr>
                <w:rStyle w:val="Hyperlink"/>
              </w:rPr>
              <w:fldChar w:fldCharType="end"/>
            </w:r>
          </w:ins>
        </w:p>
        <w:p w14:paraId="2DE8340E" w14:textId="77777777" w:rsidR="007456F3" w:rsidRDefault="007456F3">
          <w:pPr>
            <w:pStyle w:val="TOC2"/>
            <w:rPr>
              <w:ins w:id="532" w:author="Reales, Jorge" w:date="2016-09-30T15:41:00Z"/>
              <w:rFonts w:asciiTheme="minorHAnsi" w:eastAsiaTheme="minorEastAsia" w:hAnsiTheme="minorHAnsi"/>
              <w:sz w:val="22"/>
              <w:lang w:val="en-US"/>
            </w:rPr>
          </w:pPr>
          <w:ins w:id="533" w:author="Reales, Jorge" w:date="2016-09-30T15:41:00Z">
            <w:r w:rsidRPr="005D7048">
              <w:rPr>
                <w:rStyle w:val="Hyperlink"/>
              </w:rPr>
              <w:fldChar w:fldCharType="begin"/>
            </w:r>
            <w:r w:rsidRPr="005D7048">
              <w:rPr>
                <w:rStyle w:val="Hyperlink"/>
              </w:rPr>
              <w:instrText xml:space="preserve"> </w:instrText>
            </w:r>
            <w:r>
              <w:instrText>HYPERLINK \l "_Toc463013472"</w:instrText>
            </w:r>
            <w:r w:rsidRPr="005D7048">
              <w:rPr>
                <w:rStyle w:val="Hyperlink"/>
              </w:rPr>
              <w:instrText xml:space="preserve"> </w:instrText>
            </w:r>
            <w:r w:rsidRPr="005D7048">
              <w:rPr>
                <w:rStyle w:val="Hyperlink"/>
              </w:rPr>
              <w:fldChar w:fldCharType="separate"/>
            </w:r>
            <w:r w:rsidRPr="005D7048">
              <w:rPr>
                <w:rStyle w:val="Hyperlink"/>
              </w:rPr>
              <w:t>14.3.</w:t>
            </w:r>
            <w:r>
              <w:rPr>
                <w:rFonts w:asciiTheme="minorHAnsi" w:eastAsiaTheme="minorEastAsia" w:hAnsiTheme="minorHAnsi"/>
                <w:sz w:val="22"/>
                <w:lang w:val="en-US"/>
              </w:rPr>
              <w:tab/>
            </w:r>
            <w:r w:rsidRPr="005D7048">
              <w:rPr>
                <w:rStyle w:val="Hyperlink"/>
              </w:rPr>
              <w:t>Recommended</w:t>
            </w:r>
            <w:r>
              <w:rPr>
                <w:webHidden/>
              </w:rPr>
              <w:tab/>
            </w:r>
            <w:r>
              <w:rPr>
                <w:webHidden/>
              </w:rPr>
              <w:fldChar w:fldCharType="begin"/>
            </w:r>
            <w:r>
              <w:rPr>
                <w:webHidden/>
              </w:rPr>
              <w:instrText xml:space="preserve"> PAGEREF _Toc463013472 \h </w:instrText>
            </w:r>
          </w:ins>
          <w:r>
            <w:rPr>
              <w:webHidden/>
            </w:rPr>
          </w:r>
          <w:r>
            <w:rPr>
              <w:webHidden/>
            </w:rPr>
            <w:fldChar w:fldCharType="separate"/>
          </w:r>
          <w:ins w:id="534" w:author="Reales, Jorge" w:date="2016-09-30T15:41:00Z">
            <w:r>
              <w:rPr>
                <w:webHidden/>
              </w:rPr>
              <w:t>61</w:t>
            </w:r>
            <w:r>
              <w:rPr>
                <w:webHidden/>
              </w:rPr>
              <w:fldChar w:fldCharType="end"/>
            </w:r>
            <w:r w:rsidRPr="005D7048">
              <w:rPr>
                <w:rStyle w:val="Hyperlink"/>
              </w:rPr>
              <w:fldChar w:fldCharType="end"/>
            </w:r>
          </w:ins>
        </w:p>
        <w:p w14:paraId="4021C265" w14:textId="77777777" w:rsidR="007456F3" w:rsidRDefault="007456F3">
          <w:pPr>
            <w:pStyle w:val="TOC2"/>
            <w:rPr>
              <w:ins w:id="535" w:author="Reales, Jorge" w:date="2016-09-30T15:41:00Z"/>
              <w:rFonts w:asciiTheme="minorHAnsi" w:eastAsiaTheme="minorEastAsia" w:hAnsiTheme="minorHAnsi"/>
              <w:sz w:val="22"/>
              <w:lang w:val="en-US"/>
            </w:rPr>
          </w:pPr>
          <w:ins w:id="536" w:author="Reales, Jorge" w:date="2016-09-30T15:41:00Z">
            <w:r w:rsidRPr="005D7048">
              <w:rPr>
                <w:rStyle w:val="Hyperlink"/>
              </w:rPr>
              <w:fldChar w:fldCharType="begin"/>
            </w:r>
            <w:r w:rsidRPr="005D7048">
              <w:rPr>
                <w:rStyle w:val="Hyperlink"/>
              </w:rPr>
              <w:instrText xml:space="preserve"> </w:instrText>
            </w:r>
            <w:r>
              <w:instrText>HYPERLINK \l "_Toc463013473"</w:instrText>
            </w:r>
            <w:r w:rsidRPr="005D7048">
              <w:rPr>
                <w:rStyle w:val="Hyperlink"/>
              </w:rPr>
              <w:instrText xml:space="preserve"> </w:instrText>
            </w:r>
            <w:r w:rsidRPr="005D7048">
              <w:rPr>
                <w:rStyle w:val="Hyperlink"/>
              </w:rPr>
              <w:fldChar w:fldCharType="separate"/>
            </w:r>
            <w:r w:rsidRPr="005D7048">
              <w:rPr>
                <w:rStyle w:val="Hyperlink"/>
              </w:rPr>
              <w:t>14.4.</w:t>
            </w:r>
            <w:r>
              <w:rPr>
                <w:rFonts w:asciiTheme="minorHAnsi" w:eastAsiaTheme="minorEastAsia" w:hAnsiTheme="minorHAnsi"/>
                <w:sz w:val="22"/>
                <w:lang w:val="en-US"/>
              </w:rPr>
              <w:tab/>
            </w:r>
            <w:r w:rsidRPr="005D7048">
              <w:rPr>
                <w:rStyle w:val="Hyperlink"/>
              </w:rPr>
              <w:t>List view</w:t>
            </w:r>
            <w:r>
              <w:rPr>
                <w:webHidden/>
              </w:rPr>
              <w:tab/>
            </w:r>
            <w:r>
              <w:rPr>
                <w:webHidden/>
              </w:rPr>
              <w:fldChar w:fldCharType="begin"/>
            </w:r>
            <w:r>
              <w:rPr>
                <w:webHidden/>
              </w:rPr>
              <w:instrText xml:space="preserve"> PAGEREF _Toc463013473 \h </w:instrText>
            </w:r>
          </w:ins>
          <w:r>
            <w:rPr>
              <w:webHidden/>
            </w:rPr>
          </w:r>
          <w:r>
            <w:rPr>
              <w:webHidden/>
            </w:rPr>
            <w:fldChar w:fldCharType="separate"/>
          </w:r>
          <w:ins w:id="537" w:author="Reales, Jorge" w:date="2016-09-30T15:41:00Z">
            <w:r>
              <w:rPr>
                <w:webHidden/>
              </w:rPr>
              <w:t>61</w:t>
            </w:r>
            <w:r>
              <w:rPr>
                <w:webHidden/>
              </w:rPr>
              <w:fldChar w:fldCharType="end"/>
            </w:r>
            <w:r w:rsidRPr="005D7048">
              <w:rPr>
                <w:rStyle w:val="Hyperlink"/>
              </w:rPr>
              <w:fldChar w:fldCharType="end"/>
            </w:r>
          </w:ins>
        </w:p>
        <w:p w14:paraId="6A2B7734" w14:textId="77777777" w:rsidR="007456F3" w:rsidRDefault="007456F3">
          <w:pPr>
            <w:pStyle w:val="TOC2"/>
            <w:rPr>
              <w:ins w:id="538" w:author="Reales, Jorge" w:date="2016-09-30T15:41:00Z"/>
              <w:rFonts w:asciiTheme="minorHAnsi" w:eastAsiaTheme="minorEastAsia" w:hAnsiTheme="minorHAnsi"/>
              <w:sz w:val="22"/>
              <w:lang w:val="en-US"/>
            </w:rPr>
          </w:pPr>
          <w:ins w:id="539" w:author="Reales, Jorge" w:date="2016-09-30T15:41:00Z">
            <w:r w:rsidRPr="005D7048">
              <w:rPr>
                <w:rStyle w:val="Hyperlink"/>
              </w:rPr>
              <w:fldChar w:fldCharType="begin"/>
            </w:r>
            <w:r w:rsidRPr="005D7048">
              <w:rPr>
                <w:rStyle w:val="Hyperlink"/>
              </w:rPr>
              <w:instrText xml:space="preserve"> </w:instrText>
            </w:r>
            <w:r>
              <w:instrText>HYPERLINK \l "_Toc463013474"</w:instrText>
            </w:r>
            <w:r w:rsidRPr="005D7048">
              <w:rPr>
                <w:rStyle w:val="Hyperlink"/>
              </w:rPr>
              <w:instrText xml:space="preserve"> </w:instrText>
            </w:r>
            <w:r w:rsidRPr="005D7048">
              <w:rPr>
                <w:rStyle w:val="Hyperlink"/>
              </w:rPr>
              <w:fldChar w:fldCharType="separate"/>
            </w:r>
            <w:r w:rsidRPr="005D7048">
              <w:rPr>
                <w:rStyle w:val="Hyperlink"/>
              </w:rPr>
              <w:t>14.5.</w:t>
            </w:r>
            <w:r>
              <w:rPr>
                <w:rFonts w:asciiTheme="minorHAnsi" w:eastAsiaTheme="minorEastAsia" w:hAnsiTheme="minorHAnsi"/>
                <w:sz w:val="22"/>
                <w:lang w:val="en-US"/>
              </w:rPr>
              <w:tab/>
            </w:r>
            <w:r w:rsidRPr="005D7048">
              <w:rPr>
                <w:rStyle w:val="Hyperlink"/>
              </w:rPr>
              <w:t>Glossary</w:t>
            </w:r>
            <w:r>
              <w:rPr>
                <w:webHidden/>
              </w:rPr>
              <w:tab/>
            </w:r>
            <w:r>
              <w:rPr>
                <w:webHidden/>
              </w:rPr>
              <w:fldChar w:fldCharType="begin"/>
            </w:r>
            <w:r>
              <w:rPr>
                <w:webHidden/>
              </w:rPr>
              <w:instrText xml:space="preserve"> PAGEREF _Toc463013474 \h </w:instrText>
            </w:r>
          </w:ins>
          <w:r>
            <w:rPr>
              <w:webHidden/>
            </w:rPr>
          </w:r>
          <w:r>
            <w:rPr>
              <w:webHidden/>
            </w:rPr>
            <w:fldChar w:fldCharType="separate"/>
          </w:r>
          <w:ins w:id="540" w:author="Reales, Jorge" w:date="2016-09-30T15:41:00Z">
            <w:r>
              <w:rPr>
                <w:webHidden/>
              </w:rPr>
              <w:t>64</w:t>
            </w:r>
            <w:r>
              <w:rPr>
                <w:webHidden/>
              </w:rPr>
              <w:fldChar w:fldCharType="end"/>
            </w:r>
            <w:r w:rsidRPr="005D7048">
              <w:rPr>
                <w:rStyle w:val="Hyperlink"/>
              </w:rPr>
              <w:fldChar w:fldCharType="end"/>
            </w:r>
          </w:ins>
        </w:p>
        <w:p w14:paraId="2088EFEB" w14:textId="77777777" w:rsidR="007456F3" w:rsidRDefault="007456F3">
          <w:pPr>
            <w:pStyle w:val="TOC2"/>
            <w:rPr>
              <w:ins w:id="541" w:author="Reales, Jorge" w:date="2016-09-30T15:41:00Z"/>
              <w:rFonts w:asciiTheme="minorHAnsi" w:eastAsiaTheme="minorEastAsia" w:hAnsiTheme="minorHAnsi"/>
              <w:sz w:val="22"/>
              <w:lang w:val="en-US"/>
            </w:rPr>
          </w:pPr>
          <w:ins w:id="542" w:author="Reales, Jorge" w:date="2016-09-30T15:41:00Z">
            <w:r w:rsidRPr="005D7048">
              <w:rPr>
                <w:rStyle w:val="Hyperlink"/>
              </w:rPr>
              <w:fldChar w:fldCharType="begin"/>
            </w:r>
            <w:r w:rsidRPr="005D7048">
              <w:rPr>
                <w:rStyle w:val="Hyperlink"/>
              </w:rPr>
              <w:instrText xml:space="preserve"> </w:instrText>
            </w:r>
            <w:r>
              <w:instrText>HYPERLINK \l "_Toc463013475"</w:instrText>
            </w:r>
            <w:r w:rsidRPr="005D7048">
              <w:rPr>
                <w:rStyle w:val="Hyperlink"/>
              </w:rPr>
              <w:instrText xml:space="preserve"> </w:instrText>
            </w:r>
            <w:r w:rsidRPr="005D7048">
              <w:rPr>
                <w:rStyle w:val="Hyperlink"/>
              </w:rPr>
              <w:fldChar w:fldCharType="separate"/>
            </w:r>
            <w:r w:rsidRPr="005D7048">
              <w:rPr>
                <w:rStyle w:val="Hyperlink"/>
              </w:rPr>
              <w:t>14.6.</w:t>
            </w:r>
            <w:r>
              <w:rPr>
                <w:rFonts w:asciiTheme="minorHAnsi" w:eastAsiaTheme="minorEastAsia" w:hAnsiTheme="minorHAnsi"/>
                <w:sz w:val="22"/>
                <w:lang w:val="en-US"/>
              </w:rPr>
              <w:tab/>
            </w:r>
            <w:r w:rsidRPr="005D7048">
              <w:rPr>
                <w:rStyle w:val="Hyperlink"/>
              </w:rPr>
              <w:t xml:space="preserve">Document page components </w:t>
            </w:r>
            <w:r w:rsidRPr="005D7048">
              <w:rPr>
                <w:rStyle w:val="Hyperlink"/>
                <w:highlight w:val="yellow"/>
              </w:rPr>
              <w:t>(new)</w:t>
            </w:r>
            <w:r>
              <w:rPr>
                <w:webHidden/>
              </w:rPr>
              <w:tab/>
            </w:r>
            <w:r>
              <w:rPr>
                <w:webHidden/>
              </w:rPr>
              <w:fldChar w:fldCharType="begin"/>
            </w:r>
            <w:r>
              <w:rPr>
                <w:webHidden/>
              </w:rPr>
              <w:instrText xml:space="preserve"> PAGEREF _Toc463013475 \h </w:instrText>
            </w:r>
          </w:ins>
          <w:r>
            <w:rPr>
              <w:webHidden/>
            </w:rPr>
          </w:r>
          <w:r>
            <w:rPr>
              <w:webHidden/>
            </w:rPr>
            <w:fldChar w:fldCharType="separate"/>
          </w:r>
          <w:ins w:id="543" w:author="Reales, Jorge" w:date="2016-09-30T15:41:00Z">
            <w:r>
              <w:rPr>
                <w:webHidden/>
              </w:rPr>
              <w:t>65</w:t>
            </w:r>
            <w:r>
              <w:rPr>
                <w:webHidden/>
              </w:rPr>
              <w:fldChar w:fldCharType="end"/>
            </w:r>
            <w:r w:rsidRPr="005D7048">
              <w:rPr>
                <w:rStyle w:val="Hyperlink"/>
              </w:rPr>
              <w:fldChar w:fldCharType="end"/>
            </w:r>
          </w:ins>
        </w:p>
        <w:p w14:paraId="4068BEAC" w14:textId="77777777" w:rsidR="007456F3" w:rsidRDefault="007456F3">
          <w:pPr>
            <w:pStyle w:val="TOC3"/>
            <w:rPr>
              <w:ins w:id="544" w:author="Reales, Jorge" w:date="2016-09-30T15:41:00Z"/>
              <w:rFonts w:asciiTheme="minorHAnsi" w:eastAsiaTheme="minorEastAsia" w:hAnsiTheme="minorHAnsi"/>
              <w:sz w:val="22"/>
              <w:lang w:val="en-US"/>
            </w:rPr>
          </w:pPr>
          <w:ins w:id="545" w:author="Reales, Jorge" w:date="2016-09-30T15:41:00Z">
            <w:r w:rsidRPr="005D7048">
              <w:rPr>
                <w:rStyle w:val="Hyperlink"/>
              </w:rPr>
              <w:lastRenderedPageBreak/>
              <w:fldChar w:fldCharType="begin"/>
            </w:r>
            <w:r w:rsidRPr="005D7048">
              <w:rPr>
                <w:rStyle w:val="Hyperlink"/>
              </w:rPr>
              <w:instrText xml:space="preserve"> </w:instrText>
            </w:r>
            <w:r>
              <w:instrText>HYPERLINK \l "_Toc463013476"</w:instrText>
            </w:r>
            <w:r w:rsidRPr="005D7048">
              <w:rPr>
                <w:rStyle w:val="Hyperlink"/>
              </w:rPr>
              <w:instrText xml:space="preserve"> </w:instrText>
            </w:r>
            <w:r w:rsidRPr="005D7048">
              <w:rPr>
                <w:rStyle w:val="Hyperlink"/>
              </w:rPr>
              <w:fldChar w:fldCharType="separate"/>
            </w:r>
            <w:r w:rsidRPr="005D7048">
              <w:rPr>
                <w:rStyle w:val="Hyperlink"/>
              </w:rPr>
              <w:t>14.6.1.</w:t>
            </w:r>
            <w:r>
              <w:rPr>
                <w:rFonts w:asciiTheme="minorHAnsi" w:eastAsiaTheme="minorEastAsia" w:hAnsiTheme="minorHAnsi"/>
                <w:sz w:val="22"/>
                <w:lang w:val="en-US"/>
              </w:rPr>
              <w:tab/>
            </w:r>
            <w:r w:rsidRPr="005D7048">
              <w:rPr>
                <w:rStyle w:val="Hyperlink"/>
              </w:rPr>
              <w:t>General</w:t>
            </w:r>
            <w:r>
              <w:rPr>
                <w:webHidden/>
              </w:rPr>
              <w:tab/>
            </w:r>
            <w:r>
              <w:rPr>
                <w:webHidden/>
              </w:rPr>
              <w:fldChar w:fldCharType="begin"/>
            </w:r>
            <w:r>
              <w:rPr>
                <w:webHidden/>
              </w:rPr>
              <w:instrText xml:space="preserve"> PAGEREF _Toc463013476 \h </w:instrText>
            </w:r>
          </w:ins>
          <w:r>
            <w:rPr>
              <w:webHidden/>
            </w:rPr>
          </w:r>
          <w:r>
            <w:rPr>
              <w:webHidden/>
            </w:rPr>
            <w:fldChar w:fldCharType="separate"/>
          </w:r>
          <w:ins w:id="546" w:author="Reales, Jorge" w:date="2016-09-30T15:41:00Z">
            <w:r>
              <w:rPr>
                <w:webHidden/>
              </w:rPr>
              <w:t>65</w:t>
            </w:r>
            <w:r>
              <w:rPr>
                <w:webHidden/>
              </w:rPr>
              <w:fldChar w:fldCharType="end"/>
            </w:r>
            <w:r w:rsidRPr="005D7048">
              <w:rPr>
                <w:rStyle w:val="Hyperlink"/>
              </w:rPr>
              <w:fldChar w:fldCharType="end"/>
            </w:r>
          </w:ins>
        </w:p>
        <w:p w14:paraId="0D679E16" w14:textId="77777777" w:rsidR="007456F3" w:rsidRDefault="007456F3">
          <w:pPr>
            <w:pStyle w:val="TOC3"/>
            <w:rPr>
              <w:ins w:id="547" w:author="Reales, Jorge" w:date="2016-09-30T15:41:00Z"/>
              <w:rFonts w:asciiTheme="minorHAnsi" w:eastAsiaTheme="minorEastAsia" w:hAnsiTheme="minorHAnsi"/>
              <w:sz w:val="22"/>
              <w:lang w:val="en-US"/>
            </w:rPr>
          </w:pPr>
          <w:ins w:id="548" w:author="Reales, Jorge" w:date="2016-09-30T15:41:00Z">
            <w:r w:rsidRPr="005D7048">
              <w:rPr>
                <w:rStyle w:val="Hyperlink"/>
              </w:rPr>
              <w:fldChar w:fldCharType="begin"/>
            </w:r>
            <w:r w:rsidRPr="005D7048">
              <w:rPr>
                <w:rStyle w:val="Hyperlink"/>
              </w:rPr>
              <w:instrText xml:space="preserve"> </w:instrText>
            </w:r>
            <w:r>
              <w:instrText>HYPERLINK \l "_Toc463013477"</w:instrText>
            </w:r>
            <w:r w:rsidRPr="005D7048">
              <w:rPr>
                <w:rStyle w:val="Hyperlink"/>
              </w:rPr>
              <w:instrText xml:space="preserve"> </w:instrText>
            </w:r>
            <w:r w:rsidRPr="005D7048">
              <w:rPr>
                <w:rStyle w:val="Hyperlink"/>
              </w:rPr>
              <w:fldChar w:fldCharType="separate"/>
            </w:r>
            <w:r w:rsidRPr="005D7048">
              <w:rPr>
                <w:rStyle w:val="Hyperlink"/>
              </w:rPr>
              <w:t>14.6.2.</w:t>
            </w:r>
            <w:r>
              <w:rPr>
                <w:rFonts w:asciiTheme="minorHAnsi" w:eastAsiaTheme="minorEastAsia" w:hAnsiTheme="minorHAnsi"/>
                <w:sz w:val="22"/>
                <w:lang w:val="en-US"/>
              </w:rPr>
              <w:tab/>
            </w:r>
            <w:r w:rsidRPr="005D7048">
              <w:rPr>
                <w:rStyle w:val="Hyperlink"/>
              </w:rPr>
              <w:t>Header</w:t>
            </w:r>
            <w:r>
              <w:rPr>
                <w:webHidden/>
              </w:rPr>
              <w:tab/>
            </w:r>
            <w:r>
              <w:rPr>
                <w:webHidden/>
              </w:rPr>
              <w:fldChar w:fldCharType="begin"/>
            </w:r>
            <w:r>
              <w:rPr>
                <w:webHidden/>
              </w:rPr>
              <w:instrText xml:space="preserve"> PAGEREF _Toc463013477 \h </w:instrText>
            </w:r>
          </w:ins>
          <w:r>
            <w:rPr>
              <w:webHidden/>
            </w:rPr>
          </w:r>
          <w:r>
            <w:rPr>
              <w:webHidden/>
            </w:rPr>
            <w:fldChar w:fldCharType="separate"/>
          </w:r>
          <w:ins w:id="549" w:author="Reales, Jorge" w:date="2016-09-30T15:41:00Z">
            <w:r>
              <w:rPr>
                <w:webHidden/>
              </w:rPr>
              <w:t>65</w:t>
            </w:r>
            <w:r>
              <w:rPr>
                <w:webHidden/>
              </w:rPr>
              <w:fldChar w:fldCharType="end"/>
            </w:r>
            <w:r w:rsidRPr="005D7048">
              <w:rPr>
                <w:rStyle w:val="Hyperlink"/>
              </w:rPr>
              <w:fldChar w:fldCharType="end"/>
            </w:r>
          </w:ins>
        </w:p>
        <w:p w14:paraId="5B285E0C" w14:textId="77777777" w:rsidR="007456F3" w:rsidRDefault="007456F3">
          <w:pPr>
            <w:pStyle w:val="TOC3"/>
            <w:rPr>
              <w:ins w:id="550" w:author="Reales, Jorge" w:date="2016-09-30T15:41:00Z"/>
              <w:rFonts w:asciiTheme="minorHAnsi" w:eastAsiaTheme="minorEastAsia" w:hAnsiTheme="minorHAnsi"/>
              <w:sz w:val="22"/>
              <w:lang w:val="en-US"/>
            </w:rPr>
          </w:pPr>
          <w:ins w:id="551" w:author="Reales, Jorge" w:date="2016-09-30T15:41:00Z">
            <w:r w:rsidRPr="005D7048">
              <w:rPr>
                <w:rStyle w:val="Hyperlink"/>
              </w:rPr>
              <w:fldChar w:fldCharType="begin"/>
            </w:r>
            <w:r w:rsidRPr="005D7048">
              <w:rPr>
                <w:rStyle w:val="Hyperlink"/>
              </w:rPr>
              <w:instrText xml:space="preserve"> </w:instrText>
            </w:r>
            <w:r>
              <w:instrText>HYPERLINK \l "_Toc463013478"</w:instrText>
            </w:r>
            <w:r w:rsidRPr="005D7048">
              <w:rPr>
                <w:rStyle w:val="Hyperlink"/>
              </w:rPr>
              <w:instrText xml:space="preserve"> </w:instrText>
            </w:r>
            <w:r w:rsidRPr="005D7048">
              <w:rPr>
                <w:rStyle w:val="Hyperlink"/>
              </w:rPr>
              <w:fldChar w:fldCharType="separate"/>
            </w:r>
            <w:r w:rsidRPr="005D7048">
              <w:rPr>
                <w:rStyle w:val="Hyperlink"/>
              </w:rPr>
              <w:t>14.6.3.</w:t>
            </w:r>
            <w:r>
              <w:rPr>
                <w:rFonts w:asciiTheme="minorHAnsi" w:eastAsiaTheme="minorEastAsia" w:hAnsiTheme="minorHAnsi"/>
                <w:sz w:val="22"/>
                <w:lang w:val="en-US"/>
              </w:rPr>
              <w:tab/>
            </w:r>
            <w:r w:rsidRPr="005D7048">
              <w:rPr>
                <w:rStyle w:val="Hyperlink"/>
              </w:rPr>
              <w:t>Page body</w:t>
            </w:r>
            <w:r>
              <w:rPr>
                <w:webHidden/>
              </w:rPr>
              <w:tab/>
            </w:r>
            <w:r>
              <w:rPr>
                <w:webHidden/>
              </w:rPr>
              <w:fldChar w:fldCharType="begin"/>
            </w:r>
            <w:r>
              <w:rPr>
                <w:webHidden/>
              </w:rPr>
              <w:instrText xml:space="preserve"> PAGEREF _Toc463013478 \h </w:instrText>
            </w:r>
          </w:ins>
          <w:r>
            <w:rPr>
              <w:webHidden/>
            </w:rPr>
          </w:r>
          <w:r>
            <w:rPr>
              <w:webHidden/>
            </w:rPr>
            <w:fldChar w:fldCharType="separate"/>
          </w:r>
          <w:ins w:id="552" w:author="Reales, Jorge" w:date="2016-09-30T15:41:00Z">
            <w:r>
              <w:rPr>
                <w:webHidden/>
              </w:rPr>
              <w:t>65</w:t>
            </w:r>
            <w:r>
              <w:rPr>
                <w:webHidden/>
              </w:rPr>
              <w:fldChar w:fldCharType="end"/>
            </w:r>
            <w:r w:rsidRPr="005D7048">
              <w:rPr>
                <w:rStyle w:val="Hyperlink"/>
              </w:rPr>
              <w:fldChar w:fldCharType="end"/>
            </w:r>
          </w:ins>
        </w:p>
        <w:p w14:paraId="36ACEB12" w14:textId="77777777" w:rsidR="007456F3" w:rsidRDefault="007456F3">
          <w:pPr>
            <w:pStyle w:val="TOC2"/>
            <w:rPr>
              <w:ins w:id="553" w:author="Reales, Jorge" w:date="2016-09-30T15:41:00Z"/>
              <w:rFonts w:asciiTheme="minorHAnsi" w:eastAsiaTheme="minorEastAsia" w:hAnsiTheme="minorHAnsi"/>
              <w:sz w:val="22"/>
              <w:lang w:val="en-US"/>
            </w:rPr>
          </w:pPr>
          <w:ins w:id="554" w:author="Reales, Jorge" w:date="2016-09-30T15:41:00Z">
            <w:r w:rsidRPr="005D7048">
              <w:rPr>
                <w:rStyle w:val="Hyperlink"/>
              </w:rPr>
              <w:fldChar w:fldCharType="begin"/>
            </w:r>
            <w:r w:rsidRPr="005D7048">
              <w:rPr>
                <w:rStyle w:val="Hyperlink"/>
              </w:rPr>
              <w:instrText xml:space="preserve"> </w:instrText>
            </w:r>
            <w:r>
              <w:instrText>HYPERLINK \l "_Toc463013479"</w:instrText>
            </w:r>
            <w:r w:rsidRPr="005D7048">
              <w:rPr>
                <w:rStyle w:val="Hyperlink"/>
              </w:rPr>
              <w:instrText xml:space="preserve"> </w:instrText>
            </w:r>
            <w:r w:rsidRPr="005D7048">
              <w:rPr>
                <w:rStyle w:val="Hyperlink"/>
              </w:rPr>
              <w:fldChar w:fldCharType="separate"/>
            </w:r>
            <w:r w:rsidRPr="005D7048">
              <w:rPr>
                <w:rStyle w:val="Hyperlink"/>
              </w:rPr>
              <w:t>14.7.</w:t>
            </w:r>
            <w:r>
              <w:rPr>
                <w:rFonts w:asciiTheme="minorHAnsi" w:eastAsiaTheme="minorEastAsia" w:hAnsiTheme="minorHAnsi"/>
                <w:sz w:val="22"/>
                <w:lang w:val="en-US"/>
              </w:rPr>
              <w:tab/>
            </w:r>
            <w:r w:rsidRPr="005D7048">
              <w:rPr>
                <w:rStyle w:val="Hyperlink"/>
              </w:rPr>
              <w:t>Resources publishing process</w:t>
            </w:r>
            <w:r>
              <w:rPr>
                <w:webHidden/>
              </w:rPr>
              <w:tab/>
            </w:r>
            <w:r>
              <w:rPr>
                <w:webHidden/>
              </w:rPr>
              <w:fldChar w:fldCharType="begin"/>
            </w:r>
            <w:r>
              <w:rPr>
                <w:webHidden/>
              </w:rPr>
              <w:instrText xml:space="preserve"> PAGEREF _Toc463013479 \h </w:instrText>
            </w:r>
          </w:ins>
          <w:r>
            <w:rPr>
              <w:webHidden/>
            </w:rPr>
          </w:r>
          <w:r>
            <w:rPr>
              <w:webHidden/>
            </w:rPr>
            <w:fldChar w:fldCharType="separate"/>
          </w:r>
          <w:ins w:id="555" w:author="Reales, Jorge" w:date="2016-09-30T15:41:00Z">
            <w:r>
              <w:rPr>
                <w:webHidden/>
              </w:rPr>
              <w:t>66</w:t>
            </w:r>
            <w:r>
              <w:rPr>
                <w:webHidden/>
              </w:rPr>
              <w:fldChar w:fldCharType="end"/>
            </w:r>
            <w:r w:rsidRPr="005D7048">
              <w:rPr>
                <w:rStyle w:val="Hyperlink"/>
              </w:rPr>
              <w:fldChar w:fldCharType="end"/>
            </w:r>
          </w:ins>
        </w:p>
        <w:p w14:paraId="22C2DCEB" w14:textId="77777777" w:rsidR="007456F3" w:rsidRDefault="007456F3">
          <w:pPr>
            <w:pStyle w:val="TOC1"/>
            <w:rPr>
              <w:ins w:id="556" w:author="Reales, Jorge" w:date="2016-09-30T15:41:00Z"/>
              <w:rFonts w:eastAsiaTheme="minorEastAsia" w:cstheme="minorBidi"/>
              <w:b w:val="0"/>
              <w:sz w:val="22"/>
              <w:lang w:val="en-US"/>
            </w:rPr>
          </w:pPr>
          <w:ins w:id="557" w:author="Reales, Jorge" w:date="2016-09-30T15:41:00Z">
            <w:r w:rsidRPr="005D7048">
              <w:rPr>
                <w:rStyle w:val="Hyperlink"/>
              </w:rPr>
              <w:fldChar w:fldCharType="begin"/>
            </w:r>
            <w:r w:rsidRPr="005D7048">
              <w:rPr>
                <w:rStyle w:val="Hyperlink"/>
              </w:rPr>
              <w:instrText xml:space="preserve"> </w:instrText>
            </w:r>
            <w:r>
              <w:instrText>HYPERLINK \l "_Toc463013480"</w:instrText>
            </w:r>
            <w:r w:rsidRPr="005D7048">
              <w:rPr>
                <w:rStyle w:val="Hyperlink"/>
              </w:rPr>
              <w:instrText xml:space="preserve"> </w:instrText>
            </w:r>
            <w:r w:rsidRPr="005D7048">
              <w:rPr>
                <w:rStyle w:val="Hyperlink"/>
              </w:rPr>
              <w:fldChar w:fldCharType="separate"/>
            </w:r>
            <w:r w:rsidRPr="005D7048">
              <w:rPr>
                <w:rStyle w:val="Hyperlink"/>
                <w:rFonts w:asciiTheme="majorHAnsi" w:hAnsiTheme="majorHAnsi"/>
              </w:rPr>
              <w:t>15.</w:t>
            </w:r>
            <w:r>
              <w:rPr>
                <w:rFonts w:eastAsiaTheme="minorEastAsia" w:cstheme="minorBidi"/>
                <w:b w:val="0"/>
                <w:sz w:val="22"/>
                <w:lang w:val="en-US"/>
              </w:rPr>
              <w:tab/>
            </w:r>
            <w:r w:rsidRPr="005D7048">
              <w:rPr>
                <w:rStyle w:val="Hyperlink"/>
              </w:rPr>
              <w:t xml:space="preserve">Topic page components </w:t>
            </w:r>
            <w:r w:rsidRPr="005D7048">
              <w:rPr>
                <w:rStyle w:val="Hyperlink"/>
                <w:highlight w:val="yellow"/>
              </w:rPr>
              <w:t>(new)</w:t>
            </w:r>
            <w:r>
              <w:rPr>
                <w:webHidden/>
              </w:rPr>
              <w:tab/>
            </w:r>
            <w:r>
              <w:rPr>
                <w:webHidden/>
              </w:rPr>
              <w:fldChar w:fldCharType="begin"/>
            </w:r>
            <w:r>
              <w:rPr>
                <w:webHidden/>
              </w:rPr>
              <w:instrText xml:space="preserve"> PAGEREF _Toc463013480 \h </w:instrText>
            </w:r>
          </w:ins>
          <w:r>
            <w:rPr>
              <w:webHidden/>
            </w:rPr>
          </w:r>
          <w:r>
            <w:rPr>
              <w:webHidden/>
            </w:rPr>
            <w:fldChar w:fldCharType="separate"/>
          </w:r>
          <w:ins w:id="558" w:author="Reales, Jorge" w:date="2016-09-30T15:41:00Z">
            <w:r>
              <w:rPr>
                <w:webHidden/>
              </w:rPr>
              <w:t>68</w:t>
            </w:r>
            <w:r>
              <w:rPr>
                <w:webHidden/>
              </w:rPr>
              <w:fldChar w:fldCharType="end"/>
            </w:r>
            <w:r w:rsidRPr="005D7048">
              <w:rPr>
                <w:rStyle w:val="Hyperlink"/>
              </w:rPr>
              <w:fldChar w:fldCharType="end"/>
            </w:r>
          </w:ins>
        </w:p>
        <w:p w14:paraId="28A1F2DF" w14:textId="77777777" w:rsidR="007456F3" w:rsidRDefault="007456F3">
          <w:pPr>
            <w:pStyle w:val="TOC2"/>
            <w:rPr>
              <w:ins w:id="559" w:author="Reales, Jorge" w:date="2016-09-30T15:41:00Z"/>
              <w:rFonts w:asciiTheme="minorHAnsi" w:eastAsiaTheme="minorEastAsia" w:hAnsiTheme="minorHAnsi"/>
              <w:sz w:val="22"/>
              <w:lang w:val="en-US"/>
            </w:rPr>
          </w:pPr>
          <w:ins w:id="560" w:author="Reales, Jorge" w:date="2016-09-30T15:41:00Z">
            <w:r w:rsidRPr="005D7048">
              <w:rPr>
                <w:rStyle w:val="Hyperlink"/>
              </w:rPr>
              <w:fldChar w:fldCharType="begin"/>
            </w:r>
            <w:r w:rsidRPr="005D7048">
              <w:rPr>
                <w:rStyle w:val="Hyperlink"/>
              </w:rPr>
              <w:instrText xml:space="preserve"> </w:instrText>
            </w:r>
            <w:r>
              <w:instrText>HYPERLINK \l "_Toc463013481"</w:instrText>
            </w:r>
            <w:r w:rsidRPr="005D7048">
              <w:rPr>
                <w:rStyle w:val="Hyperlink"/>
              </w:rPr>
              <w:instrText xml:space="preserve"> </w:instrText>
            </w:r>
            <w:r w:rsidRPr="005D7048">
              <w:rPr>
                <w:rStyle w:val="Hyperlink"/>
              </w:rPr>
              <w:fldChar w:fldCharType="separate"/>
            </w:r>
            <w:r w:rsidRPr="005D7048">
              <w:rPr>
                <w:rStyle w:val="Hyperlink"/>
              </w:rPr>
              <w:t>15.1.</w:t>
            </w:r>
            <w:r>
              <w:rPr>
                <w:rFonts w:asciiTheme="minorHAnsi" w:eastAsiaTheme="minorEastAsia" w:hAnsiTheme="minorHAnsi"/>
                <w:sz w:val="22"/>
                <w:lang w:val="en-US"/>
              </w:rPr>
              <w:tab/>
            </w:r>
            <w:r w:rsidRPr="005D7048">
              <w:rPr>
                <w:rStyle w:val="Hyperlink"/>
              </w:rPr>
              <w:t>Marketing &amp; Sales landing page template</w:t>
            </w:r>
            <w:r>
              <w:rPr>
                <w:webHidden/>
              </w:rPr>
              <w:tab/>
            </w:r>
            <w:r>
              <w:rPr>
                <w:webHidden/>
              </w:rPr>
              <w:fldChar w:fldCharType="begin"/>
            </w:r>
            <w:r>
              <w:rPr>
                <w:webHidden/>
              </w:rPr>
              <w:instrText xml:space="preserve"> PAGEREF _Toc463013481 \h </w:instrText>
            </w:r>
          </w:ins>
          <w:r>
            <w:rPr>
              <w:webHidden/>
            </w:rPr>
          </w:r>
          <w:r>
            <w:rPr>
              <w:webHidden/>
            </w:rPr>
            <w:fldChar w:fldCharType="separate"/>
          </w:r>
          <w:ins w:id="561" w:author="Reales, Jorge" w:date="2016-09-30T15:41:00Z">
            <w:r>
              <w:rPr>
                <w:webHidden/>
              </w:rPr>
              <w:t>69</w:t>
            </w:r>
            <w:r>
              <w:rPr>
                <w:webHidden/>
              </w:rPr>
              <w:fldChar w:fldCharType="end"/>
            </w:r>
            <w:r w:rsidRPr="005D7048">
              <w:rPr>
                <w:rStyle w:val="Hyperlink"/>
              </w:rPr>
              <w:fldChar w:fldCharType="end"/>
            </w:r>
          </w:ins>
        </w:p>
        <w:p w14:paraId="67EF2422" w14:textId="77777777" w:rsidR="007456F3" w:rsidRDefault="007456F3">
          <w:pPr>
            <w:pStyle w:val="TOC3"/>
            <w:rPr>
              <w:ins w:id="562" w:author="Reales, Jorge" w:date="2016-09-30T15:41:00Z"/>
              <w:rFonts w:asciiTheme="minorHAnsi" w:eastAsiaTheme="minorEastAsia" w:hAnsiTheme="minorHAnsi"/>
              <w:sz w:val="22"/>
              <w:lang w:val="en-US"/>
            </w:rPr>
          </w:pPr>
          <w:ins w:id="563" w:author="Reales, Jorge" w:date="2016-09-30T15:41:00Z">
            <w:r w:rsidRPr="005D7048">
              <w:rPr>
                <w:rStyle w:val="Hyperlink"/>
              </w:rPr>
              <w:fldChar w:fldCharType="begin"/>
            </w:r>
            <w:r w:rsidRPr="005D7048">
              <w:rPr>
                <w:rStyle w:val="Hyperlink"/>
              </w:rPr>
              <w:instrText xml:space="preserve"> </w:instrText>
            </w:r>
            <w:r>
              <w:instrText>HYPERLINK \l "_Toc463013482"</w:instrText>
            </w:r>
            <w:r w:rsidRPr="005D7048">
              <w:rPr>
                <w:rStyle w:val="Hyperlink"/>
              </w:rPr>
              <w:instrText xml:space="preserve"> </w:instrText>
            </w:r>
            <w:r w:rsidRPr="005D7048">
              <w:rPr>
                <w:rStyle w:val="Hyperlink"/>
              </w:rPr>
              <w:fldChar w:fldCharType="separate"/>
            </w:r>
            <w:r w:rsidRPr="005D7048">
              <w:rPr>
                <w:rStyle w:val="Hyperlink"/>
              </w:rPr>
              <w:t>15.1.1.</w:t>
            </w:r>
            <w:r>
              <w:rPr>
                <w:rFonts w:asciiTheme="minorHAnsi" w:eastAsiaTheme="minorEastAsia" w:hAnsiTheme="minorHAnsi"/>
                <w:sz w:val="22"/>
                <w:lang w:val="en-US"/>
              </w:rPr>
              <w:tab/>
            </w:r>
            <w:r w:rsidRPr="005D7048">
              <w:rPr>
                <w:rStyle w:val="Hyperlink"/>
              </w:rPr>
              <w:t>General</w:t>
            </w:r>
            <w:r>
              <w:rPr>
                <w:webHidden/>
              </w:rPr>
              <w:tab/>
            </w:r>
            <w:r>
              <w:rPr>
                <w:webHidden/>
              </w:rPr>
              <w:fldChar w:fldCharType="begin"/>
            </w:r>
            <w:r>
              <w:rPr>
                <w:webHidden/>
              </w:rPr>
              <w:instrText xml:space="preserve"> PAGEREF _Toc463013482 \h </w:instrText>
            </w:r>
          </w:ins>
          <w:r>
            <w:rPr>
              <w:webHidden/>
            </w:rPr>
          </w:r>
          <w:r>
            <w:rPr>
              <w:webHidden/>
            </w:rPr>
            <w:fldChar w:fldCharType="separate"/>
          </w:r>
          <w:ins w:id="564" w:author="Reales, Jorge" w:date="2016-09-30T15:41:00Z">
            <w:r>
              <w:rPr>
                <w:webHidden/>
              </w:rPr>
              <w:t>69</w:t>
            </w:r>
            <w:r>
              <w:rPr>
                <w:webHidden/>
              </w:rPr>
              <w:fldChar w:fldCharType="end"/>
            </w:r>
            <w:r w:rsidRPr="005D7048">
              <w:rPr>
                <w:rStyle w:val="Hyperlink"/>
              </w:rPr>
              <w:fldChar w:fldCharType="end"/>
            </w:r>
          </w:ins>
        </w:p>
        <w:p w14:paraId="5C4A255C" w14:textId="77777777" w:rsidR="007456F3" w:rsidRDefault="007456F3">
          <w:pPr>
            <w:pStyle w:val="TOC3"/>
            <w:rPr>
              <w:ins w:id="565" w:author="Reales, Jorge" w:date="2016-09-30T15:41:00Z"/>
              <w:rFonts w:asciiTheme="minorHAnsi" w:eastAsiaTheme="minorEastAsia" w:hAnsiTheme="minorHAnsi"/>
              <w:sz w:val="22"/>
              <w:lang w:val="en-US"/>
            </w:rPr>
          </w:pPr>
          <w:ins w:id="566" w:author="Reales, Jorge" w:date="2016-09-30T15:41:00Z">
            <w:r w:rsidRPr="005D7048">
              <w:rPr>
                <w:rStyle w:val="Hyperlink"/>
              </w:rPr>
              <w:fldChar w:fldCharType="begin"/>
            </w:r>
            <w:r w:rsidRPr="005D7048">
              <w:rPr>
                <w:rStyle w:val="Hyperlink"/>
              </w:rPr>
              <w:instrText xml:space="preserve"> </w:instrText>
            </w:r>
            <w:r>
              <w:instrText>HYPERLINK \l "_Toc463013483"</w:instrText>
            </w:r>
            <w:r w:rsidRPr="005D7048">
              <w:rPr>
                <w:rStyle w:val="Hyperlink"/>
              </w:rPr>
              <w:instrText xml:space="preserve"> </w:instrText>
            </w:r>
            <w:r w:rsidRPr="005D7048">
              <w:rPr>
                <w:rStyle w:val="Hyperlink"/>
              </w:rPr>
              <w:fldChar w:fldCharType="separate"/>
            </w:r>
            <w:r w:rsidRPr="005D7048">
              <w:rPr>
                <w:rStyle w:val="Hyperlink"/>
              </w:rPr>
              <w:t>15.1.2.</w:t>
            </w:r>
            <w:r>
              <w:rPr>
                <w:rFonts w:asciiTheme="minorHAnsi" w:eastAsiaTheme="minorEastAsia" w:hAnsiTheme="minorHAnsi"/>
                <w:sz w:val="22"/>
                <w:lang w:val="en-US"/>
              </w:rPr>
              <w:tab/>
            </w:r>
            <w:r w:rsidRPr="005D7048">
              <w:rPr>
                <w:rStyle w:val="Hyperlink"/>
              </w:rPr>
              <w:t>Header</w:t>
            </w:r>
            <w:r>
              <w:rPr>
                <w:webHidden/>
              </w:rPr>
              <w:tab/>
            </w:r>
            <w:r>
              <w:rPr>
                <w:webHidden/>
              </w:rPr>
              <w:fldChar w:fldCharType="begin"/>
            </w:r>
            <w:r>
              <w:rPr>
                <w:webHidden/>
              </w:rPr>
              <w:instrText xml:space="preserve"> PAGEREF _Toc463013483 \h </w:instrText>
            </w:r>
          </w:ins>
          <w:r>
            <w:rPr>
              <w:webHidden/>
            </w:rPr>
          </w:r>
          <w:r>
            <w:rPr>
              <w:webHidden/>
            </w:rPr>
            <w:fldChar w:fldCharType="separate"/>
          </w:r>
          <w:ins w:id="567" w:author="Reales, Jorge" w:date="2016-09-30T15:41:00Z">
            <w:r>
              <w:rPr>
                <w:webHidden/>
              </w:rPr>
              <w:t>70</w:t>
            </w:r>
            <w:r>
              <w:rPr>
                <w:webHidden/>
              </w:rPr>
              <w:fldChar w:fldCharType="end"/>
            </w:r>
            <w:r w:rsidRPr="005D7048">
              <w:rPr>
                <w:rStyle w:val="Hyperlink"/>
              </w:rPr>
              <w:fldChar w:fldCharType="end"/>
            </w:r>
          </w:ins>
        </w:p>
        <w:p w14:paraId="238821AD" w14:textId="77777777" w:rsidR="007456F3" w:rsidRDefault="007456F3">
          <w:pPr>
            <w:pStyle w:val="TOC3"/>
            <w:rPr>
              <w:ins w:id="568" w:author="Reales, Jorge" w:date="2016-09-30T15:41:00Z"/>
              <w:rFonts w:asciiTheme="minorHAnsi" w:eastAsiaTheme="minorEastAsia" w:hAnsiTheme="minorHAnsi"/>
              <w:sz w:val="22"/>
              <w:lang w:val="en-US"/>
            </w:rPr>
          </w:pPr>
          <w:ins w:id="569" w:author="Reales, Jorge" w:date="2016-09-30T15:41:00Z">
            <w:r w:rsidRPr="005D7048">
              <w:rPr>
                <w:rStyle w:val="Hyperlink"/>
              </w:rPr>
              <w:fldChar w:fldCharType="begin"/>
            </w:r>
            <w:r w:rsidRPr="005D7048">
              <w:rPr>
                <w:rStyle w:val="Hyperlink"/>
              </w:rPr>
              <w:instrText xml:space="preserve"> </w:instrText>
            </w:r>
            <w:r>
              <w:instrText>HYPERLINK \l "_Toc463013484"</w:instrText>
            </w:r>
            <w:r w:rsidRPr="005D7048">
              <w:rPr>
                <w:rStyle w:val="Hyperlink"/>
              </w:rPr>
              <w:instrText xml:space="preserve"> </w:instrText>
            </w:r>
            <w:r w:rsidRPr="005D7048">
              <w:rPr>
                <w:rStyle w:val="Hyperlink"/>
              </w:rPr>
              <w:fldChar w:fldCharType="separate"/>
            </w:r>
            <w:r w:rsidRPr="005D7048">
              <w:rPr>
                <w:rStyle w:val="Hyperlink"/>
              </w:rPr>
              <w:t>15.1.3.</w:t>
            </w:r>
            <w:r>
              <w:rPr>
                <w:rFonts w:asciiTheme="minorHAnsi" w:eastAsiaTheme="minorEastAsia" w:hAnsiTheme="minorHAnsi"/>
                <w:sz w:val="22"/>
                <w:lang w:val="en-US"/>
              </w:rPr>
              <w:tab/>
            </w:r>
            <w:r w:rsidRPr="005D7048">
              <w:rPr>
                <w:rStyle w:val="Hyperlink"/>
              </w:rPr>
              <w:t>Sub-navigation</w:t>
            </w:r>
            <w:r>
              <w:rPr>
                <w:webHidden/>
              </w:rPr>
              <w:tab/>
            </w:r>
            <w:r>
              <w:rPr>
                <w:webHidden/>
              </w:rPr>
              <w:fldChar w:fldCharType="begin"/>
            </w:r>
            <w:r>
              <w:rPr>
                <w:webHidden/>
              </w:rPr>
              <w:instrText xml:space="preserve"> PAGEREF _Toc463013484 \h </w:instrText>
            </w:r>
          </w:ins>
          <w:r>
            <w:rPr>
              <w:webHidden/>
            </w:rPr>
          </w:r>
          <w:r>
            <w:rPr>
              <w:webHidden/>
            </w:rPr>
            <w:fldChar w:fldCharType="separate"/>
          </w:r>
          <w:ins w:id="570" w:author="Reales, Jorge" w:date="2016-09-30T15:41:00Z">
            <w:r>
              <w:rPr>
                <w:webHidden/>
              </w:rPr>
              <w:t>70</w:t>
            </w:r>
            <w:r>
              <w:rPr>
                <w:webHidden/>
              </w:rPr>
              <w:fldChar w:fldCharType="end"/>
            </w:r>
            <w:r w:rsidRPr="005D7048">
              <w:rPr>
                <w:rStyle w:val="Hyperlink"/>
              </w:rPr>
              <w:fldChar w:fldCharType="end"/>
            </w:r>
          </w:ins>
        </w:p>
        <w:p w14:paraId="3880A8DD" w14:textId="77777777" w:rsidR="007456F3" w:rsidRDefault="007456F3">
          <w:pPr>
            <w:pStyle w:val="TOC3"/>
            <w:rPr>
              <w:ins w:id="571" w:author="Reales, Jorge" w:date="2016-09-30T15:41:00Z"/>
              <w:rFonts w:asciiTheme="minorHAnsi" w:eastAsiaTheme="minorEastAsia" w:hAnsiTheme="minorHAnsi"/>
              <w:sz w:val="22"/>
              <w:lang w:val="en-US"/>
            </w:rPr>
          </w:pPr>
          <w:ins w:id="572" w:author="Reales, Jorge" w:date="2016-09-30T15:41:00Z">
            <w:r w:rsidRPr="005D7048">
              <w:rPr>
                <w:rStyle w:val="Hyperlink"/>
              </w:rPr>
              <w:fldChar w:fldCharType="begin"/>
            </w:r>
            <w:r w:rsidRPr="005D7048">
              <w:rPr>
                <w:rStyle w:val="Hyperlink"/>
              </w:rPr>
              <w:instrText xml:space="preserve"> </w:instrText>
            </w:r>
            <w:r>
              <w:instrText>HYPERLINK \l "_Toc463013485"</w:instrText>
            </w:r>
            <w:r w:rsidRPr="005D7048">
              <w:rPr>
                <w:rStyle w:val="Hyperlink"/>
              </w:rPr>
              <w:instrText xml:space="preserve"> </w:instrText>
            </w:r>
            <w:r w:rsidRPr="005D7048">
              <w:rPr>
                <w:rStyle w:val="Hyperlink"/>
              </w:rPr>
              <w:fldChar w:fldCharType="separate"/>
            </w:r>
            <w:r w:rsidRPr="005D7048">
              <w:rPr>
                <w:rStyle w:val="Hyperlink"/>
              </w:rPr>
              <w:t>15.1.4.</w:t>
            </w:r>
            <w:r>
              <w:rPr>
                <w:rFonts w:asciiTheme="minorHAnsi" w:eastAsiaTheme="minorEastAsia" w:hAnsiTheme="minorHAnsi"/>
                <w:sz w:val="22"/>
                <w:lang w:val="en-US"/>
              </w:rPr>
              <w:tab/>
            </w:r>
            <w:r w:rsidRPr="005D7048">
              <w:rPr>
                <w:rStyle w:val="Hyperlink"/>
              </w:rPr>
              <w:t>Page Body</w:t>
            </w:r>
            <w:r>
              <w:rPr>
                <w:webHidden/>
              </w:rPr>
              <w:tab/>
            </w:r>
            <w:r>
              <w:rPr>
                <w:webHidden/>
              </w:rPr>
              <w:fldChar w:fldCharType="begin"/>
            </w:r>
            <w:r>
              <w:rPr>
                <w:webHidden/>
              </w:rPr>
              <w:instrText xml:space="preserve"> PAGEREF _Toc463013485 \h </w:instrText>
            </w:r>
          </w:ins>
          <w:r>
            <w:rPr>
              <w:webHidden/>
            </w:rPr>
          </w:r>
          <w:r>
            <w:rPr>
              <w:webHidden/>
            </w:rPr>
            <w:fldChar w:fldCharType="separate"/>
          </w:r>
          <w:ins w:id="573" w:author="Reales, Jorge" w:date="2016-09-30T15:41:00Z">
            <w:r>
              <w:rPr>
                <w:webHidden/>
              </w:rPr>
              <w:t>71</w:t>
            </w:r>
            <w:r>
              <w:rPr>
                <w:webHidden/>
              </w:rPr>
              <w:fldChar w:fldCharType="end"/>
            </w:r>
            <w:r w:rsidRPr="005D7048">
              <w:rPr>
                <w:rStyle w:val="Hyperlink"/>
              </w:rPr>
              <w:fldChar w:fldCharType="end"/>
            </w:r>
          </w:ins>
        </w:p>
        <w:p w14:paraId="3ADAF6E9" w14:textId="77777777" w:rsidR="007456F3" w:rsidRDefault="007456F3">
          <w:pPr>
            <w:pStyle w:val="TOC2"/>
            <w:rPr>
              <w:ins w:id="574" w:author="Reales, Jorge" w:date="2016-09-30T15:41:00Z"/>
              <w:rFonts w:asciiTheme="minorHAnsi" w:eastAsiaTheme="minorEastAsia" w:hAnsiTheme="minorHAnsi"/>
              <w:sz w:val="22"/>
              <w:lang w:val="en-US"/>
            </w:rPr>
          </w:pPr>
          <w:ins w:id="575" w:author="Reales, Jorge" w:date="2016-09-30T15:41:00Z">
            <w:r w:rsidRPr="005D7048">
              <w:rPr>
                <w:rStyle w:val="Hyperlink"/>
              </w:rPr>
              <w:fldChar w:fldCharType="begin"/>
            </w:r>
            <w:r w:rsidRPr="005D7048">
              <w:rPr>
                <w:rStyle w:val="Hyperlink"/>
              </w:rPr>
              <w:instrText xml:space="preserve"> </w:instrText>
            </w:r>
            <w:r>
              <w:instrText>HYPERLINK \l "_Toc463013486"</w:instrText>
            </w:r>
            <w:r w:rsidRPr="005D7048">
              <w:rPr>
                <w:rStyle w:val="Hyperlink"/>
              </w:rPr>
              <w:instrText xml:space="preserve"> </w:instrText>
            </w:r>
            <w:r w:rsidRPr="005D7048">
              <w:rPr>
                <w:rStyle w:val="Hyperlink"/>
              </w:rPr>
              <w:fldChar w:fldCharType="separate"/>
            </w:r>
            <w:r w:rsidRPr="005D7048">
              <w:rPr>
                <w:rStyle w:val="Hyperlink"/>
              </w:rPr>
              <w:t>15.2.</w:t>
            </w:r>
            <w:r>
              <w:rPr>
                <w:rFonts w:asciiTheme="minorHAnsi" w:eastAsiaTheme="minorEastAsia" w:hAnsiTheme="minorHAnsi"/>
                <w:sz w:val="22"/>
                <w:lang w:val="en-US"/>
              </w:rPr>
              <w:tab/>
            </w:r>
            <w:r w:rsidRPr="005D7048">
              <w:rPr>
                <w:rStyle w:val="Hyperlink"/>
              </w:rPr>
              <w:t>Generic page template</w:t>
            </w:r>
            <w:r>
              <w:rPr>
                <w:webHidden/>
              </w:rPr>
              <w:tab/>
            </w:r>
            <w:r>
              <w:rPr>
                <w:webHidden/>
              </w:rPr>
              <w:fldChar w:fldCharType="begin"/>
            </w:r>
            <w:r>
              <w:rPr>
                <w:webHidden/>
              </w:rPr>
              <w:instrText xml:space="preserve"> PAGEREF _Toc463013486 \h </w:instrText>
            </w:r>
          </w:ins>
          <w:r>
            <w:rPr>
              <w:webHidden/>
            </w:rPr>
          </w:r>
          <w:r>
            <w:rPr>
              <w:webHidden/>
            </w:rPr>
            <w:fldChar w:fldCharType="separate"/>
          </w:r>
          <w:ins w:id="576" w:author="Reales, Jorge" w:date="2016-09-30T15:41:00Z">
            <w:r>
              <w:rPr>
                <w:webHidden/>
              </w:rPr>
              <w:t>72</w:t>
            </w:r>
            <w:r>
              <w:rPr>
                <w:webHidden/>
              </w:rPr>
              <w:fldChar w:fldCharType="end"/>
            </w:r>
            <w:r w:rsidRPr="005D7048">
              <w:rPr>
                <w:rStyle w:val="Hyperlink"/>
              </w:rPr>
              <w:fldChar w:fldCharType="end"/>
            </w:r>
          </w:ins>
        </w:p>
        <w:p w14:paraId="7D3F0D33" w14:textId="77777777" w:rsidR="007456F3" w:rsidRDefault="007456F3">
          <w:pPr>
            <w:pStyle w:val="TOC3"/>
            <w:rPr>
              <w:ins w:id="577" w:author="Reales, Jorge" w:date="2016-09-30T15:41:00Z"/>
              <w:rFonts w:asciiTheme="minorHAnsi" w:eastAsiaTheme="minorEastAsia" w:hAnsiTheme="minorHAnsi"/>
              <w:sz w:val="22"/>
              <w:lang w:val="en-US"/>
            </w:rPr>
          </w:pPr>
          <w:ins w:id="578" w:author="Reales, Jorge" w:date="2016-09-30T15:41:00Z">
            <w:r w:rsidRPr="005D7048">
              <w:rPr>
                <w:rStyle w:val="Hyperlink"/>
              </w:rPr>
              <w:fldChar w:fldCharType="begin"/>
            </w:r>
            <w:r w:rsidRPr="005D7048">
              <w:rPr>
                <w:rStyle w:val="Hyperlink"/>
              </w:rPr>
              <w:instrText xml:space="preserve"> </w:instrText>
            </w:r>
            <w:r>
              <w:instrText>HYPERLINK \l "_Toc463013487"</w:instrText>
            </w:r>
            <w:r w:rsidRPr="005D7048">
              <w:rPr>
                <w:rStyle w:val="Hyperlink"/>
              </w:rPr>
              <w:instrText xml:space="preserve"> </w:instrText>
            </w:r>
            <w:r w:rsidRPr="005D7048">
              <w:rPr>
                <w:rStyle w:val="Hyperlink"/>
              </w:rPr>
              <w:fldChar w:fldCharType="separate"/>
            </w:r>
            <w:r w:rsidRPr="005D7048">
              <w:rPr>
                <w:rStyle w:val="Hyperlink"/>
              </w:rPr>
              <w:t>15.2.1.</w:t>
            </w:r>
            <w:r>
              <w:rPr>
                <w:rFonts w:asciiTheme="minorHAnsi" w:eastAsiaTheme="minorEastAsia" w:hAnsiTheme="minorHAnsi"/>
                <w:sz w:val="22"/>
                <w:lang w:val="en-US"/>
              </w:rPr>
              <w:tab/>
            </w:r>
            <w:r w:rsidRPr="005D7048">
              <w:rPr>
                <w:rStyle w:val="Hyperlink"/>
              </w:rPr>
              <w:t>General</w:t>
            </w:r>
            <w:r>
              <w:rPr>
                <w:webHidden/>
              </w:rPr>
              <w:tab/>
            </w:r>
            <w:r>
              <w:rPr>
                <w:webHidden/>
              </w:rPr>
              <w:fldChar w:fldCharType="begin"/>
            </w:r>
            <w:r>
              <w:rPr>
                <w:webHidden/>
              </w:rPr>
              <w:instrText xml:space="preserve"> PAGEREF _Toc463013487 \h </w:instrText>
            </w:r>
          </w:ins>
          <w:r>
            <w:rPr>
              <w:webHidden/>
            </w:rPr>
          </w:r>
          <w:r>
            <w:rPr>
              <w:webHidden/>
            </w:rPr>
            <w:fldChar w:fldCharType="separate"/>
          </w:r>
          <w:ins w:id="579" w:author="Reales, Jorge" w:date="2016-09-30T15:41:00Z">
            <w:r>
              <w:rPr>
                <w:webHidden/>
              </w:rPr>
              <w:t>72</w:t>
            </w:r>
            <w:r>
              <w:rPr>
                <w:webHidden/>
              </w:rPr>
              <w:fldChar w:fldCharType="end"/>
            </w:r>
            <w:r w:rsidRPr="005D7048">
              <w:rPr>
                <w:rStyle w:val="Hyperlink"/>
              </w:rPr>
              <w:fldChar w:fldCharType="end"/>
            </w:r>
          </w:ins>
        </w:p>
        <w:p w14:paraId="76EA6572" w14:textId="77777777" w:rsidR="007456F3" w:rsidRDefault="007456F3">
          <w:pPr>
            <w:pStyle w:val="TOC3"/>
            <w:rPr>
              <w:ins w:id="580" w:author="Reales, Jorge" w:date="2016-09-30T15:41:00Z"/>
              <w:rFonts w:asciiTheme="minorHAnsi" w:eastAsiaTheme="minorEastAsia" w:hAnsiTheme="minorHAnsi"/>
              <w:sz w:val="22"/>
              <w:lang w:val="en-US"/>
            </w:rPr>
          </w:pPr>
          <w:ins w:id="581" w:author="Reales, Jorge" w:date="2016-09-30T15:41:00Z">
            <w:r w:rsidRPr="005D7048">
              <w:rPr>
                <w:rStyle w:val="Hyperlink"/>
              </w:rPr>
              <w:fldChar w:fldCharType="begin"/>
            </w:r>
            <w:r w:rsidRPr="005D7048">
              <w:rPr>
                <w:rStyle w:val="Hyperlink"/>
              </w:rPr>
              <w:instrText xml:space="preserve"> </w:instrText>
            </w:r>
            <w:r>
              <w:instrText>HYPERLINK \l "_Toc463013488"</w:instrText>
            </w:r>
            <w:r w:rsidRPr="005D7048">
              <w:rPr>
                <w:rStyle w:val="Hyperlink"/>
              </w:rPr>
              <w:instrText xml:space="preserve"> </w:instrText>
            </w:r>
            <w:r w:rsidRPr="005D7048">
              <w:rPr>
                <w:rStyle w:val="Hyperlink"/>
              </w:rPr>
              <w:fldChar w:fldCharType="separate"/>
            </w:r>
            <w:r w:rsidRPr="005D7048">
              <w:rPr>
                <w:rStyle w:val="Hyperlink"/>
              </w:rPr>
              <w:t>15.2.2.</w:t>
            </w:r>
            <w:r>
              <w:rPr>
                <w:rFonts w:asciiTheme="minorHAnsi" w:eastAsiaTheme="minorEastAsia" w:hAnsiTheme="minorHAnsi"/>
                <w:sz w:val="22"/>
                <w:lang w:val="en-US"/>
              </w:rPr>
              <w:tab/>
            </w:r>
            <w:r w:rsidRPr="005D7048">
              <w:rPr>
                <w:rStyle w:val="Hyperlink"/>
              </w:rPr>
              <w:t>Header</w:t>
            </w:r>
            <w:r>
              <w:rPr>
                <w:webHidden/>
              </w:rPr>
              <w:tab/>
            </w:r>
            <w:r>
              <w:rPr>
                <w:webHidden/>
              </w:rPr>
              <w:fldChar w:fldCharType="begin"/>
            </w:r>
            <w:r>
              <w:rPr>
                <w:webHidden/>
              </w:rPr>
              <w:instrText xml:space="preserve"> PAGEREF _Toc463013488 \h </w:instrText>
            </w:r>
          </w:ins>
          <w:r>
            <w:rPr>
              <w:webHidden/>
            </w:rPr>
          </w:r>
          <w:r>
            <w:rPr>
              <w:webHidden/>
            </w:rPr>
            <w:fldChar w:fldCharType="separate"/>
          </w:r>
          <w:ins w:id="582" w:author="Reales, Jorge" w:date="2016-09-30T15:41:00Z">
            <w:r>
              <w:rPr>
                <w:webHidden/>
              </w:rPr>
              <w:t>72</w:t>
            </w:r>
            <w:r>
              <w:rPr>
                <w:webHidden/>
              </w:rPr>
              <w:fldChar w:fldCharType="end"/>
            </w:r>
            <w:r w:rsidRPr="005D7048">
              <w:rPr>
                <w:rStyle w:val="Hyperlink"/>
              </w:rPr>
              <w:fldChar w:fldCharType="end"/>
            </w:r>
          </w:ins>
        </w:p>
        <w:p w14:paraId="1942B370" w14:textId="77777777" w:rsidR="007456F3" w:rsidRDefault="007456F3">
          <w:pPr>
            <w:pStyle w:val="TOC3"/>
            <w:rPr>
              <w:ins w:id="583" w:author="Reales, Jorge" w:date="2016-09-30T15:41:00Z"/>
              <w:rFonts w:asciiTheme="minorHAnsi" w:eastAsiaTheme="minorEastAsia" w:hAnsiTheme="minorHAnsi"/>
              <w:sz w:val="22"/>
              <w:lang w:val="en-US"/>
            </w:rPr>
          </w:pPr>
          <w:ins w:id="584" w:author="Reales, Jorge" w:date="2016-09-30T15:41:00Z">
            <w:r w:rsidRPr="005D7048">
              <w:rPr>
                <w:rStyle w:val="Hyperlink"/>
              </w:rPr>
              <w:fldChar w:fldCharType="begin"/>
            </w:r>
            <w:r w:rsidRPr="005D7048">
              <w:rPr>
                <w:rStyle w:val="Hyperlink"/>
              </w:rPr>
              <w:instrText xml:space="preserve"> </w:instrText>
            </w:r>
            <w:r>
              <w:instrText>HYPERLINK \l "_Toc463013489"</w:instrText>
            </w:r>
            <w:r w:rsidRPr="005D7048">
              <w:rPr>
                <w:rStyle w:val="Hyperlink"/>
              </w:rPr>
              <w:instrText xml:space="preserve"> </w:instrText>
            </w:r>
            <w:r w:rsidRPr="005D7048">
              <w:rPr>
                <w:rStyle w:val="Hyperlink"/>
              </w:rPr>
              <w:fldChar w:fldCharType="separate"/>
            </w:r>
            <w:r w:rsidRPr="005D7048">
              <w:rPr>
                <w:rStyle w:val="Hyperlink"/>
              </w:rPr>
              <w:t>15.2.3.</w:t>
            </w:r>
            <w:r>
              <w:rPr>
                <w:rFonts w:asciiTheme="minorHAnsi" w:eastAsiaTheme="minorEastAsia" w:hAnsiTheme="minorHAnsi"/>
                <w:sz w:val="22"/>
                <w:lang w:val="en-US"/>
              </w:rPr>
              <w:tab/>
            </w:r>
            <w:r w:rsidRPr="005D7048">
              <w:rPr>
                <w:rStyle w:val="Hyperlink"/>
              </w:rPr>
              <w:t>Sub-navigation</w:t>
            </w:r>
            <w:r>
              <w:rPr>
                <w:webHidden/>
              </w:rPr>
              <w:tab/>
            </w:r>
            <w:r>
              <w:rPr>
                <w:webHidden/>
              </w:rPr>
              <w:fldChar w:fldCharType="begin"/>
            </w:r>
            <w:r>
              <w:rPr>
                <w:webHidden/>
              </w:rPr>
              <w:instrText xml:space="preserve"> PAGEREF _Toc463013489 \h </w:instrText>
            </w:r>
          </w:ins>
          <w:r>
            <w:rPr>
              <w:webHidden/>
            </w:rPr>
          </w:r>
          <w:r>
            <w:rPr>
              <w:webHidden/>
            </w:rPr>
            <w:fldChar w:fldCharType="separate"/>
          </w:r>
          <w:ins w:id="585" w:author="Reales, Jorge" w:date="2016-09-30T15:41:00Z">
            <w:r>
              <w:rPr>
                <w:webHidden/>
              </w:rPr>
              <w:t>73</w:t>
            </w:r>
            <w:r>
              <w:rPr>
                <w:webHidden/>
              </w:rPr>
              <w:fldChar w:fldCharType="end"/>
            </w:r>
            <w:r w:rsidRPr="005D7048">
              <w:rPr>
                <w:rStyle w:val="Hyperlink"/>
              </w:rPr>
              <w:fldChar w:fldCharType="end"/>
            </w:r>
          </w:ins>
        </w:p>
        <w:p w14:paraId="2EEA8E41" w14:textId="77777777" w:rsidR="007456F3" w:rsidRDefault="007456F3">
          <w:pPr>
            <w:pStyle w:val="TOC3"/>
            <w:rPr>
              <w:ins w:id="586" w:author="Reales, Jorge" w:date="2016-09-30T15:41:00Z"/>
              <w:rFonts w:asciiTheme="minorHAnsi" w:eastAsiaTheme="minorEastAsia" w:hAnsiTheme="minorHAnsi"/>
              <w:sz w:val="22"/>
              <w:lang w:val="en-US"/>
            </w:rPr>
          </w:pPr>
          <w:ins w:id="587" w:author="Reales, Jorge" w:date="2016-09-30T15:41:00Z">
            <w:r w:rsidRPr="005D7048">
              <w:rPr>
                <w:rStyle w:val="Hyperlink"/>
              </w:rPr>
              <w:fldChar w:fldCharType="begin"/>
            </w:r>
            <w:r w:rsidRPr="005D7048">
              <w:rPr>
                <w:rStyle w:val="Hyperlink"/>
              </w:rPr>
              <w:instrText xml:space="preserve"> </w:instrText>
            </w:r>
            <w:r>
              <w:instrText>HYPERLINK \l "_Toc463013491"</w:instrText>
            </w:r>
            <w:r w:rsidRPr="005D7048">
              <w:rPr>
                <w:rStyle w:val="Hyperlink"/>
              </w:rPr>
              <w:instrText xml:space="preserve"> </w:instrText>
            </w:r>
            <w:r w:rsidRPr="005D7048">
              <w:rPr>
                <w:rStyle w:val="Hyperlink"/>
              </w:rPr>
              <w:fldChar w:fldCharType="separate"/>
            </w:r>
            <w:r w:rsidRPr="005D7048">
              <w:rPr>
                <w:rStyle w:val="Hyperlink"/>
              </w:rPr>
              <w:t>15.2.4.</w:t>
            </w:r>
            <w:r>
              <w:rPr>
                <w:rFonts w:asciiTheme="minorHAnsi" w:eastAsiaTheme="minorEastAsia" w:hAnsiTheme="minorHAnsi"/>
                <w:sz w:val="22"/>
                <w:lang w:val="en-US"/>
              </w:rPr>
              <w:tab/>
            </w:r>
            <w:r w:rsidRPr="005D7048">
              <w:rPr>
                <w:rStyle w:val="Hyperlink"/>
              </w:rPr>
              <w:t>Page Body</w:t>
            </w:r>
            <w:r>
              <w:rPr>
                <w:webHidden/>
              </w:rPr>
              <w:tab/>
            </w:r>
            <w:r>
              <w:rPr>
                <w:webHidden/>
              </w:rPr>
              <w:fldChar w:fldCharType="begin"/>
            </w:r>
            <w:r>
              <w:rPr>
                <w:webHidden/>
              </w:rPr>
              <w:instrText xml:space="preserve"> PAGEREF _Toc463013491 \h </w:instrText>
            </w:r>
          </w:ins>
          <w:r>
            <w:rPr>
              <w:webHidden/>
            </w:rPr>
          </w:r>
          <w:r>
            <w:rPr>
              <w:webHidden/>
            </w:rPr>
            <w:fldChar w:fldCharType="separate"/>
          </w:r>
          <w:ins w:id="588" w:author="Reales, Jorge" w:date="2016-09-30T15:41:00Z">
            <w:r>
              <w:rPr>
                <w:webHidden/>
              </w:rPr>
              <w:t>73</w:t>
            </w:r>
            <w:r>
              <w:rPr>
                <w:webHidden/>
              </w:rPr>
              <w:fldChar w:fldCharType="end"/>
            </w:r>
            <w:r w:rsidRPr="005D7048">
              <w:rPr>
                <w:rStyle w:val="Hyperlink"/>
              </w:rPr>
              <w:fldChar w:fldCharType="end"/>
            </w:r>
          </w:ins>
        </w:p>
        <w:p w14:paraId="776020C9" w14:textId="77777777" w:rsidR="007456F3" w:rsidRDefault="007456F3">
          <w:pPr>
            <w:pStyle w:val="TOC2"/>
            <w:rPr>
              <w:ins w:id="589" w:author="Reales, Jorge" w:date="2016-09-30T15:41:00Z"/>
              <w:rFonts w:asciiTheme="minorHAnsi" w:eastAsiaTheme="minorEastAsia" w:hAnsiTheme="minorHAnsi"/>
              <w:sz w:val="22"/>
              <w:lang w:val="en-US"/>
            </w:rPr>
          </w:pPr>
          <w:ins w:id="590" w:author="Reales, Jorge" w:date="2016-09-30T15:41:00Z">
            <w:r w:rsidRPr="005D7048">
              <w:rPr>
                <w:rStyle w:val="Hyperlink"/>
              </w:rPr>
              <w:fldChar w:fldCharType="begin"/>
            </w:r>
            <w:r w:rsidRPr="005D7048">
              <w:rPr>
                <w:rStyle w:val="Hyperlink"/>
              </w:rPr>
              <w:instrText xml:space="preserve"> </w:instrText>
            </w:r>
            <w:r>
              <w:instrText>HYPERLINK \l "_Toc463013492"</w:instrText>
            </w:r>
            <w:r w:rsidRPr="005D7048">
              <w:rPr>
                <w:rStyle w:val="Hyperlink"/>
              </w:rPr>
              <w:instrText xml:space="preserve"> </w:instrText>
            </w:r>
            <w:r w:rsidRPr="005D7048">
              <w:rPr>
                <w:rStyle w:val="Hyperlink"/>
              </w:rPr>
              <w:fldChar w:fldCharType="separate"/>
            </w:r>
            <w:r w:rsidRPr="005D7048">
              <w:rPr>
                <w:rStyle w:val="Hyperlink"/>
              </w:rPr>
              <w:t>15.3.</w:t>
            </w:r>
            <w:r>
              <w:rPr>
                <w:rFonts w:asciiTheme="minorHAnsi" w:eastAsiaTheme="minorEastAsia" w:hAnsiTheme="minorHAnsi"/>
                <w:sz w:val="22"/>
                <w:lang w:val="en-US"/>
              </w:rPr>
              <w:tab/>
            </w:r>
            <w:r w:rsidRPr="005D7048">
              <w:rPr>
                <w:rStyle w:val="Hyperlink"/>
              </w:rPr>
              <w:t>Brand page template</w:t>
            </w:r>
            <w:r>
              <w:rPr>
                <w:webHidden/>
              </w:rPr>
              <w:tab/>
            </w:r>
            <w:r>
              <w:rPr>
                <w:webHidden/>
              </w:rPr>
              <w:fldChar w:fldCharType="begin"/>
            </w:r>
            <w:r>
              <w:rPr>
                <w:webHidden/>
              </w:rPr>
              <w:instrText xml:space="preserve"> PAGEREF _Toc463013492 \h </w:instrText>
            </w:r>
          </w:ins>
          <w:r>
            <w:rPr>
              <w:webHidden/>
            </w:rPr>
          </w:r>
          <w:r>
            <w:rPr>
              <w:webHidden/>
            </w:rPr>
            <w:fldChar w:fldCharType="separate"/>
          </w:r>
          <w:ins w:id="591" w:author="Reales, Jorge" w:date="2016-09-30T15:41:00Z">
            <w:r>
              <w:rPr>
                <w:webHidden/>
              </w:rPr>
              <w:t>75</w:t>
            </w:r>
            <w:r>
              <w:rPr>
                <w:webHidden/>
              </w:rPr>
              <w:fldChar w:fldCharType="end"/>
            </w:r>
            <w:r w:rsidRPr="005D7048">
              <w:rPr>
                <w:rStyle w:val="Hyperlink"/>
              </w:rPr>
              <w:fldChar w:fldCharType="end"/>
            </w:r>
          </w:ins>
        </w:p>
        <w:p w14:paraId="3DD6C2AB" w14:textId="77777777" w:rsidR="007456F3" w:rsidRDefault="007456F3">
          <w:pPr>
            <w:pStyle w:val="TOC3"/>
            <w:rPr>
              <w:ins w:id="592" w:author="Reales, Jorge" w:date="2016-09-30T15:41:00Z"/>
              <w:rFonts w:asciiTheme="minorHAnsi" w:eastAsiaTheme="minorEastAsia" w:hAnsiTheme="minorHAnsi"/>
              <w:sz w:val="22"/>
              <w:lang w:val="en-US"/>
            </w:rPr>
          </w:pPr>
          <w:ins w:id="593" w:author="Reales, Jorge" w:date="2016-09-30T15:41:00Z">
            <w:r w:rsidRPr="005D7048">
              <w:rPr>
                <w:rStyle w:val="Hyperlink"/>
              </w:rPr>
              <w:fldChar w:fldCharType="begin"/>
            </w:r>
            <w:r w:rsidRPr="005D7048">
              <w:rPr>
                <w:rStyle w:val="Hyperlink"/>
              </w:rPr>
              <w:instrText xml:space="preserve"> </w:instrText>
            </w:r>
            <w:r>
              <w:instrText>HYPERLINK \l "_Toc463013493"</w:instrText>
            </w:r>
            <w:r w:rsidRPr="005D7048">
              <w:rPr>
                <w:rStyle w:val="Hyperlink"/>
              </w:rPr>
              <w:instrText xml:space="preserve"> </w:instrText>
            </w:r>
            <w:r w:rsidRPr="005D7048">
              <w:rPr>
                <w:rStyle w:val="Hyperlink"/>
              </w:rPr>
              <w:fldChar w:fldCharType="separate"/>
            </w:r>
            <w:r w:rsidRPr="005D7048">
              <w:rPr>
                <w:rStyle w:val="Hyperlink"/>
              </w:rPr>
              <w:t>15.3.1.</w:t>
            </w:r>
            <w:r>
              <w:rPr>
                <w:rFonts w:asciiTheme="minorHAnsi" w:eastAsiaTheme="minorEastAsia" w:hAnsiTheme="minorHAnsi"/>
                <w:sz w:val="22"/>
                <w:lang w:val="en-US"/>
              </w:rPr>
              <w:tab/>
            </w:r>
            <w:r w:rsidRPr="005D7048">
              <w:rPr>
                <w:rStyle w:val="Hyperlink"/>
              </w:rPr>
              <w:t>General</w:t>
            </w:r>
            <w:r>
              <w:rPr>
                <w:webHidden/>
              </w:rPr>
              <w:tab/>
            </w:r>
            <w:r>
              <w:rPr>
                <w:webHidden/>
              </w:rPr>
              <w:fldChar w:fldCharType="begin"/>
            </w:r>
            <w:r>
              <w:rPr>
                <w:webHidden/>
              </w:rPr>
              <w:instrText xml:space="preserve"> PAGEREF _Toc463013493 \h </w:instrText>
            </w:r>
          </w:ins>
          <w:r>
            <w:rPr>
              <w:webHidden/>
            </w:rPr>
          </w:r>
          <w:r>
            <w:rPr>
              <w:webHidden/>
            </w:rPr>
            <w:fldChar w:fldCharType="separate"/>
          </w:r>
          <w:ins w:id="594" w:author="Reales, Jorge" w:date="2016-09-30T15:41:00Z">
            <w:r>
              <w:rPr>
                <w:webHidden/>
              </w:rPr>
              <w:t>75</w:t>
            </w:r>
            <w:r>
              <w:rPr>
                <w:webHidden/>
              </w:rPr>
              <w:fldChar w:fldCharType="end"/>
            </w:r>
            <w:r w:rsidRPr="005D7048">
              <w:rPr>
                <w:rStyle w:val="Hyperlink"/>
              </w:rPr>
              <w:fldChar w:fldCharType="end"/>
            </w:r>
          </w:ins>
        </w:p>
        <w:p w14:paraId="72F6F981" w14:textId="77777777" w:rsidR="007456F3" w:rsidRDefault="007456F3">
          <w:pPr>
            <w:pStyle w:val="TOC3"/>
            <w:rPr>
              <w:ins w:id="595" w:author="Reales, Jorge" w:date="2016-09-30T15:41:00Z"/>
              <w:rFonts w:asciiTheme="minorHAnsi" w:eastAsiaTheme="minorEastAsia" w:hAnsiTheme="minorHAnsi"/>
              <w:sz w:val="22"/>
              <w:lang w:val="en-US"/>
            </w:rPr>
          </w:pPr>
          <w:ins w:id="596" w:author="Reales, Jorge" w:date="2016-09-30T15:41:00Z">
            <w:r w:rsidRPr="005D7048">
              <w:rPr>
                <w:rStyle w:val="Hyperlink"/>
              </w:rPr>
              <w:fldChar w:fldCharType="begin"/>
            </w:r>
            <w:r w:rsidRPr="005D7048">
              <w:rPr>
                <w:rStyle w:val="Hyperlink"/>
              </w:rPr>
              <w:instrText xml:space="preserve"> </w:instrText>
            </w:r>
            <w:r>
              <w:instrText>HYPERLINK \l "_Toc463013494"</w:instrText>
            </w:r>
            <w:r w:rsidRPr="005D7048">
              <w:rPr>
                <w:rStyle w:val="Hyperlink"/>
              </w:rPr>
              <w:instrText xml:space="preserve"> </w:instrText>
            </w:r>
            <w:r w:rsidRPr="005D7048">
              <w:rPr>
                <w:rStyle w:val="Hyperlink"/>
              </w:rPr>
              <w:fldChar w:fldCharType="separate"/>
            </w:r>
            <w:r w:rsidRPr="005D7048">
              <w:rPr>
                <w:rStyle w:val="Hyperlink"/>
              </w:rPr>
              <w:t>15.3.2.</w:t>
            </w:r>
            <w:r>
              <w:rPr>
                <w:rFonts w:asciiTheme="minorHAnsi" w:eastAsiaTheme="minorEastAsia" w:hAnsiTheme="minorHAnsi"/>
                <w:sz w:val="22"/>
                <w:lang w:val="en-US"/>
              </w:rPr>
              <w:tab/>
            </w:r>
            <w:r w:rsidRPr="005D7048">
              <w:rPr>
                <w:rStyle w:val="Hyperlink"/>
              </w:rPr>
              <w:t>Header</w:t>
            </w:r>
            <w:r>
              <w:rPr>
                <w:webHidden/>
              </w:rPr>
              <w:tab/>
            </w:r>
            <w:r>
              <w:rPr>
                <w:webHidden/>
              </w:rPr>
              <w:fldChar w:fldCharType="begin"/>
            </w:r>
            <w:r>
              <w:rPr>
                <w:webHidden/>
              </w:rPr>
              <w:instrText xml:space="preserve"> PAGEREF _Toc463013494 \h </w:instrText>
            </w:r>
          </w:ins>
          <w:r>
            <w:rPr>
              <w:webHidden/>
            </w:rPr>
          </w:r>
          <w:r>
            <w:rPr>
              <w:webHidden/>
            </w:rPr>
            <w:fldChar w:fldCharType="separate"/>
          </w:r>
          <w:ins w:id="597" w:author="Reales, Jorge" w:date="2016-09-30T15:41:00Z">
            <w:r>
              <w:rPr>
                <w:webHidden/>
              </w:rPr>
              <w:t>75</w:t>
            </w:r>
            <w:r>
              <w:rPr>
                <w:webHidden/>
              </w:rPr>
              <w:fldChar w:fldCharType="end"/>
            </w:r>
            <w:r w:rsidRPr="005D7048">
              <w:rPr>
                <w:rStyle w:val="Hyperlink"/>
              </w:rPr>
              <w:fldChar w:fldCharType="end"/>
            </w:r>
          </w:ins>
        </w:p>
        <w:p w14:paraId="07CEAC79" w14:textId="77777777" w:rsidR="007456F3" w:rsidRDefault="007456F3">
          <w:pPr>
            <w:pStyle w:val="TOC3"/>
            <w:rPr>
              <w:ins w:id="598" w:author="Reales, Jorge" w:date="2016-09-30T15:41:00Z"/>
              <w:rFonts w:asciiTheme="minorHAnsi" w:eastAsiaTheme="minorEastAsia" w:hAnsiTheme="minorHAnsi"/>
              <w:sz w:val="22"/>
              <w:lang w:val="en-US"/>
            </w:rPr>
          </w:pPr>
          <w:ins w:id="599" w:author="Reales, Jorge" w:date="2016-09-30T15:41:00Z">
            <w:r w:rsidRPr="005D7048">
              <w:rPr>
                <w:rStyle w:val="Hyperlink"/>
              </w:rPr>
              <w:fldChar w:fldCharType="begin"/>
            </w:r>
            <w:r w:rsidRPr="005D7048">
              <w:rPr>
                <w:rStyle w:val="Hyperlink"/>
              </w:rPr>
              <w:instrText xml:space="preserve"> </w:instrText>
            </w:r>
            <w:r>
              <w:instrText>HYPERLINK \l "_Toc463013495"</w:instrText>
            </w:r>
            <w:r w:rsidRPr="005D7048">
              <w:rPr>
                <w:rStyle w:val="Hyperlink"/>
              </w:rPr>
              <w:instrText xml:space="preserve"> </w:instrText>
            </w:r>
            <w:r w:rsidRPr="005D7048">
              <w:rPr>
                <w:rStyle w:val="Hyperlink"/>
              </w:rPr>
              <w:fldChar w:fldCharType="separate"/>
            </w:r>
            <w:r w:rsidRPr="005D7048">
              <w:rPr>
                <w:rStyle w:val="Hyperlink"/>
              </w:rPr>
              <w:t>15.3.3.</w:t>
            </w:r>
            <w:r>
              <w:rPr>
                <w:rFonts w:asciiTheme="minorHAnsi" w:eastAsiaTheme="minorEastAsia" w:hAnsiTheme="minorHAnsi"/>
                <w:sz w:val="22"/>
                <w:lang w:val="en-US"/>
              </w:rPr>
              <w:tab/>
            </w:r>
            <w:r w:rsidRPr="005D7048">
              <w:rPr>
                <w:rStyle w:val="Hyperlink"/>
              </w:rPr>
              <w:t>Sub-navigation</w:t>
            </w:r>
            <w:r>
              <w:rPr>
                <w:webHidden/>
              </w:rPr>
              <w:tab/>
            </w:r>
            <w:r>
              <w:rPr>
                <w:webHidden/>
              </w:rPr>
              <w:fldChar w:fldCharType="begin"/>
            </w:r>
            <w:r>
              <w:rPr>
                <w:webHidden/>
              </w:rPr>
              <w:instrText xml:space="preserve"> PAGEREF _Toc463013495 \h </w:instrText>
            </w:r>
          </w:ins>
          <w:r>
            <w:rPr>
              <w:webHidden/>
            </w:rPr>
          </w:r>
          <w:r>
            <w:rPr>
              <w:webHidden/>
            </w:rPr>
            <w:fldChar w:fldCharType="separate"/>
          </w:r>
          <w:ins w:id="600" w:author="Reales, Jorge" w:date="2016-09-30T15:41:00Z">
            <w:r>
              <w:rPr>
                <w:webHidden/>
              </w:rPr>
              <w:t>76</w:t>
            </w:r>
            <w:r>
              <w:rPr>
                <w:webHidden/>
              </w:rPr>
              <w:fldChar w:fldCharType="end"/>
            </w:r>
            <w:r w:rsidRPr="005D7048">
              <w:rPr>
                <w:rStyle w:val="Hyperlink"/>
              </w:rPr>
              <w:fldChar w:fldCharType="end"/>
            </w:r>
          </w:ins>
        </w:p>
        <w:p w14:paraId="1EBB52EF" w14:textId="77777777" w:rsidR="007456F3" w:rsidRDefault="007456F3">
          <w:pPr>
            <w:pStyle w:val="TOC3"/>
            <w:rPr>
              <w:ins w:id="601" w:author="Reales, Jorge" w:date="2016-09-30T15:41:00Z"/>
              <w:rFonts w:asciiTheme="minorHAnsi" w:eastAsiaTheme="minorEastAsia" w:hAnsiTheme="minorHAnsi"/>
              <w:sz w:val="22"/>
              <w:lang w:val="en-US"/>
            </w:rPr>
          </w:pPr>
          <w:ins w:id="602" w:author="Reales, Jorge" w:date="2016-09-30T15:41:00Z">
            <w:r w:rsidRPr="005D7048">
              <w:rPr>
                <w:rStyle w:val="Hyperlink"/>
              </w:rPr>
              <w:fldChar w:fldCharType="begin"/>
            </w:r>
            <w:r w:rsidRPr="005D7048">
              <w:rPr>
                <w:rStyle w:val="Hyperlink"/>
              </w:rPr>
              <w:instrText xml:space="preserve"> </w:instrText>
            </w:r>
            <w:r>
              <w:instrText>HYPERLINK \l "_Toc463013497"</w:instrText>
            </w:r>
            <w:r w:rsidRPr="005D7048">
              <w:rPr>
                <w:rStyle w:val="Hyperlink"/>
              </w:rPr>
              <w:instrText xml:space="preserve"> </w:instrText>
            </w:r>
            <w:r w:rsidRPr="005D7048">
              <w:rPr>
                <w:rStyle w:val="Hyperlink"/>
              </w:rPr>
              <w:fldChar w:fldCharType="separate"/>
            </w:r>
            <w:r w:rsidRPr="005D7048">
              <w:rPr>
                <w:rStyle w:val="Hyperlink"/>
              </w:rPr>
              <w:t>15.3.4.</w:t>
            </w:r>
            <w:r>
              <w:rPr>
                <w:rFonts w:asciiTheme="minorHAnsi" w:eastAsiaTheme="minorEastAsia" w:hAnsiTheme="minorHAnsi"/>
                <w:sz w:val="22"/>
                <w:lang w:val="en-US"/>
              </w:rPr>
              <w:tab/>
            </w:r>
            <w:r w:rsidRPr="005D7048">
              <w:rPr>
                <w:rStyle w:val="Hyperlink"/>
              </w:rPr>
              <w:t>Page body</w:t>
            </w:r>
            <w:r>
              <w:rPr>
                <w:webHidden/>
              </w:rPr>
              <w:tab/>
            </w:r>
            <w:r>
              <w:rPr>
                <w:webHidden/>
              </w:rPr>
              <w:fldChar w:fldCharType="begin"/>
            </w:r>
            <w:r>
              <w:rPr>
                <w:webHidden/>
              </w:rPr>
              <w:instrText xml:space="preserve"> PAGEREF _Toc463013497 \h </w:instrText>
            </w:r>
          </w:ins>
          <w:r>
            <w:rPr>
              <w:webHidden/>
            </w:rPr>
          </w:r>
          <w:r>
            <w:rPr>
              <w:webHidden/>
            </w:rPr>
            <w:fldChar w:fldCharType="separate"/>
          </w:r>
          <w:ins w:id="603" w:author="Reales, Jorge" w:date="2016-09-30T15:41:00Z">
            <w:r>
              <w:rPr>
                <w:webHidden/>
              </w:rPr>
              <w:t>76</w:t>
            </w:r>
            <w:r>
              <w:rPr>
                <w:webHidden/>
              </w:rPr>
              <w:fldChar w:fldCharType="end"/>
            </w:r>
            <w:r w:rsidRPr="005D7048">
              <w:rPr>
                <w:rStyle w:val="Hyperlink"/>
              </w:rPr>
              <w:fldChar w:fldCharType="end"/>
            </w:r>
          </w:ins>
        </w:p>
        <w:p w14:paraId="13695E6A" w14:textId="77777777" w:rsidR="007456F3" w:rsidRDefault="007456F3">
          <w:pPr>
            <w:pStyle w:val="TOC2"/>
            <w:rPr>
              <w:ins w:id="604" w:author="Reales, Jorge" w:date="2016-09-30T15:41:00Z"/>
              <w:rFonts w:asciiTheme="minorHAnsi" w:eastAsiaTheme="minorEastAsia" w:hAnsiTheme="minorHAnsi"/>
              <w:sz w:val="22"/>
              <w:lang w:val="en-US"/>
            </w:rPr>
          </w:pPr>
          <w:ins w:id="605" w:author="Reales, Jorge" w:date="2016-09-30T15:41:00Z">
            <w:r w:rsidRPr="005D7048">
              <w:rPr>
                <w:rStyle w:val="Hyperlink"/>
              </w:rPr>
              <w:fldChar w:fldCharType="begin"/>
            </w:r>
            <w:r w:rsidRPr="005D7048">
              <w:rPr>
                <w:rStyle w:val="Hyperlink"/>
              </w:rPr>
              <w:instrText xml:space="preserve"> </w:instrText>
            </w:r>
            <w:r>
              <w:instrText>HYPERLINK \l "_Toc463013498"</w:instrText>
            </w:r>
            <w:r w:rsidRPr="005D7048">
              <w:rPr>
                <w:rStyle w:val="Hyperlink"/>
              </w:rPr>
              <w:instrText xml:space="preserve"> </w:instrText>
            </w:r>
            <w:r w:rsidRPr="005D7048">
              <w:rPr>
                <w:rStyle w:val="Hyperlink"/>
              </w:rPr>
              <w:fldChar w:fldCharType="separate"/>
            </w:r>
            <w:r w:rsidRPr="005D7048">
              <w:rPr>
                <w:rStyle w:val="Hyperlink"/>
              </w:rPr>
              <w:t>15.4.</w:t>
            </w:r>
            <w:r>
              <w:rPr>
                <w:rFonts w:asciiTheme="minorHAnsi" w:eastAsiaTheme="minorEastAsia" w:hAnsiTheme="minorHAnsi"/>
                <w:sz w:val="22"/>
                <w:lang w:val="en-US"/>
              </w:rPr>
              <w:tab/>
            </w:r>
            <w:r w:rsidRPr="005D7048">
              <w:rPr>
                <w:rStyle w:val="Hyperlink"/>
              </w:rPr>
              <w:t>Simple page template</w:t>
            </w:r>
            <w:r>
              <w:rPr>
                <w:webHidden/>
              </w:rPr>
              <w:tab/>
            </w:r>
            <w:r>
              <w:rPr>
                <w:webHidden/>
              </w:rPr>
              <w:fldChar w:fldCharType="begin"/>
            </w:r>
            <w:r>
              <w:rPr>
                <w:webHidden/>
              </w:rPr>
              <w:instrText xml:space="preserve"> PAGEREF _Toc463013498 \h </w:instrText>
            </w:r>
          </w:ins>
          <w:r>
            <w:rPr>
              <w:webHidden/>
            </w:rPr>
          </w:r>
          <w:r>
            <w:rPr>
              <w:webHidden/>
            </w:rPr>
            <w:fldChar w:fldCharType="separate"/>
          </w:r>
          <w:ins w:id="606" w:author="Reales, Jorge" w:date="2016-09-30T15:41:00Z">
            <w:r>
              <w:rPr>
                <w:webHidden/>
              </w:rPr>
              <w:t>77</w:t>
            </w:r>
            <w:r>
              <w:rPr>
                <w:webHidden/>
              </w:rPr>
              <w:fldChar w:fldCharType="end"/>
            </w:r>
            <w:r w:rsidRPr="005D7048">
              <w:rPr>
                <w:rStyle w:val="Hyperlink"/>
              </w:rPr>
              <w:fldChar w:fldCharType="end"/>
            </w:r>
          </w:ins>
        </w:p>
        <w:p w14:paraId="4C57B5D7" w14:textId="77777777" w:rsidR="007456F3" w:rsidRDefault="007456F3">
          <w:pPr>
            <w:pStyle w:val="TOC3"/>
            <w:rPr>
              <w:ins w:id="607" w:author="Reales, Jorge" w:date="2016-09-30T15:41:00Z"/>
              <w:rFonts w:asciiTheme="minorHAnsi" w:eastAsiaTheme="minorEastAsia" w:hAnsiTheme="minorHAnsi"/>
              <w:sz w:val="22"/>
              <w:lang w:val="en-US"/>
            </w:rPr>
          </w:pPr>
          <w:ins w:id="608" w:author="Reales, Jorge" w:date="2016-09-30T15:41:00Z">
            <w:r w:rsidRPr="005D7048">
              <w:rPr>
                <w:rStyle w:val="Hyperlink"/>
              </w:rPr>
              <w:fldChar w:fldCharType="begin"/>
            </w:r>
            <w:r w:rsidRPr="005D7048">
              <w:rPr>
                <w:rStyle w:val="Hyperlink"/>
              </w:rPr>
              <w:instrText xml:space="preserve"> </w:instrText>
            </w:r>
            <w:r>
              <w:instrText>HYPERLINK \l "_Toc463013499"</w:instrText>
            </w:r>
            <w:r w:rsidRPr="005D7048">
              <w:rPr>
                <w:rStyle w:val="Hyperlink"/>
              </w:rPr>
              <w:instrText xml:space="preserve"> </w:instrText>
            </w:r>
            <w:r w:rsidRPr="005D7048">
              <w:rPr>
                <w:rStyle w:val="Hyperlink"/>
              </w:rPr>
              <w:fldChar w:fldCharType="separate"/>
            </w:r>
            <w:r w:rsidRPr="005D7048">
              <w:rPr>
                <w:rStyle w:val="Hyperlink"/>
              </w:rPr>
              <w:t>15.4.1.</w:t>
            </w:r>
            <w:r>
              <w:rPr>
                <w:rFonts w:asciiTheme="minorHAnsi" w:eastAsiaTheme="minorEastAsia" w:hAnsiTheme="minorHAnsi"/>
                <w:sz w:val="22"/>
                <w:lang w:val="en-US"/>
              </w:rPr>
              <w:tab/>
            </w:r>
            <w:r w:rsidRPr="005D7048">
              <w:rPr>
                <w:rStyle w:val="Hyperlink"/>
              </w:rPr>
              <w:t>General</w:t>
            </w:r>
            <w:r>
              <w:rPr>
                <w:webHidden/>
              </w:rPr>
              <w:tab/>
            </w:r>
            <w:r>
              <w:rPr>
                <w:webHidden/>
              </w:rPr>
              <w:fldChar w:fldCharType="begin"/>
            </w:r>
            <w:r>
              <w:rPr>
                <w:webHidden/>
              </w:rPr>
              <w:instrText xml:space="preserve"> PAGEREF _Toc463013499 \h </w:instrText>
            </w:r>
          </w:ins>
          <w:r>
            <w:rPr>
              <w:webHidden/>
            </w:rPr>
          </w:r>
          <w:r>
            <w:rPr>
              <w:webHidden/>
            </w:rPr>
            <w:fldChar w:fldCharType="separate"/>
          </w:r>
          <w:ins w:id="609" w:author="Reales, Jorge" w:date="2016-09-30T15:41:00Z">
            <w:r>
              <w:rPr>
                <w:webHidden/>
              </w:rPr>
              <w:t>77</w:t>
            </w:r>
            <w:r>
              <w:rPr>
                <w:webHidden/>
              </w:rPr>
              <w:fldChar w:fldCharType="end"/>
            </w:r>
            <w:r w:rsidRPr="005D7048">
              <w:rPr>
                <w:rStyle w:val="Hyperlink"/>
              </w:rPr>
              <w:fldChar w:fldCharType="end"/>
            </w:r>
          </w:ins>
        </w:p>
        <w:p w14:paraId="5BE7CED2" w14:textId="77777777" w:rsidR="007456F3" w:rsidRDefault="007456F3">
          <w:pPr>
            <w:pStyle w:val="TOC3"/>
            <w:rPr>
              <w:ins w:id="610" w:author="Reales, Jorge" w:date="2016-09-30T15:41:00Z"/>
              <w:rFonts w:asciiTheme="minorHAnsi" w:eastAsiaTheme="minorEastAsia" w:hAnsiTheme="minorHAnsi"/>
              <w:sz w:val="22"/>
              <w:lang w:val="en-US"/>
            </w:rPr>
          </w:pPr>
          <w:ins w:id="611" w:author="Reales, Jorge" w:date="2016-09-30T15:41:00Z">
            <w:r w:rsidRPr="005D7048">
              <w:rPr>
                <w:rStyle w:val="Hyperlink"/>
              </w:rPr>
              <w:fldChar w:fldCharType="begin"/>
            </w:r>
            <w:r w:rsidRPr="005D7048">
              <w:rPr>
                <w:rStyle w:val="Hyperlink"/>
              </w:rPr>
              <w:instrText xml:space="preserve"> </w:instrText>
            </w:r>
            <w:r>
              <w:instrText>HYPERLINK \l "_Toc463013500"</w:instrText>
            </w:r>
            <w:r w:rsidRPr="005D7048">
              <w:rPr>
                <w:rStyle w:val="Hyperlink"/>
              </w:rPr>
              <w:instrText xml:space="preserve"> </w:instrText>
            </w:r>
            <w:r w:rsidRPr="005D7048">
              <w:rPr>
                <w:rStyle w:val="Hyperlink"/>
              </w:rPr>
              <w:fldChar w:fldCharType="separate"/>
            </w:r>
            <w:r w:rsidRPr="005D7048">
              <w:rPr>
                <w:rStyle w:val="Hyperlink"/>
              </w:rPr>
              <w:t>15.4.2.</w:t>
            </w:r>
            <w:r>
              <w:rPr>
                <w:rFonts w:asciiTheme="minorHAnsi" w:eastAsiaTheme="minorEastAsia" w:hAnsiTheme="minorHAnsi"/>
                <w:sz w:val="22"/>
                <w:lang w:val="en-US"/>
              </w:rPr>
              <w:tab/>
            </w:r>
            <w:r w:rsidRPr="005D7048">
              <w:rPr>
                <w:rStyle w:val="Hyperlink"/>
              </w:rPr>
              <w:t>Header</w:t>
            </w:r>
            <w:r>
              <w:rPr>
                <w:webHidden/>
              </w:rPr>
              <w:tab/>
            </w:r>
            <w:r>
              <w:rPr>
                <w:webHidden/>
              </w:rPr>
              <w:fldChar w:fldCharType="begin"/>
            </w:r>
            <w:r>
              <w:rPr>
                <w:webHidden/>
              </w:rPr>
              <w:instrText xml:space="preserve"> PAGEREF _Toc463013500 \h </w:instrText>
            </w:r>
          </w:ins>
          <w:r>
            <w:rPr>
              <w:webHidden/>
            </w:rPr>
          </w:r>
          <w:r>
            <w:rPr>
              <w:webHidden/>
            </w:rPr>
            <w:fldChar w:fldCharType="separate"/>
          </w:r>
          <w:ins w:id="612" w:author="Reales, Jorge" w:date="2016-09-30T15:41:00Z">
            <w:r>
              <w:rPr>
                <w:webHidden/>
              </w:rPr>
              <w:t>78</w:t>
            </w:r>
            <w:r>
              <w:rPr>
                <w:webHidden/>
              </w:rPr>
              <w:fldChar w:fldCharType="end"/>
            </w:r>
            <w:r w:rsidRPr="005D7048">
              <w:rPr>
                <w:rStyle w:val="Hyperlink"/>
              </w:rPr>
              <w:fldChar w:fldCharType="end"/>
            </w:r>
          </w:ins>
        </w:p>
        <w:p w14:paraId="66F646B2" w14:textId="77777777" w:rsidR="007456F3" w:rsidRDefault="007456F3">
          <w:pPr>
            <w:pStyle w:val="TOC3"/>
            <w:rPr>
              <w:ins w:id="613" w:author="Reales, Jorge" w:date="2016-09-30T15:41:00Z"/>
              <w:rFonts w:asciiTheme="minorHAnsi" w:eastAsiaTheme="minorEastAsia" w:hAnsiTheme="minorHAnsi"/>
              <w:sz w:val="22"/>
              <w:lang w:val="en-US"/>
            </w:rPr>
          </w:pPr>
          <w:ins w:id="614" w:author="Reales, Jorge" w:date="2016-09-30T15:41:00Z">
            <w:r w:rsidRPr="005D7048">
              <w:rPr>
                <w:rStyle w:val="Hyperlink"/>
              </w:rPr>
              <w:fldChar w:fldCharType="begin"/>
            </w:r>
            <w:r w:rsidRPr="005D7048">
              <w:rPr>
                <w:rStyle w:val="Hyperlink"/>
              </w:rPr>
              <w:instrText xml:space="preserve"> </w:instrText>
            </w:r>
            <w:r>
              <w:instrText>HYPERLINK \l "_Toc463013501"</w:instrText>
            </w:r>
            <w:r w:rsidRPr="005D7048">
              <w:rPr>
                <w:rStyle w:val="Hyperlink"/>
              </w:rPr>
              <w:instrText xml:space="preserve"> </w:instrText>
            </w:r>
            <w:r w:rsidRPr="005D7048">
              <w:rPr>
                <w:rStyle w:val="Hyperlink"/>
              </w:rPr>
              <w:fldChar w:fldCharType="separate"/>
            </w:r>
            <w:r w:rsidRPr="005D7048">
              <w:rPr>
                <w:rStyle w:val="Hyperlink"/>
              </w:rPr>
              <w:t>15.4.3.</w:t>
            </w:r>
            <w:r>
              <w:rPr>
                <w:rFonts w:asciiTheme="minorHAnsi" w:eastAsiaTheme="minorEastAsia" w:hAnsiTheme="minorHAnsi"/>
                <w:sz w:val="22"/>
                <w:lang w:val="en-US"/>
              </w:rPr>
              <w:tab/>
            </w:r>
            <w:r w:rsidRPr="005D7048">
              <w:rPr>
                <w:rStyle w:val="Hyperlink"/>
              </w:rPr>
              <w:t>Sub-navigation</w:t>
            </w:r>
            <w:r>
              <w:rPr>
                <w:webHidden/>
              </w:rPr>
              <w:tab/>
            </w:r>
            <w:r>
              <w:rPr>
                <w:webHidden/>
              </w:rPr>
              <w:fldChar w:fldCharType="begin"/>
            </w:r>
            <w:r>
              <w:rPr>
                <w:webHidden/>
              </w:rPr>
              <w:instrText xml:space="preserve"> PAGEREF _Toc463013501 \h </w:instrText>
            </w:r>
          </w:ins>
          <w:r>
            <w:rPr>
              <w:webHidden/>
            </w:rPr>
          </w:r>
          <w:r>
            <w:rPr>
              <w:webHidden/>
            </w:rPr>
            <w:fldChar w:fldCharType="separate"/>
          </w:r>
          <w:ins w:id="615" w:author="Reales, Jorge" w:date="2016-09-30T15:41:00Z">
            <w:r>
              <w:rPr>
                <w:webHidden/>
              </w:rPr>
              <w:t>78</w:t>
            </w:r>
            <w:r>
              <w:rPr>
                <w:webHidden/>
              </w:rPr>
              <w:fldChar w:fldCharType="end"/>
            </w:r>
            <w:r w:rsidRPr="005D7048">
              <w:rPr>
                <w:rStyle w:val="Hyperlink"/>
              </w:rPr>
              <w:fldChar w:fldCharType="end"/>
            </w:r>
          </w:ins>
        </w:p>
        <w:p w14:paraId="110316E6" w14:textId="77777777" w:rsidR="007456F3" w:rsidRDefault="007456F3">
          <w:pPr>
            <w:pStyle w:val="TOC3"/>
            <w:rPr>
              <w:ins w:id="616" w:author="Reales, Jorge" w:date="2016-09-30T15:41:00Z"/>
              <w:rFonts w:asciiTheme="minorHAnsi" w:eastAsiaTheme="minorEastAsia" w:hAnsiTheme="minorHAnsi"/>
              <w:sz w:val="22"/>
              <w:lang w:val="en-US"/>
            </w:rPr>
          </w:pPr>
          <w:ins w:id="617" w:author="Reales, Jorge" w:date="2016-09-30T15:41:00Z">
            <w:r w:rsidRPr="005D7048">
              <w:rPr>
                <w:rStyle w:val="Hyperlink"/>
              </w:rPr>
              <w:fldChar w:fldCharType="begin"/>
            </w:r>
            <w:r w:rsidRPr="005D7048">
              <w:rPr>
                <w:rStyle w:val="Hyperlink"/>
              </w:rPr>
              <w:instrText xml:space="preserve"> </w:instrText>
            </w:r>
            <w:r>
              <w:instrText>HYPERLINK \l "_Toc463013502"</w:instrText>
            </w:r>
            <w:r w:rsidRPr="005D7048">
              <w:rPr>
                <w:rStyle w:val="Hyperlink"/>
              </w:rPr>
              <w:instrText xml:space="preserve"> </w:instrText>
            </w:r>
            <w:r w:rsidRPr="005D7048">
              <w:rPr>
                <w:rStyle w:val="Hyperlink"/>
              </w:rPr>
              <w:fldChar w:fldCharType="separate"/>
            </w:r>
            <w:r w:rsidRPr="005D7048">
              <w:rPr>
                <w:rStyle w:val="Hyperlink"/>
              </w:rPr>
              <w:t>15.4.4.</w:t>
            </w:r>
            <w:r>
              <w:rPr>
                <w:rFonts w:asciiTheme="minorHAnsi" w:eastAsiaTheme="minorEastAsia" w:hAnsiTheme="minorHAnsi"/>
                <w:sz w:val="22"/>
                <w:lang w:val="en-US"/>
              </w:rPr>
              <w:tab/>
            </w:r>
            <w:r w:rsidRPr="005D7048">
              <w:rPr>
                <w:rStyle w:val="Hyperlink"/>
              </w:rPr>
              <w:t>Page body</w:t>
            </w:r>
            <w:r>
              <w:rPr>
                <w:webHidden/>
              </w:rPr>
              <w:tab/>
            </w:r>
            <w:r>
              <w:rPr>
                <w:webHidden/>
              </w:rPr>
              <w:fldChar w:fldCharType="begin"/>
            </w:r>
            <w:r>
              <w:rPr>
                <w:webHidden/>
              </w:rPr>
              <w:instrText xml:space="preserve"> PAGEREF _Toc463013502 \h </w:instrText>
            </w:r>
          </w:ins>
          <w:r>
            <w:rPr>
              <w:webHidden/>
            </w:rPr>
          </w:r>
          <w:r>
            <w:rPr>
              <w:webHidden/>
            </w:rPr>
            <w:fldChar w:fldCharType="separate"/>
          </w:r>
          <w:ins w:id="618" w:author="Reales, Jorge" w:date="2016-09-30T15:41:00Z">
            <w:r>
              <w:rPr>
                <w:webHidden/>
              </w:rPr>
              <w:t>78</w:t>
            </w:r>
            <w:r>
              <w:rPr>
                <w:webHidden/>
              </w:rPr>
              <w:fldChar w:fldCharType="end"/>
            </w:r>
            <w:r w:rsidRPr="005D7048">
              <w:rPr>
                <w:rStyle w:val="Hyperlink"/>
              </w:rPr>
              <w:fldChar w:fldCharType="end"/>
            </w:r>
          </w:ins>
        </w:p>
        <w:p w14:paraId="3E922F2D" w14:textId="77777777" w:rsidR="007456F3" w:rsidRDefault="007456F3">
          <w:pPr>
            <w:pStyle w:val="TOC2"/>
            <w:rPr>
              <w:ins w:id="619" w:author="Reales, Jorge" w:date="2016-09-30T15:41:00Z"/>
              <w:rFonts w:asciiTheme="minorHAnsi" w:eastAsiaTheme="minorEastAsia" w:hAnsiTheme="minorHAnsi"/>
              <w:sz w:val="22"/>
              <w:lang w:val="en-US"/>
            </w:rPr>
          </w:pPr>
          <w:ins w:id="620" w:author="Reales, Jorge" w:date="2016-09-30T15:41:00Z">
            <w:r w:rsidRPr="005D7048">
              <w:rPr>
                <w:rStyle w:val="Hyperlink"/>
              </w:rPr>
              <w:fldChar w:fldCharType="begin"/>
            </w:r>
            <w:r w:rsidRPr="005D7048">
              <w:rPr>
                <w:rStyle w:val="Hyperlink"/>
              </w:rPr>
              <w:instrText xml:space="preserve"> </w:instrText>
            </w:r>
            <w:r>
              <w:instrText>HYPERLINK \l "_Toc463013503"</w:instrText>
            </w:r>
            <w:r w:rsidRPr="005D7048">
              <w:rPr>
                <w:rStyle w:val="Hyperlink"/>
              </w:rPr>
              <w:instrText xml:space="preserve"> </w:instrText>
            </w:r>
            <w:r w:rsidRPr="005D7048">
              <w:rPr>
                <w:rStyle w:val="Hyperlink"/>
              </w:rPr>
              <w:fldChar w:fldCharType="separate"/>
            </w:r>
            <w:r w:rsidRPr="005D7048">
              <w:rPr>
                <w:rStyle w:val="Hyperlink"/>
              </w:rPr>
              <w:t>15.5.</w:t>
            </w:r>
            <w:r>
              <w:rPr>
                <w:rFonts w:asciiTheme="minorHAnsi" w:eastAsiaTheme="minorEastAsia" w:hAnsiTheme="minorHAnsi"/>
                <w:sz w:val="22"/>
                <w:lang w:val="en-US"/>
              </w:rPr>
              <w:tab/>
            </w:r>
            <w:r w:rsidRPr="005D7048">
              <w:rPr>
                <w:rStyle w:val="Hyperlink"/>
              </w:rPr>
              <w:t>Topic pages publishing process</w:t>
            </w:r>
            <w:r>
              <w:rPr>
                <w:webHidden/>
              </w:rPr>
              <w:tab/>
            </w:r>
            <w:r>
              <w:rPr>
                <w:webHidden/>
              </w:rPr>
              <w:fldChar w:fldCharType="begin"/>
            </w:r>
            <w:r>
              <w:rPr>
                <w:webHidden/>
              </w:rPr>
              <w:instrText xml:space="preserve"> PAGEREF _Toc463013503 \h </w:instrText>
            </w:r>
          </w:ins>
          <w:r>
            <w:rPr>
              <w:webHidden/>
            </w:rPr>
          </w:r>
          <w:r>
            <w:rPr>
              <w:webHidden/>
            </w:rPr>
            <w:fldChar w:fldCharType="separate"/>
          </w:r>
          <w:ins w:id="621" w:author="Reales, Jorge" w:date="2016-09-30T15:41:00Z">
            <w:r>
              <w:rPr>
                <w:webHidden/>
              </w:rPr>
              <w:t>79</w:t>
            </w:r>
            <w:r>
              <w:rPr>
                <w:webHidden/>
              </w:rPr>
              <w:fldChar w:fldCharType="end"/>
            </w:r>
            <w:r w:rsidRPr="005D7048">
              <w:rPr>
                <w:rStyle w:val="Hyperlink"/>
              </w:rPr>
              <w:fldChar w:fldCharType="end"/>
            </w:r>
          </w:ins>
        </w:p>
        <w:p w14:paraId="09289EFA" w14:textId="77777777" w:rsidR="007456F3" w:rsidRDefault="007456F3">
          <w:pPr>
            <w:pStyle w:val="TOC3"/>
            <w:rPr>
              <w:ins w:id="622" w:author="Reales, Jorge" w:date="2016-09-30T15:41:00Z"/>
              <w:rFonts w:asciiTheme="minorHAnsi" w:eastAsiaTheme="minorEastAsia" w:hAnsiTheme="minorHAnsi"/>
              <w:sz w:val="22"/>
              <w:lang w:val="en-US"/>
            </w:rPr>
          </w:pPr>
          <w:ins w:id="623" w:author="Reales, Jorge" w:date="2016-09-30T15:41:00Z">
            <w:r w:rsidRPr="005D7048">
              <w:rPr>
                <w:rStyle w:val="Hyperlink"/>
              </w:rPr>
              <w:fldChar w:fldCharType="begin"/>
            </w:r>
            <w:r w:rsidRPr="005D7048">
              <w:rPr>
                <w:rStyle w:val="Hyperlink"/>
              </w:rPr>
              <w:instrText xml:space="preserve"> </w:instrText>
            </w:r>
            <w:r>
              <w:instrText>HYPERLINK \l "_Toc463013504"</w:instrText>
            </w:r>
            <w:r w:rsidRPr="005D7048">
              <w:rPr>
                <w:rStyle w:val="Hyperlink"/>
              </w:rPr>
              <w:instrText xml:space="preserve"> </w:instrText>
            </w:r>
            <w:r w:rsidRPr="005D7048">
              <w:rPr>
                <w:rStyle w:val="Hyperlink"/>
              </w:rPr>
              <w:fldChar w:fldCharType="separate"/>
            </w:r>
            <w:r w:rsidRPr="005D7048">
              <w:rPr>
                <w:rStyle w:val="Hyperlink"/>
              </w:rPr>
              <w:t>15.5.1.</w:t>
            </w:r>
            <w:r>
              <w:rPr>
                <w:rFonts w:asciiTheme="minorHAnsi" w:eastAsiaTheme="minorEastAsia" w:hAnsiTheme="minorHAnsi"/>
                <w:sz w:val="22"/>
                <w:lang w:val="en-US"/>
              </w:rPr>
              <w:tab/>
            </w:r>
            <w:r w:rsidRPr="005D7048">
              <w:rPr>
                <w:rStyle w:val="Hyperlink"/>
              </w:rPr>
              <w:t>Publish the Marketing &amp; Sales landing page</w:t>
            </w:r>
            <w:r>
              <w:rPr>
                <w:webHidden/>
              </w:rPr>
              <w:tab/>
            </w:r>
            <w:r>
              <w:rPr>
                <w:webHidden/>
              </w:rPr>
              <w:fldChar w:fldCharType="begin"/>
            </w:r>
            <w:r>
              <w:rPr>
                <w:webHidden/>
              </w:rPr>
              <w:instrText xml:space="preserve"> PAGEREF _Toc463013504 \h </w:instrText>
            </w:r>
          </w:ins>
          <w:r>
            <w:rPr>
              <w:webHidden/>
            </w:rPr>
          </w:r>
          <w:r>
            <w:rPr>
              <w:webHidden/>
            </w:rPr>
            <w:fldChar w:fldCharType="separate"/>
          </w:r>
          <w:ins w:id="624" w:author="Reales, Jorge" w:date="2016-09-30T15:41:00Z">
            <w:r>
              <w:rPr>
                <w:webHidden/>
              </w:rPr>
              <w:t>80</w:t>
            </w:r>
            <w:r>
              <w:rPr>
                <w:webHidden/>
              </w:rPr>
              <w:fldChar w:fldCharType="end"/>
            </w:r>
            <w:r w:rsidRPr="005D7048">
              <w:rPr>
                <w:rStyle w:val="Hyperlink"/>
              </w:rPr>
              <w:fldChar w:fldCharType="end"/>
            </w:r>
          </w:ins>
        </w:p>
        <w:p w14:paraId="76679730" w14:textId="77777777" w:rsidR="007456F3" w:rsidRDefault="007456F3">
          <w:pPr>
            <w:pStyle w:val="TOC3"/>
            <w:rPr>
              <w:ins w:id="625" w:author="Reales, Jorge" w:date="2016-09-30T15:41:00Z"/>
              <w:rFonts w:asciiTheme="minorHAnsi" w:eastAsiaTheme="minorEastAsia" w:hAnsiTheme="minorHAnsi"/>
              <w:sz w:val="22"/>
              <w:lang w:val="en-US"/>
            </w:rPr>
          </w:pPr>
          <w:ins w:id="626" w:author="Reales, Jorge" w:date="2016-09-30T15:41:00Z">
            <w:r w:rsidRPr="005D7048">
              <w:rPr>
                <w:rStyle w:val="Hyperlink"/>
              </w:rPr>
              <w:fldChar w:fldCharType="begin"/>
            </w:r>
            <w:r w:rsidRPr="005D7048">
              <w:rPr>
                <w:rStyle w:val="Hyperlink"/>
              </w:rPr>
              <w:instrText xml:space="preserve"> </w:instrText>
            </w:r>
            <w:r>
              <w:instrText>HYPERLINK \l "_Toc463013505"</w:instrText>
            </w:r>
            <w:r w:rsidRPr="005D7048">
              <w:rPr>
                <w:rStyle w:val="Hyperlink"/>
              </w:rPr>
              <w:instrText xml:space="preserve"> </w:instrText>
            </w:r>
            <w:r w:rsidRPr="005D7048">
              <w:rPr>
                <w:rStyle w:val="Hyperlink"/>
              </w:rPr>
              <w:fldChar w:fldCharType="separate"/>
            </w:r>
            <w:r w:rsidRPr="005D7048">
              <w:rPr>
                <w:rStyle w:val="Hyperlink"/>
              </w:rPr>
              <w:t>15.5.2.</w:t>
            </w:r>
            <w:r>
              <w:rPr>
                <w:rFonts w:asciiTheme="minorHAnsi" w:eastAsiaTheme="minorEastAsia" w:hAnsiTheme="minorHAnsi"/>
                <w:sz w:val="22"/>
                <w:lang w:val="en-US"/>
              </w:rPr>
              <w:tab/>
            </w:r>
            <w:r w:rsidRPr="005D7048">
              <w:rPr>
                <w:rStyle w:val="Hyperlink"/>
              </w:rPr>
              <w:t>Publish a Generic topic page</w:t>
            </w:r>
            <w:r>
              <w:rPr>
                <w:webHidden/>
              </w:rPr>
              <w:tab/>
            </w:r>
            <w:r>
              <w:rPr>
                <w:webHidden/>
              </w:rPr>
              <w:fldChar w:fldCharType="begin"/>
            </w:r>
            <w:r>
              <w:rPr>
                <w:webHidden/>
              </w:rPr>
              <w:instrText xml:space="preserve"> PAGEREF _Toc463013505 \h </w:instrText>
            </w:r>
          </w:ins>
          <w:r>
            <w:rPr>
              <w:webHidden/>
            </w:rPr>
          </w:r>
          <w:r>
            <w:rPr>
              <w:webHidden/>
            </w:rPr>
            <w:fldChar w:fldCharType="separate"/>
          </w:r>
          <w:ins w:id="627" w:author="Reales, Jorge" w:date="2016-09-30T15:41:00Z">
            <w:r>
              <w:rPr>
                <w:webHidden/>
              </w:rPr>
              <w:t>81</w:t>
            </w:r>
            <w:r>
              <w:rPr>
                <w:webHidden/>
              </w:rPr>
              <w:fldChar w:fldCharType="end"/>
            </w:r>
            <w:r w:rsidRPr="005D7048">
              <w:rPr>
                <w:rStyle w:val="Hyperlink"/>
              </w:rPr>
              <w:fldChar w:fldCharType="end"/>
            </w:r>
          </w:ins>
        </w:p>
        <w:p w14:paraId="7F1FF961" w14:textId="77777777" w:rsidR="007456F3" w:rsidRDefault="007456F3">
          <w:pPr>
            <w:pStyle w:val="TOC3"/>
            <w:rPr>
              <w:ins w:id="628" w:author="Reales, Jorge" w:date="2016-09-30T15:41:00Z"/>
              <w:rFonts w:asciiTheme="minorHAnsi" w:eastAsiaTheme="minorEastAsia" w:hAnsiTheme="minorHAnsi"/>
              <w:sz w:val="22"/>
              <w:lang w:val="en-US"/>
            </w:rPr>
          </w:pPr>
          <w:ins w:id="629" w:author="Reales, Jorge" w:date="2016-09-30T15:41:00Z">
            <w:r w:rsidRPr="005D7048">
              <w:rPr>
                <w:rStyle w:val="Hyperlink"/>
              </w:rPr>
              <w:fldChar w:fldCharType="begin"/>
            </w:r>
            <w:r w:rsidRPr="005D7048">
              <w:rPr>
                <w:rStyle w:val="Hyperlink"/>
              </w:rPr>
              <w:instrText xml:space="preserve"> </w:instrText>
            </w:r>
            <w:r>
              <w:instrText>HYPERLINK \l "_Toc463013506"</w:instrText>
            </w:r>
            <w:r w:rsidRPr="005D7048">
              <w:rPr>
                <w:rStyle w:val="Hyperlink"/>
              </w:rPr>
              <w:instrText xml:space="preserve"> </w:instrText>
            </w:r>
            <w:r w:rsidRPr="005D7048">
              <w:rPr>
                <w:rStyle w:val="Hyperlink"/>
              </w:rPr>
              <w:fldChar w:fldCharType="separate"/>
            </w:r>
            <w:r w:rsidRPr="005D7048">
              <w:rPr>
                <w:rStyle w:val="Hyperlink"/>
              </w:rPr>
              <w:t>15.5.3.</w:t>
            </w:r>
            <w:r>
              <w:rPr>
                <w:rFonts w:asciiTheme="minorHAnsi" w:eastAsiaTheme="minorEastAsia" w:hAnsiTheme="minorHAnsi"/>
                <w:sz w:val="22"/>
                <w:lang w:val="en-US"/>
              </w:rPr>
              <w:tab/>
            </w:r>
            <w:r w:rsidRPr="005D7048">
              <w:rPr>
                <w:rStyle w:val="Hyperlink"/>
              </w:rPr>
              <w:t>Publish a Brand page</w:t>
            </w:r>
            <w:r>
              <w:rPr>
                <w:webHidden/>
              </w:rPr>
              <w:tab/>
            </w:r>
            <w:r>
              <w:rPr>
                <w:webHidden/>
              </w:rPr>
              <w:fldChar w:fldCharType="begin"/>
            </w:r>
            <w:r>
              <w:rPr>
                <w:webHidden/>
              </w:rPr>
              <w:instrText xml:space="preserve"> PAGEREF _Toc463013506 \h </w:instrText>
            </w:r>
          </w:ins>
          <w:r>
            <w:rPr>
              <w:webHidden/>
            </w:rPr>
          </w:r>
          <w:r>
            <w:rPr>
              <w:webHidden/>
            </w:rPr>
            <w:fldChar w:fldCharType="separate"/>
          </w:r>
          <w:ins w:id="630" w:author="Reales, Jorge" w:date="2016-09-30T15:41:00Z">
            <w:r>
              <w:rPr>
                <w:webHidden/>
              </w:rPr>
              <w:t>82</w:t>
            </w:r>
            <w:r>
              <w:rPr>
                <w:webHidden/>
              </w:rPr>
              <w:fldChar w:fldCharType="end"/>
            </w:r>
            <w:r w:rsidRPr="005D7048">
              <w:rPr>
                <w:rStyle w:val="Hyperlink"/>
              </w:rPr>
              <w:fldChar w:fldCharType="end"/>
            </w:r>
          </w:ins>
        </w:p>
        <w:p w14:paraId="08AF02A4" w14:textId="77777777" w:rsidR="007456F3" w:rsidRDefault="007456F3">
          <w:pPr>
            <w:pStyle w:val="TOC3"/>
            <w:rPr>
              <w:ins w:id="631" w:author="Reales, Jorge" w:date="2016-09-30T15:41:00Z"/>
              <w:rFonts w:asciiTheme="minorHAnsi" w:eastAsiaTheme="minorEastAsia" w:hAnsiTheme="minorHAnsi"/>
              <w:sz w:val="22"/>
              <w:lang w:val="en-US"/>
            </w:rPr>
          </w:pPr>
          <w:ins w:id="632" w:author="Reales, Jorge" w:date="2016-09-30T15:41:00Z">
            <w:r w:rsidRPr="005D7048">
              <w:rPr>
                <w:rStyle w:val="Hyperlink"/>
              </w:rPr>
              <w:fldChar w:fldCharType="begin"/>
            </w:r>
            <w:r w:rsidRPr="005D7048">
              <w:rPr>
                <w:rStyle w:val="Hyperlink"/>
              </w:rPr>
              <w:instrText xml:space="preserve"> </w:instrText>
            </w:r>
            <w:r>
              <w:instrText>HYPERLINK \l "_Toc463013507"</w:instrText>
            </w:r>
            <w:r w:rsidRPr="005D7048">
              <w:rPr>
                <w:rStyle w:val="Hyperlink"/>
              </w:rPr>
              <w:instrText xml:space="preserve"> </w:instrText>
            </w:r>
            <w:r w:rsidRPr="005D7048">
              <w:rPr>
                <w:rStyle w:val="Hyperlink"/>
              </w:rPr>
              <w:fldChar w:fldCharType="separate"/>
            </w:r>
            <w:r w:rsidRPr="005D7048">
              <w:rPr>
                <w:rStyle w:val="Hyperlink"/>
              </w:rPr>
              <w:t>15.5.4.</w:t>
            </w:r>
            <w:r>
              <w:rPr>
                <w:rFonts w:asciiTheme="minorHAnsi" w:eastAsiaTheme="minorEastAsia" w:hAnsiTheme="minorHAnsi"/>
                <w:sz w:val="22"/>
                <w:lang w:val="en-US"/>
              </w:rPr>
              <w:tab/>
            </w:r>
            <w:r w:rsidRPr="005D7048">
              <w:rPr>
                <w:rStyle w:val="Hyperlink"/>
              </w:rPr>
              <w:t>Publish a Simple topic page</w:t>
            </w:r>
            <w:r>
              <w:rPr>
                <w:webHidden/>
              </w:rPr>
              <w:tab/>
            </w:r>
            <w:r>
              <w:rPr>
                <w:webHidden/>
              </w:rPr>
              <w:fldChar w:fldCharType="begin"/>
            </w:r>
            <w:r>
              <w:rPr>
                <w:webHidden/>
              </w:rPr>
              <w:instrText xml:space="preserve"> PAGEREF _Toc463013507 \h </w:instrText>
            </w:r>
          </w:ins>
          <w:r>
            <w:rPr>
              <w:webHidden/>
            </w:rPr>
          </w:r>
          <w:r>
            <w:rPr>
              <w:webHidden/>
            </w:rPr>
            <w:fldChar w:fldCharType="separate"/>
          </w:r>
          <w:ins w:id="633" w:author="Reales, Jorge" w:date="2016-09-30T15:41:00Z">
            <w:r>
              <w:rPr>
                <w:webHidden/>
              </w:rPr>
              <w:t>83</w:t>
            </w:r>
            <w:r>
              <w:rPr>
                <w:webHidden/>
              </w:rPr>
              <w:fldChar w:fldCharType="end"/>
            </w:r>
            <w:r w:rsidRPr="005D7048">
              <w:rPr>
                <w:rStyle w:val="Hyperlink"/>
              </w:rPr>
              <w:fldChar w:fldCharType="end"/>
            </w:r>
          </w:ins>
        </w:p>
        <w:p w14:paraId="3D04FF8E" w14:textId="77777777" w:rsidR="007456F3" w:rsidRDefault="007456F3">
          <w:pPr>
            <w:pStyle w:val="TOC1"/>
            <w:rPr>
              <w:ins w:id="634" w:author="Reales, Jorge" w:date="2016-09-30T15:41:00Z"/>
              <w:rFonts w:eastAsiaTheme="minorEastAsia" w:cstheme="minorBidi"/>
              <w:b w:val="0"/>
              <w:sz w:val="22"/>
              <w:lang w:val="en-US"/>
            </w:rPr>
          </w:pPr>
          <w:ins w:id="635" w:author="Reales, Jorge" w:date="2016-09-30T15:41:00Z">
            <w:r w:rsidRPr="005D7048">
              <w:rPr>
                <w:rStyle w:val="Hyperlink"/>
              </w:rPr>
              <w:fldChar w:fldCharType="begin"/>
            </w:r>
            <w:r w:rsidRPr="005D7048">
              <w:rPr>
                <w:rStyle w:val="Hyperlink"/>
              </w:rPr>
              <w:instrText xml:space="preserve"> </w:instrText>
            </w:r>
            <w:r>
              <w:instrText>HYPERLINK \l "_Toc463013508"</w:instrText>
            </w:r>
            <w:r w:rsidRPr="005D7048">
              <w:rPr>
                <w:rStyle w:val="Hyperlink"/>
              </w:rPr>
              <w:instrText xml:space="preserve"> </w:instrText>
            </w:r>
            <w:r w:rsidRPr="005D7048">
              <w:rPr>
                <w:rStyle w:val="Hyperlink"/>
              </w:rPr>
              <w:fldChar w:fldCharType="separate"/>
            </w:r>
            <w:r w:rsidRPr="005D7048">
              <w:rPr>
                <w:rStyle w:val="Hyperlink"/>
                <w:rFonts w:asciiTheme="majorHAnsi" w:hAnsiTheme="majorHAnsi"/>
              </w:rPr>
              <w:t>16.</w:t>
            </w:r>
            <w:r>
              <w:rPr>
                <w:rFonts w:eastAsiaTheme="minorEastAsia" w:cstheme="minorBidi"/>
                <w:b w:val="0"/>
                <w:sz w:val="22"/>
                <w:lang w:val="en-US"/>
              </w:rPr>
              <w:tab/>
            </w:r>
            <w:r w:rsidRPr="005D7048">
              <w:rPr>
                <w:rStyle w:val="Hyperlink"/>
              </w:rPr>
              <w:t>Back office requirements</w:t>
            </w:r>
            <w:r>
              <w:rPr>
                <w:webHidden/>
              </w:rPr>
              <w:tab/>
            </w:r>
            <w:r>
              <w:rPr>
                <w:webHidden/>
              </w:rPr>
              <w:fldChar w:fldCharType="begin"/>
            </w:r>
            <w:r>
              <w:rPr>
                <w:webHidden/>
              </w:rPr>
              <w:instrText xml:space="preserve"> PAGEREF _Toc463013508 \h </w:instrText>
            </w:r>
          </w:ins>
          <w:r>
            <w:rPr>
              <w:webHidden/>
            </w:rPr>
          </w:r>
          <w:r>
            <w:rPr>
              <w:webHidden/>
            </w:rPr>
            <w:fldChar w:fldCharType="separate"/>
          </w:r>
          <w:ins w:id="636" w:author="Reales, Jorge" w:date="2016-09-30T15:41:00Z">
            <w:r>
              <w:rPr>
                <w:webHidden/>
              </w:rPr>
              <w:t>84</w:t>
            </w:r>
            <w:r>
              <w:rPr>
                <w:webHidden/>
              </w:rPr>
              <w:fldChar w:fldCharType="end"/>
            </w:r>
            <w:r w:rsidRPr="005D7048">
              <w:rPr>
                <w:rStyle w:val="Hyperlink"/>
              </w:rPr>
              <w:fldChar w:fldCharType="end"/>
            </w:r>
          </w:ins>
        </w:p>
        <w:p w14:paraId="03CCCA59" w14:textId="77777777" w:rsidR="007456F3" w:rsidRDefault="007456F3">
          <w:pPr>
            <w:pStyle w:val="TOC1"/>
            <w:rPr>
              <w:ins w:id="637" w:author="Reales, Jorge" w:date="2016-09-30T15:41:00Z"/>
              <w:rFonts w:eastAsiaTheme="minorEastAsia" w:cstheme="minorBidi"/>
              <w:b w:val="0"/>
              <w:sz w:val="22"/>
              <w:lang w:val="en-US"/>
            </w:rPr>
          </w:pPr>
          <w:ins w:id="638" w:author="Reales, Jorge" w:date="2016-09-30T15:41:00Z">
            <w:r w:rsidRPr="005D7048">
              <w:rPr>
                <w:rStyle w:val="Hyperlink"/>
              </w:rPr>
              <w:fldChar w:fldCharType="begin"/>
            </w:r>
            <w:r w:rsidRPr="005D7048">
              <w:rPr>
                <w:rStyle w:val="Hyperlink"/>
              </w:rPr>
              <w:instrText xml:space="preserve"> </w:instrText>
            </w:r>
            <w:r>
              <w:instrText>HYPERLINK \l "_Toc463013509"</w:instrText>
            </w:r>
            <w:r w:rsidRPr="005D7048">
              <w:rPr>
                <w:rStyle w:val="Hyperlink"/>
              </w:rPr>
              <w:instrText xml:space="preserve"> </w:instrText>
            </w:r>
            <w:r w:rsidRPr="005D7048">
              <w:rPr>
                <w:rStyle w:val="Hyperlink"/>
              </w:rPr>
              <w:fldChar w:fldCharType="separate"/>
            </w:r>
            <w:r w:rsidRPr="005D7048">
              <w:rPr>
                <w:rStyle w:val="Hyperlink"/>
                <w:rFonts w:asciiTheme="majorHAnsi" w:hAnsiTheme="majorHAnsi"/>
              </w:rPr>
              <w:t>17.</w:t>
            </w:r>
            <w:r>
              <w:rPr>
                <w:rFonts w:eastAsiaTheme="minorEastAsia" w:cstheme="minorBidi"/>
                <w:b w:val="0"/>
                <w:sz w:val="22"/>
                <w:lang w:val="en-US"/>
              </w:rPr>
              <w:tab/>
            </w:r>
            <w:r w:rsidRPr="005D7048">
              <w:rPr>
                <w:rStyle w:val="Hyperlink"/>
              </w:rPr>
              <w:t>Other site requirements</w:t>
            </w:r>
            <w:r>
              <w:rPr>
                <w:webHidden/>
              </w:rPr>
              <w:tab/>
            </w:r>
            <w:r>
              <w:rPr>
                <w:webHidden/>
              </w:rPr>
              <w:fldChar w:fldCharType="begin"/>
            </w:r>
            <w:r>
              <w:rPr>
                <w:webHidden/>
              </w:rPr>
              <w:instrText xml:space="preserve"> PAGEREF _Toc463013509 \h </w:instrText>
            </w:r>
          </w:ins>
          <w:r>
            <w:rPr>
              <w:webHidden/>
            </w:rPr>
          </w:r>
          <w:r>
            <w:rPr>
              <w:webHidden/>
            </w:rPr>
            <w:fldChar w:fldCharType="separate"/>
          </w:r>
          <w:ins w:id="639" w:author="Reales, Jorge" w:date="2016-09-30T15:41:00Z">
            <w:r>
              <w:rPr>
                <w:webHidden/>
              </w:rPr>
              <w:t>84</w:t>
            </w:r>
            <w:r>
              <w:rPr>
                <w:webHidden/>
              </w:rPr>
              <w:fldChar w:fldCharType="end"/>
            </w:r>
            <w:r w:rsidRPr="005D7048">
              <w:rPr>
                <w:rStyle w:val="Hyperlink"/>
              </w:rPr>
              <w:fldChar w:fldCharType="end"/>
            </w:r>
          </w:ins>
        </w:p>
        <w:p w14:paraId="627B710D" w14:textId="77777777" w:rsidR="007456F3" w:rsidRDefault="007456F3">
          <w:pPr>
            <w:pStyle w:val="TOC2"/>
            <w:rPr>
              <w:ins w:id="640" w:author="Reales, Jorge" w:date="2016-09-30T15:41:00Z"/>
              <w:rFonts w:asciiTheme="minorHAnsi" w:eastAsiaTheme="minorEastAsia" w:hAnsiTheme="minorHAnsi"/>
              <w:sz w:val="22"/>
              <w:lang w:val="en-US"/>
            </w:rPr>
          </w:pPr>
          <w:ins w:id="641" w:author="Reales, Jorge" w:date="2016-09-30T15:41:00Z">
            <w:r w:rsidRPr="005D7048">
              <w:rPr>
                <w:rStyle w:val="Hyperlink"/>
              </w:rPr>
              <w:fldChar w:fldCharType="begin"/>
            </w:r>
            <w:r w:rsidRPr="005D7048">
              <w:rPr>
                <w:rStyle w:val="Hyperlink"/>
              </w:rPr>
              <w:instrText xml:space="preserve"> </w:instrText>
            </w:r>
            <w:r>
              <w:instrText>HYPERLINK \l "_Toc463013510"</w:instrText>
            </w:r>
            <w:r w:rsidRPr="005D7048">
              <w:rPr>
                <w:rStyle w:val="Hyperlink"/>
              </w:rPr>
              <w:instrText xml:space="preserve"> </w:instrText>
            </w:r>
            <w:r w:rsidRPr="005D7048">
              <w:rPr>
                <w:rStyle w:val="Hyperlink"/>
              </w:rPr>
              <w:fldChar w:fldCharType="separate"/>
            </w:r>
            <w:r w:rsidRPr="005D7048">
              <w:rPr>
                <w:rStyle w:val="Hyperlink"/>
              </w:rPr>
              <w:t>17.1.</w:t>
            </w:r>
            <w:r>
              <w:rPr>
                <w:rFonts w:asciiTheme="minorHAnsi" w:eastAsiaTheme="minorEastAsia" w:hAnsiTheme="minorHAnsi"/>
                <w:sz w:val="22"/>
                <w:lang w:val="en-US"/>
              </w:rPr>
              <w:tab/>
            </w:r>
            <w:r w:rsidRPr="005D7048">
              <w:rPr>
                <w:rStyle w:val="Hyperlink"/>
              </w:rPr>
              <w:t>Multi-language</w:t>
            </w:r>
            <w:r>
              <w:rPr>
                <w:webHidden/>
              </w:rPr>
              <w:tab/>
            </w:r>
            <w:r>
              <w:rPr>
                <w:webHidden/>
              </w:rPr>
              <w:fldChar w:fldCharType="begin"/>
            </w:r>
            <w:r>
              <w:rPr>
                <w:webHidden/>
              </w:rPr>
              <w:instrText xml:space="preserve"> PAGEREF _Toc463013510 \h </w:instrText>
            </w:r>
          </w:ins>
          <w:r>
            <w:rPr>
              <w:webHidden/>
            </w:rPr>
          </w:r>
          <w:r>
            <w:rPr>
              <w:webHidden/>
            </w:rPr>
            <w:fldChar w:fldCharType="separate"/>
          </w:r>
          <w:ins w:id="642" w:author="Reales, Jorge" w:date="2016-09-30T15:41:00Z">
            <w:r>
              <w:rPr>
                <w:webHidden/>
              </w:rPr>
              <w:t>84</w:t>
            </w:r>
            <w:r>
              <w:rPr>
                <w:webHidden/>
              </w:rPr>
              <w:fldChar w:fldCharType="end"/>
            </w:r>
            <w:r w:rsidRPr="005D7048">
              <w:rPr>
                <w:rStyle w:val="Hyperlink"/>
              </w:rPr>
              <w:fldChar w:fldCharType="end"/>
            </w:r>
          </w:ins>
        </w:p>
        <w:p w14:paraId="34ACECD2" w14:textId="77777777" w:rsidR="007456F3" w:rsidRDefault="007456F3">
          <w:pPr>
            <w:pStyle w:val="TOC2"/>
            <w:rPr>
              <w:ins w:id="643" w:author="Reales, Jorge" w:date="2016-09-30T15:41:00Z"/>
              <w:rFonts w:asciiTheme="minorHAnsi" w:eastAsiaTheme="minorEastAsia" w:hAnsiTheme="minorHAnsi"/>
              <w:sz w:val="22"/>
              <w:lang w:val="en-US"/>
            </w:rPr>
          </w:pPr>
          <w:ins w:id="644" w:author="Reales, Jorge" w:date="2016-09-30T15:41:00Z">
            <w:r w:rsidRPr="005D7048">
              <w:rPr>
                <w:rStyle w:val="Hyperlink"/>
              </w:rPr>
              <w:fldChar w:fldCharType="begin"/>
            </w:r>
            <w:r w:rsidRPr="005D7048">
              <w:rPr>
                <w:rStyle w:val="Hyperlink"/>
              </w:rPr>
              <w:instrText xml:space="preserve"> </w:instrText>
            </w:r>
            <w:r>
              <w:instrText>HYPERLINK \l "_Toc463013511"</w:instrText>
            </w:r>
            <w:r w:rsidRPr="005D7048">
              <w:rPr>
                <w:rStyle w:val="Hyperlink"/>
              </w:rPr>
              <w:instrText xml:space="preserve"> </w:instrText>
            </w:r>
            <w:r w:rsidRPr="005D7048">
              <w:rPr>
                <w:rStyle w:val="Hyperlink"/>
              </w:rPr>
              <w:fldChar w:fldCharType="separate"/>
            </w:r>
            <w:r w:rsidRPr="005D7048">
              <w:rPr>
                <w:rStyle w:val="Hyperlink"/>
              </w:rPr>
              <w:t>17.2.</w:t>
            </w:r>
            <w:r>
              <w:rPr>
                <w:rFonts w:asciiTheme="minorHAnsi" w:eastAsiaTheme="minorEastAsia" w:hAnsiTheme="minorHAnsi"/>
                <w:sz w:val="22"/>
                <w:lang w:val="en-US"/>
              </w:rPr>
              <w:tab/>
            </w:r>
            <w:r w:rsidRPr="005D7048">
              <w:rPr>
                <w:rStyle w:val="Hyperlink"/>
              </w:rPr>
              <w:t>Responsive design</w:t>
            </w:r>
            <w:r>
              <w:rPr>
                <w:webHidden/>
              </w:rPr>
              <w:tab/>
            </w:r>
            <w:r>
              <w:rPr>
                <w:webHidden/>
              </w:rPr>
              <w:fldChar w:fldCharType="begin"/>
            </w:r>
            <w:r>
              <w:rPr>
                <w:webHidden/>
              </w:rPr>
              <w:instrText xml:space="preserve"> PAGEREF _Toc463013511 \h </w:instrText>
            </w:r>
          </w:ins>
          <w:r>
            <w:rPr>
              <w:webHidden/>
            </w:rPr>
          </w:r>
          <w:r>
            <w:rPr>
              <w:webHidden/>
            </w:rPr>
            <w:fldChar w:fldCharType="separate"/>
          </w:r>
          <w:ins w:id="645" w:author="Reales, Jorge" w:date="2016-09-30T15:41:00Z">
            <w:r>
              <w:rPr>
                <w:webHidden/>
              </w:rPr>
              <w:t>85</w:t>
            </w:r>
            <w:r>
              <w:rPr>
                <w:webHidden/>
              </w:rPr>
              <w:fldChar w:fldCharType="end"/>
            </w:r>
            <w:r w:rsidRPr="005D7048">
              <w:rPr>
                <w:rStyle w:val="Hyperlink"/>
              </w:rPr>
              <w:fldChar w:fldCharType="end"/>
            </w:r>
          </w:ins>
        </w:p>
        <w:p w14:paraId="6905F9BF" w14:textId="77777777" w:rsidR="007456F3" w:rsidRDefault="007456F3">
          <w:pPr>
            <w:pStyle w:val="TOC2"/>
            <w:rPr>
              <w:ins w:id="646" w:author="Reales, Jorge" w:date="2016-09-30T15:41:00Z"/>
              <w:rFonts w:asciiTheme="minorHAnsi" w:eastAsiaTheme="minorEastAsia" w:hAnsiTheme="minorHAnsi"/>
              <w:sz w:val="22"/>
              <w:lang w:val="en-US"/>
            </w:rPr>
          </w:pPr>
          <w:ins w:id="647" w:author="Reales, Jorge" w:date="2016-09-30T15:41:00Z">
            <w:r w:rsidRPr="005D7048">
              <w:rPr>
                <w:rStyle w:val="Hyperlink"/>
              </w:rPr>
              <w:fldChar w:fldCharType="begin"/>
            </w:r>
            <w:r w:rsidRPr="005D7048">
              <w:rPr>
                <w:rStyle w:val="Hyperlink"/>
              </w:rPr>
              <w:instrText xml:space="preserve"> </w:instrText>
            </w:r>
            <w:r>
              <w:instrText>HYPERLINK \l "_Toc463013512"</w:instrText>
            </w:r>
            <w:r w:rsidRPr="005D7048">
              <w:rPr>
                <w:rStyle w:val="Hyperlink"/>
              </w:rPr>
              <w:instrText xml:space="preserve"> </w:instrText>
            </w:r>
            <w:r w:rsidRPr="005D7048">
              <w:rPr>
                <w:rStyle w:val="Hyperlink"/>
              </w:rPr>
              <w:fldChar w:fldCharType="separate"/>
            </w:r>
            <w:r w:rsidRPr="005D7048">
              <w:rPr>
                <w:rStyle w:val="Hyperlink"/>
              </w:rPr>
              <w:t>17.3.</w:t>
            </w:r>
            <w:r>
              <w:rPr>
                <w:rFonts w:asciiTheme="minorHAnsi" w:eastAsiaTheme="minorEastAsia" w:hAnsiTheme="minorHAnsi"/>
                <w:sz w:val="22"/>
                <w:lang w:val="en-US"/>
              </w:rPr>
              <w:tab/>
            </w:r>
            <w:r w:rsidRPr="005D7048">
              <w:rPr>
                <w:rStyle w:val="Hyperlink"/>
              </w:rPr>
              <w:t>Multi-browser</w:t>
            </w:r>
            <w:r>
              <w:rPr>
                <w:webHidden/>
              </w:rPr>
              <w:tab/>
            </w:r>
            <w:r>
              <w:rPr>
                <w:webHidden/>
              </w:rPr>
              <w:fldChar w:fldCharType="begin"/>
            </w:r>
            <w:r>
              <w:rPr>
                <w:webHidden/>
              </w:rPr>
              <w:instrText xml:space="preserve"> PAGEREF _Toc463013512 \h </w:instrText>
            </w:r>
          </w:ins>
          <w:r>
            <w:rPr>
              <w:webHidden/>
            </w:rPr>
          </w:r>
          <w:r>
            <w:rPr>
              <w:webHidden/>
            </w:rPr>
            <w:fldChar w:fldCharType="separate"/>
          </w:r>
          <w:ins w:id="648" w:author="Reales, Jorge" w:date="2016-09-30T15:41:00Z">
            <w:r>
              <w:rPr>
                <w:webHidden/>
              </w:rPr>
              <w:t>86</w:t>
            </w:r>
            <w:r>
              <w:rPr>
                <w:webHidden/>
              </w:rPr>
              <w:fldChar w:fldCharType="end"/>
            </w:r>
            <w:r w:rsidRPr="005D7048">
              <w:rPr>
                <w:rStyle w:val="Hyperlink"/>
              </w:rPr>
              <w:fldChar w:fldCharType="end"/>
            </w:r>
          </w:ins>
        </w:p>
        <w:p w14:paraId="254AFCD7" w14:textId="77777777" w:rsidR="007456F3" w:rsidRDefault="007456F3">
          <w:pPr>
            <w:pStyle w:val="TOC2"/>
            <w:rPr>
              <w:ins w:id="649" w:author="Reales, Jorge" w:date="2016-09-30T15:41:00Z"/>
              <w:rFonts w:asciiTheme="minorHAnsi" w:eastAsiaTheme="minorEastAsia" w:hAnsiTheme="minorHAnsi"/>
              <w:sz w:val="22"/>
              <w:lang w:val="en-US"/>
            </w:rPr>
          </w:pPr>
          <w:ins w:id="650" w:author="Reales, Jorge" w:date="2016-09-30T15:41:00Z">
            <w:r w:rsidRPr="005D7048">
              <w:rPr>
                <w:rStyle w:val="Hyperlink"/>
              </w:rPr>
              <w:fldChar w:fldCharType="begin"/>
            </w:r>
            <w:r w:rsidRPr="005D7048">
              <w:rPr>
                <w:rStyle w:val="Hyperlink"/>
              </w:rPr>
              <w:instrText xml:space="preserve"> </w:instrText>
            </w:r>
            <w:r>
              <w:instrText>HYPERLINK \l "_Toc463013513"</w:instrText>
            </w:r>
            <w:r w:rsidRPr="005D7048">
              <w:rPr>
                <w:rStyle w:val="Hyperlink"/>
              </w:rPr>
              <w:instrText xml:space="preserve"> </w:instrText>
            </w:r>
            <w:r w:rsidRPr="005D7048">
              <w:rPr>
                <w:rStyle w:val="Hyperlink"/>
              </w:rPr>
              <w:fldChar w:fldCharType="separate"/>
            </w:r>
            <w:r w:rsidRPr="005D7048">
              <w:rPr>
                <w:rStyle w:val="Hyperlink"/>
              </w:rPr>
              <w:t>17.4.</w:t>
            </w:r>
            <w:r>
              <w:rPr>
                <w:rFonts w:asciiTheme="minorHAnsi" w:eastAsiaTheme="minorEastAsia" w:hAnsiTheme="minorHAnsi"/>
                <w:sz w:val="22"/>
                <w:lang w:val="en-US"/>
              </w:rPr>
              <w:tab/>
            </w:r>
            <w:r w:rsidRPr="005D7048">
              <w:rPr>
                <w:rStyle w:val="Hyperlink"/>
              </w:rPr>
              <w:t>Performance</w:t>
            </w:r>
            <w:r>
              <w:rPr>
                <w:webHidden/>
              </w:rPr>
              <w:tab/>
            </w:r>
            <w:r>
              <w:rPr>
                <w:webHidden/>
              </w:rPr>
              <w:fldChar w:fldCharType="begin"/>
            </w:r>
            <w:r>
              <w:rPr>
                <w:webHidden/>
              </w:rPr>
              <w:instrText xml:space="preserve"> PAGEREF _Toc463013513 \h </w:instrText>
            </w:r>
          </w:ins>
          <w:r>
            <w:rPr>
              <w:webHidden/>
            </w:rPr>
          </w:r>
          <w:r>
            <w:rPr>
              <w:webHidden/>
            </w:rPr>
            <w:fldChar w:fldCharType="separate"/>
          </w:r>
          <w:ins w:id="651" w:author="Reales, Jorge" w:date="2016-09-30T15:41:00Z">
            <w:r>
              <w:rPr>
                <w:webHidden/>
              </w:rPr>
              <w:t>86</w:t>
            </w:r>
            <w:r>
              <w:rPr>
                <w:webHidden/>
              </w:rPr>
              <w:fldChar w:fldCharType="end"/>
            </w:r>
            <w:r w:rsidRPr="005D7048">
              <w:rPr>
                <w:rStyle w:val="Hyperlink"/>
              </w:rPr>
              <w:fldChar w:fldCharType="end"/>
            </w:r>
          </w:ins>
        </w:p>
        <w:p w14:paraId="48D27F86" w14:textId="77777777" w:rsidR="007456F3" w:rsidRDefault="007456F3">
          <w:pPr>
            <w:pStyle w:val="TOC2"/>
            <w:rPr>
              <w:ins w:id="652" w:author="Reales, Jorge" w:date="2016-09-30T15:41:00Z"/>
              <w:rFonts w:asciiTheme="minorHAnsi" w:eastAsiaTheme="minorEastAsia" w:hAnsiTheme="minorHAnsi"/>
              <w:sz w:val="22"/>
              <w:lang w:val="en-US"/>
            </w:rPr>
          </w:pPr>
          <w:ins w:id="653" w:author="Reales, Jorge" w:date="2016-09-30T15:41:00Z">
            <w:r w:rsidRPr="005D7048">
              <w:rPr>
                <w:rStyle w:val="Hyperlink"/>
              </w:rPr>
              <w:fldChar w:fldCharType="begin"/>
            </w:r>
            <w:r w:rsidRPr="005D7048">
              <w:rPr>
                <w:rStyle w:val="Hyperlink"/>
              </w:rPr>
              <w:instrText xml:space="preserve"> </w:instrText>
            </w:r>
            <w:r>
              <w:instrText>HYPERLINK \l "_Toc463013514"</w:instrText>
            </w:r>
            <w:r w:rsidRPr="005D7048">
              <w:rPr>
                <w:rStyle w:val="Hyperlink"/>
              </w:rPr>
              <w:instrText xml:space="preserve"> </w:instrText>
            </w:r>
            <w:r w:rsidRPr="005D7048">
              <w:rPr>
                <w:rStyle w:val="Hyperlink"/>
              </w:rPr>
              <w:fldChar w:fldCharType="separate"/>
            </w:r>
            <w:r w:rsidRPr="005D7048">
              <w:rPr>
                <w:rStyle w:val="Hyperlink"/>
              </w:rPr>
              <w:t>17.5.</w:t>
            </w:r>
            <w:r>
              <w:rPr>
                <w:rFonts w:asciiTheme="minorHAnsi" w:eastAsiaTheme="minorEastAsia" w:hAnsiTheme="minorHAnsi"/>
                <w:sz w:val="22"/>
                <w:lang w:val="en-US"/>
              </w:rPr>
              <w:tab/>
            </w:r>
            <w:r w:rsidRPr="005D7048">
              <w:rPr>
                <w:rStyle w:val="Hyperlink"/>
              </w:rPr>
              <w:t>URLs and Transport layer protocols</w:t>
            </w:r>
            <w:r>
              <w:rPr>
                <w:webHidden/>
              </w:rPr>
              <w:tab/>
            </w:r>
            <w:r>
              <w:rPr>
                <w:webHidden/>
              </w:rPr>
              <w:fldChar w:fldCharType="begin"/>
            </w:r>
            <w:r>
              <w:rPr>
                <w:webHidden/>
              </w:rPr>
              <w:instrText xml:space="preserve"> PAGEREF _Toc463013514 \h </w:instrText>
            </w:r>
          </w:ins>
          <w:r>
            <w:rPr>
              <w:webHidden/>
            </w:rPr>
          </w:r>
          <w:r>
            <w:rPr>
              <w:webHidden/>
            </w:rPr>
            <w:fldChar w:fldCharType="separate"/>
          </w:r>
          <w:ins w:id="654" w:author="Reales, Jorge" w:date="2016-09-30T15:41:00Z">
            <w:r>
              <w:rPr>
                <w:webHidden/>
              </w:rPr>
              <w:t>86</w:t>
            </w:r>
            <w:r>
              <w:rPr>
                <w:webHidden/>
              </w:rPr>
              <w:fldChar w:fldCharType="end"/>
            </w:r>
            <w:r w:rsidRPr="005D7048">
              <w:rPr>
                <w:rStyle w:val="Hyperlink"/>
              </w:rPr>
              <w:fldChar w:fldCharType="end"/>
            </w:r>
          </w:ins>
        </w:p>
        <w:p w14:paraId="4E731317" w14:textId="77777777" w:rsidR="007456F3" w:rsidRDefault="007456F3">
          <w:pPr>
            <w:pStyle w:val="TOC2"/>
            <w:rPr>
              <w:ins w:id="655" w:author="Reales, Jorge" w:date="2016-09-30T15:41:00Z"/>
              <w:rFonts w:asciiTheme="minorHAnsi" w:eastAsiaTheme="minorEastAsia" w:hAnsiTheme="minorHAnsi"/>
              <w:sz w:val="22"/>
              <w:lang w:val="en-US"/>
            </w:rPr>
          </w:pPr>
          <w:ins w:id="656" w:author="Reales, Jorge" w:date="2016-09-30T15:41:00Z">
            <w:r w:rsidRPr="005D7048">
              <w:rPr>
                <w:rStyle w:val="Hyperlink"/>
              </w:rPr>
              <w:fldChar w:fldCharType="begin"/>
            </w:r>
            <w:r w:rsidRPr="005D7048">
              <w:rPr>
                <w:rStyle w:val="Hyperlink"/>
              </w:rPr>
              <w:instrText xml:space="preserve"> </w:instrText>
            </w:r>
            <w:r>
              <w:instrText>HYPERLINK \l "_Toc463013515"</w:instrText>
            </w:r>
            <w:r w:rsidRPr="005D7048">
              <w:rPr>
                <w:rStyle w:val="Hyperlink"/>
              </w:rPr>
              <w:instrText xml:space="preserve"> </w:instrText>
            </w:r>
            <w:r w:rsidRPr="005D7048">
              <w:rPr>
                <w:rStyle w:val="Hyperlink"/>
              </w:rPr>
              <w:fldChar w:fldCharType="separate"/>
            </w:r>
            <w:r w:rsidRPr="005D7048">
              <w:rPr>
                <w:rStyle w:val="Hyperlink"/>
              </w:rPr>
              <w:t>17.6.</w:t>
            </w:r>
            <w:r>
              <w:rPr>
                <w:rFonts w:asciiTheme="minorHAnsi" w:eastAsiaTheme="minorEastAsia" w:hAnsiTheme="minorHAnsi"/>
                <w:sz w:val="22"/>
                <w:lang w:val="en-US"/>
              </w:rPr>
              <w:tab/>
            </w:r>
            <w:r w:rsidRPr="005D7048">
              <w:rPr>
                <w:rStyle w:val="Hyperlink"/>
              </w:rPr>
              <w:t>Looks and feel and visual style</w:t>
            </w:r>
            <w:r>
              <w:rPr>
                <w:webHidden/>
              </w:rPr>
              <w:tab/>
            </w:r>
            <w:r>
              <w:rPr>
                <w:webHidden/>
              </w:rPr>
              <w:fldChar w:fldCharType="begin"/>
            </w:r>
            <w:r>
              <w:rPr>
                <w:webHidden/>
              </w:rPr>
              <w:instrText xml:space="preserve"> PAGEREF _Toc463013515 \h </w:instrText>
            </w:r>
          </w:ins>
          <w:r>
            <w:rPr>
              <w:webHidden/>
            </w:rPr>
          </w:r>
          <w:r>
            <w:rPr>
              <w:webHidden/>
            </w:rPr>
            <w:fldChar w:fldCharType="separate"/>
          </w:r>
          <w:ins w:id="657" w:author="Reales, Jorge" w:date="2016-09-30T15:41:00Z">
            <w:r>
              <w:rPr>
                <w:webHidden/>
              </w:rPr>
              <w:t>86</w:t>
            </w:r>
            <w:r>
              <w:rPr>
                <w:webHidden/>
              </w:rPr>
              <w:fldChar w:fldCharType="end"/>
            </w:r>
            <w:r w:rsidRPr="005D7048">
              <w:rPr>
                <w:rStyle w:val="Hyperlink"/>
              </w:rPr>
              <w:fldChar w:fldCharType="end"/>
            </w:r>
          </w:ins>
        </w:p>
        <w:p w14:paraId="2FB04A46" w14:textId="77777777" w:rsidR="007456F3" w:rsidRDefault="007456F3">
          <w:pPr>
            <w:pStyle w:val="TOC2"/>
            <w:rPr>
              <w:ins w:id="658" w:author="Reales, Jorge" w:date="2016-09-30T15:41:00Z"/>
              <w:rFonts w:asciiTheme="minorHAnsi" w:eastAsiaTheme="minorEastAsia" w:hAnsiTheme="minorHAnsi"/>
              <w:sz w:val="22"/>
              <w:lang w:val="en-US"/>
            </w:rPr>
          </w:pPr>
          <w:ins w:id="659" w:author="Reales, Jorge" w:date="2016-09-30T15:41:00Z">
            <w:r w:rsidRPr="005D7048">
              <w:rPr>
                <w:rStyle w:val="Hyperlink"/>
              </w:rPr>
              <w:lastRenderedPageBreak/>
              <w:fldChar w:fldCharType="begin"/>
            </w:r>
            <w:r w:rsidRPr="005D7048">
              <w:rPr>
                <w:rStyle w:val="Hyperlink"/>
              </w:rPr>
              <w:instrText xml:space="preserve"> </w:instrText>
            </w:r>
            <w:r>
              <w:instrText>HYPERLINK \l "_Toc463013516"</w:instrText>
            </w:r>
            <w:r w:rsidRPr="005D7048">
              <w:rPr>
                <w:rStyle w:val="Hyperlink"/>
              </w:rPr>
              <w:instrText xml:space="preserve"> </w:instrText>
            </w:r>
            <w:r w:rsidRPr="005D7048">
              <w:rPr>
                <w:rStyle w:val="Hyperlink"/>
              </w:rPr>
              <w:fldChar w:fldCharType="separate"/>
            </w:r>
            <w:r w:rsidRPr="005D7048">
              <w:rPr>
                <w:rStyle w:val="Hyperlink"/>
              </w:rPr>
              <w:t>17.7.</w:t>
            </w:r>
            <w:r>
              <w:rPr>
                <w:rFonts w:asciiTheme="minorHAnsi" w:eastAsiaTheme="minorEastAsia" w:hAnsiTheme="minorHAnsi"/>
                <w:sz w:val="22"/>
                <w:lang w:val="en-US"/>
              </w:rPr>
              <w:tab/>
            </w:r>
            <w:r w:rsidRPr="005D7048">
              <w:rPr>
                <w:rStyle w:val="Hyperlink"/>
                <w:highlight w:val="yellow"/>
              </w:rPr>
              <w:t>Go-live requirements</w:t>
            </w:r>
            <w:r w:rsidRPr="005D7048">
              <w:rPr>
                <w:rStyle w:val="Hyperlink"/>
              </w:rPr>
              <w:t>.</w:t>
            </w:r>
            <w:r>
              <w:rPr>
                <w:webHidden/>
              </w:rPr>
              <w:tab/>
            </w:r>
            <w:r>
              <w:rPr>
                <w:webHidden/>
              </w:rPr>
              <w:fldChar w:fldCharType="begin"/>
            </w:r>
            <w:r>
              <w:rPr>
                <w:webHidden/>
              </w:rPr>
              <w:instrText xml:space="preserve"> PAGEREF _Toc463013516 \h </w:instrText>
            </w:r>
          </w:ins>
          <w:r>
            <w:rPr>
              <w:webHidden/>
            </w:rPr>
          </w:r>
          <w:r>
            <w:rPr>
              <w:webHidden/>
            </w:rPr>
            <w:fldChar w:fldCharType="separate"/>
          </w:r>
          <w:ins w:id="660" w:author="Reales, Jorge" w:date="2016-09-30T15:41:00Z">
            <w:r>
              <w:rPr>
                <w:webHidden/>
              </w:rPr>
              <w:t>87</w:t>
            </w:r>
            <w:r>
              <w:rPr>
                <w:webHidden/>
              </w:rPr>
              <w:fldChar w:fldCharType="end"/>
            </w:r>
            <w:r w:rsidRPr="005D7048">
              <w:rPr>
                <w:rStyle w:val="Hyperlink"/>
              </w:rPr>
              <w:fldChar w:fldCharType="end"/>
            </w:r>
          </w:ins>
        </w:p>
        <w:p w14:paraId="191E2F02" w14:textId="77777777" w:rsidR="007456F3" w:rsidRDefault="007456F3">
          <w:pPr>
            <w:pStyle w:val="TOC2"/>
            <w:rPr>
              <w:ins w:id="661" w:author="Reales, Jorge" w:date="2016-09-30T15:41:00Z"/>
              <w:rFonts w:asciiTheme="minorHAnsi" w:eastAsiaTheme="minorEastAsia" w:hAnsiTheme="minorHAnsi"/>
              <w:sz w:val="22"/>
              <w:lang w:val="en-US"/>
            </w:rPr>
          </w:pPr>
          <w:ins w:id="662" w:author="Reales, Jorge" w:date="2016-09-30T15:41:00Z">
            <w:r w:rsidRPr="005D7048">
              <w:rPr>
                <w:rStyle w:val="Hyperlink"/>
              </w:rPr>
              <w:fldChar w:fldCharType="begin"/>
            </w:r>
            <w:r w:rsidRPr="005D7048">
              <w:rPr>
                <w:rStyle w:val="Hyperlink"/>
              </w:rPr>
              <w:instrText xml:space="preserve"> </w:instrText>
            </w:r>
            <w:r>
              <w:instrText>HYPERLINK \l "_Toc463013517"</w:instrText>
            </w:r>
            <w:r w:rsidRPr="005D7048">
              <w:rPr>
                <w:rStyle w:val="Hyperlink"/>
              </w:rPr>
              <w:instrText xml:space="preserve"> </w:instrText>
            </w:r>
            <w:r w:rsidRPr="005D7048">
              <w:rPr>
                <w:rStyle w:val="Hyperlink"/>
              </w:rPr>
              <w:fldChar w:fldCharType="separate"/>
            </w:r>
            <w:r w:rsidRPr="005D7048">
              <w:rPr>
                <w:rStyle w:val="Hyperlink"/>
              </w:rPr>
              <w:t>Go-live Key Milestones</w:t>
            </w:r>
            <w:r>
              <w:rPr>
                <w:webHidden/>
              </w:rPr>
              <w:tab/>
            </w:r>
            <w:r>
              <w:rPr>
                <w:webHidden/>
              </w:rPr>
              <w:fldChar w:fldCharType="begin"/>
            </w:r>
            <w:r>
              <w:rPr>
                <w:webHidden/>
              </w:rPr>
              <w:instrText xml:space="preserve"> PAGEREF _Toc463013517 \h </w:instrText>
            </w:r>
          </w:ins>
          <w:r>
            <w:rPr>
              <w:webHidden/>
            </w:rPr>
          </w:r>
          <w:r>
            <w:rPr>
              <w:webHidden/>
            </w:rPr>
            <w:fldChar w:fldCharType="separate"/>
          </w:r>
          <w:ins w:id="663" w:author="Reales, Jorge" w:date="2016-09-30T15:41:00Z">
            <w:r>
              <w:rPr>
                <w:webHidden/>
              </w:rPr>
              <w:t>87</w:t>
            </w:r>
            <w:r>
              <w:rPr>
                <w:webHidden/>
              </w:rPr>
              <w:fldChar w:fldCharType="end"/>
            </w:r>
            <w:r w:rsidRPr="005D7048">
              <w:rPr>
                <w:rStyle w:val="Hyperlink"/>
              </w:rPr>
              <w:fldChar w:fldCharType="end"/>
            </w:r>
          </w:ins>
        </w:p>
        <w:p w14:paraId="35FE0F75" w14:textId="77777777" w:rsidR="007456F3" w:rsidRDefault="007456F3">
          <w:pPr>
            <w:pStyle w:val="TOC2"/>
            <w:rPr>
              <w:ins w:id="664" w:author="Reales, Jorge" w:date="2016-09-30T15:41:00Z"/>
              <w:rFonts w:asciiTheme="minorHAnsi" w:eastAsiaTheme="minorEastAsia" w:hAnsiTheme="minorHAnsi"/>
              <w:sz w:val="22"/>
              <w:lang w:val="en-US"/>
            </w:rPr>
          </w:pPr>
          <w:ins w:id="665" w:author="Reales, Jorge" w:date="2016-09-30T15:41:00Z">
            <w:r w:rsidRPr="005D7048">
              <w:rPr>
                <w:rStyle w:val="Hyperlink"/>
              </w:rPr>
              <w:fldChar w:fldCharType="begin"/>
            </w:r>
            <w:r w:rsidRPr="005D7048">
              <w:rPr>
                <w:rStyle w:val="Hyperlink"/>
              </w:rPr>
              <w:instrText xml:space="preserve"> </w:instrText>
            </w:r>
            <w:r>
              <w:instrText>HYPERLINK \l "_Toc463013518"</w:instrText>
            </w:r>
            <w:r w:rsidRPr="005D7048">
              <w:rPr>
                <w:rStyle w:val="Hyperlink"/>
              </w:rPr>
              <w:instrText xml:space="preserve"> </w:instrText>
            </w:r>
            <w:r w:rsidRPr="005D7048">
              <w:rPr>
                <w:rStyle w:val="Hyperlink"/>
              </w:rPr>
              <w:fldChar w:fldCharType="separate"/>
            </w:r>
            <w:r w:rsidRPr="005D7048">
              <w:rPr>
                <w:rStyle w:val="Hyperlink"/>
              </w:rPr>
              <w:t>Go-live considerations</w:t>
            </w:r>
            <w:r>
              <w:rPr>
                <w:webHidden/>
              </w:rPr>
              <w:tab/>
            </w:r>
            <w:r>
              <w:rPr>
                <w:webHidden/>
              </w:rPr>
              <w:fldChar w:fldCharType="begin"/>
            </w:r>
            <w:r>
              <w:rPr>
                <w:webHidden/>
              </w:rPr>
              <w:instrText xml:space="preserve"> PAGEREF _Toc463013518 \h </w:instrText>
            </w:r>
          </w:ins>
          <w:r>
            <w:rPr>
              <w:webHidden/>
            </w:rPr>
          </w:r>
          <w:r>
            <w:rPr>
              <w:webHidden/>
            </w:rPr>
            <w:fldChar w:fldCharType="separate"/>
          </w:r>
          <w:ins w:id="666" w:author="Reales, Jorge" w:date="2016-09-30T15:41:00Z">
            <w:r>
              <w:rPr>
                <w:webHidden/>
              </w:rPr>
              <w:t>88</w:t>
            </w:r>
            <w:r>
              <w:rPr>
                <w:webHidden/>
              </w:rPr>
              <w:fldChar w:fldCharType="end"/>
            </w:r>
            <w:r w:rsidRPr="005D7048">
              <w:rPr>
                <w:rStyle w:val="Hyperlink"/>
              </w:rPr>
              <w:fldChar w:fldCharType="end"/>
            </w:r>
          </w:ins>
        </w:p>
        <w:p w14:paraId="6EA3CA07" w14:textId="77777777" w:rsidR="007456F3" w:rsidRDefault="007456F3">
          <w:pPr>
            <w:pStyle w:val="TOC2"/>
            <w:rPr>
              <w:ins w:id="667" w:author="Reales, Jorge" w:date="2016-09-30T15:41:00Z"/>
              <w:rFonts w:asciiTheme="minorHAnsi" w:eastAsiaTheme="minorEastAsia" w:hAnsiTheme="minorHAnsi"/>
              <w:sz w:val="22"/>
              <w:lang w:val="en-US"/>
            </w:rPr>
          </w:pPr>
          <w:ins w:id="668" w:author="Reales, Jorge" w:date="2016-09-30T15:41:00Z">
            <w:r w:rsidRPr="005D7048">
              <w:rPr>
                <w:rStyle w:val="Hyperlink"/>
              </w:rPr>
              <w:fldChar w:fldCharType="begin"/>
            </w:r>
            <w:r w:rsidRPr="005D7048">
              <w:rPr>
                <w:rStyle w:val="Hyperlink"/>
              </w:rPr>
              <w:instrText xml:space="preserve"> </w:instrText>
            </w:r>
            <w:r>
              <w:instrText>HYPERLINK \l "_Toc463013519"</w:instrText>
            </w:r>
            <w:r w:rsidRPr="005D7048">
              <w:rPr>
                <w:rStyle w:val="Hyperlink"/>
              </w:rPr>
              <w:instrText xml:space="preserve"> </w:instrText>
            </w:r>
            <w:r w:rsidRPr="005D7048">
              <w:rPr>
                <w:rStyle w:val="Hyperlink"/>
              </w:rPr>
              <w:fldChar w:fldCharType="separate"/>
            </w:r>
            <w:r w:rsidRPr="005D7048">
              <w:rPr>
                <w:rStyle w:val="Hyperlink"/>
              </w:rPr>
              <w:t>17.8.</w:t>
            </w:r>
            <w:r>
              <w:rPr>
                <w:rFonts w:asciiTheme="minorHAnsi" w:eastAsiaTheme="minorEastAsia" w:hAnsiTheme="minorHAnsi"/>
                <w:sz w:val="22"/>
                <w:lang w:val="en-US"/>
              </w:rPr>
              <w:tab/>
            </w:r>
            <w:r w:rsidRPr="005D7048">
              <w:rPr>
                <w:rStyle w:val="Hyperlink"/>
              </w:rPr>
              <w:t>Duplicated User Info scenario</w:t>
            </w:r>
            <w:r>
              <w:rPr>
                <w:webHidden/>
              </w:rPr>
              <w:tab/>
            </w:r>
            <w:r>
              <w:rPr>
                <w:webHidden/>
              </w:rPr>
              <w:fldChar w:fldCharType="begin"/>
            </w:r>
            <w:r>
              <w:rPr>
                <w:webHidden/>
              </w:rPr>
              <w:instrText xml:space="preserve"> PAGEREF _Toc463013519 \h </w:instrText>
            </w:r>
          </w:ins>
          <w:r>
            <w:rPr>
              <w:webHidden/>
            </w:rPr>
          </w:r>
          <w:r>
            <w:rPr>
              <w:webHidden/>
            </w:rPr>
            <w:fldChar w:fldCharType="separate"/>
          </w:r>
          <w:ins w:id="669" w:author="Reales, Jorge" w:date="2016-09-30T15:41:00Z">
            <w:r>
              <w:rPr>
                <w:webHidden/>
              </w:rPr>
              <w:t>88</w:t>
            </w:r>
            <w:r>
              <w:rPr>
                <w:webHidden/>
              </w:rPr>
              <w:fldChar w:fldCharType="end"/>
            </w:r>
            <w:r w:rsidRPr="005D7048">
              <w:rPr>
                <w:rStyle w:val="Hyperlink"/>
              </w:rPr>
              <w:fldChar w:fldCharType="end"/>
            </w:r>
          </w:ins>
        </w:p>
        <w:p w14:paraId="1C8A562C" w14:textId="77777777" w:rsidR="007456F3" w:rsidRDefault="007456F3">
          <w:pPr>
            <w:pStyle w:val="TOC3"/>
            <w:rPr>
              <w:ins w:id="670" w:author="Reales, Jorge" w:date="2016-09-30T15:41:00Z"/>
              <w:rFonts w:asciiTheme="minorHAnsi" w:eastAsiaTheme="minorEastAsia" w:hAnsiTheme="minorHAnsi"/>
              <w:sz w:val="22"/>
              <w:lang w:val="en-US"/>
            </w:rPr>
          </w:pPr>
          <w:ins w:id="671" w:author="Reales, Jorge" w:date="2016-09-30T15:41:00Z">
            <w:r w:rsidRPr="005D7048">
              <w:rPr>
                <w:rStyle w:val="Hyperlink"/>
              </w:rPr>
              <w:fldChar w:fldCharType="begin"/>
            </w:r>
            <w:r w:rsidRPr="005D7048">
              <w:rPr>
                <w:rStyle w:val="Hyperlink"/>
              </w:rPr>
              <w:instrText xml:space="preserve"> </w:instrText>
            </w:r>
            <w:r>
              <w:instrText>HYPERLINK \l "_Toc463013520"</w:instrText>
            </w:r>
            <w:r w:rsidRPr="005D7048">
              <w:rPr>
                <w:rStyle w:val="Hyperlink"/>
              </w:rPr>
              <w:instrText xml:space="preserve"> </w:instrText>
            </w:r>
            <w:r w:rsidRPr="005D7048">
              <w:rPr>
                <w:rStyle w:val="Hyperlink"/>
              </w:rPr>
              <w:fldChar w:fldCharType="separate"/>
            </w:r>
            <w:r w:rsidRPr="005D7048">
              <w:rPr>
                <w:rStyle w:val="Hyperlink"/>
              </w:rPr>
              <w:t>17.8.1.</w:t>
            </w:r>
            <w:r>
              <w:rPr>
                <w:rFonts w:asciiTheme="minorHAnsi" w:eastAsiaTheme="minorEastAsia" w:hAnsiTheme="minorHAnsi"/>
                <w:sz w:val="22"/>
                <w:lang w:val="en-US"/>
              </w:rPr>
              <w:tab/>
            </w:r>
            <w:r w:rsidRPr="005D7048">
              <w:rPr>
                <w:rStyle w:val="Hyperlink"/>
              </w:rPr>
              <w:t>Technical Background and current impact of this scenario</w:t>
            </w:r>
            <w:r>
              <w:rPr>
                <w:webHidden/>
              </w:rPr>
              <w:tab/>
            </w:r>
            <w:r>
              <w:rPr>
                <w:webHidden/>
              </w:rPr>
              <w:fldChar w:fldCharType="begin"/>
            </w:r>
            <w:r>
              <w:rPr>
                <w:webHidden/>
              </w:rPr>
              <w:instrText xml:space="preserve"> PAGEREF _Toc463013520 \h </w:instrText>
            </w:r>
          </w:ins>
          <w:r>
            <w:rPr>
              <w:webHidden/>
            </w:rPr>
          </w:r>
          <w:r>
            <w:rPr>
              <w:webHidden/>
            </w:rPr>
            <w:fldChar w:fldCharType="separate"/>
          </w:r>
          <w:ins w:id="672" w:author="Reales, Jorge" w:date="2016-09-30T15:41:00Z">
            <w:r>
              <w:rPr>
                <w:webHidden/>
              </w:rPr>
              <w:t>88</w:t>
            </w:r>
            <w:r>
              <w:rPr>
                <w:webHidden/>
              </w:rPr>
              <w:fldChar w:fldCharType="end"/>
            </w:r>
            <w:r w:rsidRPr="005D7048">
              <w:rPr>
                <w:rStyle w:val="Hyperlink"/>
              </w:rPr>
              <w:fldChar w:fldCharType="end"/>
            </w:r>
          </w:ins>
        </w:p>
        <w:p w14:paraId="0218918E" w14:textId="77777777" w:rsidR="007456F3" w:rsidRDefault="007456F3">
          <w:pPr>
            <w:pStyle w:val="TOC3"/>
            <w:rPr>
              <w:ins w:id="673" w:author="Reales, Jorge" w:date="2016-09-30T15:41:00Z"/>
              <w:rFonts w:asciiTheme="minorHAnsi" w:eastAsiaTheme="minorEastAsia" w:hAnsiTheme="minorHAnsi"/>
              <w:sz w:val="22"/>
              <w:lang w:val="en-US"/>
            </w:rPr>
          </w:pPr>
          <w:ins w:id="674" w:author="Reales, Jorge" w:date="2016-09-30T15:41:00Z">
            <w:r w:rsidRPr="005D7048">
              <w:rPr>
                <w:rStyle w:val="Hyperlink"/>
              </w:rPr>
              <w:fldChar w:fldCharType="begin"/>
            </w:r>
            <w:r w:rsidRPr="005D7048">
              <w:rPr>
                <w:rStyle w:val="Hyperlink"/>
              </w:rPr>
              <w:instrText xml:space="preserve"> </w:instrText>
            </w:r>
            <w:r>
              <w:instrText>HYPERLINK \l "_Toc463013521"</w:instrText>
            </w:r>
            <w:r w:rsidRPr="005D7048">
              <w:rPr>
                <w:rStyle w:val="Hyperlink"/>
              </w:rPr>
              <w:instrText xml:space="preserve"> </w:instrText>
            </w:r>
            <w:r w:rsidRPr="005D7048">
              <w:rPr>
                <w:rStyle w:val="Hyperlink"/>
              </w:rPr>
              <w:fldChar w:fldCharType="separate"/>
            </w:r>
            <w:r w:rsidRPr="005D7048">
              <w:rPr>
                <w:rStyle w:val="Hyperlink"/>
              </w:rPr>
              <w:t>17.8.2.</w:t>
            </w:r>
            <w:r>
              <w:rPr>
                <w:rFonts w:asciiTheme="minorHAnsi" w:eastAsiaTheme="minorEastAsia" w:hAnsiTheme="minorHAnsi"/>
                <w:sz w:val="22"/>
                <w:lang w:val="en-US"/>
              </w:rPr>
              <w:tab/>
            </w:r>
            <w:r w:rsidRPr="005D7048">
              <w:rPr>
                <w:rStyle w:val="Hyperlink"/>
              </w:rPr>
              <w:t>Use Case</w:t>
            </w:r>
            <w:r>
              <w:rPr>
                <w:webHidden/>
              </w:rPr>
              <w:tab/>
            </w:r>
            <w:r>
              <w:rPr>
                <w:webHidden/>
              </w:rPr>
              <w:fldChar w:fldCharType="begin"/>
            </w:r>
            <w:r>
              <w:rPr>
                <w:webHidden/>
              </w:rPr>
              <w:instrText xml:space="preserve"> PAGEREF _Toc463013521 \h </w:instrText>
            </w:r>
          </w:ins>
          <w:r>
            <w:rPr>
              <w:webHidden/>
            </w:rPr>
          </w:r>
          <w:r>
            <w:rPr>
              <w:webHidden/>
            </w:rPr>
            <w:fldChar w:fldCharType="separate"/>
          </w:r>
          <w:ins w:id="675" w:author="Reales, Jorge" w:date="2016-09-30T15:41:00Z">
            <w:r>
              <w:rPr>
                <w:webHidden/>
              </w:rPr>
              <w:t>88</w:t>
            </w:r>
            <w:r>
              <w:rPr>
                <w:webHidden/>
              </w:rPr>
              <w:fldChar w:fldCharType="end"/>
            </w:r>
            <w:r w:rsidRPr="005D7048">
              <w:rPr>
                <w:rStyle w:val="Hyperlink"/>
              </w:rPr>
              <w:fldChar w:fldCharType="end"/>
            </w:r>
          </w:ins>
        </w:p>
        <w:p w14:paraId="18B15F9C" w14:textId="16A330AF" w:rsidR="00014A99" w:rsidDel="007456F3" w:rsidRDefault="00014A99">
          <w:pPr>
            <w:pStyle w:val="TOC1"/>
            <w:rPr>
              <w:del w:id="676" w:author="Reales, Jorge" w:date="2016-09-30T15:41:00Z"/>
              <w:rFonts w:eastAsiaTheme="minorEastAsia" w:cstheme="minorBidi"/>
              <w:b w:val="0"/>
              <w:sz w:val="22"/>
              <w:lang w:val="fr-CH" w:eastAsia="fr-CH"/>
            </w:rPr>
          </w:pPr>
          <w:del w:id="677" w:author="Reales, Jorge" w:date="2016-09-30T15:41:00Z">
            <w:r w:rsidRPr="007456F3" w:rsidDel="007456F3">
              <w:rPr>
                <w:rPrChange w:id="678" w:author="Reales, Jorge" w:date="2016-09-30T15:41:00Z">
                  <w:rPr>
                    <w:rStyle w:val="Hyperlink"/>
                  </w:rPr>
                </w:rPrChange>
              </w:rPr>
              <w:delText>Open questions to be addressed</w:delText>
            </w:r>
            <w:r w:rsidDel="007456F3">
              <w:rPr>
                <w:webHidden/>
              </w:rPr>
              <w:tab/>
              <w:delText>2</w:delText>
            </w:r>
          </w:del>
        </w:p>
        <w:p w14:paraId="67ADAE73" w14:textId="58A53903" w:rsidR="00014A99" w:rsidDel="007456F3" w:rsidRDefault="00014A99">
          <w:pPr>
            <w:pStyle w:val="TOC1"/>
            <w:rPr>
              <w:del w:id="679" w:author="Reales, Jorge" w:date="2016-09-30T15:41:00Z"/>
              <w:rFonts w:eastAsiaTheme="minorEastAsia" w:cstheme="minorBidi"/>
              <w:b w:val="0"/>
              <w:sz w:val="22"/>
              <w:lang w:val="fr-CH" w:eastAsia="fr-CH"/>
            </w:rPr>
          </w:pPr>
          <w:del w:id="680" w:author="Reales, Jorge" w:date="2016-09-30T15:41:00Z">
            <w:r w:rsidRPr="007456F3" w:rsidDel="007456F3">
              <w:rPr>
                <w:rPrChange w:id="681" w:author="Reales, Jorge" w:date="2016-09-30T15:41:00Z">
                  <w:rPr>
                    <w:rStyle w:val="Hyperlink"/>
                  </w:rPr>
                </w:rPrChange>
              </w:rPr>
              <w:delText>Use case overview</w:delText>
            </w:r>
            <w:r w:rsidDel="007456F3">
              <w:rPr>
                <w:webHidden/>
              </w:rPr>
              <w:tab/>
              <w:delText>3</w:delText>
            </w:r>
          </w:del>
        </w:p>
        <w:p w14:paraId="0D0A5642" w14:textId="5C2202B6" w:rsidR="00014A99" w:rsidDel="007456F3" w:rsidRDefault="00014A99">
          <w:pPr>
            <w:pStyle w:val="TOC1"/>
            <w:rPr>
              <w:del w:id="682" w:author="Reales, Jorge" w:date="2016-09-30T15:41:00Z"/>
              <w:rFonts w:eastAsiaTheme="minorEastAsia" w:cstheme="minorBidi"/>
              <w:b w:val="0"/>
              <w:sz w:val="22"/>
              <w:lang w:val="fr-CH" w:eastAsia="fr-CH"/>
            </w:rPr>
          </w:pPr>
          <w:del w:id="683" w:author="Reales, Jorge" w:date="2016-09-30T15:41:00Z">
            <w:r w:rsidRPr="007456F3" w:rsidDel="007456F3">
              <w:rPr>
                <w:rPrChange w:id="684" w:author="Reales, Jorge" w:date="2016-09-30T15:41:00Z">
                  <w:rPr>
                    <w:rStyle w:val="Hyperlink"/>
                  </w:rPr>
                </w:rPrChange>
              </w:rPr>
              <w:delText>Contents</w:delText>
            </w:r>
            <w:r w:rsidDel="007456F3">
              <w:rPr>
                <w:webHidden/>
              </w:rPr>
              <w:tab/>
              <w:delText>4</w:delText>
            </w:r>
          </w:del>
        </w:p>
        <w:p w14:paraId="609BEBB4" w14:textId="7FC7618A" w:rsidR="00014A99" w:rsidDel="007456F3" w:rsidRDefault="00014A99">
          <w:pPr>
            <w:pStyle w:val="TOC1"/>
            <w:rPr>
              <w:del w:id="685" w:author="Reales, Jorge" w:date="2016-09-30T15:41:00Z"/>
              <w:rFonts w:eastAsiaTheme="minorEastAsia" w:cstheme="minorBidi"/>
              <w:b w:val="0"/>
              <w:sz w:val="22"/>
              <w:lang w:val="fr-CH" w:eastAsia="fr-CH"/>
            </w:rPr>
          </w:pPr>
          <w:del w:id="686" w:author="Reales, Jorge" w:date="2016-09-30T15:41:00Z">
            <w:r w:rsidRPr="007456F3" w:rsidDel="007456F3">
              <w:rPr>
                <w:rPrChange w:id="687" w:author="Reales, Jorge" w:date="2016-09-30T15:41:00Z">
                  <w:rPr>
                    <w:rStyle w:val="Hyperlink"/>
                    <w:rFonts w:asciiTheme="majorHAnsi" w:hAnsiTheme="majorHAnsi"/>
                  </w:rPr>
                </w:rPrChange>
              </w:rPr>
              <w:delText>1.</w:delText>
            </w:r>
            <w:r w:rsidDel="007456F3">
              <w:rPr>
                <w:rFonts w:eastAsiaTheme="minorEastAsia" w:cstheme="minorBidi"/>
                <w:b w:val="0"/>
                <w:sz w:val="22"/>
                <w:lang w:val="fr-CH" w:eastAsia="fr-CH"/>
              </w:rPr>
              <w:tab/>
            </w:r>
            <w:r w:rsidRPr="007456F3" w:rsidDel="007456F3">
              <w:rPr>
                <w:rPrChange w:id="688" w:author="Reales, Jorge" w:date="2016-09-30T15:41:00Z">
                  <w:rPr>
                    <w:rStyle w:val="Hyperlink"/>
                  </w:rPr>
                </w:rPrChange>
              </w:rPr>
              <w:delText>Universal components</w:delText>
            </w:r>
            <w:r w:rsidDel="007456F3">
              <w:rPr>
                <w:webHidden/>
              </w:rPr>
              <w:tab/>
              <w:delText>8</w:delText>
            </w:r>
          </w:del>
        </w:p>
        <w:p w14:paraId="58AE4E67" w14:textId="7C083A84" w:rsidR="00014A99" w:rsidDel="007456F3" w:rsidRDefault="00014A99">
          <w:pPr>
            <w:pStyle w:val="TOC2"/>
            <w:rPr>
              <w:del w:id="689" w:author="Reales, Jorge" w:date="2016-09-30T15:41:00Z"/>
              <w:rFonts w:asciiTheme="minorHAnsi" w:eastAsiaTheme="minorEastAsia" w:hAnsiTheme="minorHAnsi"/>
              <w:sz w:val="22"/>
              <w:lang w:val="fr-CH" w:eastAsia="fr-CH"/>
            </w:rPr>
          </w:pPr>
          <w:del w:id="690" w:author="Reales, Jorge" w:date="2016-09-30T15:41:00Z">
            <w:r w:rsidRPr="007456F3" w:rsidDel="007456F3">
              <w:rPr>
                <w:rPrChange w:id="691" w:author="Reales, Jorge" w:date="2016-09-30T15:41:00Z">
                  <w:rPr>
                    <w:rStyle w:val="Hyperlink"/>
                  </w:rPr>
                </w:rPrChange>
              </w:rPr>
              <w:delText>1.1.</w:delText>
            </w:r>
            <w:r w:rsidDel="007456F3">
              <w:rPr>
                <w:rFonts w:asciiTheme="minorHAnsi" w:eastAsiaTheme="minorEastAsia" w:hAnsiTheme="minorHAnsi"/>
                <w:sz w:val="22"/>
                <w:lang w:val="fr-CH" w:eastAsia="fr-CH"/>
              </w:rPr>
              <w:tab/>
            </w:r>
            <w:r w:rsidRPr="007456F3" w:rsidDel="007456F3">
              <w:rPr>
                <w:rPrChange w:id="692" w:author="Reales, Jorge" w:date="2016-09-30T15:41:00Z">
                  <w:rPr>
                    <w:rStyle w:val="Hyperlink"/>
                  </w:rPr>
                </w:rPrChange>
              </w:rPr>
              <w:delText xml:space="preserve">Terminology </w:delText>
            </w:r>
            <w:r w:rsidRPr="007456F3" w:rsidDel="007456F3">
              <w:rPr>
                <w:highlight w:val="yellow"/>
                <w:rPrChange w:id="693" w:author="Reales, Jorge" w:date="2016-09-30T15:41:00Z">
                  <w:rPr>
                    <w:rStyle w:val="Hyperlink"/>
                    <w:highlight w:val="yellow"/>
                  </w:rPr>
                </w:rPrChange>
              </w:rPr>
              <w:delText>(updated)</w:delText>
            </w:r>
            <w:r w:rsidDel="007456F3">
              <w:rPr>
                <w:webHidden/>
              </w:rPr>
              <w:tab/>
              <w:delText>8</w:delText>
            </w:r>
          </w:del>
        </w:p>
        <w:p w14:paraId="3202A27B" w14:textId="1FEF7755" w:rsidR="00014A99" w:rsidDel="007456F3" w:rsidRDefault="00014A99">
          <w:pPr>
            <w:pStyle w:val="TOC2"/>
            <w:rPr>
              <w:del w:id="694" w:author="Reales, Jorge" w:date="2016-09-30T15:41:00Z"/>
              <w:rFonts w:asciiTheme="minorHAnsi" w:eastAsiaTheme="minorEastAsia" w:hAnsiTheme="minorHAnsi"/>
              <w:sz w:val="22"/>
              <w:lang w:val="fr-CH" w:eastAsia="fr-CH"/>
            </w:rPr>
          </w:pPr>
          <w:del w:id="695" w:author="Reales, Jorge" w:date="2016-09-30T15:41:00Z">
            <w:r w:rsidRPr="007456F3" w:rsidDel="007456F3">
              <w:rPr>
                <w:rPrChange w:id="696" w:author="Reales, Jorge" w:date="2016-09-30T15:41:00Z">
                  <w:rPr>
                    <w:rStyle w:val="Hyperlink"/>
                  </w:rPr>
                </w:rPrChange>
              </w:rPr>
              <w:delText>1.2.</w:delText>
            </w:r>
            <w:r w:rsidDel="007456F3">
              <w:rPr>
                <w:rFonts w:asciiTheme="minorHAnsi" w:eastAsiaTheme="minorEastAsia" w:hAnsiTheme="minorHAnsi"/>
                <w:sz w:val="22"/>
                <w:lang w:val="fr-CH" w:eastAsia="fr-CH"/>
              </w:rPr>
              <w:tab/>
            </w:r>
            <w:r w:rsidRPr="007456F3" w:rsidDel="007456F3">
              <w:rPr>
                <w:rPrChange w:id="697" w:author="Reales, Jorge" w:date="2016-09-30T15:41:00Z">
                  <w:rPr>
                    <w:rStyle w:val="Hyperlink"/>
                  </w:rPr>
                </w:rPrChange>
              </w:rPr>
              <w:delText xml:space="preserve">Tags &amp; buttons </w:delText>
            </w:r>
            <w:r w:rsidRPr="007456F3" w:rsidDel="007456F3">
              <w:rPr>
                <w:highlight w:val="yellow"/>
                <w:rPrChange w:id="698" w:author="Reales, Jorge" w:date="2016-09-30T15:41:00Z">
                  <w:rPr>
                    <w:rStyle w:val="Hyperlink"/>
                    <w:highlight w:val="yellow"/>
                  </w:rPr>
                </w:rPrChange>
              </w:rPr>
              <w:delText>(updated)</w:delText>
            </w:r>
            <w:r w:rsidDel="007456F3">
              <w:rPr>
                <w:webHidden/>
              </w:rPr>
              <w:tab/>
              <w:delText>8</w:delText>
            </w:r>
          </w:del>
        </w:p>
        <w:p w14:paraId="2A201317" w14:textId="08752B39" w:rsidR="00014A99" w:rsidDel="007456F3" w:rsidRDefault="00014A99">
          <w:pPr>
            <w:pStyle w:val="TOC2"/>
            <w:rPr>
              <w:del w:id="699" w:author="Reales, Jorge" w:date="2016-09-30T15:41:00Z"/>
              <w:rFonts w:asciiTheme="minorHAnsi" w:eastAsiaTheme="minorEastAsia" w:hAnsiTheme="minorHAnsi"/>
              <w:sz w:val="22"/>
              <w:lang w:val="fr-CH" w:eastAsia="fr-CH"/>
            </w:rPr>
          </w:pPr>
          <w:del w:id="700" w:author="Reales, Jorge" w:date="2016-09-30T15:41:00Z">
            <w:r w:rsidRPr="007456F3" w:rsidDel="007456F3">
              <w:rPr>
                <w:rPrChange w:id="701" w:author="Reales, Jorge" w:date="2016-09-30T15:41:00Z">
                  <w:rPr>
                    <w:rStyle w:val="Hyperlink"/>
                  </w:rPr>
                </w:rPrChange>
              </w:rPr>
              <w:delText>1.3.</w:delText>
            </w:r>
            <w:r w:rsidDel="007456F3">
              <w:rPr>
                <w:rFonts w:asciiTheme="minorHAnsi" w:eastAsiaTheme="minorEastAsia" w:hAnsiTheme="minorHAnsi"/>
                <w:sz w:val="22"/>
                <w:lang w:val="fr-CH" w:eastAsia="fr-CH"/>
              </w:rPr>
              <w:tab/>
            </w:r>
            <w:r w:rsidRPr="007456F3" w:rsidDel="007456F3">
              <w:rPr>
                <w:rPrChange w:id="702" w:author="Reales, Jorge" w:date="2016-09-30T15:41:00Z">
                  <w:rPr>
                    <w:rStyle w:val="Hyperlink"/>
                  </w:rPr>
                </w:rPrChange>
              </w:rPr>
              <w:delText xml:space="preserve">Top navigation </w:delText>
            </w:r>
            <w:r w:rsidRPr="007456F3" w:rsidDel="007456F3">
              <w:rPr>
                <w:highlight w:val="yellow"/>
                <w:rPrChange w:id="703" w:author="Reales, Jorge" w:date="2016-09-30T15:41:00Z">
                  <w:rPr>
                    <w:rStyle w:val="Hyperlink"/>
                    <w:highlight w:val="yellow"/>
                  </w:rPr>
                </w:rPrChange>
              </w:rPr>
              <w:delText>(updated)</w:delText>
            </w:r>
            <w:r w:rsidDel="007456F3">
              <w:rPr>
                <w:webHidden/>
              </w:rPr>
              <w:tab/>
              <w:delText>10</w:delText>
            </w:r>
          </w:del>
        </w:p>
        <w:p w14:paraId="2B891AFF" w14:textId="209B5CE6" w:rsidR="00014A99" w:rsidDel="007456F3" w:rsidRDefault="00014A99">
          <w:pPr>
            <w:pStyle w:val="TOC2"/>
            <w:rPr>
              <w:del w:id="704" w:author="Reales, Jorge" w:date="2016-09-30T15:41:00Z"/>
              <w:rFonts w:asciiTheme="minorHAnsi" w:eastAsiaTheme="minorEastAsia" w:hAnsiTheme="minorHAnsi"/>
              <w:sz w:val="22"/>
              <w:lang w:val="fr-CH" w:eastAsia="fr-CH"/>
            </w:rPr>
          </w:pPr>
          <w:del w:id="705" w:author="Reales, Jorge" w:date="2016-09-30T15:41:00Z">
            <w:r w:rsidRPr="007456F3" w:rsidDel="007456F3">
              <w:rPr>
                <w:rPrChange w:id="706" w:author="Reales, Jorge" w:date="2016-09-30T15:41:00Z">
                  <w:rPr>
                    <w:rStyle w:val="Hyperlink"/>
                  </w:rPr>
                </w:rPrChange>
              </w:rPr>
              <w:delText>1.4.</w:delText>
            </w:r>
            <w:r w:rsidDel="007456F3">
              <w:rPr>
                <w:rFonts w:asciiTheme="minorHAnsi" w:eastAsiaTheme="minorEastAsia" w:hAnsiTheme="minorHAnsi"/>
                <w:sz w:val="22"/>
                <w:lang w:val="fr-CH" w:eastAsia="fr-CH"/>
              </w:rPr>
              <w:tab/>
            </w:r>
            <w:r w:rsidRPr="007456F3" w:rsidDel="007456F3">
              <w:rPr>
                <w:rPrChange w:id="707" w:author="Reales, Jorge" w:date="2016-09-30T15:41:00Z">
                  <w:rPr>
                    <w:rStyle w:val="Hyperlink"/>
                  </w:rPr>
                </w:rPrChange>
              </w:rPr>
              <w:delText>Notifications</w:delText>
            </w:r>
            <w:r w:rsidDel="007456F3">
              <w:rPr>
                <w:webHidden/>
              </w:rPr>
              <w:tab/>
              <w:delText>11</w:delText>
            </w:r>
          </w:del>
        </w:p>
        <w:p w14:paraId="45DD609C" w14:textId="228C414D" w:rsidR="00014A99" w:rsidDel="007456F3" w:rsidRDefault="00014A99">
          <w:pPr>
            <w:pStyle w:val="TOC3"/>
            <w:rPr>
              <w:del w:id="708" w:author="Reales, Jorge" w:date="2016-09-30T15:41:00Z"/>
              <w:rFonts w:asciiTheme="minorHAnsi" w:eastAsiaTheme="minorEastAsia" w:hAnsiTheme="minorHAnsi"/>
              <w:sz w:val="22"/>
              <w:lang w:val="fr-CH" w:eastAsia="fr-CH"/>
            </w:rPr>
          </w:pPr>
          <w:del w:id="709" w:author="Reales, Jorge" w:date="2016-09-30T15:41:00Z">
            <w:r w:rsidRPr="007456F3" w:rsidDel="007456F3">
              <w:rPr>
                <w:rPrChange w:id="710" w:author="Reales, Jorge" w:date="2016-09-30T15:41:00Z">
                  <w:rPr>
                    <w:rStyle w:val="Hyperlink"/>
                  </w:rPr>
                </w:rPrChange>
              </w:rPr>
              <w:delText>1.4.1.</w:delText>
            </w:r>
            <w:r w:rsidDel="007456F3">
              <w:rPr>
                <w:rFonts w:asciiTheme="minorHAnsi" w:eastAsiaTheme="minorEastAsia" w:hAnsiTheme="minorHAnsi"/>
                <w:sz w:val="22"/>
                <w:lang w:val="fr-CH" w:eastAsia="fr-CH"/>
              </w:rPr>
              <w:tab/>
            </w:r>
            <w:r w:rsidRPr="007456F3" w:rsidDel="007456F3">
              <w:rPr>
                <w:rPrChange w:id="711" w:author="Reales, Jorge" w:date="2016-09-30T15:41:00Z">
                  <w:rPr>
                    <w:rStyle w:val="Hyperlink"/>
                  </w:rPr>
                </w:rPrChange>
              </w:rPr>
              <w:delText>Engage notification structure</w:delText>
            </w:r>
            <w:r w:rsidDel="007456F3">
              <w:rPr>
                <w:webHidden/>
              </w:rPr>
              <w:tab/>
              <w:delText>12</w:delText>
            </w:r>
          </w:del>
        </w:p>
        <w:p w14:paraId="58D00E72" w14:textId="40BD93BC" w:rsidR="00014A99" w:rsidDel="007456F3" w:rsidRDefault="00014A99">
          <w:pPr>
            <w:pStyle w:val="TOC3"/>
            <w:rPr>
              <w:del w:id="712" w:author="Reales, Jorge" w:date="2016-09-30T15:41:00Z"/>
              <w:rFonts w:asciiTheme="minorHAnsi" w:eastAsiaTheme="minorEastAsia" w:hAnsiTheme="minorHAnsi"/>
              <w:sz w:val="22"/>
              <w:lang w:val="fr-CH" w:eastAsia="fr-CH"/>
            </w:rPr>
          </w:pPr>
          <w:del w:id="713" w:author="Reales, Jorge" w:date="2016-09-30T15:41:00Z">
            <w:r w:rsidRPr="007456F3" w:rsidDel="007456F3">
              <w:rPr>
                <w:rPrChange w:id="714" w:author="Reales, Jorge" w:date="2016-09-30T15:41:00Z">
                  <w:rPr>
                    <w:rStyle w:val="Hyperlink"/>
                  </w:rPr>
                </w:rPrChange>
              </w:rPr>
              <w:delText>1.4.2.</w:delText>
            </w:r>
            <w:r w:rsidDel="007456F3">
              <w:rPr>
                <w:rFonts w:asciiTheme="minorHAnsi" w:eastAsiaTheme="minorEastAsia" w:hAnsiTheme="minorHAnsi"/>
                <w:sz w:val="22"/>
                <w:lang w:val="fr-CH" w:eastAsia="fr-CH"/>
              </w:rPr>
              <w:tab/>
            </w:r>
            <w:r w:rsidRPr="007456F3" w:rsidDel="007456F3">
              <w:rPr>
                <w:rPrChange w:id="715" w:author="Reales, Jorge" w:date="2016-09-30T15:41:00Z">
                  <w:rPr>
                    <w:rStyle w:val="Hyperlink"/>
                  </w:rPr>
                </w:rPrChange>
              </w:rPr>
              <w:delText>SharePoint document notification structure</w:delText>
            </w:r>
            <w:r w:rsidDel="007456F3">
              <w:rPr>
                <w:webHidden/>
              </w:rPr>
              <w:tab/>
              <w:delText>12</w:delText>
            </w:r>
          </w:del>
        </w:p>
        <w:p w14:paraId="40C71A15" w14:textId="3783E1FD" w:rsidR="00014A99" w:rsidDel="007456F3" w:rsidRDefault="00014A99">
          <w:pPr>
            <w:pStyle w:val="TOC2"/>
            <w:rPr>
              <w:del w:id="716" w:author="Reales, Jorge" w:date="2016-09-30T15:41:00Z"/>
              <w:rFonts w:asciiTheme="minorHAnsi" w:eastAsiaTheme="minorEastAsia" w:hAnsiTheme="minorHAnsi"/>
              <w:sz w:val="22"/>
              <w:lang w:val="fr-CH" w:eastAsia="fr-CH"/>
            </w:rPr>
          </w:pPr>
          <w:del w:id="717" w:author="Reales, Jorge" w:date="2016-09-30T15:41:00Z">
            <w:r w:rsidRPr="007456F3" w:rsidDel="007456F3">
              <w:rPr>
                <w:rPrChange w:id="718" w:author="Reales, Jorge" w:date="2016-09-30T15:41:00Z">
                  <w:rPr>
                    <w:rStyle w:val="Hyperlink"/>
                  </w:rPr>
                </w:rPrChange>
              </w:rPr>
              <w:delText>1.5.</w:delText>
            </w:r>
            <w:r w:rsidDel="007456F3">
              <w:rPr>
                <w:rFonts w:asciiTheme="minorHAnsi" w:eastAsiaTheme="minorEastAsia" w:hAnsiTheme="minorHAnsi"/>
                <w:sz w:val="22"/>
                <w:lang w:val="fr-CH" w:eastAsia="fr-CH"/>
              </w:rPr>
              <w:tab/>
            </w:r>
            <w:r w:rsidRPr="007456F3" w:rsidDel="007456F3">
              <w:rPr>
                <w:rPrChange w:id="719" w:author="Reales, Jorge" w:date="2016-09-30T15:41:00Z">
                  <w:rPr>
                    <w:rStyle w:val="Hyperlink"/>
                  </w:rPr>
                </w:rPrChange>
              </w:rPr>
              <w:delText>User card</w:delText>
            </w:r>
            <w:r w:rsidDel="007456F3">
              <w:rPr>
                <w:webHidden/>
              </w:rPr>
              <w:tab/>
              <w:delText>13</w:delText>
            </w:r>
          </w:del>
        </w:p>
        <w:p w14:paraId="31407C55" w14:textId="015F48C1" w:rsidR="00014A99" w:rsidDel="007456F3" w:rsidRDefault="00014A99">
          <w:pPr>
            <w:pStyle w:val="TOC1"/>
            <w:rPr>
              <w:del w:id="720" w:author="Reales, Jorge" w:date="2016-09-30T15:41:00Z"/>
              <w:rFonts w:eastAsiaTheme="minorEastAsia" w:cstheme="minorBidi"/>
              <w:b w:val="0"/>
              <w:sz w:val="22"/>
              <w:lang w:val="fr-CH" w:eastAsia="fr-CH"/>
            </w:rPr>
          </w:pPr>
          <w:del w:id="721" w:author="Reales, Jorge" w:date="2016-09-30T15:41:00Z">
            <w:r w:rsidRPr="007456F3" w:rsidDel="007456F3">
              <w:rPr>
                <w:rPrChange w:id="722" w:author="Reales, Jorge" w:date="2016-09-30T15:41:00Z">
                  <w:rPr>
                    <w:rStyle w:val="Hyperlink"/>
                    <w:rFonts w:asciiTheme="majorHAnsi" w:hAnsiTheme="majorHAnsi"/>
                  </w:rPr>
                </w:rPrChange>
              </w:rPr>
              <w:delText>2.</w:delText>
            </w:r>
            <w:r w:rsidDel="007456F3">
              <w:rPr>
                <w:rFonts w:eastAsiaTheme="minorEastAsia" w:cstheme="minorBidi"/>
                <w:b w:val="0"/>
                <w:sz w:val="22"/>
                <w:lang w:val="fr-CH" w:eastAsia="fr-CH"/>
              </w:rPr>
              <w:tab/>
            </w:r>
            <w:r w:rsidRPr="007456F3" w:rsidDel="007456F3">
              <w:rPr>
                <w:rPrChange w:id="723" w:author="Reales, Jorge" w:date="2016-09-30T15:41:00Z">
                  <w:rPr>
                    <w:rStyle w:val="Hyperlink"/>
                  </w:rPr>
                </w:rPrChange>
              </w:rPr>
              <w:delText>Index page components</w:delText>
            </w:r>
            <w:r w:rsidDel="007456F3">
              <w:rPr>
                <w:webHidden/>
              </w:rPr>
              <w:tab/>
              <w:delText>13</w:delText>
            </w:r>
          </w:del>
        </w:p>
        <w:p w14:paraId="11EEA784" w14:textId="29057FEA" w:rsidR="00014A99" w:rsidDel="007456F3" w:rsidRDefault="00014A99">
          <w:pPr>
            <w:pStyle w:val="TOC2"/>
            <w:rPr>
              <w:del w:id="724" w:author="Reales, Jorge" w:date="2016-09-30T15:41:00Z"/>
              <w:rFonts w:asciiTheme="minorHAnsi" w:eastAsiaTheme="minorEastAsia" w:hAnsiTheme="minorHAnsi"/>
              <w:sz w:val="22"/>
              <w:lang w:val="fr-CH" w:eastAsia="fr-CH"/>
            </w:rPr>
          </w:pPr>
          <w:del w:id="725" w:author="Reales, Jorge" w:date="2016-09-30T15:41:00Z">
            <w:r w:rsidRPr="007456F3" w:rsidDel="007456F3">
              <w:rPr>
                <w:rPrChange w:id="726" w:author="Reales, Jorge" w:date="2016-09-30T15:41:00Z">
                  <w:rPr>
                    <w:rStyle w:val="Hyperlink"/>
                  </w:rPr>
                </w:rPrChange>
              </w:rPr>
              <w:delText>2.1.</w:delText>
            </w:r>
            <w:r w:rsidDel="007456F3">
              <w:rPr>
                <w:rFonts w:asciiTheme="minorHAnsi" w:eastAsiaTheme="minorEastAsia" w:hAnsiTheme="minorHAnsi"/>
                <w:sz w:val="22"/>
                <w:lang w:val="fr-CH" w:eastAsia="fr-CH"/>
              </w:rPr>
              <w:tab/>
            </w:r>
            <w:r w:rsidRPr="007456F3" w:rsidDel="007456F3">
              <w:rPr>
                <w:rPrChange w:id="727" w:author="Reales, Jorge" w:date="2016-09-30T15:41:00Z">
                  <w:rPr>
                    <w:rStyle w:val="Hyperlink"/>
                  </w:rPr>
                </w:rPrChange>
              </w:rPr>
              <w:delText>Corporate news</w:delText>
            </w:r>
            <w:r w:rsidDel="007456F3">
              <w:rPr>
                <w:webHidden/>
              </w:rPr>
              <w:tab/>
              <w:delText>13</w:delText>
            </w:r>
          </w:del>
        </w:p>
        <w:p w14:paraId="0B9D363E" w14:textId="055879B3" w:rsidR="00014A99" w:rsidDel="007456F3" w:rsidRDefault="00014A99">
          <w:pPr>
            <w:pStyle w:val="TOC2"/>
            <w:rPr>
              <w:del w:id="728" w:author="Reales, Jorge" w:date="2016-09-30T15:41:00Z"/>
              <w:rFonts w:asciiTheme="minorHAnsi" w:eastAsiaTheme="minorEastAsia" w:hAnsiTheme="minorHAnsi"/>
              <w:sz w:val="22"/>
              <w:lang w:val="fr-CH" w:eastAsia="fr-CH"/>
            </w:rPr>
          </w:pPr>
          <w:del w:id="729" w:author="Reales, Jorge" w:date="2016-09-30T15:41:00Z">
            <w:r w:rsidRPr="007456F3" w:rsidDel="007456F3">
              <w:rPr>
                <w:rPrChange w:id="730" w:author="Reales, Jorge" w:date="2016-09-30T15:41:00Z">
                  <w:rPr>
                    <w:rStyle w:val="Hyperlink"/>
                  </w:rPr>
                </w:rPrChange>
              </w:rPr>
              <w:delText>2.2.</w:delText>
            </w:r>
            <w:r w:rsidDel="007456F3">
              <w:rPr>
                <w:rFonts w:asciiTheme="minorHAnsi" w:eastAsiaTheme="minorEastAsia" w:hAnsiTheme="minorHAnsi"/>
                <w:sz w:val="22"/>
                <w:lang w:val="fr-CH" w:eastAsia="fr-CH"/>
              </w:rPr>
              <w:tab/>
            </w:r>
            <w:r w:rsidRPr="007456F3" w:rsidDel="007456F3">
              <w:rPr>
                <w:rPrChange w:id="731" w:author="Reales, Jorge" w:date="2016-09-30T15:41:00Z">
                  <w:rPr>
                    <w:rStyle w:val="Hyperlink"/>
                  </w:rPr>
                </w:rPrChange>
              </w:rPr>
              <w:delText>My news</w:delText>
            </w:r>
            <w:r w:rsidDel="007456F3">
              <w:rPr>
                <w:webHidden/>
              </w:rPr>
              <w:tab/>
              <w:delText>14</w:delText>
            </w:r>
          </w:del>
        </w:p>
        <w:p w14:paraId="2936A059" w14:textId="2BB1A90B" w:rsidR="00014A99" w:rsidDel="007456F3" w:rsidRDefault="00014A99">
          <w:pPr>
            <w:pStyle w:val="TOC2"/>
            <w:rPr>
              <w:del w:id="732" w:author="Reales, Jorge" w:date="2016-09-30T15:41:00Z"/>
              <w:rFonts w:asciiTheme="minorHAnsi" w:eastAsiaTheme="minorEastAsia" w:hAnsiTheme="minorHAnsi"/>
              <w:sz w:val="22"/>
              <w:lang w:val="fr-CH" w:eastAsia="fr-CH"/>
            </w:rPr>
          </w:pPr>
          <w:del w:id="733" w:author="Reales, Jorge" w:date="2016-09-30T15:41:00Z">
            <w:r w:rsidRPr="007456F3" w:rsidDel="007456F3">
              <w:rPr>
                <w:rPrChange w:id="734" w:author="Reales, Jorge" w:date="2016-09-30T15:41:00Z">
                  <w:rPr>
                    <w:rStyle w:val="Hyperlink"/>
                  </w:rPr>
                </w:rPrChange>
              </w:rPr>
              <w:delText>2.3.</w:delText>
            </w:r>
            <w:r w:rsidDel="007456F3">
              <w:rPr>
                <w:rFonts w:asciiTheme="minorHAnsi" w:eastAsiaTheme="minorEastAsia" w:hAnsiTheme="minorHAnsi"/>
                <w:sz w:val="22"/>
                <w:lang w:val="fr-CH" w:eastAsia="fr-CH"/>
              </w:rPr>
              <w:tab/>
            </w:r>
            <w:r w:rsidRPr="007456F3" w:rsidDel="007456F3">
              <w:rPr>
                <w:rPrChange w:id="735" w:author="Reales, Jorge" w:date="2016-09-30T15:41:00Z">
                  <w:rPr>
                    <w:rStyle w:val="Hyperlink"/>
                  </w:rPr>
                </w:rPrChange>
              </w:rPr>
              <w:delText xml:space="preserve">News article content component </w:delText>
            </w:r>
            <w:r w:rsidRPr="007456F3" w:rsidDel="007456F3">
              <w:rPr>
                <w:highlight w:val="yellow"/>
                <w:rPrChange w:id="736" w:author="Reales, Jorge" w:date="2016-09-30T15:41:00Z">
                  <w:rPr>
                    <w:rStyle w:val="Hyperlink"/>
                    <w:highlight w:val="yellow"/>
                  </w:rPr>
                </w:rPrChange>
              </w:rPr>
              <w:delText>(updated)</w:delText>
            </w:r>
            <w:r w:rsidDel="007456F3">
              <w:rPr>
                <w:webHidden/>
              </w:rPr>
              <w:tab/>
              <w:delText>14</w:delText>
            </w:r>
          </w:del>
        </w:p>
        <w:p w14:paraId="2FB2362C" w14:textId="0DC6D9B3" w:rsidR="00014A99" w:rsidDel="007456F3" w:rsidRDefault="00014A99">
          <w:pPr>
            <w:pStyle w:val="TOC2"/>
            <w:rPr>
              <w:del w:id="737" w:author="Reales, Jorge" w:date="2016-09-30T15:41:00Z"/>
              <w:rFonts w:asciiTheme="minorHAnsi" w:eastAsiaTheme="minorEastAsia" w:hAnsiTheme="minorHAnsi"/>
              <w:sz w:val="22"/>
              <w:lang w:val="fr-CH" w:eastAsia="fr-CH"/>
            </w:rPr>
          </w:pPr>
          <w:del w:id="738" w:author="Reales, Jorge" w:date="2016-09-30T15:41:00Z">
            <w:r w:rsidRPr="007456F3" w:rsidDel="007456F3">
              <w:rPr>
                <w:rPrChange w:id="739" w:author="Reales, Jorge" w:date="2016-09-30T15:41:00Z">
                  <w:rPr>
                    <w:rStyle w:val="Hyperlink"/>
                  </w:rPr>
                </w:rPrChange>
              </w:rPr>
              <w:delText>2.3.1.</w:delText>
            </w:r>
            <w:r w:rsidDel="007456F3">
              <w:rPr>
                <w:rFonts w:asciiTheme="minorHAnsi" w:eastAsiaTheme="minorEastAsia" w:hAnsiTheme="minorHAnsi"/>
                <w:sz w:val="22"/>
                <w:lang w:val="fr-CH" w:eastAsia="fr-CH"/>
              </w:rPr>
              <w:tab/>
            </w:r>
            <w:r w:rsidRPr="007456F3" w:rsidDel="007456F3">
              <w:rPr>
                <w:rPrChange w:id="740" w:author="Reales, Jorge" w:date="2016-09-30T15:41:00Z">
                  <w:rPr>
                    <w:rStyle w:val="Hyperlink"/>
                  </w:rPr>
                </w:rPrChange>
              </w:rPr>
              <w:delText>Job Posting component structure</w:delText>
            </w:r>
            <w:r w:rsidDel="007456F3">
              <w:rPr>
                <w:webHidden/>
              </w:rPr>
              <w:tab/>
              <w:delText>15</w:delText>
            </w:r>
          </w:del>
        </w:p>
        <w:p w14:paraId="62D50688" w14:textId="32DECA59" w:rsidR="00014A99" w:rsidDel="007456F3" w:rsidRDefault="00014A99">
          <w:pPr>
            <w:pStyle w:val="TOC2"/>
            <w:rPr>
              <w:del w:id="741" w:author="Reales, Jorge" w:date="2016-09-30T15:41:00Z"/>
              <w:rFonts w:asciiTheme="minorHAnsi" w:eastAsiaTheme="minorEastAsia" w:hAnsiTheme="minorHAnsi"/>
              <w:sz w:val="22"/>
              <w:lang w:val="fr-CH" w:eastAsia="fr-CH"/>
            </w:rPr>
          </w:pPr>
          <w:del w:id="742" w:author="Reales, Jorge" w:date="2016-09-30T15:41:00Z">
            <w:r w:rsidRPr="007456F3" w:rsidDel="007456F3">
              <w:rPr>
                <w:rPrChange w:id="743" w:author="Reales, Jorge" w:date="2016-09-30T15:41:00Z">
                  <w:rPr>
                    <w:rStyle w:val="Hyperlink"/>
                  </w:rPr>
                </w:rPrChange>
              </w:rPr>
              <w:delText>2.3.2.</w:delText>
            </w:r>
            <w:r w:rsidDel="007456F3">
              <w:rPr>
                <w:rFonts w:asciiTheme="minorHAnsi" w:eastAsiaTheme="minorEastAsia" w:hAnsiTheme="minorHAnsi"/>
                <w:sz w:val="22"/>
                <w:lang w:val="fr-CH" w:eastAsia="fr-CH"/>
              </w:rPr>
              <w:tab/>
            </w:r>
            <w:r w:rsidRPr="007456F3" w:rsidDel="007456F3">
              <w:rPr>
                <w:rPrChange w:id="744" w:author="Reales, Jorge" w:date="2016-09-30T15:41:00Z">
                  <w:rPr>
                    <w:rStyle w:val="Hyperlink"/>
                  </w:rPr>
                </w:rPrChange>
              </w:rPr>
              <w:delText>Annoucement component structure</w:delText>
            </w:r>
            <w:r w:rsidDel="007456F3">
              <w:rPr>
                <w:webHidden/>
              </w:rPr>
              <w:tab/>
              <w:delText>16</w:delText>
            </w:r>
          </w:del>
        </w:p>
        <w:p w14:paraId="2168735D" w14:textId="25B834C0" w:rsidR="00014A99" w:rsidDel="007456F3" w:rsidRDefault="00014A99">
          <w:pPr>
            <w:pStyle w:val="TOC1"/>
            <w:rPr>
              <w:del w:id="745" w:author="Reales, Jorge" w:date="2016-09-30T15:41:00Z"/>
              <w:rFonts w:eastAsiaTheme="minorEastAsia" w:cstheme="minorBidi"/>
              <w:b w:val="0"/>
              <w:sz w:val="22"/>
              <w:lang w:val="fr-CH" w:eastAsia="fr-CH"/>
            </w:rPr>
          </w:pPr>
          <w:del w:id="746" w:author="Reales, Jorge" w:date="2016-09-30T15:41:00Z">
            <w:r w:rsidRPr="007456F3" w:rsidDel="007456F3">
              <w:rPr>
                <w:rPrChange w:id="747" w:author="Reales, Jorge" w:date="2016-09-30T15:41:00Z">
                  <w:rPr>
                    <w:rStyle w:val="Hyperlink"/>
                    <w:rFonts w:asciiTheme="majorHAnsi" w:hAnsiTheme="majorHAnsi"/>
                  </w:rPr>
                </w:rPrChange>
              </w:rPr>
              <w:delText>3.</w:delText>
            </w:r>
            <w:r w:rsidDel="007456F3">
              <w:rPr>
                <w:rFonts w:eastAsiaTheme="minorEastAsia" w:cstheme="minorBidi"/>
                <w:b w:val="0"/>
                <w:sz w:val="22"/>
                <w:lang w:val="fr-CH" w:eastAsia="fr-CH"/>
              </w:rPr>
              <w:tab/>
            </w:r>
            <w:r w:rsidRPr="007456F3" w:rsidDel="007456F3">
              <w:rPr>
                <w:rPrChange w:id="748" w:author="Reales, Jorge" w:date="2016-09-30T15:41:00Z">
                  <w:rPr>
                    <w:rStyle w:val="Hyperlink"/>
                  </w:rPr>
                </w:rPrChange>
              </w:rPr>
              <w:delText>Article</w:delText>
            </w:r>
            <w:r w:rsidDel="007456F3">
              <w:rPr>
                <w:webHidden/>
              </w:rPr>
              <w:tab/>
              <w:delText>16</w:delText>
            </w:r>
          </w:del>
        </w:p>
        <w:p w14:paraId="3F1E761A" w14:textId="3401134D" w:rsidR="00014A99" w:rsidDel="007456F3" w:rsidRDefault="00014A99">
          <w:pPr>
            <w:pStyle w:val="TOC2"/>
            <w:rPr>
              <w:del w:id="749" w:author="Reales, Jorge" w:date="2016-09-30T15:41:00Z"/>
              <w:rFonts w:asciiTheme="minorHAnsi" w:eastAsiaTheme="minorEastAsia" w:hAnsiTheme="minorHAnsi"/>
              <w:sz w:val="22"/>
              <w:lang w:val="fr-CH" w:eastAsia="fr-CH"/>
            </w:rPr>
          </w:pPr>
          <w:del w:id="750" w:author="Reales, Jorge" w:date="2016-09-30T15:41:00Z">
            <w:r w:rsidRPr="007456F3" w:rsidDel="007456F3">
              <w:rPr>
                <w:rPrChange w:id="751" w:author="Reales, Jorge" w:date="2016-09-30T15:41:00Z">
                  <w:rPr>
                    <w:rStyle w:val="Hyperlink"/>
                  </w:rPr>
                </w:rPrChange>
              </w:rPr>
              <w:delText>3.1.</w:delText>
            </w:r>
            <w:r w:rsidDel="007456F3">
              <w:rPr>
                <w:rFonts w:asciiTheme="minorHAnsi" w:eastAsiaTheme="minorEastAsia" w:hAnsiTheme="minorHAnsi"/>
                <w:sz w:val="22"/>
                <w:lang w:val="fr-CH" w:eastAsia="fr-CH"/>
              </w:rPr>
              <w:tab/>
            </w:r>
            <w:r w:rsidRPr="007456F3" w:rsidDel="007456F3">
              <w:rPr>
                <w:rPrChange w:id="752" w:author="Reales, Jorge" w:date="2016-09-30T15:41:00Z">
                  <w:rPr>
                    <w:rStyle w:val="Hyperlink"/>
                  </w:rPr>
                </w:rPrChange>
              </w:rPr>
              <w:delText xml:space="preserve">Article header </w:delText>
            </w:r>
            <w:r w:rsidRPr="007456F3" w:rsidDel="007456F3">
              <w:rPr>
                <w:highlight w:val="yellow"/>
                <w:rPrChange w:id="753" w:author="Reales, Jorge" w:date="2016-09-30T15:41:00Z">
                  <w:rPr>
                    <w:rStyle w:val="Hyperlink"/>
                    <w:highlight w:val="yellow"/>
                  </w:rPr>
                </w:rPrChange>
              </w:rPr>
              <w:delText>(updated)</w:delText>
            </w:r>
            <w:r w:rsidDel="007456F3">
              <w:rPr>
                <w:webHidden/>
              </w:rPr>
              <w:tab/>
              <w:delText>16</w:delText>
            </w:r>
          </w:del>
        </w:p>
        <w:p w14:paraId="0EA58995" w14:textId="52E5F8D9" w:rsidR="00014A99" w:rsidDel="007456F3" w:rsidRDefault="00014A99">
          <w:pPr>
            <w:pStyle w:val="TOC2"/>
            <w:rPr>
              <w:del w:id="754" w:author="Reales, Jorge" w:date="2016-09-30T15:41:00Z"/>
              <w:rFonts w:asciiTheme="minorHAnsi" w:eastAsiaTheme="minorEastAsia" w:hAnsiTheme="minorHAnsi"/>
              <w:sz w:val="22"/>
              <w:lang w:val="fr-CH" w:eastAsia="fr-CH"/>
            </w:rPr>
          </w:pPr>
          <w:del w:id="755" w:author="Reales, Jorge" w:date="2016-09-30T15:41:00Z">
            <w:r w:rsidRPr="007456F3" w:rsidDel="007456F3">
              <w:rPr>
                <w:rPrChange w:id="756" w:author="Reales, Jorge" w:date="2016-09-30T15:41:00Z">
                  <w:rPr>
                    <w:rStyle w:val="Hyperlink"/>
                  </w:rPr>
                </w:rPrChange>
              </w:rPr>
              <w:delText>3.2.</w:delText>
            </w:r>
            <w:r w:rsidDel="007456F3">
              <w:rPr>
                <w:rFonts w:asciiTheme="minorHAnsi" w:eastAsiaTheme="minorEastAsia" w:hAnsiTheme="minorHAnsi"/>
                <w:sz w:val="22"/>
                <w:lang w:val="fr-CH" w:eastAsia="fr-CH"/>
              </w:rPr>
              <w:tab/>
            </w:r>
            <w:r w:rsidRPr="007456F3" w:rsidDel="007456F3">
              <w:rPr>
                <w:rPrChange w:id="757" w:author="Reales, Jorge" w:date="2016-09-30T15:41:00Z">
                  <w:rPr>
                    <w:rStyle w:val="Hyperlink"/>
                  </w:rPr>
                </w:rPrChange>
              </w:rPr>
              <w:delText>Share lightbox</w:delText>
            </w:r>
            <w:r w:rsidDel="007456F3">
              <w:rPr>
                <w:webHidden/>
              </w:rPr>
              <w:tab/>
              <w:delText>17</w:delText>
            </w:r>
          </w:del>
        </w:p>
        <w:p w14:paraId="7F9BCD33" w14:textId="2DF22CC8" w:rsidR="00014A99" w:rsidDel="007456F3" w:rsidRDefault="00014A99">
          <w:pPr>
            <w:pStyle w:val="TOC2"/>
            <w:rPr>
              <w:del w:id="758" w:author="Reales, Jorge" w:date="2016-09-30T15:41:00Z"/>
              <w:rFonts w:asciiTheme="minorHAnsi" w:eastAsiaTheme="minorEastAsia" w:hAnsiTheme="minorHAnsi"/>
              <w:sz w:val="22"/>
              <w:lang w:val="fr-CH" w:eastAsia="fr-CH"/>
            </w:rPr>
          </w:pPr>
          <w:del w:id="759" w:author="Reales, Jorge" w:date="2016-09-30T15:41:00Z">
            <w:r w:rsidRPr="007456F3" w:rsidDel="007456F3">
              <w:rPr>
                <w:rPrChange w:id="760" w:author="Reales, Jorge" w:date="2016-09-30T15:41:00Z">
                  <w:rPr>
                    <w:rStyle w:val="Hyperlink"/>
                  </w:rPr>
                </w:rPrChange>
              </w:rPr>
              <w:delText>3.3.</w:delText>
            </w:r>
            <w:r w:rsidDel="007456F3">
              <w:rPr>
                <w:rFonts w:asciiTheme="minorHAnsi" w:eastAsiaTheme="minorEastAsia" w:hAnsiTheme="minorHAnsi"/>
                <w:sz w:val="22"/>
                <w:lang w:val="fr-CH" w:eastAsia="fr-CH"/>
              </w:rPr>
              <w:tab/>
            </w:r>
            <w:r w:rsidRPr="007456F3" w:rsidDel="007456F3">
              <w:rPr>
                <w:rPrChange w:id="761" w:author="Reales, Jorge" w:date="2016-09-30T15:41:00Z">
                  <w:rPr>
                    <w:rStyle w:val="Hyperlink"/>
                  </w:rPr>
                </w:rPrChange>
              </w:rPr>
              <w:delText>Comments</w:delText>
            </w:r>
            <w:r w:rsidDel="007456F3">
              <w:rPr>
                <w:webHidden/>
              </w:rPr>
              <w:tab/>
              <w:delText>17</w:delText>
            </w:r>
          </w:del>
        </w:p>
        <w:p w14:paraId="171C26F3" w14:textId="68CE5038" w:rsidR="00014A99" w:rsidDel="007456F3" w:rsidRDefault="00014A99">
          <w:pPr>
            <w:pStyle w:val="TOC2"/>
            <w:rPr>
              <w:del w:id="762" w:author="Reales, Jorge" w:date="2016-09-30T15:41:00Z"/>
              <w:rFonts w:asciiTheme="minorHAnsi" w:eastAsiaTheme="minorEastAsia" w:hAnsiTheme="minorHAnsi"/>
              <w:sz w:val="22"/>
              <w:lang w:val="fr-CH" w:eastAsia="fr-CH"/>
            </w:rPr>
          </w:pPr>
          <w:del w:id="763" w:author="Reales, Jorge" w:date="2016-09-30T15:41:00Z">
            <w:r w:rsidRPr="007456F3" w:rsidDel="007456F3">
              <w:rPr>
                <w:rPrChange w:id="764" w:author="Reales, Jorge" w:date="2016-09-30T15:41:00Z">
                  <w:rPr>
                    <w:rStyle w:val="Hyperlink"/>
                  </w:rPr>
                </w:rPrChange>
              </w:rPr>
              <w:delText>3.4.</w:delText>
            </w:r>
            <w:r w:rsidDel="007456F3">
              <w:rPr>
                <w:rFonts w:asciiTheme="minorHAnsi" w:eastAsiaTheme="minorEastAsia" w:hAnsiTheme="minorHAnsi"/>
                <w:sz w:val="22"/>
                <w:lang w:val="fr-CH" w:eastAsia="fr-CH"/>
              </w:rPr>
              <w:tab/>
            </w:r>
            <w:r w:rsidRPr="007456F3" w:rsidDel="007456F3">
              <w:rPr>
                <w:rPrChange w:id="765" w:author="Reales, Jorge" w:date="2016-09-30T15:41:00Z">
                  <w:rPr>
                    <w:rStyle w:val="Hyperlink"/>
                  </w:rPr>
                </w:rPrChange>
              </w:rPr>
              <w:delText>Article body</w:delText>
            </w:r>
            <w:r w:rsidDel="007456F3">
              <w:rPr>
                <w:webHidden/>
              </w:rPr>
              <w:tab/>
              <w:delText>18</w:delText>
            </w:r>
          </w:del>
        </w:p>
        <w:p w14:paraId="2E0EF0DA" w14:textId="4FBF2979" w:rsidR="00014A99" w:rsidDel="007456F3" w:rsidRDefault="00014A99">
          <w:pPr>
            <w:pStyle w:val="TOC2"/>
            <w:rPr>
              <w:del w:id="766" w:author="Reales, Jorge" w:date="2016-09-30T15:41:00Z"/>
              <w:rFonts w:asciiTheme="minorHAnsi" w:eastAsiaTheme="minorEastAsia" w:hAnsiTheme="minorHAnsi"/>
              <w:sz w:val="22"/>
              <w:lang w:val="fr-CH" w:eastAsia="fr-CH"/>
            </w:rPr>
          </w:pPr>
          <w:del w:id="767" w:author="Reales, Jorge" w:date="2016-09-30T15:41:00Z">
            <w:r w:rsidRPr="007456F3" w:rsidDel="007456F3">
              <w:rPr>
                <w:rPrChange w:id="768" w:author="Reales, Jorge" w:date="2016-09-30T15:41:00Z">
                  <w:rPr>
                    <w:rStyle w:val="Hyperlink"/>
                  </w:rPr>
                </w:rPrChange>
              </w:rPr>
              <w:delText>3.5.</w:delText>
            </w:r>
            <w:r w:rsidDel="007456F3">
              <w:rPr>
                <w:rFonts w:asciiTheme="minorHAnsi" w:eastAsiaTheme="minorEastAsia" w:hAnsiTheme="minorHAnsi"/>
                <w:sz w:val="22"/>
                <w:lang w:val="fr-CH" w:eastAsia="fr-CH"/>
              </w:rPr>
              <w:tab/>
            </w:r>
            <w:r w:rsidRPr="007456F3" w:rsidDel="007456F3">
              <w:rPr>
                <w:rPrChange w:id="769" w:author="Reales, Jorge" w:date="2016-09-30T15:41:00Z">
                  <w:rPr>
                    <w:rStyle w:val="Hyperlink"/>
                  </w:rPr>
                </w:rPrChange>
              </w:rPr>
              <w:delText>Related news</w:delText>
            </w:r>
            <w:r w:rsidDel="007456F3">
              <w:rPr>
                <w:webHidden/>
              </w:rPr>
              <w:tab/>
              <w:delText>18</w:delText>
            </w:r>
          </w:del>
        </w:p>
        <w:p w14:paraId="0E3A93FF" w14:textId="4B24EDE2" w:rsidR="00014A99" w:rsidDel="007456F3" w:rsidRDefault="00014A99">
          <w:pPr>
            <w:pStyle w:val="TOC1"/>
            <w:rPr>
              <w:del w:id="770" w:author="Reales, Jorge" w:date="2016-09-30T15:41:00Z"/>
              <w:rFonts w:eastAsiaTheme="minorEastAsia" w:cstheme="minorBidi"/>
              <w:b w:val="0"/>
              <w:sz w:val="22"/>
              <w:lang w:val="fr-CH" w:eastAsia="fr-CH"/>
            </w:rPr>
          </w:pPr>
          <w:del w:id="771" w:author="Reales, Jorge" w:date="2016-09-30T15:41:00Z">
            <w:r w:rsidRPr="007456F3" w:rsidDel="007456F3">
              <w:rPr>
                <w:rPrChange w:id="772" w:author="Reales, Jorge" w:date="2016-09-30T15:41:00Z">
                  <w:rPr>
                    <w:rStyle w:val="Hyperlink"/>
                    <w:rFonts w:asciiTheme="majorHAnsi" w:hAnsiTheme="majorHAnsi"/>
                  </w:rPr>
                </w:rPrChange>
              </w:rPr>
              <w:delText>4.</w:delText>
            </w:r>
            <w:r w:rsidDel="007456F3">
              <w:rPr>
                <w:rFonts w:eastAsiaTheme="minorEastAsia" w:cstheme="minorBidi"/>
                <w:b w:val="0"/>
                <w:sz w:val="22"/>
                <w:lang w:val="fr-CH" w:eastAsia="fr-CH"/>
              </w:rPr>
              <w:tab/>
            </w:r>
            <w:r w:rsidRPr="007456F3" w:rsidDel="007456F3">
              <w:rPr>
                <w:rPrChange w:id="773" w:author="Reales, Jorge" w:date="2016-09-30T15:41:00Z">
                  <w:rPr>
                    <w:rStyle w:val="Hyperlink"/>
                  </w:rPr>
                </w:rPrChange>
              </w:rPr>
              <w:delText>Engage Sitrion components</w:delText>
            </w:r>
            <w:r w:rsidDel="007456F3">
              <w:rPr>
                <w:webHidden/>
              </w:rPr>
              <w:tab/>
              <w:delText>19</w:delText>
            </w:r>
          </w:del>
        </w:p>
        <w:p w14:paraId="784C44F9" w14:textId="5C977D49" w:rsidR="00014A99" w:rsidDel="007456F3" w:rsidRDefault="00014A99">
          <w:pPr>
            <w:pStyle w:val="TOC2"/>
            <w:rPr>
              <w:del w:id="774" w:author="Reales, Jorge" w:date="2016-09-30T15:41:00Z"/>
              <w:rFonts w:asciiTheme="minorHAnsi" w:eastAsiaTheme="minorEastAsia" w:hAnsiTheme="minorHAnsi"/>
              <w:sz w:val="22"/>
              <w:lang w:val="fr-CH" w:eastAsia="fr-CH"/>
            </w:rPr>
          </w:pPr>
          <w:del w:id="775" w:author="Reales, Jorge" w:date="2016-09-30T15:41:00Z">
            <w:r w:rsidRPr="007456F3" w:rsidDel="007456F3">
              <w:rPr>
                <w:rPrChange w:id="776" w:author="Reales, Jorge" w:date="2016-09-30T15:41:00Z">
                  <w:rPr>
                    <w:rStyle w:val="Hyperlink"/>
                  </w:rPr>
                </w:rPrChange>
              </w:rPr>
              <w:delText>4.1.</w:delText>
            </w:r>
            <w:r w:rsidDel="007456F3">
              <w:rPr>
                <w:rFonts w:asciiTheme="minorHAnsi" w:eastAsiaTheme="minorEastAsia" w:hAnsiTheme="minorHAnsi"/>
                <w:sz w:val="22"/>
                <w:lang w:val="fr-CH" w:eastAsia="fr-CH"/>
              </w:rPr>
              <w:tab/>
            </w:r>
            <w:r w:rsidRPr="007456F3" w:rsidDel="007456F3">
              <w:rPr>
                <w:rPrChange w:id="777" w:author="Reales, Jorge" w:date="2016-09-30T15:41:00Z">
                  <w:rPr>
                    <w:rStyle w:val="Hyperlink"/>
                  </w:rPr>
                </w:rPrChange>
              </w:rPr>
              <w:delText>Engage left navigation</w:delText>
            </w:r>
            <w:r w:rsidDel="007456F3">
              <w:rPr>
                <w:webHidden/>
              </w:rPr>
              <w:tab/>
              <w:delText>19</w:delText>
            </w:r>
          </w:del>
        </w:p>
        <w:p w14:paraId="20FEEC29" w14:textId="0B3C2C5F" w:rsidR="00014A99" w:rsidDel="007456F3" w:rsidRDefault="00014A99">
          <w:pPr>
            <w:pStyle w:val="TOC2"/>
            <w:rPr>
              <w:del w:id="778" w:author="Reales, Jorge" w:date="2016-09-30T15:41:00Z"/>
              <w:rFonts w:asciiTheme="minorHAnsi" w:eastAsiaTheme="minorEastAsia" w:hAnsiTheme="minorHAnsi"/>
              <w:sz w:val="22"/>
              <w:lang w:val="fr-CH" w:eastAsia="fr-CH"/>
            </w:rPr>
          </w:pPr>
          <w:del w:id="779" w:author="Reales, Jorge" w:date="2016-09-30T15:41:00Z">
            <w:r w:rsidRPr="007456F3" w:rsidDel="007456F3">
              <w:rPr>
                <w:rPrChange w:id="780" w:author="Reales, Jorge" w:date="2016-09-30T15:41:00Z">
                  <w:rPr>
                    <w:rStyle w:val="Hyperlink"/>
                  </w:rPr>
                </w:rPrChange>
              </w:rPr>
              <w:delText>4.2.</w:delText>
            </w:r>
            <w:r w:rsidDel="007456F3">
              <w:rPr>
                <w:rFonts w:asciiTheme="minorHAnsi" w:eastAsiaTheme="minorEastAsia" w:hAnsiTheme="minorHAnsi"/>
                <w:sz w:val="22"/>
                <w:lang w:val="fr-CH" w:eastAsia="fr-CH"/>
              </w:rPr>
              <w:tab/>
            </w:r>
            <w:r w:rsidRPr="007456F3" w:rsidDel="007456F3">
              <w:rPr>
                <w:rPrChange w:id="781" w:author="Reales, Jorge" w:date="2016-09-30T15:41:00Z">
                  <w:rPr>
                    <w:rStyle w:val="Hyperlink"/>
                  </w:rPr>
                </w:rPrChange>
              </w:rPr>
              <w:delText>Engage post my stream webpart and community stream</w:delText>
            </w:r>
            <w:r w:rsidDel="007456F3">
              <w:rPr>
                <w:webHidden/>
              </w:rPr>
              <w:tab/>
              <w:delText>20</w:delText>
            </w:r>
          </w:del>
        </w:p>
        <w:p w14:paraId="6EB6A35A" w14:textId="220245DD" w:rsidR="00014A99" w:rsidDel="007456F3" w:rsidRDefault="00014A99">
          <w:pPr>
            <w:pStyle w:val="TOC2"/>
            <w:rPr>
              <w:del w:id="782" w:author="Reales, Jorge" w:date="2016-09-30T15:41:00Z"/>
              <w:rFonts w:asciiTheme="minorHAnsi" w:eastAsiaTheme="minorEastAsia" w:hAnsiTheme="minorHAnsi"/>
              <w:sz w:val="22"/>
              <w:lang w:val="fr-CH" w:eastAsia="fr-CH"/>
            </w:rPr>
          </w:pPr>
          <w:del w:id="783" w:author="Reales, Jorge" w:date="2016-09-30T15:41:00Z">
            <w:r w:rsidRPr="007456F3" w:rsidDel="007456F3">
              <w:rPr>
                <w:rPrChange w:id="784" w:author="Reales, Jorge" w:date="2016-09-30T15:41:00Z">
                  <w:rPr>
                    <w:rStyle w:val="Hyperlink"/>
                  </w:rPr>
                </w:rPrChange>
              </w:rPr>
              <w:delText>4.3.</w:delText>
            </w:r>
            <w:r w:rsidDel="007456F3">
              <w:rPr>
                <w:rFonts w:asciiTheme="minorHAnsi" w:eastAsiaTheme="minorEastAsia" w:hAnsiTheme="minorHAnsi"/>
                <w:sz w:val="22"/>
                <w:lang w:val="fr-CH" w:eastAsia="fr-CH"/>
              </w:rPr>
              <w:tab/>
            </w:r>
            <w:r w:rsidRPr="007456F3" w:rsidDel="007456F3">
              <w:rPr>
                <w:rPrChange w:id="785" w:author="Reales, Jorge" w:date="2016-09-30T15:41:00Z">
                  <w:rPr>
                    <w:rStyle w:val="Hyperlink"/>
                  </w:rPr>
                </w:rPrChange>
              </w:rPr>
              <w:delText>Engage my stream filter web part and community stream filter</w:delText>
            </w:r>
            <w:r w:rsidDel="007456F3">
              <w:rPr>
                <w:webHidden/>
              </w:rPr>
              <w:tab/>
              <w:delText>21</w:delText>
            </w:r>
          </w:del>
        </w:p>
        <w:p w14:paraId="6FA5B851" w14:textId="1FE6FDA6" w:rsidR="00014A99" w:rsidDel="007456F3" w:rsidRDefault="00014A99">
          <w:pPr>
            <w:pStyle w:val="TOC2"/>
            <w:rPr>
              <w:del w:id="786" w:author="Reales, Jorge" w:date="2016-09-30T15:41:00Z"/>
              <w:rFonts w:asciiTheme="minorHAnsi" w:eastAsiaTheme="minorEastAsia" w:hAnsiTheme="minorHAnsi"/>
              <w:sz w:val="22"/>
              <w:lang w:val="fr-CH" w:eastAsia="fr-CH"/>
            </w:rPr>
          </w:pPr>
          <w:del w:id="787" w:author="Reales, Jorge" w:date="2016-09-30T15:41:00Z">
            <w:r w:rsidRPr="007456F3" w:rsidDel="007456F3">
              <w:rPr>
                <w:rPrChange w:id="788" w:author="Reales, Jorge" w:date="2016-09-30T15:41:00Z">
                  <w:rPr>
                    <w:rStyle w:val="Hyperlink"/>
                  </w:rPr>
                </w:rPrChange>
              </w:rPr>
              <w:delText>4.4.</w:delText>
            </w:r>
            <w:r w:rsidDel="007456F3">
              <w:rPr>
                <w:rFonts w:asciiTheme="minorHAnsi" w:eastAsiaTheme="minorEastAsia" w:hAnsiTheme="minorHAnsi"/>
                <w:sz w:val="22"/>
                <w:lang w:val="fr-CH" w:eastAsia="fr-CH"/>
              </w:rPr>
              <w:tab/>
            </w:r>
            <w:r w:rsidRPr="007456F3" w:rsidDel="007456F3">
              <w:rPr>
                <w:rPrChange w:id="789" w:author="Reales, Jorge" w:date="2016-09-30T15:41:00Z">
                  <w:rPr>
                    <w:rStyle w:val="Hyperlink"/>
                  </w:rPr>
                </w:rPrChange>
              </w:rPr>
              <w:delText>Engage activity stream</w:delText>
            </w:r>
            <w:r w:rsidDel="007456F3">
              <w:rPr>
                <w:webHidden/>
              </w:rPr>
              <w:tab/>
              <w:delText>24</w:delText>
            </w:r>
          </w:del>
        </w:p>
        <w:p w14:paraId="439CE8BF" w14:textId="2810AB9B" w:rsidR="00014A99" w:rsidDel="007456F3" w:rsidRDefault="00014A99">
          <w:pPr>
            <w:pStyle w:val="TOC2"/>
            <w:rPr>
              <w:del w:id="790" w:author="Reales, Jorge" w:date="2016-09-30T15:41:00Z"/>
              <w:rFonts w:asciiTheme="minorHAnsi" w:eastAsiaTheme="minorEastAsia" w:hAnsiTheme="minorHAnsi"/>
              <w:sz w:val="22"/>
              <w:lang w:val="fr-CH" w:eastAsia="fr-CH"/>
            </w:rPr>
          </w:pPr>
          <w:del w:id="791" w:author="Reales, Jorge" w:date="2016-09-30T15:41:00Z">
            <w:r w:rsidRPr="007456F3" w:rsidDel="007456F3">
              <w:rPr>
                <w:rPrChange w:id="792" w:author="Reales, Jorge" w:date="2016-09-30T15:41:00Z">
                  <w:rPr>
                    <w:rStyle w:val="Hyperlink"/>
                  </w:rPr>
                </w:rPrChange>
              </w:rPr>
              <w:delText>4.5.</w:delText>
            </w:r>
            <w:r w:rsidDel="007456F3">
              <w:rPr>
                <w:rFonts w:asciiTheme="minorHAnsi" w:eastAsiaTheme="minorEastAsia" w:hAnsiTheme="minorHAnsi"/>
                <w:sz w:val="22"/>
                <w:lang w:val="fr-CH" w:eastAsia="fr-CH"/>
              </w:rPr>
              <w:tab/>
            </w:r>
            <w:r w:rsidRPr="007456F3" w:rsidDel="007456F3">
              <w:rPr>
                <w:rPrChange w:id="793" w:author="Reales, Jorge" w:date="2016-09-30T15:41:00Z">
                  <w:rPr>
                    <w:rStyle w:val="Hyperlink"/>
                  </w:rPr>
                </w:rPrChange>
              </w:rPr>
              <w:delText>Engage recognition component</w:delText>
            </w:r>
            <w:r w:rsidDel="007456F3">
              <w:rPr>
                <w:webHidden/>
              </w:rPr>
              <w:tab/>
              <w:delText>26</w:delText>
            </w:r>
          </w:del>
        </w:p>
        <w:p w14:paraId="7599C1D2" w14:textId="45CACF65" w:rsidR="00014A99" w:rsidDel="007456F3" w:rsidRDefault="00014A99">
          <w:pPr>
            <w:pStyle w:val="TOC2"/>
            <w:rPr>
              <w:del w:id="794" w:author="Reales, Jorge" w:date="2016-09-30T15:41:00Z"/>
              <w:rFonts w:asciiTheme="minorHAnsi" w:eastAsiaTheme="minorEastAsia" w:hAnsiTheme="minorHAnsi"/>
              <w:sz w:val="22"/>
              <w:lang w:val="fr-CH" w:eastAsia="fr-CH"/>
            </w:rPr>
          </w:pPr>
          <w:del w:id="795" w:author="Reales, Jorge" w:date="2016-09-30T15:41:00Z">
            <w:r w:rsidRPr="007456F3" w:rsidDel="007456F3">
              <w:rPr>
                <w:rPrChange w:id="796" w:author="Reales, Jorge" w:date="2016-09-30T15:41:00Z">
                  <w:rPr>
                    <w:rStyle w:val="Hyperlink"/>
                  </w:rPr>
                </w:rPrChange>
              </w:rPr>
              <w:delText>4.6.</w:delText>
            </w:r>
            <w:r w:rsidDel="007456F3">
              <w:rPr>
                <w:rFonts w:asciiTheme="minorHAnsi" w:eastAsiaTheme="minorEastAsia" w:hAnsiTheme="minorHAnsi"/>
                <w:sz w:val="22"/>
                <w:lang w:val="fr-CH" w:eastAsia="fr-CH"/>
              </w:rPr>
              <w:tab/>
            </w:r>
            <w:r w:rsidRPr="007456F3" w:rsidDel="007456F3">
              <w:rPr>
                <w:rPrChange w:id="797" w:author="Reales, Jorge" w:date="2016-09-30T15:41:00Z">
                  <w:rPr>
                    <w:rStyle w:val="Hyperlink"/>
                  </w:rPr>
                </w:rPrChange>
              </w:rPr>
              <w:delText>Engage question post, poll post and community badge post</w:delText>
            </w:r>
            <w:r w:rsidDel="007456F3">
              <w:rPr>
                <w:webHidden/>
              </w:rPr>
              <w:tab/>
              <w:delText>26</w:delText>
            </w:r>
          </w:del>
        </w:p>
        <w:p w14:paraId="26AD9EB6" w14:textId="2864C38A" w:rsidR="00014A99" w:rsidDel="007456F3" w:rsidRDefault="00014A99">
          <w:pPr>
            <w:pStyle w:val="TOC2"/>
            <w:rPr>
              <w:del w:id="798" w:author="Reales, Jorge" w:date="2016-09-30T15:41:00Z"/>
              <w:rFonts w:asciiTheme="minorHAnsi" w:eastAsiaTheme="minorEastAsia" w:hAnsiTheme="minorHAnsi"/>
              <w:sz w:val="22"/>
              <w:lang w:val="fr-CH" w:eastAsia="fr-CH"/>
            </w:rPr>
          </w:pPr>
          <w:del w:id="799" w:author="Reales, Jorge" w:date="2016-09-30T15:41:00Z">
            <w:r w:rsidRPr="007456F3" w:rsidDel="007456F3">
              <w:rPr>
                <w:rPrChange w:id="800" w:author="Reales, Jorge" w:date="2016-09-30T15:41:00Z">
                  <w:rPr>
                    <w:rStyle w:val="Hyperlink"/>
                  </w:rPr>
                </w:rPrChange>
              </w:rPr>
              <w:delText>4.7.</w:delText>
            </w:r>
            <w:r w:rsidDel="007456F3">
              <w:rPr>
                <w:rFonts w:asciiTheme="minorHAnsi" w:eastAsiaTheme="minorEastAsia" w:hAnsiTheme="minorHAnsi"/>
                <w:sz w:val="22"/>
                <w:lang w:val="fr-CH" w:eastAsia="fr-CH"/>
              </w:rPr>
              <w:tab/>
            </w:r>
            <w:r w:rsidRPr="007456F3" w:rsidDel="007456F3">
              <w:rPr>
                <w:rPrChange w:id="801" w:author="Reales, Jorge" w:date="2016-09-30T15:41:00Z">
                  <w:rPr>
                    <w:rStyle w:val="Hyperlink"/>
                  </w:rPr>
                </w:rPrChange>
              </w:rPr>
              <w:delText>Engage push content</w:delText>
            </w:r>
            <w:r w:rsidDel="007456F3">
              <w:rPr>
                <w:webHidden/>
              </w:rPr>
              <w:tab/>
              <w:delText>27</w:delText>
            </w:r>
          </w:del>
        </w:p>
        <w:p w14:paraId="6DAE64B0" w14:textId="21096476" w:rsidR="00014A99" w:rsidDel="007456F3" w:rsidRDefault="00014A99">
          <w:pPr>
            <w:pStyle w:val="TOC1"/>
            <w:rPr>
              <w:del w:id="802" w:author="Reales, Jorge" w:date="2016-09-30T15:41:00Z"/>
              <w:rFonts w:eastAsiaTheme="minorEastAsia" w:cstheme="minorBidi"/>
              <w:b w:val="0"/>
              <w:sz w:val="22"/>
              <w:lang w:val="fr-CH" w:eastAsia="fr-CH"/>
            </w:rPr>
          </w:pPr>
          <w:del w:id="803" w:author="Reales, Jorge" w:date="2016-09-30T15:41:00Z">
            <w:r w:rsidRPr="007456F3" w:rsidDel="007456F3">
              <w:rPr>
                <w:rPrChange w:id="804" w:author="Reales, Jorge" w:date="2016-09-30T15:41:00Z">
                  <w:rPr>
                    <w:rStyle w:val="Hyperlink"/>
                    <w:rFonts w:asciiTheme="majorHAnsi" w:hAnsiTheme="majorHAnsi"/>
                  </w:rPr>
                </w:rPrChange>
              </w:rPr>
              <w:delText>5.</w:delText>
            </w:r>
            <w:r w:rsidDel="007456F3">
              <w:rPr>
                <w:rFonts w:eastAsiaTheme="minorEastAsia" w:cstheme="minorBidi"/>
                <w:b w:val="0"/>
                <w:sz w:val="22"/>
                <w:lang w:val="fr-CH" w:eastAsia="fr-CH"/>
              </w:rPr>
              <w:tab/>
            </w:r>
            <w:r w:rsidRPr="007456F3" w:rsidDel="007456F3">
              <w:rPr>
                <w:rPrChange w:id="805" w:author="Reales, Jorge" w:date="2016-09-30T15:41:00Z">
                  <w:rPr>
                    <w:rStyle w:val="Hyperlink"/>
                  </w:rPr>
                </w:rPrChange>
              </w:rPr>
              <w:delText>My profile page components</w:delText>
            </w:r>
            <w:r w:rsidDel="007456F3">
              <w:rPr>
                <w:webHidden/>
              </w:rPr>
              <w:tab/>
              <w:delText>28</w:delText>
            </w:r>
          </w:del>
        </w:p>
        <w:p w14:paraId="56599318" w14:textId="29B0A555" w:rsidR="00014A99" w:rsidDel="007456F3" w:rsidRDefault="00014A99">
          <w:pPr>
            <w:pStyle w:val="TOC2"/>
            <w:rPr>
              <w:del w:id="806" w:author="Reales, Jorge" w:date="2016-09-30T15:41:00Z"/>
              <w:rFonts w:asciiTheme="minorHAnsi" w:eastAsiaTheme="minorEastAsia" w:hAnsiTheme="minorHAnsi"/>
              <w:sz w:val="22"/>
              <w:lang w:val="fr-CH" w:eastAsia="fr-CH"/>
            </w:rPr>
          </w:pPr>
          <w:del w:id="807" w:author="Reales, Jorge" w:date="2016-09-30T15:41:00Z">
            <w:r w:rsidRPr="007456F3" w:rsidDel="007456F3">
              <w:rPr>
                <w:rPrChange w:id="808" w:author="Reales, Jorge" w:date="2016-09-30T15:41:00Z">
                  <w:rPr>
                    <w:rStyle w:val="Hyperlink"/>
                  </w:rPr>
                </w:rPrChange>
              </w:rPr>
              <w:delText>5.1.</w:delText>
            </w:r>
            <w:r w:rsidDel="007456F3">
              <w:rPr>
                <w:rFonts w:asciiTheme="minorHAnsi" w:eastAsiaTheme="minorEastAsia" w:hAnsiTheme="minorHAnsi"/>
                <w:sz w:val="22"/>
                <w:lang w:val="fr-CH" w:eastAsia="fr-CH"/>
              </w:rPr>
              <w:tab/>
            </w:r>
            <w:r w:rsidRPr="007456F3" w:rsidDel="007456F3">
              <w:rPr>
                <w:rPrChange w:id="809" w:author="Reales, Jorge" w:date="2016-09-30T15:41:00Z">
                  <w:rPr>
                    <w:rStyle w:val="Hyperlink"/>
                  </w:rPr>
                </w:rPrChange>
              </w:rPr>
              <w:delText>Dropdown profile menu and profile page header</w:delText>
            </w:r>
            <w:r w:rsidDel="007456F3">
              <w:rPr>
                <w:webHidden/>
              </w:rPr>
              <w:tab/>
              <w:delText>28</w:delText>
            </w:r>
          </w:del>
        </w:p>
        <w:p w14:paraId="456CF3EF" w14:textId="58FB167F" w:rsidR="00014A99" w:rsidDel="007456F3" w:rsidRDefault="00014A99">
          <w:pPr>
            <w:pStyle w:val="TOC2"/>
            <w:rPr>
              <w:del w:id="810" w:author="Reales, Jorge" w:date="2016-09-30T15:41:00Z"/>
              <w:rFonts w:asciiTheme="minorHAnsi" w:eastAsiaTheme="minorEastAsia" w:hAnsiTheme="minorHAnsi"/>
              <w:sz w:val="22"/>
              <w:lang w:val="fr-CH" w:eastAsia="fr-CH"/>
            </w:rPr>
          </w:pPr>
          <w:del w:id="811" w:author="Reales, Jorge" w:date="2016-09-30T15:41:00Z">
            <w:r w:rsidRPr="007456F3" w:rsidDel="007456F3">
              <w:rPr>
                <w:rPrChange w:id="812" w:author="Reales, Jorge" w:date="2016-09-30T15:41:00Z">
                  <w:rPr>
                    <w:rStyle w:val="Hyperlink"/>
                  </w:rPr>
                </w:rPrChange>
              </w:rPr>
              <w:delText>5.2.</w:delText>
            </w:r>
            <w:r w:rsidDel="007456F3">
              <w:rPr>
                <w:rFonts w:asciiTheme="minorHAnsi" w:eastAsiaTheme="minorEastAsia" w:hAnsiTheme="minorHAnsi"/>
                <w:sz w:val="22"/>
                <w:lang w:val="fr-CH" w:eastAsia="fr-CH"/>
              </w:rPr>
              <w:tab/>
            </w:r>
            <w:r w:rsidRPr="007456F3" w:rsidDel="007456F3">
              <w:rPr>
                <w:rPrChange w:id="813" w:author="Reales, Jorge" w:date="2016-09-30T15:41:00Z">
                  <w:rPr>
                    <w:rStyle w:val="Hyperlink"/>
                  </w:rPr>
                </w:rPrChange>
              </w:rPr>
              <w:delText>Profile sub-navigation</w:delText>
            </w:r>
            <w:r w:rsidDel="007456F3">
              <w:rPr>
                <w:webHidden/>
              </w:rPr>
              <w:tab/>
              <w:delText>29</w:delText>
            </w:r>
          </w:del>
        </w:p>
        <w:p w14:paraId="7FD6E718" w14:textId="62241EC1" w:rsidR="00014A99" w:rsidDel="007456F3" w:rsidRDefault="00014A99">
          <w:pPr>
            <w:pStyle w:val="TOC2"/>
            <w:rPr>
              <w:del w:id="814" w:author="Reales, Jorge" w:date="2016-09-30T15:41:00Z"/>
              <w:rFonts w:asciiTheme="minorHAnsi" w:eastAsiaTheme="minorEastAsia" w:hAnsiTheme="minorHAnsi"/>
              <w:sz w:val="22"/>
              <w:lang w:val="fr-CH" w:eastAsia="fr-CH"/>
            </w:rPr>
          </w:pPr>
          <w:del w:id="815" w:author="Reales, Jorge" w:date="2016-09-30T15:41:00Z">
            <w:r w:rsidRPr="007456F3" w:rsidDel="007456F3">
              <w:rPr>
                <w:rPrChange w:id="816" w:author="Reales, Jorge" w:date="2016-09-30T15:41:00Z">
                  <w:rPr>
                    <w:rStyle w:val="Hyperlink"/>
                  </w:rPr>
                </w:rPrChange>
              </w:rPr>
              <w:delText>5.3.</w:delText>
            </w:r>
            <w:r w:rsidDel="007456F3">
              <w:rPr>
                <w:rFonts w:asciiTheme="minorHAnsi" w:eastAsiaTheme="minorEastAsia" w:hAnsiTheme="minorHAnsi"/>
                <w:sz w:val="22"/>
                <w:lang w:val="fr-CH" w:eastAsia="fr-CH"/>
              </w:rPr>
              <w:tab/>
            </w:r>
            <w:r w:rsidRPr="007456F3" w:rsidDel="007456F3">
              <w:rPr>
                <w:rPrChange w:id="817" w:author="Reales, Jorge" w:date="2016-09-30T15:41:00Z">
                  <w:rPr>
                    <w:rStyle w:val="Hyperlink"/>
                  </w:rPr>
                </w:rPrChange>
              </w:rPr>
              <w:delText>Profile push content</w:delText>
            </w:r>
            <w:r w:rsidDel="007456F3">
              <w:rPr>
                <w:webHidden/>
              </w:rPr>
              <w:tab/>
              <w:delText>31</w:delText>
            </w:r>
          </w:del>
        </w:p>
        <w:p w14:paraId="726C8AA9" w14:textId="1CF33F5B" w:rsidR="00014A99" w:rsidDel="007456F3" w:rsidRDefault="00014A99">
          <w:pPr>
            <w:pStyle w:val="TOC1"/>
            <w:rPr>
              <w:del w:id="818" w:author="Reales, Jorge" w:date="2016-09-30T15:41:00Z"/>
              <w:rFonts w:eastAsiaTheme="minorEastAsia" w:cstheme="minorBidi"/>
              <w:b w:val="0"/>
              <w:sz w:val="22"/>
              <w:lang w:val="fr-CH" w:eastAsia="fr-CH"/>
            </w:rPr>
          </w:pPr>
          <w:del w:id="819" w:author="Reales, Jorge" w:date="2016-09-30T15:41:00Z">
            <w:r w:rsidRPr="007456F3" w:rsidDel="007456F3">
              <w:rPr>
                <w:rPrChange w:id="820" w:author="Reales, Jorge" w:date="2016-09-30T15:41:00Z">
                  <w:rPr>
                    <w:rStyle w:val="Hyperlink"/>
                    <w:rFonts w:asciiTheme="majorHAnsi" w:hAnsiTheme="majorHAnsi"/>
                  </w:rPr>
                </w:rPrChange>
              </w:rPr>
              <w:delText>6.</w:delText>
            </w:r>
            <w:r w:rsidDel="007456F3">
              <w:rPr>
                <w:rFonts w:eastAsiaTheme="minorEastAsia" w:cstheme="minorBidi"/>
                <w:b w:val="0"/>
                <w:sz w:val="22"/>
                <w:lang w:val="fr-CH" w:eastAsia="fr-CH"/>
              </w:rPr>
              <w:tab/>
            </w:r>
            <w:r w:rsidRPr="007456F3" w:rsidDel="007456F3">
              <w:rPr>
                <w:rPrChange w:id="821" w:author="Reales, Jorge" w:date="2016-09-30T15:41:00Z">
                  <w:rPr>
                    <w:rStyle w:val="Hyperlink"/>
                  </w:rPr>
                </w:rPrChange>
              </w:rPr>
              <w:delText>Public profile page components</w:delText>
            </w:r>
            <w:r w:rsidDel="007456F3">
              <w:rPr>
                <w:webHidden/>
              </w:rPr>
              <w:tab/>
              <w:delText>32</w:delText>
            </w:r>
          </w:del>
        </w:p>
        <w:p w14:paraId="49107AD7" w14:textId="174F777E" w:rsidR="00014A99" w:rsidDel="007456F3" w:rsidRDefault="00014A99">
          <w:pPr>
            <w:pStyle w:val="TOC2"/>
            <w:rPr>
              <w:del w:id="822" w:author="Reales, Jorge" w:date="2016-09-30T15:41:00Z"/>
              <w:rFonts w:asciiTheme="minorHAnsi" w:eastAsiaTheme="minorEastAsia" w:hAnsiTheme="minorHAnsi"/>
              <w:sz w:val="22"/>
              <w:lang w:val="fr-CH" w:eastAsia="fr-CH"/>
            </w:rPr>
          </w:pPr>
          <w:del w:id="823" w:author="Reales, Jorge" w:date="2016-09-30T15:41:00Z">
            <w:r w:rsidRPr="007456F3" w:rsidDel="007456F3">
              <w:rPr>
                <w:rPrChange w:id="824" w:author="Reales, Jorge" w:date="2016-09-30T15:41:00Z">
                  <w:rPr>
                    <w:rStyle w:val="Hyperlink"/>
                  </w:rPr>
                </w:rPrChange>
              </w:rPr>
              <w:delText>6.1.</w:delText>
            </w:r>
            <w:r w:rsidDel="007456F3">
              <w:rPr>
                <w:rFonts w:asciiTheme="minorHAnsi" w:eastAsiaTheme="minorEastAsia" w:hAnsiTheme="minorHAnsi"/>
                <w:sz w:val="22"/>
                <w:lang w:val="fr-CH" w:eastAsia="fr-CH"/>
              </w:rPr>
              <w:tab/>
            </w:r>
            <w:r w:rsidRPr="007456F3" w:rsidDel="007456F3">
              <w:rPr>
                <w:rPrChange w:id="825" w:author="Reales, Jorge" w:date="2016-09-30T15:41:00Z">
                  <w:rPr>
                    <w:rStyle w:val="Hyperlink"/>
                  </w:rPr>
                </w:rPrChange>
              </w:rPr>
              <w:delText>Profile page header and dropdown profile menu</w:delText>
            </w:r>
            <w:r w:rsidDel="007456F3">
              <w:rPr>
                <w:webHidden/>
              </w:rPr>
              <w:tab/>
              <w:delText>32</w:delText>
            </w:r>
          </w:del>
        </w:p>
        <w:p w14:paraId="18457747" w14:textId="00AD583F" w:rsidR="00014A99" w:rsidDel="007456F3" w:rsidRDefault="00014A99">
          <w:pPr>
            <w:pStyle w:val="TOC1"/>
            <w:rPr>
              <w:del w:id="826" w:author="Reales, Jorge" w:date="2016-09-30T15:41:00Z"/>
              <w:rFonts w:eastAsiaTheme="minorEastAsia" w:cstheme="minorBidi"/>
              <w:b w:val="0"/>
              <w:sz w:val="22"/>
              <w:lang w:val="fr-CH" w:eastAsia="fr-CH"/>
            </w:rPr>
          </w:pPr>
          <w:del w:id="827" w:author="Reales, Jorge" w:date="2016-09-30T15:41:00Z">
            <w:r w:rsidRPr="007456F3" w:rsidDel="007456F3">
              <w:rPr>
                <w:rPrChange w:id="828" w:author="Reales, Jorge" w:date="2016-09-30T15:41:00Z">
                  <w:rPr>
                    <w:rStyle w:val="Hyperlink"/>
                    <w:rFonts w:asciiTheme="majorHAnsi" w:hAnsiTheme="majorHAnsi"/>
                  </w:rPr>
                </w:rPrChange>
              </w:rPr>
              <w:delText>7.</w:delText>
            </w:r>
            <w:r w:rsidDel="007456F3">
              <w:rPr>
                <w:rFonts w:eastAsiaTheme="minorEastAsia" w:cstheme="minorBidi"/>
                <w:b w:val="0"/>
                <w:sz w:val="22"/>
                <w:lang w:val="fr-CH" w:eastAsia="fr-CH"/>
              </w:rPr>
              <w:tab/>
            </w:r>
            <w:r w:rsidRPr="007456F3" w:rsidDel="007456F3">
              <w:rPr>
                <w:rPrChange w:id="829" w:author="Reales, Jorge" w:date="2016-09-30T15:41:00Z">
                  <w:rPr>
                    <w:rStyle w:val="Hyperlink"/>
                  </w:rPr>
                </w:rPrChange>
              </w:rPr>
              <w:delText>Community page components</w:delText>
            </w:r>
            <w:r w:rsidDel="007456F3">
              <w:rPr>
                <w:webHidden/>
              </w:rPr>
              <w:tab/>
              <w:delText>33</w:delText>
            </w:r>
          </w:del>
        </w:p>
        <w:p w14:paraId="3BFDAB38" w14:textId="3FE7E03A" w:rsidR="00014A99" w:rsidDel="007456F3" w:rsidRDefault="00014A99">
          <w:pPr>
            <w:pStyle w:val="TOC2"/>
            <w:rPr>
              <w:del w:id="830" w:author="Reales, Jorge" w:date="2016-09-30T15:41:00Z"/>
              <w:rFonts w:asciiTheme="minorHAnsi" w:eastAsiaTheme="minorEastAsia" w:hAnsiTheme="minorHAnsi"/>
              <w:sz w:val="22"/>
              <w:lang w:val="fr-CH" w:eastAsia="fr-CH"/>
            </w:rPr>
          </w:pPr>
          <w:del w:id="831" w:author="Reales, Jorge" w:date="2016-09-30T15:41:00Z">
            <w:r w:rsidRPr="007456F3" w:rsidDel="007456F3">
              <w:rPr>
                <w:rPrChange w:id="832" w:author="Reales, Jorge" w:date="2016-09-30T15:41:00Z">
                  <w:rPr>
                    <w:rStyle w:val="Hyperlink"/>
                  </w:rPr>
                </w:rPrChange>
              </w:rPr>
              <w:delText>7.1.</w:delText>
            </w:r>
            <w:r w:rsidDel="007456F3">
              <w:rPr>
                <w:rFonts w:asciiTheme="minorHAnsi" w:eastAsiaTheme="minorEastAsia" w:hAnsiTheme="minorHAnsi"/>
                <w:sz w:val="22"/>
                <w:lang w:val="fr-CH" w:eastAsia="fr-CH"/>
              </w:rPr>
              <w:tab/>
            </w:r>
            <w:r w:rsidRPr="007456F3" w:rsidDel="007456F3">
              <w:rPr>
                <w:rPrChange w:id="833" w:author="Reales, Jorge" w:date="2016-09-30T15:41:00Z">
                  <w:rPr>
                    <w:rStyle w:val="Hyperlink"/>
                  </w:rPr>
                </w:rPrChange>
              </w:rPr>
              <w:delText>Community header</w:delText>
            </w:r>
            <w:r w:rsidDel="007456F3">
              <w:rPr>
                <w:webHidden/>
              </w:rPr>
              <w:tab/>
              <w:delText>33</w:delText>
            </w:r>
          </w:del>
        </w:p>
        <w:p w14:paraId="0D9E67AD" w14:textId="30E4BD00" w:rsidR="00014A99" w:rsidDel="007456F3" w:rsidRDefault="00014A99">
          <w:pPr>
            <w:pStyle w:val="TOC2"/>
            <w:rPr>
              <w:del w:id="834" w:author="Reales, Jorge" w:date="2016-09-30T15:41:00Z"/>
              <w:rFonts w:asciiTheme="minorHAnsi" w:eastAsiaTheme="minorEastAsia" w:hAnsiTheme="minorHAnsi"/>
              <w:sz w:val="22"/>
              <w:lang w:val="fr-CH" w:eastAsia="fr-CH"/>
            </w:rPr>
          </w:pPr>
          <w:del w:id="835" w:author="Reales, Jorge" w:date="2016-09-30T15:41:00Z">
            <w:r w:rsidRPr="007456F3" w:rsidDel="007456F3">
              <w:rPr>
                <w:rPrChange w:id="836" w:author="Reales, Jorge" w:date="2016-09-30T15:41:00Z">
                  <w:rPr>
                    <w:rStyle w:val="Hyperlink"/>
                  </w:rPr>
                </w:rPrChange>
              </w:rPr>
              <w:delText>7.2.</w:delText>
            </w:r>
            <w:r w:rsidDel="007456F3">
              <w:rPr>
                <w:rFonts w:asciiTheme="minorHAnsi" w:eastAsiaTheme="minorEastAsia" w:hAnsiTheme="minorHAnsi"/>
                <w:sz w:val="22"/>
                <w:lang w:val="fr-CH" w:eastAsia="fr-CH"/>
              </w:rPr>
              <w:tab/>
            </w:r>
            <w:r w:rsidRPr="007456F3" w:rsidDel="007456F3">
              <w:rPr>
                <w:rPrChange w:id="837" w:author="Reales, Jorge" w:date="2016-09-30T15:41:00Z">
                  <w:rPr>
                    <w:rStyle w:val="Hyperlink"/>
                  </w:rPr>
                </w:rPrChange>
              </w:rPr>
              <w:delText>Community subpage components</w:delText>
            </w:r>
            <w:r w:rsidDel="007456F3">
              <w:rPr>
                <w:webHidden/>
              </w:rPr>
              <w:tab/>
              <w:delText>34</w:delText>
            </w:r>
          </w:del>
        </w:p>
        <w:p w14:paraId="10FC13A5" w14:textId="351F26D7" w:rsidR="00014A99" w:rsidDel="007456F3" w:rsidRDefault="00014A99">
          <w:pPr>
            <w:pStyle w:val="TOC2"/>
            <w:rPr>
              <w:del w:id="838" w:author="Reales, Jorge" w:date="2016-09-30T15:41:00Z"/>
              <w:rFonts w:asciiTheme="minorHAnsi" w:eastAsiaTheme="minorEastAsia" w:hAnsiTheme="minorHAnsi"/>
              <w:sz w:val="22"/>
              <w:lang w:val="fr-CH" w:eastAsia="fr-CH"/>
            </w:rPr>
          </w:pPr>
          <w:del w:id="839" w:author="Reales, Jorge" w:date="2016-09-30T15:41:00Z">
            <w:r w:rsidRPr="007456F3" w:rsidDel="007456F3">
              <w:rPr>
                <w:rPrChange w:id="840" w:author="Reales, Jorge" w:date="2016-09-30T15:41:00Z">
                  <w:rPr>
                    <w:rStyle w:val="Hyperlink"/>
                  </w:rPr>
                </w:rPrChange>
              </w:rPr>
              <w:delText>7.3.</w:delText>
            </w:r>
            <w:r w:rsidDel="007456F3">
              <w:rPr>
                <w:rFonts w:asciiTheme="minorHAnsi" w:eastAsiaTheme="minorEastAsia" w:hAnsiTheme="minorHAnsi"/>
                <w:sz w:val="22"/>
                <w:lang w:val="fr-CH" w:eastAsia="fr-CH"/>
              </w:rPr>
              <w:tab/>
            </w:r>
            <w:r w:rsidRPr="007456F3" w:rsidDel="007456F3">
              <w:rPr>
                <w:rPrChange w:id="841" w:author="Reales, Jorge" w:date="2016-09-30T15:41:00Z">
                  <w:rPr>
                    <w:rStyle w:val="Hyperlink"/>
                  </w:rPr>
                </w:rPrChange>
              </w:rPr>
              <w:delText>Community push content</w:delText>
            </w:r>
            <w:r w:rsidDel="007456F3">
              <w:rPr>
                <w:webHidden/>
              </w:rPr>
              <w:tab/>
              <w:delText>35</w:delText>
            </w:r>
          </w:del>
        </w:p>
        <w:p w14:paraId="318A5278" w14:textId="4BD6A12E" w:rsidR="00014A99" w:rsidDel="007456F3" w:rsidRDefault="00014A99">
          <w:pPr>
            <w:pStyle w:val="TOC2"/>
            <w:rPr>
              <w:del w:id="842" w:author="Reales, Jorge" w:date="2016-09-30T15:41:00Z"/>
              <w:rFonts w:asciiTheme="minorHAnsi" w:eastAsiaTheme="minorEastAsia" w:hAnsiTheme="minorHAnsi"/>
              <w:sz w:val="22"/>
              <w:lang w:val="fr-CH" w:eastAsia="fr-CH"/>
            </w:rPr>
          </w:pPr>
          <w:del w:id="843" w:author="Reales, Jorge" w:date="2016-09-30T15:41:00Z">
            <w:r w:rsidRPr="007456F3" w:rsidDel="007456F3">
              <w:rPr>
                <w:rPrChange w:id="844" w:author="Reales, Jorge" w:date="2016-09-30T15:41:00Z">
                  <w:rPr>
                    <w:rStyle w:val="Hyperlink"/>
                  </w:rPr>
                </w:rPrChange>
              </w:rPr>
              <w:delText>7.4.</w:delText>
            </w:r>
            <w:r w:rsidDel="007456F3">
              <w:rPr>
                <w:rFonts w:asciiTheme="minorHAnsi" w:eastAsiaTheme="minorEastAsia" w:hAnsiTheme="minorHAnsi"/>
                <w:sz w:val="22"/>
                <w:lang w:val="fr-CH" w:eastAsia="fr-CH"/>
              </w:rPr>
              <w:tab/>
            </w:r>
            <w:r w:rsidRPr="007456F3" w:rsidDel="007456F3">
              <w:rPr>
                <w:rPrChange w:id="845" w:author="Reales, Jorge" w:date="2016-09-30T15:41:00Z">
                  <w:rPr>
                    <w:rStyle w:val="Hyperlink"/>
                  </w:rPr>
                </w:rPrChange>
              </w:rPr>
              <w:delText>Community pop-ups</w:delText>
            </w:r>
            <w:r w:rsidDel="007456F3">
              <w:rPr>
                <w:webHidden/>
              </w:rPr>
              <w:tab/>
              <w:delText>36</w:delText>
            </w:r>
          </w:del>
        </w:p>
        <w:p w14:paraId="228AA1E8" w14:textId="73050114" w:rsidR="00014A99" w:rsidDel="007456F3" w:rsidRDefault="00014A99">
          <w:pPr>
            <w:pStyle w:val="TOC2"/>
            <w:rPr>
              <w:del w:id="846" w:author="Reales, Jorge" w:date="2016-09-30T15:41:00Z"/>
              <w:rFonts w:asciiTheme="minorHAnsi" w:eastAsiaTheme="minorEastAsia" w:hAnsiTheme="minorHAnsi"/>
              <w:sz w:val="22"/>
              <w:lang w:val="fr-CH" w:eastAsia="fr-CH"/>
            </w:rPr>
          </w:pPr>
          <w:del w:id="847" w:author="Reales, Jorge" w:date="2016-09-30T15:41:00Z">
            <w:r w:rsidRPr="007456F3" w:rsidDel="007456F3">
              <w:rPr>
                <w:rPrChange w:id="848" w:author="Reales, Jorge" w:date="2016-09-30T15:41:00Z">
                  <w:rPr>
                    <w:rStyle w:val="Hyperlink"/>
                  </w:rPr>
                </w:rPrChange>
              </w:rPr>
              <w:delText>7.5.</w:delText>
            </w:r>
            <w:r w:rsidDel="007456F3">
              <w:rPr>
                <w:rFonts w:asciiTheme="minorHAnsi" w:eastAsiaTheme="minorEastAsia" w:hAnsiTheme="minorHAnsi"/>
                <w:sz w:val="22"/>
                <w:lang w:val="fr-CH" w:eastAsia="fr-CH"/>
              </w:rPr>
              <w:tab/>
            </w:r>
            <w:r w:rsidRPr="007456F3" w:rsidDel="007456F3">
              <w:rPr>
                <w:rPrChange w:id="849" w:author="Reales, Jorge" w:date="2016-09-30T15:41:00Z">
                  <w:rPr>
                    <w:rStyle w:val="Hyperlink"/>
                  </w:rPr>
                </w:rPrChange>
              </w:rPr>
              <w:delText>Community lifecyle / properties</w:delText>
            </w:r>
            <w:r w:rsidDel="007456F3">
              <w:rPr>
                <w:webHidden/>
              </w:rPr>
              <w:tab/>
              <w:delText>38</w:delText>
            </w:r>
          </w:del>
        </w:p>
        <w:p w14:paraId="3B7212BB" w14:textId="429AEF06" w:rsidR="00014A99" w:rsidDel="007456F3" w:rsidRDefault="00014A99">
          <w:pPr>
            <w:pStyle w:val="TOC1"/>
            <w:rPr>
              <w:del w:id="850" w:author="Reales, Jorge" w:date="2016-09-30T15:41:00Z"/>
              <w:rFonts w:eastAsiaTheme="minorEastAsia" w:cstheme="minorBidi"/>
              <w:b w:val="0"/>
              <w:sz w:val="22"/>
              <w:lang w:val="fr-CH" w:eastAsia="fr-CH"/>
            </w:rPr>
          </w:pPr>
          <w:del w:id="851" w:author="Reales, Jorge" w:date="2016-09-30T15:41:00Z">
            <w:r w:rsidRPr="007456F3" w:rsidDel="007456F3">
              <w:rPr>
                <w:rPrChange w:id="852" w:author="Reales, Jorge" w:date="2016-09-30T15:41:00Z">
                  <w:rPr>
                    <w:rStyle w:val="Hyperlink"/>
                    <w:rFonts w:asciiTheme="majorHAnsi" w:hAnsiTheme="majorHAnsi"/>
                  </w:rPr>
                </w:rPrChange>
              </w:rPr>
              <w:delText>8.</w:delText>
            </w:r>
            <w:r w:rsidDel="007456F3">
              <w:rPr>
                <w:rFonts w:eastAsiaTheme="minorEastAsia" w:cstheme="minorBidi"/>
                <w:b w:val="0"/>
                <w:sz w:val="22"/>
                <w:lang w:val="fr-CH" w:eastAsia="fr-CH"/>
              </w:rPr>
              <w:tab/>
            </w:r>
            <w:r w:rsidRPr="007456F3" w:rsidDel="007456F3">
              <w:rPr>
                <w:rPrChange w:id="853" w:author="Reales, Jorge" w:date="2016-09-30T15:41:00Z">
                  <w:rPr>
                    <w:rStyle w:val="Hyperlink"/>
                  </w:rPr>
                </w:rPrChange>
              </w:rPr>
              <w:delText>#Tags page components</w:delText>
            </w:r>
            <w:r w:rsidDel="007456F3">
              <w:rPr>
                <w:webHidden/>
              </w:rPr>
              <w:tab/>
              <w:delText>39</w:delText>
            </w:r>
          </w:del>
        </w:p>
        <w:p w14:paraId="2245546C" w14:textId="01A81944" w:rsidR="00014A99" w:rsidDel="007456F3" w:rsidRDefault="00014A99">
          <w:pPr>
            <w:pStyle w:val="TOC1"/>
            <w:rPr>
              <w:del w:id="854" w:author="Reales, Jorge" w:date="2016-09-30T15:41:00Z"/>
              <w:rFonts w:eastAsiaTheme="minorEastAsia" w:cstheme="minorBidi"/>
              <w:b w:val="0"/>
              <w:sz w:val="22"/>
              <w:lang w:val="fr-CH" w:eastAsia="fr-CH"/>
            </w:rPr>
          </w:pPr>
          <w:del w:id="855" w:author="Reales, Jorge" w:date="2016-09-30T15:41:00Z">
            <w:r w:rsidRPr="007456F3" w:rsidDel="007456F3">
              <w:rPr>
                <w:rPrChange w:id="856" w:author="Reales, Jorge" w:date="2016-09-30T15:41:00Z">
                  <w:rPr>
                    <w:rStyle w:val="Hyperlink"/>
                    <w:rFonts w:asciiTheme="majorHAnsi" w:hAnsiTheme="majorHAnsi"/>
                  </w:rPr>
                </w:rPrChange>
              </w:rPr>
              <w:delText>9.</w:delText>
            </w:r>
            <w:r w:rsidDel="007456F3">
              <w:rPr>
                <w:rFonts w:eastAsiaTheme="minorEastAsia" w:cstheme="minorBidi"/>
                <w:b w:val="0"/>
                <w:sz w:val="22"/>
                <w:lang w:val="fr-CH" w:eastAsia="fr-CH"/>
              </w:rPr>
              <w:tab/>
            </w:r>
            <w:r w:rsidRPr="007456F3" w:rsidDel="007456F3">
              <w:rPr>
                <w:rPrChange w:id="857" w:author="Reales, Jorge" w:date="2016-09-30T15:41:00Z">
                  <w:rPr>
                    <w:rStyle w:val="Hyperlink"/>
                  </w:rPr>
                </w:rPrChange>
              </w:rPr>
              <w:delText>All communities</w:delText>
            </w:r>
            <w:r w:rsidDel="007456F3">
              <w:rPr>
                <w:webHidden/>
              </w:rPr>
              <w:tab/>
              <w:delText>40</w:delText>
            </w:r>
          </w:del>
        </w:p>
        <w:p w14:paraId="58C46775" w14:textId="47E17A6E" w:rsidR="00014A99" w:rsidDel="007456F3" w:rsidRDefault="00014A99">
          <w:pPr>
            <w:pStyle w:val="TOC1"/>
            <w:rPr>
              <w:del w:id="858" w:author="Reales, Jorge" w:date="2016-09-30T15:41:00Z"/>
              <w:rFonts w:eastAsiaTheme="minorEastAsia" w:cstheme="minorBidi"/>
              <w:b w:val="0"/>
              <w:sz w:val="22"/>
              <w:lang w:val="fr-CH" w:eastAsia="fr-CH"/>
            </w:rPr>
          </w:pPr>
          <w:del w:id="859" w:author="Reales, Jorge" w:date="2016-09-30T15:41:00Z">
            <w:r w:rsidRPr="007456F3" w:rsidDel="007456F3">
              <w:rPr>
                <w:rPrChange w:id="860" w:author="Reales, Jorge" w:date="2016-09-30T15:41:00Z">
                  <w:rPr>
                    <w:rStyle w:val="Hyperlink"/>
                    <w:rFonts w:asciiTheme="majorHAnsi" w:hAnsiTheme="majorHAnsi"/>
                  </w:rPr>
                </w:rPrChange>
              </w:rPr>
              <w:delText>10.</w:delText>
            </w:r>
            <w:r w:rsidDel="007456F3">
              <w:rPr>
                <w:rFonts w:eastAsiaTheme="minorEastAsia" w:cstheme="minorBidi"/>
                <w:b w:val="0"/>
                <w:sz w:val="22"/>
                <w:lang w:val="fr-CH" w:eastAsia="fr-CH"/>
              </w:rPr>
              <w:tab/>
            </w:r>
            <w:r w:rsidRPr="007456F3" w:rsidDel="007456F3">
              <w:rPr>
                <w:rPrChange w:id="861" w:author="Reales, Jorge" w:date="2016-09-30T15:41:00Z">
                  <w:rPr>
                    <w:rStyle w:val="Hyperlink"/>
                  </w:rPr>
                </w:rPrChange>
              </w:rPr>
              <w:delText>Search</w:delText>
            </w:r>
            <w:r w:rsidDel="007456F3">
              <w:rPr>
                <w:webHidden/>
              </w:rPr>
              <w:tab/>
              <w:delText>42</w:delText>
            </w:r>
          </w:del>
        </w:p>
        <w:p w14:paraId="01C1E480" w14:textId="4B1C48F9" w:rsidR="00014A99" w:rsidDel="007456F3" w:rsidRDefault="00014A99">
          <w:pPr>
            <w:pStyle w:val="TOC2"/>
            <w:rPr>
              <w:del w:id="862" w:author="Reales, Jorge" w:date="2016-09-30T15:41:00Z"/>
              <w:rFonts w:asciiTheme="minorHAnsi" w:eastAsiaTheme="minorEastAsia" w:hAnsiTheme="minorHAnsi"/>
              <w:sz w:val="22"/>
              <w:lang w:val="fr-CH" w:eastAsia="fr-CH"/>
            </w:rPr>
          </w:pPr>
          <w:del w:id="863" w:author="Reales, Jorge" w:date="2016-09-30T15:41:00Z">
            <w:r w:rsidRPr="007456F3" w:rsidDel="007456F3">
              <w:rPr>
                <w:rPrChange w:id="864" w:author="Reales, Jorge" w:date="2016-09-30T15:41:00Z">
                  <w:rPr>
                    <w:rStyle w:val="Hyperlink"/>
                  </w:rPr>
                </w:rPrChange>
              </w:rPr>
              <w:delText>10.1.</w:delText>
            </w:r>
            <w:r w:rsidDel="007456F3">
              <w:rPr>
                <w:rFonts w:asciiTheme="minorHAnsi" w:eastAsiaTheme="minorEastAsia" w:hAnsiTheme="minorHAnsi"/>
                <w:sz w:val="22"/>
                <w:lang w:val="fr-CH" w:eastAsia="fr-CH"/>
              </w:rPr>
              <w:tab/>
            </w:r>
            <w:r w:rsidRPr="007456F3" w:rsidDel="007456F3">
              <w:rPr>
                <w:rPrChange w:id="865" w:author="Reales, Jorge" w:date="2016-09-30T15:41:00Z">
                  <w:rPr>
                    <w:rStyle w:val="Hyperlink"/>
                  </w:rPr>
                </w:rPrChange>
              </w:rPr>
              <w:delText>Search field</w:delText>
            </w:r>
            <w:r w:rsidDel="007456F3">
              <w:rPr>
                <w:webHidden/>
              </w:rPr>
              <w:tab/>
              <w:delText>42</w:delText>
            </w:r>
          </w:del>
        </w:p>
        <w:p w14:paraId="0667B2AF" w14:textId="1BD56342" w:rsidR="00014A99" w:rsidDel="007456F3" w:rsidRDefault="00014A99">
          <w:pPr>
            <w:pStyle w:val="TOC2"/>
            <w:rPr>
              <w:del w:id="866" w:author="Reales, Jorge" w:date="2016-09-30T15:41:00Z"/>
              <w:rFonts w:asciiTheme="minorHAnsi" w:eastAsiaTheme="minorEastAsia" w:hAnsiTheme="minorHAnsi"/>
              <w:sz w:val="22"/>
              <w:lang w:val="fr-CH" w:eastAsia="fr-CH"/>
            </w:rPr>
          </w:pPr>
          <w:del w:id="867" w:author="Reales, Jorge" w:date="2016-09-30T15:41:00Z">
            <w:r w:rsidRPr="007456F3" w:rsidDel="007456F3">
              <w:rPr>
                <w:rPrChange w:id="868" w:author="Reales, Jorge" w:date="2016-09-30T15:41:00Z">
                  <w:rPr>
                    <w:rStyle w:val="Hyperlink"/>
                  </w:rPr>
                </w:rPrChange>
              </w:rPr>
              <w:delText>10.2.</w:delText>
            </w:r>
            <w:r w:rsidDel="007456F3">
              <w:rPr>
                <w:rFonts w:asciiTheme="minorHAnsi" w:eastAsiaTheme="minorEastAsia" w:hAnsiTheme="minorHAnsi"/>
                <w:sz w:val="22"/>
                <w:lang w:val="fr-CH" w:eastAsia="fr-CH"/>
              </w:rPr>
              <w:tab/>
            </w:r>
            <w:r w:rsidRPr="007456F3" w:rsidDel="007456F3">
              <w:rPr>
                <w:rPrChange w:id="869" w:author="Reales, Jorge" w:date="2016-09-30T15:41:00Z">
                  <w:rPr>
                    <w:rStyle w:val="Hyperlink"/>
                  </w:rPr>
                </w:rPrChange>
              </w:rPr>
              <w:delText>Search Results</w:delText>
            </w:r>
            <w:r w:rsidDel="007456F3">
              <w:rPr>
                <w:webHidden/>
              </w:rPr>
              <w:tab/>
              <w:delText>43</w:delText>
            </w:r>
          </w:del>
        </w:p>
        <w:p w14:paraId="533E8F2F" w14:textId="422F3CAB" w:rsidR="00014A99" w:rsidDel="007456F3" w:rsidRDefault="00014A99">
          <w:pPr>
            <w:pStyle w:val="TOC2"/>
            <w:rPr>
              <w:del w:id="870" w:author="Reales, Jorge" w:date="2016-09-30T15:41:00Z"/>
              <w:rFonts w:asciiTheme="minorHAnsi" w:eastAsiaTheme="minorEastAsia" w:hAnsiTheme="minorHAnsi"/>
              <w:sz w:val="22"/>
              <w:lang w:val="fr-CH" w:eastAsia="fr-CH"/>
            </w:rPr>
          </w:pPr>
          <w:del w:id="871" w:author="Reales, Jorge" w:date="2016-09-30T15:41:00Z">
            <w:r w:rsidRPr="007456F3" w:rsidDel="007456F3">
              <w:rPr>
                <w:rPrChange w:id="872" w:author="Reales, Jorge" w:date="2016-09-30T15:41:00Z">
                  <w:rPr>
                    <w:rStyle w:val="Hyperlink"/>
                  </w:rPr>
                </w:rPrChange>
              </w:rPr>
              <w:delText>10.3.</w:delText>
            </w:r>
            <w:r w:rsidDel="007456F3">
              <w:rPr>
                <w:rFonts w:asciiTheme="minorHAnsi" w:eastAsiaTheme="minorEastAsia" w:hAnsiTheme="minorHAnsi"/>
                <w:sz w:val="22"/>
                <w:lang w:val="fr-CH" w:eastAsia="fr-CH"/>
              </w:rPr>
              <w:tab/>
            </w:r>
            <w:r w:rsidRPr="007456F3" w:rsidDel="007456F3">
              <w:rPr>
                <w:rPrChange w:id="873" w:author="Reales, Jorge" w:date="2016-09-30T15:41:00Z">
                  <w:rPr>
                    <w:rStyle w:val="Hyperlink"/>
                  </w:rPr>
                </w:rPrChange>
              </w:rPr>
              <w:delText>Results counter and sort</w:delText>
            </w:r>
            <w:r w:rsidDel="007456F3">
              <w:rPr>
                <w:webHidden/>
              </w:rPr>
              <w:tab/>
              <w:delText>44</w:delText>
            </w:r>
          </w:del>
        </w:p>
        <w:p w14:paraId="2207E3F8" w14:textId="19F2E42C" w:rsidR="00014A99" w:rsidDel="007456F3" w:rsidRDefault="00014A99">
          <w:pPr>
            <w:pStyle w:val="TOC2"/>
            <w:rPr>
              <w:del w:id="874" w:author="Reales, Jorge" w:date="2016-09-30T15:41:00Z"/>
              <w:rFonts w:asciiTheme="minorHAnsi" w:eastAsiaTheme="minorEastAsia" w:hAnsiTheme="minorHAnsi"/>
              <w:sz w:val="22"/>
              <w:lang w:val="fr-CH" w:eastAsia="fr-CH"/>
            </w:rPr>
          </w:pPr>
          <w:del w:id="875" w:author="Reales, Jorge" w:date="2016-09-30T15:41:00Z">
            <w:r w:rsidRPr="007456F3" w:rsidDel="007456F3">
              <w:rPr>
                <w:rPrChange w:id="876" w:author="Reales, Jorge" w:date="2016-09-30T15:41:00Z">
                  <w:rPr>
                    <w:rStyle w:val="Hyperlink"/>
                  </w:rPr>
                </w:rPrChange>
              </w:rPr>
              <w:delText>10.4.</w:delText>
            </w:r>
            <w:r w:rsidDel="007456F3">
              <w:rPr>
                <w:rFonts w:asciiTheme="minorHAnsi" w:eastAsiaTheme="minorEastAsia" w:hAnsiTheme="minorHAnsi"/>
                <w:sz w:val="22"/>
                <w:lang w:val="fr-CH" w:eastAsia="fr-CH"/>
              </w:rPr>
              <w:tab/>
            </w:r>
            <w:r w:rsidRPr="007456F3" w:rsidDel="007456F3">
              <w:rPr>
                <w:rPrChange w:id="877" w:author="Reales, Jorge" w:date="2016-09-30T15:41:00Z">
                  <w:rPr>
                    <w:rStyle w:val="Hyperlink"/>
                  </w:rPr>
                </w:rPrChange>
              </w:rPr>
              <w:delText>Result component</w:delText>
            </w:r>
            <w:r w:rsidDel="007456F3">
              <w:rPr>
                <w:webHidden/>
              </w:rPr>
              <w:tab/>
              <w:delText>44</w:delText>
            </w:r>
          </w:del>
        </w:p>
        <w:p w14:paraId="23C16CD9" w14:textId="04FE5820" w:rsidR="00014A99" w:rsidDel="007456F3" w:rsidRDefault="00014A99">
          <w:pPr>
            <w:pStyle w:val="TOC2"/>
            <w:rPr>
              <w:del w:id="878" w:author="Reales, Jorge" w:date="2016-09-30T15:41:00Z"/>
              <w:rFonts w:asciiTheme="minorHAnsi" w:eastAsiaTheme="minorEastAsia" w:hAnsiTheme="minorHAnsi"/>
              <w:sz w:val="22"/>
              <w:lang w:val="fr-CH" w:eastAsia="fr-CH"/>
            </w:rPr>
          </w:pPr>
          <w:del w:id="879" w:author="Reales, Jorge" w:date="2016-09-30T15:41:00Z">
            <w:r w:rsidRPr="007456F3" w:rsidDel="007456F3">
              <w:rPr>
                <w:rPrChange w:id="880" w:author="Reales, Jorge" w:date="2016-09-30T15:41:00Z">
                  <w:rPr>
                    <w:rStyle w:val="Hyperlink"/>
                  </w:rPr>
                </w:rPrChange>
              </w:rPr>
              <w:delText>10.5.</w:delText>
            </w:r>
            <w:r w:rsidDel="007456F3">
              <w:rPr>
                <w:rFonts w:asciiTheme="minorHAnsi" w:eastAsiaTheme="minorEastAsia" w:hAnsiTheme="minorHAnsi"/>
                <w:sz w:val="22"/>
                <w:lang w:val="fr-CH" w:eastAsia="fr-CH"/>
              </w:rPr>
              <w:tab/>
            </w:r>
            <w:r w:rsidRPr="007456F3" w:rsidDel="007456F3">
              <w:rPr>
                <w:rPrChange w:id="881" w:author="Reales, Jorge" w:date="2016-09-30T15:41:00Z">
                  <w:rPr>
                    <w:rStyle w:val="Hyperlink"/>
                  </w:rPr>
                </w:rPrChange>
              </w:rPr>
              <w:delText>Refiners</w:delText>
            </w:r>
            <w:r w:rsidDel="007456F3">
              <w:rPr>
                <w:webHidden/>
              </w:rPr>
              <w:tab/>
              <w:delText>45</w:delText>
            </w:r>
          </w:del>
        </w:p>
        <w:p w14:paraId="4E798CCF" w14:textId="5577298E" w:rsidR="00014A99" w:rsidDel="007456F3" w:rsidRDefault="00014A99">
          <w:pPr>
            <w:pStyle w:val="TOC2"/>
            <w:rPr>
              <w:del w:id="882" w:author="Reales, Jorge" w:date="2016-09-30T15:41:00Z"/>
              <w:rFonts w:asciiTheme="minorHAnsi" w:eastAsiaTheme="minorEastAsia" w:hAnsiTheme="minorHAnsi"/>
              <w:sz w:val="22"/>
              <w:lang w:val="fr-CH" w:eastAsia="fr-CH"/>
            </w:rPr>
          </w:pPr>
          <w:del w:id="883" w:author="Reales, Jorge" w:date="2016-09-30T15:41:00Z">
            <w:r w:rsidRPr="007456F3" w:rsidDel="007456F3">
              <w:rPr>
                <w:rPrChange w:id="884" w:author="Reales, Jorge" w:date="2016-09-30T15:41:00Z">
                  <w:rPr>
                    <w:rStyle w:val="Hyperlink"/>
                  </w:rPr>
                </w:rPrChange>
              </w:rPr>
              <w:delText>10.6.</w:delText>
            </w:r>
            <w:r w:rsidDel="007456F3">
              <w:rPr>
                <w:rFonts w:asciiTheme="minorHAnsi" w:eastAsiaTheme="minorEastAsia" w:hAnsiTheme="minorHAnsi"/>
                <w:sz w:val="22"/>
                <w:lang w:val="fr-CH" w:eastAsia="fr-CH"/>
              </w:rPr>
              <w:tab/>
            </w:r>
            <w:r w:rsidRPr="007456F3" w:rsidDel="007456F3">
              <w:rPr>
                <w:rPrChange w:id="885" w:author="Reales, Jorge" w:date="2016-09-30T15:41:00Z">
                  <w:rPr>
                    <w:rStyle w:val="Hyperlink"/>
                  </w:rPr>
                </w:rPrChange>
              </w:rPr>
              <w:delText>People matches</w:delText>
            </w:r>
            <w:r w:rsidDel="007456F3">
              <w:rPr>
                <w:webHidden/>
              </w:rPr>
              <w:tab/>
              <w:delText>46</w:delText>
            </w:r>
          </w:del>
        </w:p>
        <w:p w14:paraId="281BC215" w14:textId="72BD1FE5" w:rsidR="00014A99" w:rsidDel="007456F3" w:rsidRDefault="00014A99">
          <w:pPr>
            <w:pStyle w:val="TOC1"/>
            <w:rPr>
              <w:del w:id="886" w:author="Reales, Jorge" w:date="2016-09-30T15:41:00Z"/>
              <w:rFonts w:eastAsiaTheme="minorEastAsia" w:cstheme="minorBidi"/>
              <w:b w:val="0"/>
              <w:sz w:val="22"/>
              <w:lang w:val="fr-CH" w:eastAsia="fr-CH"/>
            </w:rPr>
          </w:pPr>
          <w:del w:id="887" w:author="Reales, Jorge" w:date="2016-09-30T15:41:00Z">
            <w:r w:rsidRPr="007456F3" w:rsidDel="007456F3">
              <w:rPr>
                <w:rPrChange w:id="888" w:author="Reales, Jorge" w:date="2016-09-30T15:41:00Z">
                  <w:rPr>
                    <w:rStyle w:val="Hyperlink"/>
                    <w:rFonts w:asciiTheme="majorHAnsi" w:hAnsiTheme="majorHAnsi"/>
                  </w:rPr>
                </w:rPrChange>
              </w:rPr>
              <w:delText>11.</w:delText>
            </w:r>
            <w:r w:rsidDel="007456F3">
              <w:rPr>
                <w:rFonts w:eastAsiaTheme="minorEastAsia" w:cstheme="minorBidi"/>
                <w:b w:val="0"/>
                <w:sz w:val="22"/>
                <w:lang w:val="fr-CH" w:eastAsia="fr-CH"/>
              </w:rPr>
              <w:tab/>
            </w:r>
            <w:r w:rsidRPr="007456F3" w:rsidDel="007456F3">
              <w:rPr>
                <w:rPrChange w:id="889" w:author="Reales, Jorge" w:date="2016-09-30T15:41:00Z">
                  <w:rPr>
                    <w:rStyle w:val="Hyperlink"/>
                  </w:rPr>
                </w:rPrChange>
              </w:rPr>
              <w:delText>News page components</w:delText>
            </w:r>
            <w:r w:rsidDel="007456F3">
              <w:rPr>
                <w:webHidden/>
              </w:rPr>
              <w:tab/>
              <w:delText>47</w:delText>
            </w:r>
          </w:del>
        </w:p>
        <w:p w14:paraId="4BF17426" w14:textId="152112B0" w:rsidR="00014A99" w:rsidDel="007456F3" w:rsidRDefault="00014A99">
          <w:pPr>
            <w:pStyle w:val="TOC2"/>
            <w:rPr>
              <w:del w:id="890" w:author="Reales, Jorge" w:date="2016-09-30T15:41:00Z"/>
              <w:rFonts w:asciiTheme="minorHAnsi" w:eastAsiaTheme="minorEastAsia" w:hAnsiTheme="minorHAnsi"/>
              <w:sz w:val="22"/>
              <w:lang w:val="fr-CH" w:eastAsia="fr-CH"/>
            </w:rPr>
          </w:pPr>
          <w:del w:id="891" w:author="Reales, Jorge" w:date="2016-09-30T15:41:00Z">
            <w:r w:rsidRPr="007456F3" w:rsidDel="007456F3">
              <w:rPr>
                <w:highlight w:val="yellow"/>
                <w:rPrChange w:id="892" w:author="Reales, Jorge" w:date="2016-09-30T15:41:00Z">
                  <w:rPr>
                    <w:rStyle w:val="Hyperlink"/>
                    <w:highlight w:val="yellow"/>
                  </w:rPr>
                </w:rPrChange>
              </w:rPr>
              <w:delText>11.1.</w:delText>
            </w:r>
            <w:r w:rsidDel="007456F3">
              <w:rPr>
                <w:rFonts w:asciiTheme="minorHAnsi" w:eastAsiaTheme="minorEastAsia" w:hAnsiTheme="minorHAnsi"/>
                <w:sz w:val="22"/>
                <w:lang w:val="fr-CH" w:eastAsia="fr-CH"/>
              </w:rPr>
              <w:tab/>
            </w:r>
            <w:r w:rsidRPr="007456F3" w:rsidDel="007456F3">
              <w:rPr>
                <w:rPrChange w:id="893" w:author="Reales, Jorge" w:date="2016-09-30T15:41:00Z">
                  <w:rPr>
                    <w:rStyle w:val="Hyperlink"/>
                  </w:rPr>
                </w:rPrChange>
              </w:rPr>
              <w:delText xml:space="preserve">News page functionalities </w:delText>
            </w:r>
            <w:r w:rsidRPr="007456F3" w:rsidDel="007456F3">
              <w:rPr>
                <w:highlight w:val="yellow"/>
                <w:rPrChange w:id="894" w:author="Reales, Jorge" w:date="2016-09-30T15:41:00Z">
                  <w:rPr>
                    <w:rStyle w:val="Hyperlink"/>
                    <w:highlight w:val="yellow"/>
                  </w:rPr>
                </w:rPrChange>
              </w:rPr>
              <w:delText>(needs update)</w:delText>
            </w:r>
            <w:r w:rsidDel="007456F3">
              <w:rPr>
                <w:webHidden/>
              </w:rPr>
              <w:tab/>
              <w:delText>47</w:delText>
            </w:r>
          </w:del>
        </w:p>
        <w:p w14:paraId="0901AB74" w14:textId="47670352" w:rsidR="00014A99" w:rsidDel="007456F3" w:rsidRDefault="00014A99">
          <w:pPr>
            <w:pStyle w:val="TOC2"/>
            <w:rPr>
              <w:del w:id="895" w:author="Reales, Jorge" w:date="2016-09-30T15:41:00Z"/>
              <w:rFonts w:asciiTheme="minorHAnsi" w:eastAsiaTheme="minorEastAsia" w:hAnsiTheme="minorHAnsi"/>
              <w:sz w:val="22"/>
              <w:lang w:val="fr-CH" w:eastAsia="fr-CH"/>
            </w:rPr>
          </w:pPr>
          <w:del w:id="896" w:author="Reales, Jorge" w:date="2016-09-30T15:41:00Z">
            <w:r w:rsidRPr="007456F3" w:rsidDel="007456F3">
              <w:rPr>
                <w:rPrChange w:id="897" w:author="Reales, Jorge" w:date="2016-09-30T15:41:00Z">
                  <w:rPr>
                    <w:rStyle w:val="Hyperlink"/>
                  </w:rPr>
                </w:rPrChange>
              </w:rPr>
              <w:delText>11.2.</w:delText>
            </w:r>
            <w:r w:rsidDel="007456F3">
              <w:rPr>
                <w:rFonts w:asciiTheme="minorHAnsi" w:eastAsiaTheme="minorEastAsia" w:hAnsiTheme="minorHAnsi"/>
                <w:sz w:val="22"/>
                <w:lang w:val="fr-CH" w:eastAsia="fr-CH"/>
              </w:rPr>
              <w:tab/>
            </w:r>
            <w:r w:rsidRPr="007456F3" w:rsidDel="007456F3">
              <w:rPr>
                <w:rPrChange w:id="898" w:author="Reales, Jorge" w:date="2016-09-30T15:41:00Z">
                  <w:rPr>
                    <w:rStyle w:val="Hyperlink"/>
                  </w:rPr>
                </w:rPrChange>
              </w:rPr>
              <w:delText>News navigation</w:delText>
            </w:r>
            <w:r w:rsidDel="007456F3">
              <w:rPr>
                <w:webHidden/>
              </w:rPr>
              <w:tab/>
              <w:delText>48</w:delText>
            </w:r>
          </w:del>
        </w:p>
        <w:p w14:paraId="201B25DC" w14:textId="700EA1B4" w:rsidR="00014A99" w:rsidDel="007456F3" w:rsidRDefault="00014A99">
          <w:pPr>
            <w:pStyle w:val="TOC1"/>
            <w:rPr>
              <w:del w:id="899" w:author="Reales, Jorge" w:date="2016-09-30T15:41:00Z"/>
              <w:rFonts w:eastAsiaTheme="minorEastAsia" w:cstheme="minorBidi"/>
              <w:b w:val="0"/>
              <w:sz w:val="22"/>
              <w:lang w:val="fr-CH" w:eastAsia="fr-CH"/>
            </w:rPr>
          </w:pPr>
          <w:del w:id="900" w:author="Reales, Jorge" w:date="2016-09-30T15:41:00Z">
            <w:r w:rsidRPr="007456F3" w:rsidDel="007456F3">
              <w:rPr>
                <w:rPrChange w:id="901" w:author="Reales, Jorge" w:date="2016-09-30T15:41:00Z">
                  <w:rPr>
                    <w:rStyle w:val="Hyperlink"/>
                    <w:rFonts w:asciiTheme="majorHAnsi" w:hAnsiTheme="majorHAnsi"/>
                  </w:rPr>
                </w:rPrChange>
              </w:rPr>
              <w:delText>12.</w:delText>
            </w:r>
            <w:r w:rsidDel="007456F3">
              <w:rPr>
                <w:rFonts w:eastAsiaTheme="minorEastAsia" w:cstheme="minorBidi"/>
                <w:b w:val="0"/>
                <w:sz w:val="22"/>
                <w:lang w:val="fr-CH" w:eastAsia="fr-CH"/>
              </w:rPr>
              <w:tab/>
            </w:r>
            <w:r w:rsidRPr="007456F3" w:rsidDel="007456F3">
              <w:rPr>
                <w:rPrChange w:id="902" w:author="Reales, Jorge" w:date="2016-09-30T15:41:00Z">
                  <w:rPr>
                    <w:rStyle w:val="Hyperlink"/>
                  </w:rPr>
                </w:rPrChange>
              </w:rPr>
              <w:delText>Settings page components</w:delText>
            </w:r>
            <w:r w:rsidDel="007456F3">
              <w:rPr>
                <w:webHidden/>
              </w:rPr>
              <w:tab/>
              <w:delText>48</w:delText>
            </w:r>
          </w:del>
        </w:p>
        <w:p w14:paraId="4C881C8C" w14:textId="7B3621A3" w:rsidR="00014A99" w:rsidDel="007456F3" w:rsidRDefault="00014A99">
          <w:pPr>
            <w:pStyle w:val="TOC2"/>
            <w:rPr>
              <w:del w:id="903" w:author="Reales, Jorge" w:date="2016-09-30T15:41:00Z"/>
              <w:rFonts w:asciiTheme="minorHAnsi" w:eastAsiaTheme="minorEastAsia" w:hAnsiTheme="minorHAnsi"/>
              <w:sz w:val="22"/>
              <w:lang w:val="fr-CH" w:eastAsia="fr-CH"/>
            </w:rPr>
          </w:pPr>
          <w:del w:id="904" w:author="Reales, Jorge" w:date="2016-09-30T15:41:00Z">
            <w:r w:rsidRPr="007456F3" w:rsidDel="007456F3">
              <w:rPr>
                <w:rPrChange w:id="905" w:author="Reales, Jorge" w:date="2016-09-30T15:41:00Z">
                  <w:rPr>
                    <w:rStyle w:val="Hyperlink"/>
                  </w:rPr>
                </w:rPrChange>
              </w:rPr>
              <w:delText>12.1.</w:delText>
            </w:r>
            <w:r w:rsidDel="007456F3">
              <w:rPr>
                <w:rFonts w:asciiTheme="minorHAnsi" w:eastAsiaTheme="minorEastAsia" w:hAnsiTheme="minorHAnsi"/>
                <w:sz w:val="22"/>
                <w:lang w:val="fr-CH" w:eastAsia="fr-CH"/>
              </w:rPr>
              <w:tab/>
            </w:r>
            <w:r w:rsidRPr="007456F3" w:rsidDel="007456F3">
              <w:rPr>
                <w:rPrChange w:id="906" w:author="Reales, Jorge" w:date="2016-09-30T15:41:00Z">
                  <w:rPr>
                    <w:rStyle w:val="Hyperlink"/>
                  </w:rPr>
                </w:rPrChange>
              </w:rPr>
              <w:delText>User news settings modal</w:delText>
            </w:r>
            <w:r w:rsidDel="007456F3">
              <w:rPr>
                <w:webHidden/>
              </w:rPr>
              <w:tab/>
              <w:delText>48</w:delText>
            </w:r>
          </w:del>
        </w:p>
        <w:p w14:paraId="1CBC0678" w14:textId="1E7DFA5F" w:rsidR="00014A99" w:rsidDel="007456F3" w:rsidRDefault="00014A99">
          <w:pPr>
            <w:pStyle w:val="TOC2"/>
            <w:rPr>
              <w:del w:id="907" w:author="Reales, Jorge" w:date="2016-09-30T15:41:00Z"/>
              <w:rFonts w:asciiTheme="minorHAnsi" w:eastAsiaTheme="minorEastAsia" w:hAnsiTheme="minorHAnsi"/>
              <w:sz w:val="22"/>
              <w:lang w:val="fr-CH" w:eastAsia="fr-CH"/>
            </w:rPr>
          </w:pPr>
          <w:del w:id="908" w:author="Reales, Jorge" w:date="2016-09-30T15:41:00Z">
            <w:r w:rsidRPr="007456F3" w:rsidDel="007456F3">
              <w:rPr>
                <w:rPrChange w:id="909" w:author="Reales, Jorge" w:date="2016-09-30T15:41:00Z">
                  <w:rPr>
                    <w:rStyle w:val="Hyperlink"/>
                  </w:rPr>
                </w:rPrChange>
              </w:rPr>
              <w:delText>12.2.</w:delText>
            </w:r>
            <w:r w:rsidDel="007456F3">
              <w:rPr>
                <w:rFonts w:asciiTheme="minorHAnsi" w:eastAsiaTheme="minorEastAsia" w:hAnsiTheme="minorHAnsi"/>
                <w:sz w:val="22"/>
                <w:lang w:val="fr-CH" w:eastAsia="fr-CH"/>
              </w:rPr>
              <w:tab/>
            </w:r>
            <w:r w:rsidRPr="007456F3" w:rsidDel="007456F3">
              <w:rPr>
                <w:rPrChange w:id="910" w:author="Reales, Jorge" w:date="2016-09-30T15:41:00Z">
                  <w:rPr>
                    <w:rStyle w:val="Hyperlink"/>
                  </w:rPr>
                </w:rPrChange>
              </w:rPr>
              <w:delText>User settings Profile</w:delText>
            </w:r>
            <w:r w:rsidDel="007456F3">
              <w:rPr>
                <w:webHidden/>
              </w:rPr>
              <w:tab/>
              <w:delText>50</w:delText>
            </w:r>
          </w:del>
        </w:p>
        <w:p w14:paraId="7450FABD" w14:textId="1DA48B0A" w:rsidR="00014A99" w:rsidDel="007456F3" w:rsidRDefault="00014A99">
          <w:pPr>
            <w:pStyle w:val="TOC2"/>
            <w:rPr>
              <w:del w:id="911" w:author="Reales, Jorge" w:date="2016-09-30T15:41:00Z"/>
              <w:rFonts w:asciiTheme="minorHAnsi" w:eastAsiaTheme="minorEastAsia" w:hAnsiTheme="minorHAnsi"/>
              <w:sz w:val="22"/>
              <w:lang w:val="fr-CH" w:eastAsia="fr-CH"/>
            </w:rPr>
          </w:pPr>
          <w:del w:id="912" w:author="Reales, Jorge" w:date="2016-09-30T15:41:00Z">
            <w:r w:rsidRPr="007456F3" w:rsidDel="007456F3">
              <w:rPr>
                <w:rPrChange w:id="913" w:author="Reales, Jorge" w:date="2016-09-30T15:41:00Z">
                  <w:rPr>
                    <w:rStyle w:val="Hyperlink"/>
                  </w:rPr>
                </w:rPrChange>
              </w:rPr>
              <w:delText>12.3.</w:delText>
            </w:r>
            <w:r w:rsidDel="007456F3">
              <w:rPr>
                <w:rFonts w:asciiTheme="minorHAnsi" w:eastAsiaTheme="minorEastAsia" w:hAnsiTheme="minorHAnsi"/>
                <w:sz w:val="22"/>
                <w:lang w:val="fr-CH" w:eastAsia="fr-CH"/>
              </w:rPr>
              <w:tab/>
            </w:r>
            <w:r w:rsidRPr="007456F3" w:rsidDel="007456F3">
              <w:rPr>
                <w:rPrChange w:id="914" w:author="Reales, Jorge" w:date="2016-09-30T15:41:00Z">
                  <w:rPr>
                    <w:rStyle w:val="Hyperlink"/>
                  </w:rPr>
                </w:rPrChange>
              </w:rPr>
              <w:delText>User settings Expertise</w:delText>
            </w:r>
            <w:r w:rsidDel="007456F3">
              <w:rPr>
                <w:webHidden/>
              </w:rPr>
              <w:tab/>
              <w:delText>50</w:delText>
            </w:r>
          </w:del>
        </w:p>
        <w:p w14:paraId="61B019FF" w14:textId="0470A9DC" w:rsidR="00014A99" w:rsidDel="007456F3" w:rsidRDefault="00014A99">
          <w:pPr>
            <w:pStyle w:val="TOC2"/>
            <w:rPr>
              <w:del w:id="915" w:author="Reales, Jorge" w:date="2016-09-30T15:41:00Z"/>
              <w:rFonts w:asciiTheme="minorHAnsi" w:eastAsiaTheme="minorEastAsia" w:hAnsiTheme="minorHAnsi"/>
              <w:sz w:val="22"/>
              <w:lang w:val="fr-CH" w:eastAsia="fr-CH"/>
            </w:rPr>
          </w:pPr>
          <w:del w:id="916" w:author="Reales, Jorge" w:date="2016-09-30T15:41:00Z">
            <w:r w:rsidRPr="007456F3" w:rsidDel="007456F3">
              <w:rPr>
                <w:rPrChange w:id="917" w:author="Reales, Jorge" w:date="2016-09-30T15:41:00Z">
                  <w:rPr>
                    <w:rStyle w:val="Hyperlink"/>
                  </w:rPr>
                </w:rPrChange>
              </w:rPr>
              <w:delText>12.4.</w:delText>
            </w:r>
            <w:r w:rsidDel="007456F3">
              <w:rPr>
                <w:rFonts w:asciiTheme="minorHAnsi" w:eastAsiaTheme="minorEastAsia" w:hAnsiTheme="minorHAnsi"/>
                <w:sz w:val="22"/>
                <w:lang w:val="fr-CH" w:eastAsia="fr-CH"/>
              </w:rPr>
              <w:tab/>
            </w:r>
            <w:r w:rsidRPr="007456F3" w:rsidDel="007456F3">
              <w:rPr>
                <w:rPrChange w:id="918" w:author="Reales, Jorge" w:date="2016-09-30T15:41:00Z">
                  <w:rPr>
                    <w:rStyle w:val="Hyperlink"/>
                  </w:rPr>
                </w:rPrChange>
              </w:rPr>
              <w:delText>User settings News</w:delText>
            </w:r>
            <w:r w:rsidDel="007456F3">
              <w:rPr>
                <w:webHidden/>
              </w:rPr>
              <w:tab/>
              <w:delText>51</w:delText>
            </w:r>
          </w:del>
        </w:p>
        <w:p w14:paraId="3BE236DC" w14:textId="0AFE4776" w:rsidR="00014A99" w:rsidDel="007456F3" w:rsidRDefault="00014A99">
          <w:pPr>
            <w:pStyle w:val="TOC2"/>
            <w:rPr>
              <w:del w:id="919" w:author="Reales, Jorge" w:date="2016-09-30T15:41:00Z"/>
              <w:rFonts w:asciiTheme="minorHAnsi" w:eastAsiaTheme="minorEastAsia" w:hAnsiTheme="minorHAnsi"/>
              <w:sz w:val="22"/>
              <w:lang w:val="fr-CH" w:eastAsia="fr-CH"/>
            </w:rPr>
          </w:pPr>
          <w:del w:id="920" w:author="Reales, Jorge" w:date="2016-09-30T15:41:00Z">
            <w:r w:rsidRPr="007456F3" w:rsidDel="007456F3">
              <w:rPr>
                <w:rPrChange w:id="921" w:author="Reales, Jorge" w:date="2016-09-30T15:41:00Z">
                  <w:rPr>
                    <w:rStyle w:val="Hyperlink"/>
                  </w:rPr>
                </w:rPrChange>
              </w:rPr>
              <w:delText>12.5.</w:delText>
            </w:r>
            <w:r w:rsidDel="007456F3">
              <w:rPr>
                <w:rFonts w:asciiTheme="minorHAnsi" w:eastAsiaTheme="minorEastAsia" w:hAnsiTheme="minorHAnsi"/>
                <w:sz w:val="22"/>
                <w:lang w:val="fr-CH" w:eastAsia="fr-CH"/>
              </w:rPr>
              <w:tab/>
            </w:r>
            <w:r w:rsidRPr="007456F3" w:rsidDel="007456F3">
              <w:rPr>
                <w:rPrChange w:id="922" w:author="Reales, Jorge" w:date="2016-09-30T15:41:00Z">
                  <w:rPr>
                    <w:rStyle w:val="Hyperlink"/>
                  </w:rPr>
                </w:rPrChange>
              </w:rPr>
              <w:delText>User settings Notifications</w:delText>
            </w:r>
            <w:r w:rsidDel="007456F3">
              <w:rPr>
                <w:webHidden/>
              </w:rPr>
              <w:tab/>
              <w:delText>52</w:delText>
            </w:r>
          </w:del>
        </w:p>
        <w:p w14:paraId="705F6CFC" w14:textId="29E69E63" w:rsidR="00014A99" w:rsidDel="007456F3" w:rsidRDefault="00014A99">
          <w:pPr>
            <w:pStyle w:val="TOC2"/>
            <w:rPr>
              <w:del w:id="923" w:author="Reales, Jorge" w:date="2016-09-30T15:41:00Z"/>
              <w:rFonts w:asciiTheme="minorHAnsi" w:eastAsiaTheme="minorEastAsia" w:hAnsiTheme="minorHAnsi"/>
              <w:sz w:val="22"/>
              <w:lang w:val="fr-CH" w:eastAsia="fr-CH"/>
            </w:rPr>
          </w:pPr>
          <w:del w:id="924" w:author="Reales, Jorge" w:date="2016-09-30T15:41:00Z">
            <w:r w:rsidRPr="007456F3" w:rsidDel="007456F3">
              <w:rPr>
                <w:rPrChange w:id="925" w:author="Reales, Jorge" w:date="2016-09-30T15:41:00Z">
                  <w:rPr>
                    <w:rStyle w:val="Hyperlink"/>
                  </w:rPr>
                </w:rPrChange>
              </w:rPr>
              <w:delText>12.6.</w:delText>
            </w:r>
            <w:r w:rsidDel="007456F3">
              <w:rPr>
                <w:rFonts w:asciiTheme="minorHAnsi" w:eastAsiaTheme="minorEastAsia" w:hAnsiTheme="minorHAnsi"/>
                <w:sz w:val="22"/>
                <w:lang w:val="fr-CH" w:eastAsia="fr-CH"/>
              </w:rPr>
              <w:tab/>
            </w:r>
            <w:r w:rsidRPr="007456F3" w:rsidDel="007456F3">
              <w:rPr>
                <w:rPrChange w:id="926" w:author="Reales, Jorge" w:date="2016-09-30T15:41:00Z">
                  <w:rPr>
                    <w:rStyle w:val="Hyperlink"/>
                  </w:rPr>
                </w:rPrChange>
              </w:rPr>
              <w:delText>User settings Colleagues</w:delText>
            </w:r>
            <w:r w:rsidDel="007456F3">
              <w:rPr>
                <w:webHidden/>
              </w:rPr>
              <w:tab/>
              <w:delText>53</w:delText>
            </w:r>
          </w:del>
        </w:p>
        <w:p w14:paraId="17E5024D" w14:textId="138D5A33" w:rsidR="00014A99" w:rsidDel="007456F3" w:rsidRDefault="00014A99">
          <w:pPr>
            <w:pStyle w:val="TOC1"/>
            <w:rPr>
              <w:del w:id="927" w:author="Reales, Jorge" w:date="2016-09-30T15:41:00Z"/>
              <w:rFonts w:eastAsiaTheme="minorEastAsia" w:cstheme="minorBidi"/>
              <w:b w:val="0"/>
              <w:sz w:val="22"/>
              <w:lang w:val="fr-CH" w:eastAsia="fr-CH"/>
            </w:rPr>
          </w:pPr>
          <w:del w:id="928" w:author="Reales, Jorge" w:date="2016-09-30T15:41:00Z">
            <w:r w:rsidRPr="007456F3" w:rsidDel="007456F3">
              <w:rPr>
                <w:rPrChange w:id="929" w:author="Reales, Jorge" w:date="2016-09-30T15:41:00Z">
                  <w:rPr>
                    <w:rStyle w:val="Hyperlink"/>
                    <w:rFonts w:asciiTheme="majorHAnsi" w:hAnsiTheme="majorHAnsi"/>
                  </w:rPr>
                </w:rPrChange>
              </w:rPr>
              <w:delText>13.</w:delText>
            </w:r>
            <w:r w:rsidDel="007456F3">
              <w:rPr>
                <w:rFonts w:eastAsiaTheme="minorEastAsia" w:cstheme="minorBidi"/>
                <w:b w:val="0"/>
                <w:sz w:val="22"/>
                <w:lang w:val="fr-CH" w:eastAsia="fr-CH"/>
              </w:rPr>
              <w:tab/>
            </w:r>
            <w:r w:rsidRPr="007456F3" w:rsidDel="007456F3">
              <w:rPr>
                <w:rPrChange w:id="930" w:author="Reales, Jorge" w:date="2016-09-30T15:41:00Z">
                  <w:rPr>
                    <w:rStyle w:val="Hyperlink"/>
                  </w:rPr>
                </w:rPrChange>
              </w:rPr>
              <w:delText>Onboarding page components</w:delText>
            </w:r>
            <w:r w:rsidDel="007456F3">
              <w:rPr>
                <w:webHidden/>
              </w:rPr>
              <w:tab/>
              <w:delText>54</w:delText>
            </w:r>
          </w:del>
        </w:p>
        <w:p w14:paraId="4795F619" w14:textId="41512551" w:rsidR="00014A99" w:rsidDel="007456F3" w:rsidRDefault="00014A99">
          <w:pPr>
            <w:pStyle w:val="TOC2"/>
            <w:rPr>
              <w:del w:id="931" w:author="Reales, Jorge" w:date="2016-09-30T15:41:00Z"/>
              <w:rFonts w:asciiTheme="minorHAnsi" w:eastAsiaTheme="minorEastAsia" w:hAnsiTheme="minorHAnsi"/>
              <w:sz w:val="22"/>
              <w:lang w:val="fr-CH" w:eastAsia="fr-CH"/>
            </w:rPr>
          </w:pPr>
          <w:del w:id="932" w:author="Reales, Jorge" w:date="2016-09-30T15:41:00Z">
            <w:r w:rsidRPr="007456F3" w:rsidDel="007456F3">
              <w:rPr>
                <w:rPrChange w:id="933" w:author="Reales, Jorge" w:date="2016-09-30T15:41:00Z">
                  <w:rPr>
                    <w:rStyle w:val="Hyperlink"/>
                  </w:rPr>
                </w:rPrChange>
              </w:rPr>
              <w:delText>13.1.</w:delText>
            </w:r>
            <w:r w:rsidDel="007456F3">
              <w:rPr>
                <w:rFonts w:asciiTheme="minorHAnsi" w:eastAsiaTheme="minorEastAsia" w:hAnsiTheme="minorHAnsi"/>
                <w:sz w:val="22"/>
                <w:lang w:val="fr-CH" w:eastAsia="fr-CH"/>
              </w:rPr>
              <w:tab/>
            </w:r>
            <w:r w:rsidRPr="007456F3" w:rsidDel="007456F3">
              <w:rPr>
                <w:rPrChange w:id="934" w:author="Reales, Jorge" w:date="2016-09-30T15:41:00Z">
                  <w:rPr>
                    <w:rStyle w:val="Hyperlink"/>
                  </w:rPr>
                </w:rPrChange>
              </w:rPr>
              <w:delText>Login page</w:delText>
            </w:r>
            <w:r w:rsidDel="007456F3">
              <w:rPr>
                <w:webHidden/>
              </w:rPr>
              <w:tab/>
              <w:delText>54</w:delText>
            </w:r>
          </w:del>
        </w:p>
        <w:p w14:paraId="5F0F0AC7" w14:textId="210F47A9" w:rsidR="00014A99" w:rsidDel="007456F3" w:rsidRDefault="00014A99">
          <w:pPr>
            <w:pStyle w:val="TOC2"/>
            <w:rPr>
              <w:del w:id="935" w:author="Reales, Jorge" w:date="2016-09-30T15:41:00Z"/>
              <w:rFonts w:asciiTheme="minorHAnsi" w:eastAsiaTheme="minorEastAsia" w:hAnsiTheme="minorHAnsi"/>
              <w:sz w:val="22"/>
              <w:lang w:val="fr-CH" w:eastAsia="fr-CH"/>
            </w:rPr>
          </w:pPr>
          <w:del w:id="936" w:author="Reales, Jorge" w:date="2016-09-30T15:41:00Z">
            <w:r w:rsidRPr="007456F3" w:rsidDel="007456F3">
              <w:rPr>
                <w:rPrChange w:id="937" w:author="Reales, Jorge" w:date="2016-09-30T15:41:00Z">
                  <w:rPr>
                    <w:rStyle w:val="Hyperlink"/>
                  </w:rPr>
                </w:rPrChange>
              </w:rPr>
              <w:delText>13.2.</w:delText>
            </w:r>
            <w:r w:rsidDel="007456F3">
              <w:rPr>
                <w:rFonts w:asciiTheme="minorHAnsi" w:eastAsiaTheme="minorEastAsia" w:hAnsiTheme="minorHAnsi"/>
                <w:sz w:val="22"/>
                <w:lang w:val="fr-CH" w:eastAsia="fr-CH"/>
              </w:rPr>
              <w:tab/>
            </w:r>
            <w:r w:rsidRPr="007456F3" w:rsidDel="007456F3">
              <w:rPr>
                <w:rPrChange w:id="938" w:author="Reales, Jorge" w:date="2016-09-30T15:41:00Z">
                  <w:rPr>
                    <w:rStyle w:val="Hyperlink"/>
                  </w:rPr>
                </w:rPrChange>
              </w:rPr>
              <w:delText>Onboarding page</w:delText>
            </w:r>
            <w:r w:rsidDel="007456F3">
              <w:rPr>
                <w:webHidden/>
              </w:rPr>
              <w:tab/>
              <w:delText>54</w:delText>
            </w:r>
          </w:del>
        </w:p>
        <w:p w14:paraId="5F1D4B22" w14:textId="78D478A9" w:rsidR="00014A99" w:rsidDel="007456F3" w:rsidRDefault="00014A99">
          <w:pPr>
            <w:pStyle w:val="TOC1"/>
            <w:rPr>
              <w:del w:id="939" w:author="Reales, Jorge" w:date="2016-09-30T15:41:00Z"/>
              <w:rFonts w:eastAsiaTheme="minorEastAsia" w:cstheme="minorBidi"/>
              <w:b w:val="0"/>
              <w:sz w:val="22"/>
              <w:lang w:val="fr-CH" w:eastAsia="fr-CH"/>
            </w:rPr>
          </w:pPr>
          <w:del w:id="940" w:author="Reales, Jorge" w:date="2016-09-30T15:41:00Z">
            <w:r w:rsidRPr="007456F3" w:rsidDel="007456F3">
              <w:rPr>
                <w:rPrChange w:id="941" w:author="Reales, Jorge" w:date="2016-09-30T15:41:00Z">
                  <w:rPr>
                    <w:rStyle w:val="Hyperlink"/>
                    <w:rFonts w:asciiTheme="majorHAnsi" w:hAnsiTheme="majorHAnsi"/>
                  </w:rPr>
                </w:rPrChange>
              </w:rPr>
              <w:delText>14.</w:delText>
            </w:r>
            <w:r w:rsidDel="007456F3">
              <w:rPr>
                <w:rFonts w:eastAsiaTheme="minorEastAsia" w:cstheme="minorBidi"/>
                <w:b w:val="0"/>
                <w:sz w:val="22"/>
                <w:lang w:val="fr-CH" w:eastAsia="fr-CH"/>
              </w:rPr>
              <w:tab/>
            </w:r>
            <w:r w:rsidRPr="007456F3" w:rsidDel="007456F3">
              <w:rPr>
                <w:rPrChange w:id="942" w:author="Reales, Jorge" w:date="2016-09-30T15:41:00Z">
                  <w:rPr>
                    <w:rStyle w:val="Hyperlink"/>
                  </w:rPr>
                </w:rPrChange>
              </w:rPr>
              <w:delText xml:space="preserve">Resources page components </w:delText>
            </w:r>
            <w:r w:rsidRPr="007456F3" w:rsidDel="007456F3">
              <w:rPr>
                <w:highlight w:val="yellow"/>
                <w:rPrChange w:id="943" w:author="Reales, Jorge" w:date="2016-09-30T15:41:00Z">
                  <w:rPr>
                    <w:rStyle w:val="Hyperlink"/>
                    <w:highlight w:val="yellow"/>
                  </w:rPr>
                </w:rPrChange>
              </w:rPr>
              <w:delText>(new)</w:delText>
            </w:r>
            <w:r w:rsidDel="007456F3">
              <w:rPr>
                <w:webHidden/>
              </w:rPr>
              <w:tab/>
              <w:delText>57</w:delText>
            </w:r>
          </w:del>
        </w:p>
        <w:p w14:paraId="01D84533" w14:textId="762177B6" w:rsidR="00014A99" w:rsidDel="007456F3" w:rsidRDefault="00014A99">
          <w:pPr>
            <w:pStyle w:val="TOC2"/>
            <w:rPr>
              <w:del w:id="944" w:author="Reales, Jorge" w:date="2016-09-30T15:41:00Z"/>
              <w:rFonts w:asciiTheme="minorHAnsi" w:eastAsiaTheme="minorEastAsia" w:hAnsiTheme="minorHAnsi"/>
              <w:sz w:val="22"/>
              <w:lang w:val="fr-CH" w:eastAsia="fr-CH"/>
            </w:rPr>
          </w:pPr>
          <w:del w:id="945" w:author="Reales, Jorge" w:date="2016-09-30T15:41:00Z">
            <w:r w:rsidRPr="007456F3" w:rsidDel="007456F3">
              <w:rPr>
                <w:rPrChange w:id="946" w:author="Reales, Jorge" w:date="2016-09-30T15:41:00Z">
                  <w:rPr>
                    <w:rStyle w:val="Hyperlink"/>
                  </w:rPr>
                </w:rPrChange>
              </w:rPr>
              <w:delText>14.1.</w:delText>
            </w:r>
            <w:r w:rsidDel="007456F3">
              <w:rPr>
                <w:rFonts w:asciiTheme="minorHAnsi" w:eastAsiaTheme="minorEastAsia" w:hAnsiTheme="minorHAnsi"/>
                <w:sz w:val="22"/>
                <w:lang w:val="fr-CH" w:eastAsia="fr-CH"/>
              </w:rPr>
              <w:tab/>
            </w:r>
            <w:r w:rsidRPr="007456F3" w:rsidDel="007456F3">
              <w:rPr>
                <w:rPrChange w:id="947" w:author="Reales, Jorge" w:date="2016-09-30T15:41:00Z">
                  <w:rPr>
                    <w:rStyle w:val="Hyperlink"/>
                  </w:rPr>
                </w:rPrChange>
              </w:rPr>
              <w:delText>General</w:delText>
            </w:r>
            <w:r w:rsidDel="007456F3">
              <w:rPr>
                <w:webHidden/>
              </w:rPr>
              <w:tab/>
              <w:delText>57</w:delText>
            </w:r>
          </w:del>
        </w:p>
        <w:p w14:paraId="60E373F1" w14:textId="598F5532" w:rsidR="00014A99" w:rsidDel="007456F3" w:rsidRDefault="00014A99">
          <w:pPr>
            <w:pStyle w:val="TOC2"/>
            <w:rPr>
              <w:del w:id="948" w:author="Reales, Jorge" w:date="2016-09-30T15:41:00Z"/>
              <w:rFonts w:asciiTheme="minorHAnsi" w:eastAsiaTheme="minorEastAsia" w:hAnsiTheme="minorHAnsi"/>
              <w:sz w:val="22"/>
              <w:lang w:val="fr-CH" w:eastAsia="fr-CH"/>
            </w:rPr>
          </w:pPr>
          <w:del w:id="949" w:author="Reales, Jorge" w:date="2016-09-30T15:41:00Z">
            <w:r w:rsidRPr="007456F3" w:rsidDel="007456F3">
              <w:rPr>
                <w:rPrChange w:id="950" w:author="Reales, Jorge" w:date="2016-09-30T15:41:00Z">
                  <w:rPr>
                    <w:rStyle w:val="Hyperlink"/>
                  </w:rPr>
                </w:rPrChange>
              </w:rPr>
              <w:delText>14.2.</w:delText>
            </w:r>
            <w:r w:rsidDel="007456F3">
              <w:rPr>
                <w:rFonts w:asciiTheme="minorHAnsi" w:eastAsiaTheme="minorEastAsia" w:hAnsiTheme="minorHAnsi"/>
                <w:sz w:val="22"/>
                <w:lang w:val="fr-CH" w:eastAsia="fr-CH"/>
              </w:rPr>
              <w:tab/>
            </w:r>
            <w:r w:rsidRPr="007456F3" w:rsidDel="007456F3">
              <w:rPr>
                <w:rPrChange w:id="951" w:author="Reales, Jorge" w:date="2016-09-30T15:41:00Z">
                  <w:rPr>
                    <w:rStyle w:val="Hyperlink"/>
                  </w:rPr>
                </w:rPrChange>
              </w:rPr>
              <w:delText>My favorites</w:delText>
            </w:r>
            <w:r w:rsidDel="007456F3">
              <w:rPr>
                <w:webHidden/>
              </w:rPr>
              <w:tab/>
              <w:delText>59</w:delText>
            </w:r>
          </w:del>
        </w:p>
        <w:p w14:paraId="10E3CA29" w14:textId="09A0E63B" w:rsidR="00014A99" w:rsidDel="007456F3" w:rsidRDefault="00014A99">
          <w:pPr>
            <w:pStyle w:val="TOC2"/>
            <w:rPr>
              <w:del w:id="952" w:author="Reales, Jorge" w:date="2016-09-30T15:41:00Z"/>
              <w:rFonts w:asciiTheme="minorHAnsi" w:eastAsiaTheme="minorEastAsia" w:hAnsiTheme="minorHAnsi"/>
              <w:sz w:val="22"/>
              <w:lang w:val="fr-CH" w:eastAsia="fr-CH"/>
            </w:rPr>
          </w:pPr>
          <w:del w:id="953" w:author="Reales, Jorge" w:date="2016-09-30T15:41:00Z">
            <w:r w:rsidRPr="007456F3" w:rsidDel="007456F3">
              <w:rPr>
                <w:rPrChange w:id="954" w:author="Reales, Jorge" w:date="2016-09-30T15:41:00Z">
                  <w:rPr>
                    <w:rStyle w:val="Hyperlink"/>
                  </w:rPr>
                </w:rPrChange>
              </w:rPr>
              <w:delText>14.3.</w:delText>
            </w:r>
            <w:r w:rsidDel="007456F3">
              <w:rPr>
                <w:rFonts w:asciiTheme="minorHAnsi" w:eastAsiaTheme="minorEastAsia" w:hAnsiTheme="minorHAnsi"/>
                <w:sz w:val="22"/>
                <w:lang w:val="fr-CH" w:eastAsia="fr-CH"/>
              </w:rPr>
              <w:tab/>
            </w:r>
            <w:r w:rsidRPr="007456F3" w:rsidDel="007456F3">
              <w:rPr>
                <w:rPrChange w:id="955" w:author="Reales, Jorge" w:date="2016-09-30T15:41:00Z">
                  <w:rPr>
                    <w:rStyle w:val="Hyperlink"/>
                  </w:rPr>
                </w:rPrChange>
              </w:rPr>
              <w:delText>Recommended</w:delText>
            </w:r>
            <w:r w:rsidDel="007456F3">
              <w:rPr>
                <w:webHidden/>
              </w:rPr>
              <w:tab/>
              <w:delText>60</w:delText>
            </w:r>
          </w:del>
        </w:p>
        <w:p w14:paraId="0DCF36B4" w14:textId="58927D4A" w:rsidR="00014A99" w:rsidDel="007456F3" w:rsidRDefault="00014A99">
          <w:pPr>
            <w:pStyle w:val="TOC2"/>
            <w:rPr>
              <w:del w:id="956" w:author="Reales, Jorge" w:date="2016-09-30T15:41:00Z"/>
              <w:rFonts w:asciiTheme="minorHAnsi" w:eastAsiaTheme="minorEastAsia" w:hAnsiTheme="minorHAnsi"/>
              <w:sz w:val="22"/>
              <w:lang w:val="fr-CH" w:eastAsia="fr-CH"/>
            </w:rPr>
          </w:pPr>
          <w:del w:id="957" w:author="Reales, Jorge" w:date="2016-09-30T15:41:00Z">
            <w:r w:rsidRPr="007456F3" w:rsidDel="007456F3">
              <w:rPr>
                <w:rPrChange w:id="958" w:author="Reales, Jorge" w:date="2016-09-30T15:41:00Z">
                  <w:rPr>
                    <w:rStyle w:val="Hyperlink"/>
                  </w:rPr>
                </w:rPrChange>
              </w:rPr>
              <w:delText>14.4.</w:delText>
            </w:r>
            <w:r w:rsidDel="007456F3">
              <w:rPr>
                <w:rFonts w:asciiTheme="minorHAnsi" w:eastAsiaTheme="minorEastAsia" w:hAnsiTheme="minorHAnsi"/>
                <w:sz w:val="22"/>
                <w:lang w:val="fr-CH" w:eastAsia="fr-CH"/>
              </w:rPr>
              <w:tab/>
            </w:r>
            <w:r w:rsidRPr="007456F3" w:rsidDel="007456F3">
              <w:rPr>
                <w:rPrChange w:id="959" w:author="Reales, Jorge" w:date="2016-09-30T15:41:00Z">
                  <w:rPr>
                    <w:rStyle w:val="Hyperlink"/>
                  </w:rPr>
                </w:rPrChange>
              </w:rPr>
              <w:delText>List view</w:delText>
            </w:r>
            <w:r w:rsidDel="007456F3">
              <w:rPr>
                <w:webHidden/>
              </w:rPr>
              <w:tab/>
              <w:delText>60</w:delText>
            </w:r>
          </w:del>
        </w:p>
        <w:p w14:paraId="61724685" w14:textId="09E1C97D" w:rsidR="00014A99" w:rsidDel="007456F3" w:rsidRDefault="00014A99">
          <w:pPr>
            <w:pStyle w:val="TOC2"/>
            <w:rPr>
              <w:del w:id="960" w:author="Reales, Jorge" w:date="2016-09-30T15:41:00Z"/>
              <w:rFonts w:asciiTheme="minorHAnsi" w:eastAsiaTheme="minorEastAsia" w:hAnsiTheme="minorHAnsi"/>
              <w:sz w:val="22"/>
              <w:lang w:val="fr-CH" w:eastAsia="fr-CH"/>
            </w:rPr>
          </w:pPr>
          <w:del w:id="961" w:author="Reales, Jorge" w:date="2016-09-30T15:41:00Z">
            <w:r w:rsidRPr="007456F3" w:rsidDel="007456F3">
              <w:rPr>
                <w:rPrChange w:id="962" w:author="Reales, Jorge" w:date="2016-09-30T15:41:00Z">
                  <w:rPr>
                    <w:rStyle w:val="Hyperlink"/>
                  </w:rPr>
                </w:rPrChange>
              </w:rPr>
              <w:delText>14.5.</w:delText>
            </w:r>
            <w:r w:rsidDel="007456F3">
              <w:rPr>
                <w:rFonts w:asciiTheme="minorHAnsi" w:eastAsiaTheme="minorEastAsia" w:hAnsiTheme="minorHAnsi"/>
                <w:sz w:val="22"/>
                <w:lang w:val="fr-CH" w:eastAsia="fr-CH"/>
              </w:rPr>
              <w:tab/>
            </w:r>
            <w:r w:rsidRPr="007456F3" w:rsidDel="007456F3">
              <w:rPr>
                <w:rPrChange w:id="963" w:author="Reales, Jorge" w:date="2016-09-30T15:41:00Z">
                  <w:rPr>
                    <w:rStyle w:val="Hyperlink"/>
                  </w:rPr>
                </w:rPrChange>
              </w:rPr>
              <w:delText>Glossary</w:delText>
            </w:r>
            <w:r w:rsidDel="007456F3">
              <w:rPr>
                <w:webHidden/>
              </w:rPr>
              <w:tab/>
              <w:delText>63</w:delText>
            </w:r>
          </w:del>
        </w:p>
        <w:p w14:paraId="78083FD1" w14:textId="11C165A7" w:rsidR="00014A99" w:rsidDel="007456F3" w:rsidRDefault="00014A99">
          <w:pPr>
            <w:pStyle w:val="TOC2"/>
            <w:rPr>
              <w:del w:id="964" w:author="Reales, Jorge" w:date="2016-09-30T15:41:00Z"/>
              <w:rFonts w:asciiTheme="minorHAnsi" w:eastAsiaTheme="minorEastAsia" w:hAnsiTheme="minorHAnsi"/>
              <w:sz w:val="22"/>
              <w:lang w:val="fr-CH" w:eastAsia="fr-CH"/>
            </w:rPr>
          </w:pPr>
          <w:del w:id="965" w:author="Reales, Jorge" w:date="2016-09-30T15:41:00Z">
            <w:r w:rsidRPr="007456F3" w:rsidDel="007456F3">
              <w:rPr>
                <w:rPrChange w:id="966" w:author="Reales, Jorge" w:date="2016-09-30T15:41:00Z">
                  <w:rPr>
                    <w:rStyle w:val="Hyperlink"/>
                  </w:rPr>
                </w:rPrChange>
              </w:rPr>
              <w:delText>14.6.</w:delText>
            </w:r>
            <w:r w:rsidDel="007456F3">
              <w:rPr>
                <w:rFonts w:asciiTheme="minorHAnsi" w:eastAsiaTheme="minorEastAsia" w:hAnsiTheme="minorHAnsi"/>
                <w:sz w:val="22"/>
                <w:lang w:val="fr-CH" w:eastAsia="fr-CH"/>
              </w:rPr>
              <w:tab/>
            </w:r>
            <w:r w:rsidRPr="007456F3" w:rsidDel="007456F3">
              <w:rPr>
                <w:rPrChange w:id="967" w:author="Reales, Jorge" w:date="2016-09-30T15:41:00Z">
                  <w:rPr>
                    <w:rStyle w:val="Hyperlink"/>
                  </w:rPr>
                </w:rPrChange>
              </w:rPr>
              <w:delText xml:space="preserve">Document page components </w:delText>
            </w:r>
            <w:r w:rsidRPr="007456F3" w:rsidDel="007456F3">
              <w:rPr>
                <w:highlight w:val="yellow"/>
                <w:rPrChange w:id="968" w:author="Reales, Jorge" w:date="2016-09-30T15:41:00Z">
                  <w:rPr>
                    <w:rStyle w:val="Hyperlink"/>
                    <w:highlight w:val="yellow"/>
                  </w:rPr>
                </w:rPrChange>
              </w:rPr>
              <w:delText>(new)</w:delText>
            </w:r>
            <w:r w:rsidDel="007456F3">
              <w:rPr>
                <w:webHidden/>
              </w:rPr>
              <w:tab/>
              <w:delText>63</w:delText>
            </w:r>
          </w:del>
        </w:p>
        <w:p w14:paraId="6F853D84" w14:textId="1F28323F" w:rsidR="00014A99" w:rsidDel="007456F3" w:rsidRDefault="00014A99">
          <w:pPr>
            <w:pStyle w:val="TOC3"/>
            <w:rPr>
              <w:del w:id="969" w:author="Reales, Jorge" w:date="2016-09-30T15:41:00Z"/>
              <w:rFonts w:asciiTheme="minorHAnsi" w:eastAsiaTheme="minorEastAsia" w:hAnsiTheme="minorHAnsi"/>
              <w:sz w:val="22"/>
              <w:lang w:val="fr-CH" w:eastAsia="fr-CH"/>
            </w:rPr>
          </w:pPr>
          <w:del w:id="970" w:author="Reales, Jorge" w:date="2016-09-30T15:41:00Z">
            <w:r w:rsidRPr="007456F3" w:rsidDel="007456F3">
              <w:rPr>
                <w:rPrChange w:id="971" w:author="Reales, Jorge" w:date="2016-09-30T15:41:00Z">
                  <w:rPr>
                    <w:rStyle w:val="Hyperlink"/>
                  </w:rPr>
                </w:rPrChange>
              </w:rPr>
              <w:delText>14.6.1.</w:delText>
            </w:r>
            <w:r w:rsidDel="007456F3">
              <w:rPr>
                <w:rFonts w:asciiTheme="minorHAnsi" w:eastAsiaTheme="minorEastAsia" w:hAnsiTheme="minorHAnsi"/>
                <w:sz w:val="22"/>
                <w:lang w:val="fr-CH" w:eastAsia="fr-CH"/>
              </w:rPr>
              <w:tab/>
            </w:r>
            <w:r w:rsidRPr="007456F3" w:rsidDel="007456F3">
              <w:rPr>
                <w:rPrChange w:id="972" w:author="Reales, Jorge" w:date="2016-09-30T15:41:00Z">
                  <w:rPr>
                    <w:rStyle w:val="Hyperlink"/>
                  </w:rPr>
                </w:rPrChange>
              </w:rPr>
              <w:delText>General</w:delText>
            </w:r>
            <w:r w:rsidDel="007456F3">
              <w:rPr>
                <w:webHidden/>
              </w:rPr>
              <w:tab/>
              <w:delText>63</w:delText>
            </w:r>
          </w:del>
        </w:p>
        <w:p w14:paraId="6595F640" w14:textId="0CA09CED" w:rsidR="00014A99" w:rsidDel="007456F3" w:rsidRDefault="00014A99">
          <w:pPr>
            <w:pStyle w:val="TOC3"/>
            <w:rPr>
              <w:del w:id="973" w:author="Reales, Jorge" w:date="2016-09-30T15:41:00Z"/>
              <w:rFonts w:asciiTheme="minorHAnsi" w:eastAsiaTheme="minorEastAsia" w:hAnsiTheme="minorHAnsi"/>
              <w:sz w:val="22"/>
              <w:lang w:val="fr-CH" w:eastAsia="fr-CH"/>
            </w:rPr>
          </w:pPr>
          <w:del w:id="974" w:author="Reales, Jorge" w:date="2016-09-30T15:41:00Z">
            <w:r w:rsidRPr="007456F3" w:rsidDel="007456F3">
              <w:rPr>
                <w:rPrChange w:id="975" w:author="Reales, Jorge" w:date="2016-09-30T15:41:00Z">
                  <w:rPr>
                    <w:rStyle w:val="Hyperlink"/>
                  </w:rPr>
                </w:rPrChange>
              </w:rPr>
              <w:delText>14.6.2.</w:delText>
            </w:r>
            <w:r w:rsidDel="007456F3">
              <w:rPr>
                <w:rFonts w:asciiTheme="minorHAnsi" w:eastAsiaTheme="minorEastAsia" w:hAnsiTheme="minorHAnsi"/>
                <w:sz w:val="22"/>
                <w:lang w:val="fr-CH" w:eastAsia="fr-CH"/>
              </w:rPr>
              <w:tab/>
            </w:r>
            <w:r w:rsidRPr="007456F3" w:rsidDel="007456F3">
              <w:rPr>
                <w:rPrChange w:id="976" w:author="Reales, Jorge" w:date="2016-09-30T15:41:00Z">
                  <w:rPr>
                    <w:rStyle w:val="Hyperlink"/>
                  </w:rPr>
                </w:rPrChange>
              </w:rPr>
              <w:delText>Header</w:delText>
            </w:r>
            <w:r w:rsidDel="007456F3">
              <w:rPr>
                <w:webHidden/>
              </w:rPr>
              <w:tab/>
              <w:delText>64</w:delText>
            </w:r>
          </w:del>
        </w:p>
        <w:p w14:paraId="4514D47C" w14:textId="4E8C7809" w:rsidR="00014A99" w:rsidDel="007456F3" w:rsidRDefault="00014A99">
          <w:pPr>
            <w:pStyle w:val="TOC3"/>
            <w:rPr>
              <w:del w:id="977" w:author="Reales, Jorge" w:date="2016-09-30T15:41:00Z"/>
              <w:rFonts w:asciiTheme="minorHAnsi" w:eastAsiaTheme="minorEastAsia" w:hAnsiTheme="minorHAnsi"/>
              <w:sz w:val="22"/>
              <w:lang w:val="fr-CH" w:eastAsia="fr-CH"/>
            </w:rPr>
          </w:pPr>
          <w:del w:id="978" w:author="Reales, Jorge" w:date="2016-09-30T15:41:00Z">
            <w:r w:rsidRPr="007456F3" w:rsidDel="007456F3">
              <w:rPr>
                <w:rPrChange w:id="979" w:author="Reales, Jorge" w:date="2016-09-30T15:41:00Z">
                  <w:rPr>
                    <w:rStyle w:val="Hyperlink"/>
                  </w:rPr>
                </w:rPrChange>
              </w:rPr>
              <w:delText>14.6.3.</w:delText>
            </w:r>
            <w:r w:rsidDel="007456F3">
              <w:rPr>
                <w:rFonts w:asciiTheme="minorHAnsi" w:eastAsiaTheme="minorEastAsia" w:hAnsiTheme="minorHAnsi"/>
                <w:sz w:val="22"/>
                <w:lang w:val="fr-CH" w:eastAsia="fr-CH"/>
              </w:rPr>
              <w:tab/>
            </w:r>
            <w:r w:rsidRPr="007456F3" w:rsidDel="007456F3">
              <w:rPr>
                <w:rPrChange w:id="980" w:author="Reales, Jorge" w:date="2016-09-30T15:41:00Z">
                  <w:rPr>
                    <w:rStyle w:val="Hyperlink"/>
                  </w:rPr>
                </w:rPrChange>
              </w:rPr>
              <w:delText>Page body</w:delText>
            </w:r>
            <w:r w:rsidDel="007456F3">
              <w:rPr>
                <w:webHidden/>
              </w:rPr>
              <w:tab/>
              <w:delText>64</w:delText>
            </w:r>
          </w:del>
        </w:p>
        <w:p w14:paraId="4B286DB7" w14:textId="42A07A76" w:rsidR="00014A99" w:rsidDel="007456F3" w:rsidRDefault="00014A99">
          <w:pPr>
            <w:pStyle w:val="TOC2"/>
            <w:rPr>
              <w:del w:id="981" w:author="Reales, Jorge" w:date="2016-09-30T15:41:00Z"/>
              <w:rFonts w:asciiTheme="minorHAnsi" w:eastAsiaTheme="minorEastAsia" w:hAnsiTheme="minorHAnsi"/>
              <w:sz w:val="22"/>
              <w:lang w:val="fr-CH" w:eastAsia="fr-CH"/>
            </w:rPr>
          </w:pPr>
          <w:del w:id="982" w:author="Reales, Jorge" w:date="2016-09-30T15:41:00Z">
            <w:r w:rsidRPr="007456F3" w:rsidDel="007456F3">
              <w:rPr>
                <w:rPrChange w:id="983" w:author="Reales, Jorge" w:date="2016-09-30T15:41:00Z">
                  <w:rPr>
                    <w:rStyle w:val="Hyperlink"/>
                  </w:rPr>
                </w:rPrChange>
              </w:rPr>
              <w:delText>14.7.</w:delText>
            </w:r>
            <w:r w:rsidDel="007456F3">
              <w:rPr>
                <w:rFonts w:asciiTheme="minorHAnsi" w:eastAsiaTheme="minorEastAsia" w:hAnsiTheme="minorHAnsi"/>
                <w:sz w:val="22"/>
                <w:lang w:val="fr-CH" w:eastAsia="fr-CH"/>
              </w:rPr>
              <w:tab/>
            </w:r>
            <w:r w:rsidRPr="007456F3" w:rsidDel="007456F3">
              <w:rPr>
                <w:rPrChange w:id="984" w:author="Reales, Jorge" w:date="2016-09-30T15:41:00Z">
                  <w:rPr>
                    <w:rStyle w:val="Hyperlink"/>
                    <w:b/>
                  </w:rPr>
                </w:rPrChange>
              </w:rPr>
              <w:delText xml:space="preserve">Resources publishing </w:delText>
            </w:r>
            <w:r w:rsidRPr="007456F3" w:rsidDel="007456F3">
              <w:rPr>
                <w:rPrChange w:id="985" w:author="Reales, Jorge" w:date="2016-09-30T15:41:00Z">
                  <w:rPr>
                    <w:rStyle w:val="Hyperlink"/>
                  </w:rPr>
                </w:rPrChange>
              </w:rPr>
              <w:delText>process</w:delText>
            </w:r>
            <w:r w:rsidDel="007456F3">
              <w:rPr>
                <w:webHidden/>
              </w:rPr>
              <w:tab/>
              <w:delText>64</w:delText>
            </w:r>
          </w:del>
        </w:p>
        <w:p w14:paraId="6905E90F" w14:textId="4255D7DA" w:rsidR="00014A99" w:rsidDel="007456F3" w:rsidRDefault="00014A99">
          <w:pPr>
            <w:pStyle w:val="TOC1"/>
            <w:rPr>
              <w:del w:id="986" w:author="Reales, Jorge" w:date="2016-09-30T15:41:00Z"/>
              <w:rFonts w:eastAsiaTheme="minorEastAsia" w:cstheme="minorBidi"/>
              <w:b w:val="0"/>
              <w:sz w:val="22"/>
              <w:lang w:val="fr-CH" w:eastAsia="fr-CH"/>
            </w:rPr>
          </w:pPr>
          <w:del w:id="987" w:author="Reales, Jorge" w:date="2016-09-30T15:41:00Z">
            <w:r w:rsidRPr="007456F3" w:rsidDel="007456F3">
              <w:rPr>
                <w:rPrChange w:id="988" w:author="Reales, Jorge" w:date="2016-09-30T15:41:00Z">
                  <w:rPr>
                    <w:rStyle w:val="Hyperlink"/>
                    <w:rFonts w:asciiTheme="majorHAnsi" w:hAnsiTheme="majorHAnsi"/>
                  </w:rPr>
                </w:rPrChange>
              </w:rPr>
              <w:delText>15.</w:delText>
            </w:r>
            <w:r w:rsidDel="007456F3">
              <w:rPr>
                <w:rFonts w:eastAsiaTheme="minorEastAsia" w:cstheme="minorBidi"/>
                <w:b w:val="0"/>
                <w:sz w:val="22"/>
                <w:lang w:val="fr-CH" w:eastAsia="fr-CH"/>
              </w:rPr>
              <w:tab/>
            </w:r>
            <w:r w:rsidRPr="007456F3" w:rsidDel="007456F3">
              <w:rPr>
                <w:rPrChange w:id="989" w:author="Reales, Jorge" w:date="2016-09-30T15:41:00Z">
                  <w:rPr>
                    <w:rStyle w:val="Hyperlink"/>
                  </w:rPr>
                </w:rPrChange>
              </w:rPr>
              <w:delText xml:space="preserve">Topic page components </w:delText>
            </w:r>
            <w:r w:rsidRPr="007456F3" w:rsidDel="007456F3">
              <w:rPr>
                <w:highlight w:val="yellow"/>
                <w:rPrChange w:id="990" w:author="Reales, Jorge" w:date="2016-09-30T15:41:00Z">
                  <w:rPr>
                    <w:rStyle w:val="Hyperlink"/>
                    <w:highlight w:val="yellow"/>
                  </w:rPr>
                </w:rPrChange>
              </w:rPr>
              <w:delText>(new)</w:delText>
            </w:r>
            <w:r w:rsidDel="007456F3">
              <w:rPr>
                <w:webHidden/>
              </w:rPr>
              <w:tab/>
              <w:delText>67</w:delText>
            </w:r>
          </w:del>
        </w:p>
        <w:p w14:paraId="22CACDA7" w14:textId="50ACE285" w:rsidR="00014A99" w:rsidDel="007456F3" w:rsidRDefault="00014A99">
          <w:pPr>
            <w:pStyle w:val="TOC2"/>
            <w:rPr>
              <w:del w:id="991" w:author="Reales, Jorge" w:date="2016-09-30T15:41:00Z"/>
              <w:rFonts w:asciiTheme="minorHAnsi" w:eastAsiaTheme="minorEastAsia" w:hAnsiTheme="minorHAnsi"/>
              <w:sz w:val="22"/>
              <w:lang w:val="fr-CH" w:eastAsia="fr-CH"/>
            </w:rPr>
          </w:pPr>
          <w:del w:id="992" w:author="Reales, Jorge" w:date="2016-09-30T15:41:00Z">
            <w:r w:rsidRPr="007456F3" w:rsidDel="007456F3">
              <w:rPr>
                <w:rPrChange w:id="993" w:author="Reales, Jorge" w:date="2016-09-30T15:41:00Z">
                  <w:rPr>
                    <w:rStyle w:val="Hyperlink"/>
                  </w:rPr>
                </w:rPrChange>
              </w:rPr>
              <w:delText>15.1.</w:delText>
            </w:r>
            <w:r w:rsidDel="007456F3">
              <w:rPr>
                <w:rFonts w:asciiTheme="minorHAnsi" w:eastAsiaTheme="minorEastAsia" w:hAnsiTheme="minorHAnsi"/>
                <w:sz w:val="22"/>
                <w:lang w:val="fr-CH" w:eastAsia="fr-CH"/>
              </w:rPr>
              <w:tab/>
            </w:r>
            <w:r w:rsidRPr="007456F3" w:rsidDel="007456F3">
              <w:rPr>
                <w:rPrChange w:id="994" w:author="Reales, Jorge" w:date="2016-09-30T15:41:00Z">
                  <w:rPr>
                    <w:rStyle w:val="Hyperlink"/>
                  </w:rPr>
                </w:rPrChange>
              </w:rPr>
              <w:delText>Marketing &amp; Sales landing page template</w:delText>
            </w:r>
            <w:r w:rsidDel="007456F3">
              <w:rPr>
                <w:webHidden/>
              </w:rPr>
              <w:tab/>
              <w:delText>68</w:delText>
            </w:r>
          </w:del>
        </w:p>
        <w:p w14:paraId="5940340B" w14:textId="17D51553" w:rsidR="00014A99" w:rsidDel="007456F3" w:rsidRDefault="00014A99">
          <w:pPr>
            <w:pStyle w:val="TOC3"/>
            <w:rPr>
              <w:del w:id="995" w:author="Reales, Jorge" w:date="2016-09-30T15:41:00Z"/>
              <w:rFonts w:asciiTheme="minorHAnsi" w:eastAsiaTheme="minorEastAsia" w:hAnsiTheme="minorHAnsi"/>
              <w:sz w:val="22"/>
              <w:lang w:val="fr-CH" w:eastAsia="fr-CH"/>
            </w:rPr>
          </w:pPr>
          <w:del w:id="996" w:author="Reales, Jorge" w:date="2016-09-30T15:41:00Z">
            <w:r w:rsidRPr="007456F3" w:rsidDel="007456F3">
              <w:rPr>
                <w:rPrChange w:id="997" w:author="Reales, Jorge" w:date="2016-09-30T15:41:00Z">
                  <w:rPr>
                    <w:rStyle w:val="Hyperlink"/>
                  </w:rPr>
                </w:rPrChange>
              </w:rPr>
              <w:delText>15.1.1.</w:delText>
            </w:r>
            <w:r w:rsidDel="007456F3">
              <w:rPr>
                <w:rFonts w:asciiTheme="minorHAnsi" w:eastAsiaTheme="minorEastAsia" w:hAnsiTheme="minorHAnsi"/>
                <w:sz w:val="22"/>
                <w:lang w:val="fr-CH" w:eastAsia="fr-CH"/>
              </w:rPr>
              <w:tab/>
            </w:r>
            <w:r w:rsidRPr="007456F3" w:rsidDel="007456F3">
              <w:rPr>
                <w:rPrChange w:id="998" w:author="Reales, Jorge" w:date="2016-09-30T15:41:00Z">
                  <w:rPr>
                    <w:rStyle w:val="Hyperlink"/>
                  </w:rPr>
                </w:rPrChange>
              </w:rPr>
              <w:delText>General</w:delText>
            </w:r>
            <w:r w:rsidDel="007456F3">
              <w:rPr>
                <w:webHidden/>
              </w:rPr>
              <w:tab/>
              <w:delText>68</w:delText>
            </w:r>
          </w:del>
        </w:p>
        <w:p w14:paraId="0F196291" w14:textId="692DFB1B" w:rsidR="00014A99" w:rsidDel="007456F3" w:rsidRDefault="00014A99">
          <w:pPr>
            <w:pStyle w:val="TOC3"/>
            <w:rPr>
              <w:del w:id="999" w:author="Reales, Jorge" w:date="2016-09-30T15:41:00Z"/>
              <w:rFonts w:asciiTheme="minorHAnsi" w:eastAsiaTheme="minorEastAsia" w:hAnsiTheme="minorHAnsi"/>
              <w:sz w:val="22"/>
              <w:lang w:val="fr-CH" w:eastAsia="fr-CH"/>
            </w:rPr>
          </w:pPr>
          <w:del w:id="1000" w:author="Reales, Jorge" w:date="2016-09-30T15:41:00Z">
            <w:r w:rsidRPr="007456F3" w:rsidDel="007456F3">
              <w:rPr>
                <w:rPrChange w:id="1001" w:author="Reales, Jorge" w:date="2016-09-30T15:41:00Z">
                  <w:rPr>
                    <w:rStyle w:val="Hyperlink"/>
                  </w:rPr>
                </w:rPrChange>
              </w:rPr>
              <w:delText>15.1.2.</w:delText>
            </w:r>
            <w:r w:rsidDel="007456F3">
              <w:rPr>
                <w:rFonts w:asciiTheme="minorHAnsi" w:eastAsiaTheme="minorEastAsia" w:hAnsiTheme="minorHAnsi"/>
                <w:sz w:val="22"/>
                <w:lang w:val="fr-CH" w:eastAsia="fr-CH"/>
              </w:rPr>
              <w:tab/>
            </w:r>
            <w:r w:rsidRPr="007456F3" w:rsidDel="007456F3">
              <w:rPr>
                <w:rPrChange w:id="1002" w:author="Reales, Jorge" w:date="2016-09-30T15:41:00Z">
                  <w:rPr>
                    <w:rStyle w:val="Hyperlink"/>
                  </w:rPr>
                </w:rPrChange>
              </w:rPr>
              <w:delText>Header</w:delText>
            </w:r>
            <w:r w:rsidDel="007456F3">
              <w:rPr>
                <w:webHidden/>
              </w:rPr>
              <w:tab/>
              <w:delText>69</w:delText>
            </w:r>
          </w:del>
        </w:p>
        <w:p w14:paraId="5BE6FC9C" w14:textId="2729C518" w:rsidR="00014A99" w:rsidDel="007456F3" w:rsidRDefault="00014A99">
          <w:pPr>
            <w:pStyle w:val="TOC3"/>
            <w:rPr>
              <w:del w:id="1003" w:author="Reales, Jorge" w:date="2016-09-30T15:41:00Z"/>
              <w:rFonts w:asciiTheme="minorHAnsi" w:eastAsiaTheme="minorEastAsia" w:hAnsiTheme="minorHAnsi"/>
              <w:sz w:val="22"/>
              <w:lang w:val="fr-CH" w:eastAsia="fr-CH"/>
            </w:rPr>
          </w:pPr>
          <w:del w:id="1004" w:author="Reales, Jorge" w:date="2016-09-30T15:41:00Z">
            <w:r w:rsidRPr="007456F3" w:rsidDel="007456F3">
              <w:rPr>
                <w:rPrChange w:id="1005" w:author="Reales, Jorge" w:date="2016-09-30T15:41:00Z">
                  <w:rPr>
                    <w:rStyle w:val="Hyperlink"/>
                  </w:rPr>
                </w:rPrChange>
              </w:rPr>
              <w:delText>15.1.3.</w:delText>
            </w:r>
            <w:r w:rsidDel="007456F3">
              <w:rPr>
                <w:rFonts w:asciiTheme="minorHAnsi" w:eastAsiaTheme="minorEastAsia" w:hAnsiTheme="minorHAnsi"/>
                <w:sz w:val="22"/>
                <w:lang w:val="fr-CH" w:eastAsia="fr-CH"/>
              </w:rPr>
              <w:tab/>
            </w:r>
            <w:r w:rsidRPr="007456F3" w:rsidDel="007456F3">
              <w:rPr>
                <w:rPrChange w:id="1006" w:author="Reales, Jorge" w:date="2016-09-30T15:41:00Z">
                  <w:rPr>
                    <w:rStyle w:val="Hyperlink"/>
                  </w:rPr>
                </w:rPrChange>
              </w:rPr>
              <w:delText>Sub-navigation</w:delText>
            </w:r>
            <w:r w:rsidDel="007456F3">
              <w:rPr>
                <w:webHidden/>
              </w:rPr>
              <w:tab/>
              <w:delText>69</w:delText>
            </w:r>
          </w:del>
        </w:p>
        <w:p w14:paraId="4775E5C2" w14:textId="3882EBD9" w:rsidR="00014A99" w:rsidDel="007456F3" w:rsidRDefault="00014A99">
          <w:pPr>
            <w:pStyle w:val="TOC3"/>
            <w:rPr>
              <w:del w:id="1007" w:author="Reales, Jorge" w:date="2016-09-30T15:41:00Z"/>
              <w:rFonts w:asciiTheme="minorHAnsi" w:eastAsiaTheme="minorEastAsia" w:hAnsiTheme="minorHAnsi"/>
              <w:sz w:val="22"/>
              <w:lang w:val="fr-CH" w:eastAsia="fr-CH"/>
            </w:rPr>
          </w:pPr>
          <w:del w:id="1008" w:author="Reales, Jorge" w:date="2016-09-30T15:41:00Z">
            <w:r w:rsidRPr="007456F3" w:rsidDel="007456F3">
              <w:rPr>
                <w:rPrChange w:id="1009" w:author="Reales, Jorge" w:date="2016-09-30T15:41:00Z">
                  <w:rPr>
                    <w:rStyle w:val="Hyperlink"/>
                  </w:rPr>
                </w:rPrChange>
              </w:rPr>
              <w:delText>15.1.4.</w:delText>
            </w:r>
            <w:r w:rsidDel="007456F3">
              <w:rPr>
                <w:rFonts w:asciiTheme="minorHAnsi" w:eastAsiaTheme="minorEastAsia" w:hAnsiTheme="minorHAnsi"/>
                <w:sz w:val="22"/>
                <w:lang w:val="fr-CH" w:eastAsia="fr-CH"/>
              </w:rPr>
              <w:tab/>
            </w:r>
            <w:r w:rsidRPr="007456F3" w:rsidDel="007456F3">
              <w:rPr>
                <w:rPrChange w:id="1010" w:author="Reales, Jorge" w:date="2016-09-30T15:41:00Z">
                  <w:rPr>
                    <w:rStyle w:val="Hyperlink"/>
                  </w:rPr>
                </w:rPrChange>
              </w:rPr>
              <w:delText>Page Bodybody</w:delText>
            </w:r>
            <w:r w:rsidDel="007456F3">
              <w:rPr>
                <w:webHidden/>
              </w:rPr>
              <w:tab/>
              <w:delText>70</w:delText>
            </w:r>
          </w:del>
        </w:p>
        <w:p w14:paraId="10FC0B56" w14:textId="691857E2" w:rsidR="00014A99" w:rsidDel="007456F3" w:rsidRDefault="00014A99">
          <w:pPr>
            <w:pStyle w:val="TOC2"/>
            <w:rPr>
              <w:del w:id="1011" w:author="Reales, Jorge" w:date="2016-09-30T15:41:00Z"/>
              <w:rFonts w:asciiTheme="minorHAnsi" w:eastAsiaTheme="minorEastAsia" w:hAnsiTheme="minorHAnsi"/>
              <w:sz w:val="22"/>
              <w:lang w:val="fr-CH" w:eastAsia="fr-CH"/>
            </w:rPr>
          </w:pPr>
          <w:del w:id="1012" w:author="Reales, Jorge" w:date="2016-09-30T15:41:00Z">
            <w:r w:rsidRPr="007456F3" w:rsidDel="007456F3">
              <w:rPr>
                <w:rPrChange w:id="1013" w:author="Reales, Jorge" w:date="2016-09-30T15:41:00Z">
                  <w:rPr>
                    <w:rStyle w:val="Hyperlink"/>
                  </w:rPr>
                </w:rPrChange>
              </w:rPr>
              <w:delText>15.2.</w:delText>
            </w:r>
            <w:r w:rsidDel="007456F3">
              <w:rPr>
                <w:rFonts w:asciiTheme="minorHAnsi" w:eastAsiaTheme="minorEastAsia" w:hAnsiTheme="minorHAnsi"/>
                <w:sz w:val="22"/>
                <w:lang w:val="fr-CH" w:eastAsia="fr-CH"/>
              </w:rPr>
              <w:tab/>
            </w:r>
            <w:r w:rsidRPr="007456F3" w:rsidDel="007456F3">
              <w:rPr>
                <w:rPrChange w:id="1014" w:author="Reales, Jorge" w:date="2016-09-30T15:41:00Z">
                  <w:rPr>
                    <w:rStyle w:val="Hyperlink"/>
                  </w:rPr>
                </w:rPrChange>
              </w:rPr>
              <w:delText>Generic page template</w:delText>
            </w:r>
            <w:r w:rsidDel="007456F3">
              <w:rPr>
                <w:webHidden/>
              </w:rPr>
              <w:tab/>
              <w:delText>71</w:delText>
            </w:r>
          </w:del>
        </w:p>
        <w:p w14:paraId="304B9D23" w14:textId="12DBECBF" w:rsidR="00014A99" w:rsidDel="007456F3" w:rsidRDefault="00014A99">
          <w:pPr>
            <w:pStyle w:val="TOC3"/>
            <w:rPr>
              <w:del w:id="1015" w:author="Reales, Jorge" w:date="2016-09-30T15:41:00Z"/>
              <w:rFonts w:asciiTheme="minorHAnsi" w:eastAsiaTheme="minorEastAsia" w:hAnsiTheme="minorHAnsi"/>
              <w:sz w:val="22"/>
              <w:lang w:val="fr-CH" w:eastAsia="fr-CH"/>
            </w:rPr>
          </w:pPr>
          <w:del w:id="1016" w:author="Reales, Jorge" w:date="2016-09-30T15:41:00Z">
            <w:r w:rsidRPr="007456F3" w:rsidDel="007456F3">
              <w:rPr>
                <w:rPrChange w:id="1017" w:author="Reales, Jorge" w:date="2016-09-30T15:41:00Z">
                  <w:rPr>
                    <w:rStyle w:val="Hyperlink"/>
                  </w:rPr>
                </w:rPrChange>
              </w:rPr>
              <w:delText>15.2.1.</w:delText>
            </w:r>
            <w:r w:rsidDel="007456F3">
              <w:rPr>
                <w:rFonts w:asciiTheme="minorHAnsi" w:eastAsiaTheme="minorEastAsia" w:hAnsiTheme="minorHAnsi"/>
                <w:sz w:val="22"/>
                <w:lang w:val="fr-CH" w:eastAsia="fr-CH"/>
              </w:rPr>
              <w:tab/>
            </w:r>
            <w:r w:rsidRPr="007456F3" w:rsidDel="007456F3">
              <w:rPr>
                <w:rPrChange w:id="1018" w:author="Reales, Jorge" w:date="2016-09-30T15:41:00Z">
                  <w:rPr>
                    <w:rStyle w:val="Hyperlink"/>
                  </w:rPr>
                </w:rPrChange>
              </w:rPr>
              <w:delText>General</w:delText>
            </w:r>
            <w:r w:rsidDel="007456F3">
              <w:rPr>
                <w:webHidden/>
              </w:rPr>
              <w:tab/>
              <w:delText>71</w:delText>
            </w:r>
          </w:del>
        </w:p>
        <w:p w14:paraId="5FD818B6" w14:textId="0C28F270" w:rsidR="00014A99" w:rsidDel="007456F3" w:rsidRDefault="00014A99">
          <w:pPr>
            <w:pStyle w:val="TOC3"/>
            <w:rPr>
              <w:del w:id="1019" w:author="Reales, Jorge" w:date="2016-09-30T15:41:00Z"/>
              <w:rFonts w:asciiTheme="minorHAnsi" w:eastAsiaTheme="minorEastAsia" w:hAnsiTheme="minorHAnsi"/>
              <w:sz w:val="22"/>
              <w:lang w:val="fr-CH" w:eastAsia="fr-CH"/>
            </w:rPr>
          </w:pPr>
          <w:del w:id="1020" w:author="Reales, Jorge" w:date="2016-09-30T15:41:00Z">
            <w:r w:rsidRPr="007456F3" w:rsidDel="007456F3">
              <w:rPr>
                <w:rPrChange w:id="1021" w:author="Reales, Jorge" w:date="2016-09-30T15:41:00Z">
                  <w:rPr>
                    <w:rStyle w:val="Hyperlink"/>
                  </w:rPr>
                </w:rPrChange>
              </w:rPr>
              <w:delText>15.2.2.</w:delText>
            </w:r>
            <w:r w:rsidDel="007456F3">
              <w:rPr>
                <w:rFonts w:asciiTheme="minorHAnsi" w:eastAsiaTheme="minorEastAsia" w:hAnsiTheme="minorHAnsi"/>
                <w:sz w:val="22"/>
                <w:lang w:val="fr-CH" w:eastAsia="fr-CH"/>
              </w:rPr>
              <w:tab/>
            </w:r>
            <w:r w:rsidRPr="007456F3" w:rsidDel="007456F3">
              <w:rPr>
                <w:rPrChange w:id="1022" w:author="Reales, Jorge" w:date="2016-09-30T15:41:00Z">
                  <w:rPr>
                    <w:rStyle w:val="Hyperlink"/>
                  </w:rPr>
                </w:rPrChange>
              </w:rPr>
              <w:delText>Header</w:delText>
            </w:r>
            <w:r w:rsidDel="007456F3">
              <w:rPr>
                <w:webHidden/>
              </w:rPr>
              <w:tab/>
              <w:delText>71</w:delText>
            </w:r>
          </w:del>
        </w:p>
        <w:p w14:paraId="0038E586" w14:textId="1B5FD1D6" w:rsidR="00014A99" w:rsidDel="007456F3" w:rsidRDefault="00014A99">
          <w:pPr>
            <w:pStyle w:val="TOC3"/>
            <w:rPr>
              <w:del w:id="1023" w:author="Reales, Jorge" w:date="2016-09-30T15:41:00Z"/>
              <w:rFonts w:asciiTheme="minorHAnsi" w:eastAsiaTheme="minorEastAsia" w:hAnsiTheme="minorHAnsi"/>
              <w:sz w:val="22"/>
              <w:lang w:val="fr-CH" w:eastAsia="fr-CH"/>
            </w:rPr>
          </w:pPr>
          <w:del w:id="1024" w:author="Reales, Jorge" w:date="2016-09-30T15:41:00Z">
            <w:r w:rsidRPr="007456F3" w:rsidDel="007456F3">
              <w:rPr>
                <w:rPrChange w:id="1025" w:author="Reales, Jorge" w:date="2016-09-30T15:41:00Z">
                  <w:rPr>
                    <w:rStyle w:val="Hyperlink"/>
                  </w:rPr>
                </w:rPrChange>
              </w:rPr>
              <w:delText>15.2.3.</w:delText>
            </w:r>
            <w:r w:rsidDel="007456F3">
              <w:rPr>
                <w:rFonts w:asciiTheme="minorHAnsi" w:eastAsiaTheme="minorEastAsia" w:hAnsiTheme="minorHAnsi"/>
                <w:sz w:val="22"/>
                <w:lang w:val="fr-CH" w:eastAsia="fr-CH"/>
              </w:rPr>
              <w:tab/>
            </w:r>
            <w:r w:rsidRPr="007456F3" w:rsidDel="007456F3">
              <w:rPr>
                <w:rPrChange w:id="1026" w:author="Reales, Jorge" w:date="2016-09-30T15:41:00Z">
                  <w:rPr>
                    <w:rStyle w:val="Hyperlink"/>
                  </w:rPr>
                </w:rPrChange>
              </w:rPr>
              <w:delText>Sub-navigation</w:delText>
            </w:r>
            <w:r w:rsidDel="007456F3">
              <w:rPr>
                <w:webHidden/>
              </w:rPr>
              <w:tab/>
              <w:delText>72</w:delText>
            </w:r>
          </w:del>
        </w:p>
        <w:p w14:paraId="21C9EC45" w14:textId="7A57258F" w:rsidR="00014A99" w:rsidDel="007456F3" w:rsidRDefault="00014A99">
          <w:pPr>
            <w:pStyle w:val="TOC3"/>
            <w:rPr>
              <w:del w:id="1027" w:author="Reales, Jorge" w:date="2016-09-30T15:41:00Z"/>
              <w:rFonts w:asciiTheme="minorHAnsi" w:eastAsiaTheme="minorEastAsia" w:hAnsiTheme="minorHAnsi"/>
              <w:sz w:val="22"/>
              <w:lang w:val="fr-CH" w:eastAsia="fr-CH"/>
            </w:rPr>
          </w:pPr>
          <w:del w:id="1028" w:author="Reales, Jorge" w:date="2016-09-30T15:41:00Z">
            <w:r w:rsidRPr="007456F3" w:rsidDel="007456F3">
              <w:rPr>
                <w:rPrChange w:id="1029" w:author="Reales, Jorge" w:date="2016-09-30T15:41:00Z">
                  <w:rPr>
                    <w:rStyle w:val="Hyperlink"/>
                  </w:rPr>
                </w:rPrChange>
              </w:rPr>
              <w:delText>15.2.4.</w:delText>
            </w:r>
            <w:r w:rsidDel="007456F3">
              <w:rPr>
                <w:rFonts w:asciiTheme="minorHAnsi" w:eastAsiaTheme="minorEastAsia" w:hAnsiTheme="minorHAnsi"/>
                <w:sz w:val="22"/>
                <w:lang w:val="fr-CH" w:eastAsia="fr-CH"/>
              </w:rPr>
              <w:tab/>
            </w:r>
            <w:r w:rsidRPr="007456F3" w:rsidDel="007456F3">
              <w:rPr>
                <w:rPrChange w:id="1030" w:author="Reales, Jorge" w:date="2016-09-30T15:41:00Z">
                  <w:rPr>
                    <w:rStyle w:val="Hyperlink"/>
                  </w:rPr>
                </w:rPrChange>
              </w:rPr>
              <w:delText xml:space="preserve">Page Body </w:delText>
            </w:r>
            <w:r w:rsidDel="007456F3">
              <w:rPr>
                <w:webHidden/>
              </w:rPr>
              <w:tab/>
              <w:delText>72</w:delText>
            </w:r>
          </w:del>
        </w:p>
        <w:p w14:paraId="5A79DB73" w14:textId="416F78E8" w:rsidR="00014A99" w:rsidDel="007456F3" w:rsidRDefault="00014A99">
          <w:pPr>
            <w:pStyle w:val="TOC2"/>
            <w:rPr>
              <w:del w:id="1031" w:author="Reales, Jorge" w:date="2016-09-30T15:41:00Z"/>
              <w:rFonts w:asciiTheme="minorHAnsi" w:eastAsiaTheme="minorEastAsia" w:hAnsiTheme="minorHAnsi"/>
              <w:sz w:val="22"/>
              <w:lang w:val="fr-CH" w:eastAsia="fr-CH"/>
            </w:rPr>
          </w:pPr>
          <w:del w:id="1032" w:author="Reales, Jorge" w:date="2016-09-30T15:41:00Z">
            <w:r w:rsidRPr="007456F3" w:rsidDel="007456F3">
              <w:rPr>
                <w:rPrChange w:id="1033" w:author="Reales, Jorge" w:date="2016-09-30T15:41:00Z">
                  <w:rPr>
                    <w:rStyle w:val="Hyperlink"/>
                  </w:rPr>
                </w:rPrChange>
              </w:rPr>
              <w:delText>15.3.</w:delText>
            </w:r>
            <w:r w:rsidDel="007456F3">
              <w:rPr>
                <w:rFonts w:asciiTheme="minorHAnsi" w:eastAsiaTheme="minorEastAsia" w:hAnsiTheme="minorHAnsi"/>
                <w:sz w:val="22"/>
                <w:lang w:val="fr-CH" w:eastAsia="fr-CH"/>
              </w:rPr>
              <w:tab/>
            </w:r>
            <w:r w:rsidRPr="007456F3" w:rsidDel="007456F3">
              <w:rPr>
                <w:rPrChange w:id="1034" w:author="Reales, Jorge" w:date="2016-09-30T15:41:00Z">
                  <w:rPr>
                    <w:rStyle w:val="Hyperlink"/>
                  </w:rPr>
                </w:rPrChange>
              </w:rPr>
              <w:delText>Brand page template</w:delText>
            </w:r>
            <w:r w:rsidDel="007456F3">
              <w:rPr>
                <w:webHidden/>
              </w:rPr>
              <w:tab/>
              <w:delText>74</w:delText>
            </w:r>
          </w:del>
        </w:p>
        <w:p w14:paraId="0FE49E7A" w14:textId="6D43D6B4" w:rsidR="00014A99" w:rsidDel="007456F3" w:rsidRDefault="00014A99">
          <w:pPr>
            <w:pStyle w:val="TOC3"/>
            <w:rPr>
              <w:del w:id="1035" w:author="Reales, Jorge" w:date="2016-09-30T15:41:00Z"/>
              <w:rFonts w:asciiTheme="minorHAnsi" w:eastAsiaTheme="minorEastAsia" w:hAnsiTheme="minorHAnsi"/>
              <w:sz w:val="22"/>
              <w:lang w:val="fr-CH" w:eastAsia="fr-CH"/>
            </w:rPr>
          </w:pPr>
          <w:del w:id="1036" w:author="Reales, Jorge" w:date="2016-09-30T15:41:00Z">
            <w:r w:rsidRPr="007456F3" w:rsidDel="007456F3">
              <w:rPr>
                <w:rPrChange w:id="1037" w:author="Reales, Jorge" w:date="2016-09-30T15:41:00Z">
                  <w:rPr>
                    <w:rStyle w:val="Hyperlink"/>
                  </w:rPr>
                </w:rPrChange>
              </w:rPr>
              <w:delText>15.3.1.</w:delText>
            </w:r>
            <w:r w:rsidDel="007456F3">
              <w:rPr>
                <w:rFonts w:asciiTheme="minorHAnsi" w:eastAsiaTheme="minorEastAsia" w:hAnsiTheme="minorHAnsi"/>
                <w:sz w:val="22"/>
                <w:lang w:val="fr-CH" w:eastAsia="fr-CH"/>
              </w:rPr>
              <w:tab/>
            </w:r>
            <w:r w:rsidRPr="007456F3" w:rsidDel="007456F3">
              <w:rPr>
                <w:rPrChange w:id="1038" w:author="Reales, Jorge" w:date="2016-09-30T15:41:00Z">
                  <w:rPr>
                    <w:rStyle w:val="Hyperlink"/>
                  </w:rPr>
                </w:rPrChange>
              </w:rPr>
              <w:delText>General</w:delText>
            </w:r>
            <w:r w:rsidDel="007456F3">
              <w:rPr>
                <w:webHidden/>
              </w:rPr>
              <w:tab/>
              <w:delText>74</w:delText>
            </w:r>
          </w:del>
        </w:p>
        <w:p w14:paraId="50A05DAD" w14:textId="3696325A" w:rsidR="00014A99" w:rsidDel="007456F3" w:rsidRDefault="00014A99">
          <w:pPr>
            <w:pStyle w:val="TOC3"/>
            <w:rPr>
              <w:del w:id="1039" w:author="Reales, Jorge" w:date="2016-09-30T15:41:00Z"/>
              <w:rFonts w:asciiTheme="minorHAnsi" w:eastAsiaTheme="minorEastAsia" w:hAnsiTheme="minorHAnsi"/>
              <w:sz w:val="22"/>
              <w:lang w:val="fr-CH" w:eastAsia="fr-CH"/>
            </w:rPr>
          </w:pPr>
          <w:del w:id="1040" w:author="Reales, Jorge" w:date="2016-09-30T15:41:00Z">
            <w:r w:rsidRPr="007456F3" w:rsidDel="007456F3">
              <w:rPr>
                <w:rPrChange w:id="1041" w:author="Reales, Jorge" w:date="2016-09-30T15:41:00Z">
                  <w:rPr>
                    <w:rStyle w:val="Hyperlink"/>
                  </w:rPr>
                </w:rPrChange>
              </w:rPr>
              <w:delText>15.3.2.</w:delText>
            </w:r>
            <w:r w:rsidDel="007456F3">
              <w:rPr>
                <w:rFonts w:asciiTheme="minorHAnsi" w:eastAsiaTheme="minorEastAsia" w:hAnsiTheme="minorHAnsi"/>
                <w:sz w:val="22"/>
                <w:lang w:val="fr-CH" w:eastAsia="fr-CH"/>
              </w:rPr>
              <w:tab/>
            </w:r>
            <w:r w:rsidRPr="007456F3" w:rsidDel="007456F3">
              <w:rPr>
                <w:rPrChange w:id="1042" w:author="Reales, Jorge" w:date="2016-09-30T15:41:00Z">
                  <w:rPr>
                    <w:rStyle w:val="Hyperlink"/>
                  </w:rPr>
                </w:rPrChange>
              </w:rPr>
              <w:delText>Header</w:delText>
            </w:r>
            <w:r w:rsidDel="007456F3">
              <w:rPr>
                <w:webHidden/>
              </w:rPr>
              <w:tab/>
              <w:delText>74</w:delText>
            </w:r>
          </w:del>
        </w:p>
        <w:p w14:paraId="333687E5" w14:textId="7E1634AA" w:rsidR="00014A99" w:rsidDel="007456F3" w:rsidRDefault="00014A99">
          <w:pPr>
            <w:pStyle w:val="TOC3"/>
            <w:rPr>
              <w:del w:id="1043" w:author="Reales, Jorge" w:date="2016-09-30T15:41:00Z"/>
              <w:rFonts w:asciiTheme="minorHAnsi" w:eastAsiaTheme="minorEastAsia" w:hAnsiTheme="minorHAnsi"/>
              <w:sz w:val="22"/>
              <w:lang w:val="fr-CH" w:eastAsia="fr-CH"/>
            </w:rPr>
          </w:pPr>
          <w:del w:id="1044" w:author="Reales, Jorge" w:date="2016-09-30T15:41:00Z">
            <w:r w:rsidRPr="007456F3" w:rsidDel="007456F3">
              <w:rPr>
                <w:rPrChange w:id="1045" w:author="Reales, Jorge" w:date="2016-09-30T15:41:00Z">
                  <w:rPr>
                    <w:rStyle w:val="Hyperlink"/>
                  </w:rPr>
                </w:rPrChange>
              </w:rPr>
              <w:delText>15.3.3.</w:delText>
            </w:r>
            <w:r w:rsidDel="007456F3">
              <w:rPr>
                <w:rFonts w:asciiTheme="minorHAnsi" w:eastAsiaTheme="minorEastAsia" w:hAnsiTheme="minorHAnsi"/>
                <w:sz w:val="22"/>
                <w:lang w:val="fr-CH" w:eastAsia="fr-CH"/>
              </w:rPr>
              <w:tab/>
            </w:r>
            <w:r w:rsidRPr="007456F3" w:rsidDel="007456F3">
              <w:rPr>
                <w:rPrChange w:id="1046" w:author="Reales, Jorge" w:date="2016-09-30T15:41:00Z">
                  <w:rPr>
                    <w:rStyle w:val="Hyperlink"/>
                  </w:rPr>
                </w:rPrChange>
              </w:rPr>
              <w:delText>Sub-navigation</w:delText>
            </w:r>
            <w:r w:rsidDel="007456F3">
              <w:rPr>
                <w:webHidden/>
              </w:rPr>
              <w:tab/>
              <w:delText>75</w:delText>
            </w:r>
          </w:del>
        </w:p>
        <w:p w14:paraId="4E08320F" w14:textId="22D3EA19" w:rsidR="00014A99" w:rsidDel="007456F3" w:rsidRDefault="00014A99">
          <w:pPr>
            <w:pStyle w:val="TOC3"/>
            <w:rPr>
              <w:del w:id="1047" w:author="Reales, Jorge" w:date="2016-09-30T15:41:00Z"/>
              <w:rFonts w:asciiTheme="minorHAnsi" w:eastAsiaTheme="minorEastAsia" w:hAnsiTheme="minorHAnsi"/>
              <w:sz w:val="22"/>
              <w:lang w:val="fr-CH" w:eastAsia="fr-CH"/>
            </w:rPr>
          </w:pPr>
          <w:del w:id="1048" w:author="Reales, Jorge" w:date="2016-09-30T15:41:00Z">
            <w:r w:rsidRPr="007456F3" w:rsidDel="007456F3">
              <w:rPr>
                <w:rPrChange w:id="1049" w:author="Reales, Jorge" w:date="2016-09-30T15:41:00Z">
                  <w:rPr>
                    <w:rStyle w:val="Hyperlink"/>
                  </w:rPr>
                </w:rPrChange>
              </w:rPr>
              <w:delText>15.3.4.</w:delText>
            </w:r>
            <w:r w:rsidDel="007456F3">
              <w:rPr>
                <w:rFonts w:asciiTheme="minorHAnsi" w:eastAsiaTheme="minorEastAsia" w:hAnsiTheme="minorHAnsi"/>
                <w:sz w:val="22"/>
                <w:lang w:val="fr-CH" w:eastAsia="fr-CH"/>
              </w:rPr>
              <w:tab/>
            </w:r>
            <w:r w:rsidRPr="007456F3" w:rsidDel="007456F3">
              <w:rPr>
                <w:rPrChange w:id="1050" w:author="Reales, Jorge" w:date="2016-09-30T15:41:00Z">
                  <w:rPr>
                    <w:rStyle w:val="Hyperlink"/>
                  </w:rPr>
                </w:rPrChange>
              </w:rPr>
              <w:delText>Page body</w:delText>
            </w:r>
            <w:r w:rsidDel="007456F3">
              <w:rPr>
                <w:webHidden/>
              </w:rPr>
              <w:tab/>
              <w:delText>75</w:delText>
            </w:r>
          </w:del>
        </w:p>
        <w:p w14:paraId="2B75496F" w14:textId="173D830F" w:rsidR="00014A99" w:rsidDel="007456F3" w:rsidRDefault="00014A99">
          <w:pPr>
            <w:pStyle w:val="TOC2"/>
            <w:rPr>
              <w:del w:id="1051" w:author="Reales, Jorge" w:date="2016-09-30T15:41:00Z"/>
              <w:rFonts w:asciiTheme="minorHAnsi" w:eastAsiaTheme="minorEastAsia" w:hAnsiTheme="minorHAnsi"/>
              <w:sz w:val="22"/>
              <w:lang w:val="fr-CH" w:eastAsia="fr-CH"/>
            </w:rPr>
          </w:pPr>
          <w:del w:id="1052" w:author="Reales, Jorge" w:date="2016-09-30T15:41:00Z">
            <w:r w:rsidRPr="007456F3" w:rsidDel="007456F3">
              <w:rPr>
                <w:rPrChange w:id="1053" w:author="Reales, Jorge" w:date="2016-09-30T15:41:00Z">
                  <w:rPr>
                    <w:rStyle w:val="Hyperlink"/>
                  </w:rPr>
                </w:rPrChange>
              </w:rPr>
              <w:delText>15.4.</w:delText>
            </w:r>
            <w:r w:rsidDel="007456F3">
              <w:rPr>
                <w:rFonts w:asciiTheme="minorHAnsi" w:eastAsiaTheme="minorEastAsia" w:hAnsiTheme="minorHAnsi"/>
                <w:sz w:val="22"/>
                <w:lang w:val="fr-CH" w:eastAsia="fr-CH"/>
              </w:rPr>
              <w:tab/>
            </w:r>
            <w:r w:rsidRPr="007456F3" w:rsidDel="007456F3">
              <w:rPr>
                <w:rPrChange w:id="1054" w:author="Reales, Jorge" w:date="2016-09-30T15:41:00Z">
                  <w:rPr>
                    <w:rStyle w:val="Hyperlink"/>
                  </w:rPr>
                </w:rPrChange>
              </w:rPr>
              <w:delText>Simple page template</w:delText>
            </w:r>
            <w:r w:rsidDel="007456F3">
              <w:rPr>
                <w:webHidden/>
              </w:rPr>
              <w:tab/>
              <w:delText>76</w:delText>
            </w:r>
          </w:del>
        </w:p>
        <w:p w14:paraId="4D8EF4F3" w14:textId="72AB5CDC" w:rsidR="00014A99" w:rsidDel="007456F3" w:rsidRDefault="00014A99">
          <w:pPr>
            <w:pStyle w:val="TOC3"/>
            <w:rPr>
              <w:del w:id="1055" w:author="Reales, Jorge" w:date="2016-09-30T15:41:00Z"/>
              <w:rFonts w:asciiTheme="minorHAnsi" w:eastAsiaTheme="minorEastAsia" w:hAnsiTheme="minorHAnsi"/>
              <w:sz w:val="22"/>
              <w:lang w:val="fr-CH" w:eastAsia="fr-CH"/>
            </w:rPr>
          </w:pPr>
          <w:del w:id="1056" w:author="Reales, Jorge" w:date="2016-09-30T15:41:00Z">
            <w:r w:rsidRPr="007456F3" w:rsidDel="007456F3">
              <w:rPr>
                <w:rPrChange w:id="1057" w:author="Reales, Jorge" w:date="2016-09-30T15:41:00Z">
                  <w:rPr>
                    <w:rStyle w:val="Hyperlink"/>
                  </w:rPr>
                </w:rPrChange>
              </w:rPr>
              <w:delText>15.4.1.</w:delText>
            </w:r>
            <w:r w:rsidDel="007456F3">
              <w:rPr>
                <w:rFonts w:asciiTheme="minorHAnsi" w:eastAsiaTheme="minorEastAsia" w:hAnsiTheme="minorHAnsi"/>
                <w:sz w:val="22"/>
                <w:lang w:val="fr-CH" w:eastAsia="fr-CH"/>
              </w:rPr>
              <w:tab/>
            </w:r>
            <w:r w:rsidRPr="007456F3" w:rsidDel="007456F3">
              <w:rPr>
                <w:rPrChange w:id="1058" w:author="Reales, Jorge" w:date="2016-09-30T15:41:00Z">
                  <w:rPr>
                    <w:rStyle w:val="Hyperlink"/>
                  </w:rPr>
                </w:rPrChange>
              </w:rPr>
              <w:delText>General</w:delText>
            </w:r>
            <w:r w:rsidDel="007456F3">
              <w:rPr>
                <w:webHidden/>
              </w:rPr>
              <w:tab/>
              <w:delText>76</w:delText>
            </w:r>
          </w:del>
        </w:p>
        <w:p w14:paraId="0057EF04" w14:textId="71230BBC" w:rsidR="00014A99" w:rsidDel="007456F3" w:rsidRDefault="00014A99">
          <w:pPr>
            <w:pStyle w:val="TOC3"/>
            <w:rPr>
              <w:del w:id="1059" w:author="Reales, Jorge" w:date="2016-09-30T15:41:00Z"/>
              <w:rFonts w:asciiTheme="minorHAnsi" w:eastAsiaTheme="minorEastAsia" w:hAnsiTheme="minorHAnsi"/>
              <w:sz w:val="22"/>
              <w:lang w:val="fr-CH" w:eastAsia="fr-CH"/>
            </w:rPr>
          </w:pPr>
          <w:del w:id="1060" w:author="Reales, Jorge" w:date="2016-09-30T15:41:00Z">
            <w:r w:rsidRPr="007456F3" w:rsidDel="007456F3">
              <w:rPr>
                <w:rPrChange w:id="1061" w:author="Reales, Jorge" w:date="2016-09-30T15:41:00Z">
                  <w:rPr>
                    <w:rStyle w:val="Hyperlink"/>
                  </w:rPr>
                </w:rPrChange>
              </w:rPr>
              <w:delText>15.4.2.</w:delText>
            </w:r>
            <w:r w:rsidDel="007456F3">
              <w:rPr>
                <w:rFonts w:asciiTheme="minorHAnsi" w:eastAsiaTheme="minorEastAsia" w:hAnsiTheme="minorHAnsi"/>
                <w:sz w:val="22"/>
                <w:lang w:val="fr-CH" w:eastAsia="fr-CH"/>
              </w:rPr>
              <w:tab/>
            </w:r>
            <w:r w:rsidRPr="007456F3" w:rsidDel="007456F3">
              <w:rPr>
                <w:rPrChange w:id="1062" w:author="Reales, Jorge" w:date="2016-09-30T15:41:00Z">
                  <w:rPr>
                    <w:rStyle w:val="Hyperlink"/>
                  </w:rPr>
                </w:rPrChange>
              </w:rPr>
              <w:delText>Header</w:delText>
            </w:r>
            <w:r w:rsidDel="007456F3">
              <w:rPr>
                <w:webHidden/>
              </w:rPr>
              <w:tab/>
              <w:delText>77</w:delText>
            </w:r>
          </w:del>
        </w:p>
        <w:p w14:paraId="48790CAC" w14:textId="1114F2C1" w:rsidR="00014A99" w:rsidDel="007456F3" w:rsidRDefault="00014A99">
          <w:pPr>
            <w:pStyle w:val="TOC3"/>
            <w:rPr>
              <w:del w:id="1063" w:author="Reales, Jorge" w:date="2016-09-30T15:41:00Z"/>
              <w:rFonts w:asciiTheme="minorHAnsi" w:eastAsiaTheme="minorEastAsia" w:hAnsiTheme="minorHAnsi"/>
              <w:sz w:val="22"/>
              <w:lang w:val="fr-CH" w:eastAsia="fr-CH"/>
            </w:rPr>
          </w:pPr>
          <w:del w:id="1064" w:author="Reales, Jorge" w:date="2016-09-30T15:41:00Z">
            <w:r w:rsidRPr="007456F3" w:rsidDel="007456F3">
              <w:rPr>
                <w:rPrChange w:id="1065" w:author="Reales, Jorge" w:date="2016-09-30T15:41:00Z">
                  <w:rPr>
                    <w:rStyle w:val="Hyperlink"/>
                  </w:rPr>
                </w:rPrChange>
              </w:rPr>
              <w:delText>15.4.3.</w:delText>
            </w:r>
            <w:r w:rsidDel="007456F3">
              <w:rPr>
                <w:rFonts w:asciiTheme="minorHAnsi" w:eastAsiaTheme="minorEastAsia" w:hAnsiTheme="minorHAnsi"/>
                <w:sz w:val="22"/>
                <w:lang w:val="fr-CH" w:eastAsia="fr-CH"/>
              </w:rPr>
              <w:tab/>
            </w:r>
            <w:r w:rsidRPr="007456F3" w:rsidDel="007456F3">
              <w:rPr>
                <w:rPrChange w:id="1066" w:author="Reales, Jorge" w:date="2016-09-30T15:41:00Z">
                  <w:rPr>
                    <w:rStyle w:val="Hyperlink"/>
                  </w:rPr>
                </w:rPrChange>
              </w:rPr>
              <w:delText>Sub-navigation</w:delText>
            </w:r>
            <w:r w:rsidDel="007456F3">
              <w:rPr>
                <w:webHidden/>
              </w:rPr>
              <w:tab/>
              <w:delText>77</w:delText>
            </w:r>
          </w:del>
        </w:p>
        <w:p w14:paraId="66E8005E" w14:textId="1AEA4405" w:rsidR="00014A99" w:rsidDel="007456F3" w:rsidRDefault="00014A99">
          <w:pPr>
            <w:pStyle w:val="TOC3"/>
            <w:rPr>
              <w:del w:id="1067" w:author="Reales, Jorge" w:date="2016-09-30T15:41:00Z"/>
              <w:rFonts w:asciiTheme="minorHAnsi" w:eastAsiaTheme="minorEastAsia" w:hAnsiTheme="minorHAnsi"/>
              <w:sz w:val="22"/>
              <w:lang w:val="fr-CH" w:eastAsia="fr-CH"/>
            </w:rPr>
          </w:pPr>
          <w:del w:id="1068" w:author="Reales, Jorge" w:date="2016-09-30T15:41:00Z">
            <w:r w:rsidRPr="007456F3" w:rsidDel="007456F3">
              <w:rPr>
                <w:rPrChange w:id="1069" w:author="Reales, Jorge" w:date="2016-09-30T15:41:00Z">
                  <w:rPr>
                    <w:rStyle w:val="Hyperlink"/>
                  </w:rPr>
                </w:rPrChange>
              </w:rPr>
              <w:delText>15.4.4.</w:delText>
            </w:r>
            <w:r w:rsidDel="007456F3">
              <w:rPr>
                <w:rFonts w:asciiTheme="minorHAnsi" w:eastAsiaTheme="minorEastAsia" w:hAnsiTheme="minorHAnsi"/>
                <w:sz w:val="22"/>
                <w:lang w:val="fr-CH" w:eastAsia="fr-CH"/>
              </w:rPr>
              <w:tab/>
            </w:r>
            <w:r w:rsidRPr="007456F3" w:rsidDel="007456F3">
              <w:rPr>
                <w:rPrChange w:id="1070" w:author="Reales, Jorge" w:date="2016-09-30T15:41:00Z">
                  <w:rPr>
                    <w:rStyle w:val="Hyperlink"/>
                  </w:rPr>
                </w:rPrChange>
              </w:rPr>
              <w:delText>Page body</w:delText>
            </w:r>
            <w:r w:rsidDel="007456F3">
              <w:rPr>
                <w:webHidden/>
              </w:rPr>
              <w:tab/>
              <w:delText>77</w:delText>
            </w:r>
          </w:del>
        </w:p>
        <w:p w14:paraId="6D631539" w14:textId="4320F1E3" w:rsidR="00014A99" w:rsidDel="007456F3" w:rsidRDefault="00014A99">
          <w:pPr>
            <w:pStyle w:val="TOC2"/>
            <w:rPr>
              <w:del w:id="1071" w:author="Reales, Jorge" w:date="2016-09-30T15:41:00Z"/>
              <w:rFonts w:asciiTheme="minorHAnsi" w:eastAsiaTheme="minorEastAsia" w:hAnsiTheme="minorHAnsi"/>
              <w:sz w:val="22"/>
              <w:lang w:val="fr-CH" w:eastAsia="fr-CH"/>
            </w:rPr>
          </w:pPr>
          <w:del w:id="1072" w:author="Reales, Jorge" w:date="2016-09-30T15:41:00Z">
            <w:r w:rsidRPr="007456F3" w:rsidDel="007456F3">
              <w:rPr>
                <w:rPrChange w:id="1073" w:author="Reales, Jorge" w:date="2016-09-30T15:41:00Z">
                  <w:rPr>
                    <w:rStyle w:val="Hyperlink"/>
                  </w:rPr>
                </w:rPrChange>
              </w:rPr>
              <w:delText>15.5.</w:delText>
            </w:r>
            <w:r w:rsidDel="007456F3">
              <w:rPr>
                <w:rFonts w:asciiTheme="minorHAnsi" w:eastAsiaTheme="minorEastAsia" w:hAnsiTheme="minorHAnsi"/>
                <w:sz w:val="22"/>
                <w:lang w:val="fr-CH" w:eastAsia="fr-CH"/>
              </w:rPr>
              <w:tab/>
            </w:r>
            <w:r w:rsidRPr="007456F3" w:rsidDel="007456F3">
              <w:rPr>
                <w:rPrChange w:id="1074" w:author="Reales, Jorge" w:date="2016-09-30T15:41:00Z">
                  <w:rPr>
                    <w:rStyle w:val="Hyperlink"/>
                  </w:rPr>
                </w:rPrChange>
              </w:rPr>
              <w:delText>Topic pages publishing process</w:delText>
            </w:r>
            <w:r w:rsidDel="007456F3">
              <w:rPr>
                <w:webHidden/>
              </w:rPr>
              <w:tab/>
              <w:delText>78</w:delText>
            </w:r>
          </w:del>
        </w:p>
        <w:p w14:paraId="0D322E4F" w14:textId="548CB511" w:rsidR="00014A99" w:rsidDel="007456F3" w:rsidRDefault="00014A99">
          <w:pPr>
            <w:pStyle w:val="TOC3"/>
            <w:rPr>
              <w:del w:id="1075" w:author="Reales, Jorge" w:date="2016-09-30T15:41:00Z"/>
              <w:rFonts w:asciiTheme="minorHAnsi" w:eastAsiaTheme="minorEastAsia" w:hAnsiTheme="minorHAnsi"/>
              <w:sz w:val="22"/>
              <w:lang w:val="fr-CH" w:eastAsia="fr-CH"/>
            </w:rPr>
          </w:pPr>
          <w:del w:id="1076" w:author="Reales, Jorge" w:date="2016-09-30T15:41:00Z">
            <w:r w:rsidRPr="007456F3" w:rsidDel="007456F3">
              <w:rPr>
                <w:rPrChange w:id="1077" w:author="Reales, Jorge" w:date="2016-09-30T15:41:00Z">
                  <w:rPr>
                    <w:rStyle w:val="Hyperlink"/>
                  </w:rPr>
                </w:rPrChange>
              </w:rPr>
              <w:delText>15.5.1.</w:delText>
            </w:r>
            <w:r w:rsidDel="007456F3">
              <w:rPr>
                <w:rFonts w:asciiTheme="minorHAnsi" w:eastAsiaTheme="minorEastAsia" w:hAnsiTheme="minorHAnsi"/>
                <w:sz w:val="22"/>
                <w:lang w:val="fr-CH" w:eastAsia="fr-CH"/>
              </w:rPr>
              <w:tab/>
            </w:r>
            <w:r w:rsidRPr="007456F3" w:rsidDel="007456F3">
              <w:rPr>
                <w:rPrChange w:id="1078" w:author="Reales, Jorge" w:date="2016-09-30T15:41:00Z">
                  <w:rPr>
                    <w:rStyle w:val="Hyperlink"/>
                  </w:rPr>
                </w:rPrChange>
              </w:rPr>
              <w:delText>Publish the Marketing &amp; Sales landing page</w:delText>
            </w:r>
            <w:r w:rsidDel="007456F3">
              <w:rPr>
                <w:webHidden/>
              </w:rPr>
              <w:tab/>
              <w:delText>79</w:delText>
            </w:r>
          </w:del>
        </w:p>
        <w:p w14:paraId="59275740" w14:textId="39B50697" w:rsidR="00014A99" w:rsidDel="007456F3" w:rsidRDefault="00014A99">
          <w:pPr>
            <w:pStyle w:val="TOC3"/>
            <w:rPr>
              <w:del w:id="1079" w:author="Reales, Jorge" w:date="2016-09-30T15:41:00Z"/>
              <w:rFonts w:asciiTheme="minorHAnsi" w:eastAsiaTheme="minorEastAsia" w:hAnsiTheme="minorHAnsi"/>
              <w:sz w:val="22"/>
              <w:lang w:val="fr-CH" w:eastAsia="fr-CH"/>
            </w:rPr>
          </w:pPr>
          <w:del w:id="1080" w:author="Reales, Jorge" w:date="2016-09-30T15:41:00Z">
            <w:r w:rsidRPr="007456F3" w:rsidDel="007456F3">
              <w:rPr>
                <w:rPrChange w:id="1081" w:author="Reales, Jorge" w:date="2016-09-30T15:41:00Z">
                  <w:rPr>
                    <w:rStyle w:val="Hyperlink"/>
                  </w:rPr>
                </w:rPrChange>
              </w:rPr>
              <w:delText>15.5.2.</w:delText>
            </w:r>
            <w:r w:rsidDel="007456F3">
              <w:rPr>
                <w:rFonts w:asciiTheme="minorHAnsi" w:eastAsiaTheme="minorEastAsia" w:hAnsiTheme="minorHAnsi"/>
                <w:sz w:val="22"/>
                <w:lang w:val="fr-CH" w:eastAsia="fr-CH"/>
              </w:rPr>
              <w:tab/>
            </w:r>
            <w:r w:rsidRPr="007456F3" w:rsidDel="007456F3">
              <w:rPr>
                <w:rPrChange w:id="1082" w:author="Reales, Jorge" w:date="2016-09-30T15:41:00Z">
                  <w:rPr>
                    <w:rStyle w:val="Hyperlink"/>
                  </w:rPr>
                </w:rPrChange>
              </w:rPr>
              <w:delText>Publish a Generic topic page</w:delText>
            </w:r>
            <w:r w:rsidDel="007456F3">
              <w:rPr>
                <w:webHidden/>
              </w:rPr>
              <w:tab/>
              <w:delText>80</w:delText>
            </w:r>
          </w:del>
        </w:p>
        <w:p w14:paraId="554B2830" w14:textId="6F33DBB4" w:rsidR="00014A99" w:rsidDel="007456F3" w:rsidRDefault="00014A99">
          <w:pPr>
            <w:pStyle w:val="TOC3"/>
            <w:rPr>
              <w:del w:id="1083" w:author="Reales, Jorge" w:date="2016-09-30T15:41:00Z"/>
              <w:rFonts w:asciiTheme="minorHAnsi" w:eastAsiaTheme="minorEastAsia" w:hAnsiTheme="minorHAnsi"/>
              <w:sz w:val="22"/>
              <w:lang w:val="fr-CH" w:eastAsia="fr-CH"/>
            </w:rPr>
          </w:pPr>
          <w:del w:id="1084" w:author="Reales, Jorge" w:date="2016-09-30T15:41:00Z">
            <w:r w:rsidRPr="007456F3" w:rsidDel="007456F3">
              <w:rPr>
                <w:rPrChange w:id="1085" w:author="Reales, Jorge" w:date="2016-09-30T15:41:00Z">
                  <w:rPr>
                    <w:rStyle w:val="Hyperlink"/>
                  </w:rPr>
                </w:rPrChange>
              </w:rPr>
              <w:delText>15.5.3.</w:delText>
            </w:r>
            <w:r w:rsidDel="007456F3">
              <w:rPr>
                <w:rFonts w:asciiTheme="minorHAnsi" w:eastAsiaTheme="minorEastAsia" w:hAnsiTheme="minorHAnsi"/>
                <w:sz w:val="22"/>
                <w:lang w:val="fr-CH" w:eastAsia="fr-CH"/>
              </w:rPr>
              <w:tab/>
            </w:r>
            <w:r w:rsidRPr="007456F3" w:rsidDel="007456F3">
              <w:rPr>
                <w:rPrChange w:id="1086" w:author="Reales, Jorge" w:date="2016-09-30T15:41:00Z">
                  <w:rPr>
                    <w:rStyle w:val="Hyperlink"/>
                  </w:rPr>
                </w:rPrChange>
              </w:rPr>
              <w:delText>Publish a Brand page</w:delText>
            </w:r>
            <w:r w:rsidDel="007456F3">
              <w:rPr>
                <w:webHidden/>
              </w:rPr>
              <w:tab/>
              <w:delText>81</w:delText>
            </w:r>
          </w:del>
        </w:p>
        <w:p w14:paraId="3F518F88" w14:textId="51BADC41" w:rsidR="00014A99" w:rsidDel="007456F3" w:rsidRDefault="00014A99">
          <w:pPr>
            <w:pStyle w:val="TOC3"/>
            <w:rPr>
              <w:del w:id="1087" w:author="Reales, Jorge" w:date="2016-09-30T15:41:00Z"/>
              <w:rFonts w:asciiTheme="minorHAnsi" w:eastAsiaTheme="minorEastAsia" w:hAnsiTheme="minorHAnsi"/>
              <w:sz w:val="22"/>
              <w:lang w:val="fr-CH" w:eastAsia="fr-CH"/>
            </w:rPr>
          </w:pPr>
          <w:del w:id="1088" w:author="Reales, Jorge" w:date="2016-09-30T15:41:00Z">
            <w:r w:rsidRPr="007456F3" w:rsidDel="007456F3">
              <w:rPr>
                <w:rPrChange w:id="1089" w:author="Reales, Jorge" w:date="2016-09-30T15:41:00Z">
                  <w:rPr>
                    <w:rStyle w:val="Hyperlink"/>
                  </w:rPr>
                </w:rPrChange>
              </w:rPr>
              <w:delText>15.5.4.</w:delText>
            </w:r>
            <w:r w:rsidDel="007456F3">
              <w:rPr>
                <w:rFonts w:asciiTheme="minorHAnsi" w:eastAsiaTheme="minorEastAsia" w:hAnsiTheme="minorHAnsi"/>
                <w:sz w:val="22"/>
                <w:lang w:val="fr-CH" w:eastAsia="fr-CH"/>
              </w:rPr>
              <w:tab/>
            </w:r>
            <w:r w:rsidRPr="007456F3" w:rsidDel="007456F3">
              <w:rPr>
                <w:rPrChange w:id="1090" w:author="Reales, Jorge" w:date="2016-09-30T15:41:00Z">
                  <w:rPr>
                    <w:rStyle w:val="Hyperlink"/>
                  </w:rPr>
                </w:rPrChange>
              </w:rPr>
              <w:delText>Publish a Simple topic page</w:delText>
            </w:r>
            <w:r w:rsidDel="007456F3">
              <w:rPr>
                <w:webHidden/>
              </w:rPr>
              <w:tab/>
              <w:delText>82</w:delText>
            </w:r>
          </w:del>
        </w:p>
        <w:p w14:paraId="36FC22EF" w14:textId="08AEDBB9" w:rsidR="00014A99" w:rsidDel="007456F3" w:rsidRDefault="00014A99">
          <w:pPr>
            <w:pStyle w:val="TOC1"/>
            <w:rPr>
              <w:del w:id="1091" w:author="Reales, Jorge" w:date="2016-09-30T15:41:00Z"/>
              <w:rFonts w:eastAsiaTheme="minorEastAsia" w:cstheme="minorBidi"/>
              <w:b w:val="0"/>
              <w:sz w:val="22"/>
              <w:lang w:val="fr-CH" w:eastAsia="fr-CH"/>
            </w:rPr>
          </w:pPr>
          <w:del w:id="1092" w:author="Reales, Jorge" w:date="2016-09-30T15:41:00Z">
            <w:r w:rsidRPr="007456F3" w:rsidDel="007456F3">
              <w:rPr>
                <w:rPrChange w:id="1093" w:author="Reales, Jorge" w:date="2016-09-30T15:41:00Z">
                  <w:rPr>
                    <w:rStyle w:val="Hyperlink"/>
                    <w:rFonts w:asciiTheme="majorHAnsi" w:hAnsiTheme="majorHAnsi"/>
                  </w:rPr>
                </w:rPrChange>
              </w:rPr>
              <w:delText>16.</w:delText>
            </w:r>
            <w:r w:rsidDel="007456F3">
              <w:rPr>
                <w:rFonts w:eastAsiaTheme="minorEastAsia" w:cstheme="minorBidi"/>
                <w:b w:val="0"/>
                <w:sz w:val="22"/>
                <w:lang w:val="fr-CH" w:eastAsia="fr-CH"/>
              </w:rPr>
              <w:tab/>
            </w:r>
            <w:r w:rsidRPr="007456F3" w:rsidDel="007456F3">
              <w:rPr>
                <w:rPrChange w:id="1094" w:author="Reales, Jorge" w:date="2016-09-30T15:41:00Z">
                  <w:rPr>
                    <w:rStyle w:val="Hyperlink"/>
                  </w:rPr>
                </w:rPrChange>
              </w:rPr>
              <w:delText>Back office requirements</w:delText>
            </w:r>
            <w:r w:rsidDel="007456F3">
              <w:rPr>
                <w:webHidden/>
              </w:rPr>
              <w:tab/>
              <w:delText>83</w:delText>
            </w:r>
          </w:del>
        </w:p>
        <w:p w14:paraId="01D4EC17" w14:textId="7BEF0981" w:rsidR="00014A99" w:rsidDel="007456F3" w:rsidRDefault="00014A99">
          <w:pPr>
            <w:pStyle w:val="TOC1"/>
            <w:rPr>
              <w:del w:id="1095" w:author="Reales, Jorge" w:date="2016-09-30T15:41:00Z"/>
              <w:rFonts w:eastAsiaTheme="minorEastAsia" w:cstheme="minorBidi"/>
              <w:b w:val="0"/>
              <w:sz w:val="22"/>
              <w:lang w:val="fr-CH" w:eastAsia="fr-CH"/>
            </w:rPr>
          </w:pPr>
          <w:del w:id="1096" w:author="Reales, Jorge" w:date="2016-09-30T15:41:00Z">
            <w:r w:rsidRPr="007456F3" w:rsidDel="007456F3">
              <w:rPr>
                <w:rPrChange w:id="1097" w:author="Reales, Jorge" w:date="2016-09-30T15:41:00Z">
                  <w:rPr>
                    <w:rStyle w:val="Hyperlink"/>
                    <w:rFonts w:asciiTheme="majorHAnsi" w:hAnsiTheme="majorHAnsi"/>
                  </w:rPr>
                </w:rPrChange>
              </w:rPr>
              <w:delText>17.</w:delText>
            </w:r>
            <w:r w:rsidDel="007456F3">
              <w:rPr>
                <w:rFonts w:eastAsiaTheme="minorEastAsia" w:cstheme="minorBidi"/>
                <w:b w:val="0"/>
                <w:sz w:val="22"/>
                <w:lang w:val="fr-CH" w:eastAsia="fr-CH"/>
              </w:rPr>
              <w:tab/>
            </w:r>
            <w:r w:rsidRPr="007456F3" w:rsidDel="007456F3">
              <w:rPr>
                <w:rPrChange w:id="1098" w:author="Reales, Jorge" w:date="2016-09-30T15:41:00Z">
                  <w:rPr>
                    <w:rStyle w:val="Hyperlink"/>
                  </w:rPr>
                </w:rPrChange>
              </w:rPr>
              <w:delText>Other site requirements</w:delText>
            </w:r>
            <w:r w:rsidDel="007456F3">
              <w:rPr>
                <w:webHidden/>
              </w:rPr>
              <w:tab/>
              <w:delText>83</w:delText>
            </w:r>
          </w:del>
        </w:p>
        <w:p w14:paraId="6071E9D9" w14:textId="41CA74D0" w:rsidR="00014A99" w:rsidDel="007456F3" w:rsidRDefault="00014A99">
          <w:pPr>
            <w:pStyle w:val="TOC2"/>
            <w:rPr>
              <w:del w:id="1099" w:author="Reales, Jorge" w:date="2016-09-30T15:41:00Z"/>
              <w:rFonts w:asciiTheme="minorHAnsi" w:eastAsiaTheme="minorEastAsia" w:hAnsiTheme="minorHAnsi"/>
              <w:sz w:val="22"/>
              <w:lang w:val="fr-CH" w:eastAsia="fr-CH"/>
            </w:rPr>
          </w:pPr>
          <w:del w:id="1100" w:author="Reales, Jorge" w:date="2016-09-30T15:41:00Z">
            <w:r w:rsidRPr="007456F3" w:rsidDel="007456F3">
              <w:rPr>
                <w:rPrChange w:id="1101" w:author="Reales, Jorge" w:date="2016-09-30T15:41:00Z">
                  <w:rPr>
                    <w:rStyle w:val="Hyperlink"/>
                  </w:rPr>
                </w:rPrChange>
              </w:rPr>
              <w:delText>17.1.</w:delText>
            </w:r>
            <w:r w:rsidDel="007456F3">
              <w:rPr>
                <w:rFonts w:asciiTheme="minorHAnsi" w:eastAsiaTheme="minorEastAsia" w:hAnsiTheme="minorHAnsi"/>
                <w:sz w:val="22"/>
                <w:lang w:val="fr-CH" w:eastAsia="fr-CH"/>
              </w:rPr>
              <w:tab/>
            </w:r>
            <w:r w:rsidRPr="007456F3" w:rsidDel="007456F3">
              <w:rPr>
                <w:rPrChange w:id="1102" w:author="Reales, Jorge" w:date="2016-09-30T15:41:00Z">
                  <w:rPr>
                    <w:rStyle w:val="Hyperlink"/>
                  </w:rPr>
                </w:rPrChange>
              </w:rPr>
              <w:delText>Multi-language</w:delText>
            </w:r>
            <w:r w:rsidDel="007456F3">
              <w:rPr>
                <w:webHidden/>
              </w:rPr>
              <w:tab/>
              <w:delText>83</w:delText>
            </w:r>
          </w:del>
        </w:p>
        <w:p w14:paraId="0D250C38" w14:textId="78A0E703" w:rsidR="00014A99" w:rsidDel="007456F3" w:rsidRDefault="00014A99">
          <w:pPr>
            <w:pStyle w:val="TOC2"/>
            <w:rPr>
              <w:del w:id="1103" w:author="Reales, Jorge" w:date="2016-09-30T15:41:00Z"/>
              <w:rFonts w:asciiTheme="minorHAnsi" w:eastAsiaTheme="minorEastAsia" w:hAnsiTheme="minorHAnsi"/>
              <w:sz w:val="22"/>
              <w:lang w:val="fr-CH" w:eastAsia="fr-CH"/>
            </w:rPr>
          </w:pPr>
          <w:del w:id="1104" w:author="Reales, Jorge" w:date="2016-09-30T15:41:00Z">
            <w:r w:rsidRPr="007456F3" w:rsidDel="007456F3">
              <w:rPr>
                <w:rPrChange w:id="1105" w:author="Reales, Jorge" w:date="2016-09-30T15:41:00Z">
                  <w:rPr>
                    <w:rStyle w:val="Hyperlink"/>
                  </w:rPr>
                </w:rPrChange>
              </w:rPr>
              <w:delText>17.2.</w:delText>
            </w:r>
            <w:r w:rsidDel="007456F3">
              <w:rPr>
                <w:rFonts w:asciiTheme="minorHAnsi" w:eastAsiaTheme="minorEastAsia" w:hAnsiTheme="minorHAnsi"/>
                <w:sz w:val="22"/>
                <w:lang w:val="fr-CH" w:eastAsia="fr-CH"/>
              </w:rPr>
              <w:tab/>
            </w:r>
            <w:r w:rsidRPr="007456F3" w:rsidDel="007456F3">
              <w:rPr>
                <w:rPrChange w:id="1106" w:author="Reales, Jorge" w:date="2016-09-30T15:41:00Z">
                  <w:rPr>
                    <w:rStyle w:val="Hyperlink"/>
                  </w:rPr>
                </w:rPrChange>
              </w:rPr>
              <w:delText>Responsive design</w:delText>
            </w:r>
            <w:r w:rsidDel="007456F3">
              <w:rPr>
                <w:webHidden/>
              </w:rPr>
              <w:tab/>
              <w:delText>84</w:delText>
            </w:r>
          </w:del>
        </w:p>
        <w:p w14:paraId="6152776A" w14:textId="11973068" w:rsidR="00014A99" w:rsidDel="007456F3" w:rsidRDefault="00014A99">
          <w:pPr>
            <w:pStyle w:val="TOC2"/>
            <w:rPr>
              <w:del w:id="1107" w:author="Reales, Jorge" w:date="2016-09-30T15:41:00Z"/>
              <w:rFonts w:asciiTheme="minorHAnsi" w:eastAsiaTheme="minorEastAsia" w:hAnsiTheme="minorHAnsi"/>
              <w:sz w:val="22"/>
              <w:lang w:val="fr-CH" w:eastAsia="fr-CH"/>
            </w:rPr>
          </w:pPr>
          <w:del w:id="1108" w:author="Reales, Jorge" w:date="2016-09-30T15:41:00Z">
            <w:r w:rsidDel="007456F3">
              <w:rPr>
                <w:rFonts w:asciiTheme="minorHAnsi" w:eastAsiaTheme="minorEastAsia" w:hAnsiTheme="minorHAnsi"/>
                <w:sz w:val="22"/>
                <w:lang w:val="fr-CH" w:eastAsia="fr-CH"/>
              </w:rPr>
              <w:tab/>
            </w:r>
            <w:r w:rsidRPr="007456F3" w:rsidDel="007456F3">
              <w:rPr>
                <w:rPrChange w:id="1109" w:author="Reales, Jorge" w:date="2016-09-30T15:41:00Z">
                  <w:rPr>
                    <w:rStyle w:val="Hyperlink"/>
                  </w:rPr>
                </w:rPrChange>
              </w:rPr>
              <w:delText>Multi-browser</w:delText>
            </w:r>
            <w:r w:rsidDel="007456F3">
              <w:rPr>
                <w:webHidden/>
              </w:rPr>
              <w:tab/>
              <w:delText>84</w:delText>
            </w:r>
          </w:del>
        </w:p>
        <w:p w14:paraId="33BC0AC1" w14:textId="04AC403A" w:rsidR="00014A99" w:rsidDel="007456F3" w:rsidRDefault="00014A99">
          <w:pPr>
            <w:pStyle w:val="TOC2"/>
            <w:rPr>
              <w:del w:id="1110" w:author="Reales, Jorge" w:date="2016-09-30T15:41:00Z"/>
              <w:rFonts w:asciiTheme="minorHAnsi" w:eastAsiaTheme="minorEastAsia" w:hAnsiTheme="minorHAnsi"/>
              <w:sz w:val="22"/>
              <w:lang w:val="fr-CH" w:eastAsia="fr-CH"/>
            </w:rPr>
          </w:pPr>
          <w:del w:id="1111" w:author="Reales, Jorge" w:date="2016-09-30T15:41:00Z">
            <w:r w:rsidRPr="007456F3" w:rsidDel="007456F3">
              <w:rPr>
                <w:rPrChange w:id="1112" w:author="Reales, Jorge" w:date="2016-09-30T15:41:00Z">
                  <w:rPr>
                    <w:rStyle w:val="Hyperlink"/>
                  </w:rPr>
                </w:rPrChange>
              </w:rPr>
              <w:delText>17.3.</w:delText>
            </w:r>
            <w:r w:rsidDel="007456F3">
              <w:rPr>
                <w:webHidden/>
              </w:rPr>
              <w:tab/>
              <w:delText>84</w:delText>
            </w:r>
          </w:del>
        </w:p>
        <w:p w14:paraId="4FF56182" w14:textId="3ECA5A76" w:rsidR="00014A99" w:rsidDel="007456F3" w:rsidRDefault="00014A99">
          <w:pPr>
            <w:pStyle w:val="TOC2"/>
            <w:rPr>
              <w:del w:id="1113" w:author="Reales, Jorge" w:date="2016-09-30T15:41:00Z"/>
              <w:rFonts w:asciiTheme="minorHAnsi" w:eastAsiaTheme="minorEastAsia" w:hAnsiTheme="minorHAnsi"/>
              <w:sz w:val="22"/>
              <w:lang w:val="fr-CH" w:eastAsia="fr-CH"/>
            </w:rPr>
          </w:pPr>
          <w:del w:id="1114" w:author="Reales, Jorge" w:date="2016-09-30T15:41:00Z">
            <w:r w:rsidRPr="007456F3" w:rsidDel="007456F3">
              <w:rPr>
                <w:rPrChange w:id="1115" w:author="Reales, Jorge" w:date="2016-09-30T15:41:00Z">
                  <w:rPr>
                    <w:rStyle w:val="Hyperlink"/>
                  </w:rPr>
                </w:rPrChange>
              </w:rPr>
              <w:delText>17.4.</w:delText>
            </w:r>
            <w:r w:rsidDel="007456F3">
              <w:rPr>
                <w:rFonts w:asciiTheme="minorHAnsi" w:eastAsiaTheme="minorEastAsia" w:hAnsiTheme="minorHAnsi"/>
                <w:sz w:val="22"/>
                <w:lang w:val="fr-CH" w:eastAsia="fr-CH"/>
              </w:rPr>
              <w:tab/>
            </w:r>
            <w:r w:rsidRPr="007456F3" w:rsidDel="007456F3">
              <w:rPr>
                <w:rPrChange w:id="1116" w:author="Reales, Jorge" w:date="2016-09-30T15:41:00Z">
                  <w:rPr>
                    <w:rStyle w:val="Hyperlink"/>
                  </w:rPr>
                </w:rPrChange>
              </w:rPr>
              <w:delText>Performance</w:delText>
            </w:r>
            <w:r w:rsidDel="007456F3">
              <w:rPr>
                <w:webHidden/>
              </w:rPr>
              <w:tab/>
              <w:delText>84</w:delText>
            </w:r>
          </w:del>
        </w:p>
        <w:p w14:paraId="13AA9870" w14:textId="3059A5D6" w:rsidR="00014A99" w:rsidDel="007456F3" w:rsidRDefault="00014A99">
          <w:pPr>
            <w:pStyle w:val="TOC2"/>
            <w:rPr>
              <w:del w:id="1117" w:author="Reales, Jorge" w:date="2016-09-30T15:41:00Z"/>
              <w:rFonts w:asciiTheme="minorHAnsi" w:eastAsiaTheme="minorEastAsia" w:hAnsiTheme="minorHAnsi"/>
              <w:sz w:val="22"/>
              <w:lang w:val="fr-CH" w:eastAsia="fr-CH"/>
            </w:rPr>
          </w:pPr>
          <w:del w:id="1118" w:author="Reales, Jorge" w:date="2016-09-30T15:41:00Z">
            <w:r w:rsidRPr="007456F3" w:rsidDel="007456F3">
              <w:rPr>
                <w:rPrChange w:id="1119" w:author="Reales, Jorge" w:date="2016-09-30T15:41:00Z">
                  <w:rPr>
                    <w:rStyle w:val="Hyperlink"/>
                  </w:rPr>
                </w:rPrChange>
              </w:rPr>
              <w:delText>17.5.</w:delText>
            </w:r>
            <w:r w:rsidDel="007456F3">
              <w:rPr>
                <w:rFonts w:asciiTheme="minorHAnsi" w:eastAsiaTheme="minorEastAsia" w:hAnsiTheme="minorHAnsi"/>
                <w:sz w:val="22"/>
                <w:lang w:val="fr-CH" w:eastAsia="fr-CH"/>
              </w:rPr>
              <w:tab/>
            </w:r>
            <w:r w:rsidRPr="007456F3" w:rsidDel="007456F3">
              <w:rPr>
                <w:rPrChange w:id="1120" w:author="Reales, Jorge" w:date="2016-09-30T15:41:00Z">
                  <w:rPr>
                    <w:rStyle w:val="Hyperlink"/>
                  </w:rPr>
                </w:rPrChange>
              </w:rPr>
              <w:delText>URLs and Transport layer protocols</w:delText>
            </w:r>
            <w:r w:rsidDel="007456F3">
              <w:rPr>
                <w:webHidden/>
              </w:rPr>
              <w:tab/>
              <w:delText>84</w:delText>
            </w:r>
          </w:del>
        </w:p>
        <w:p w14:paraId="12A6BCDC" w14:textId="41682671" w:rsidR="00014A99" w:rsidDel="007456F3" w:rsidRDefault="00014A99">
          <w:pPr>
            <w:pStyle w:val="TOC2"/>
            <w:rPr>
              <w:del w:id="1121" w:author="Reales, Jorge" w:date="2016-09-30T15:41:00Z"/>
              <w:rFonts w:asciiTheme="minorHAnsi" w:eastAsiaTheme="minorEastAsia" w:hAnsiTheme="minorHAnsi"/>
              <w:sz w:val="22"/>
              <w:lang w:val="fr-CH" w:eastAsia="fr-CH"/>
            </w:rPr>
          </w:pPr>
          <w:del w:id="1122" w:author="Reales, Jorge" w:date="2016-09-30T15:41:00Z">
            <w:r w:rsidRPr="007456F3" w:rsidDel="007456F3">
              <w:rPr>
                <w:rPrChange w:id="1123" w:author="Reales, Jorge" w:date="2016-09-30T15:41:00Z">
                  <w:rPr>
                    <w:rStyle w:val="Hyperlink"/>
                  </w:rPr>
                </w:rPrChange>
              </w:rPr>
              <w:delText>17.6.</w:delText>
            </w:r>
            <w:r w:rsidDel="007456F3">
              <w:rPr>
                <w:rFonts w:asciiTheme="minorHAnsi" w:eastAsiaTheme="minorEastAsia" w:hAnsiTheme="minorHAnsi"/>
                <w:sz w:val="22"/>
                <w:lang w:val="fr-CH" w:eastAsia="fr-CH"/>
              </w:rPr>
              <w:tab/>
            </w:r>
            <w:r w:rsidRPr="007456F3" w:rsidDel="007456F3">
              <w:rPr>
                <w:rPrChange w:id="1124" w:author="Reales, Jorge" w:date="2016-09-30T15:41:00Z">
                  <w:rPr>
                    <w:rStyle w:val="Hyperlink"/>
                  </w:rPr>
                </w:rPrChange>
              </w:rPr>
              <w:delText>Looks and feel and visual style</w:delText>
            </w:r>
            <w:r w:rsidDel="007456F3">
              <w:rPr>
                <w:webHidden/>
              </w:rPr>
              <w:tab/>
              <w:delText>84</w:delText>
            </w:r>
          </w:del>
        </w:p>
        <w:p w14:paraId="63A6662D" w14:textId="140180A8" w:rsidR="00606EFF" w:rsidRDefault="00606EFF">
          <w:r>
            <w:rPr>
              <w:b/>
              <w:bCs/>
              <w:noProof/>
            </w:rPr>
            <w:fldChar w:fldCharType="end"/>
          </w:r>
        </w:p>
      </w:sdtContent>
    </w:sdt>
    <w:p w14:paraId="4970035A" w14:textId="77777777" w:rsidR="00FE035B" w:rsidRDefault="00FE035B" w:rsidP="00B80545">
      <w:pPr>
        <w:spacing w:after="0"/>
        <w:rPr>
          <w:rFonts w:cs="Arial"/>
          <w:sz w:val="22"/>
        </w:rPr>
      </w:pPr>
    </w:p>
    <w:p w14:paraId="693D82BD" w14:textId="77777777" w:rsidR="00FE035B" w:rsidRDefault="00FE035B" w:rsidP="00B80545">
      <w:pPr>
        <w:spacing w:after="0"/>
        <w:rPr>
          <w:rFonts w:cs="Arial"/>
          <w:sz w:val="22"/>
        </w:rPr>
      </w:pPr>
    </w:p>
    <w:p w14:paraId="77CD6DD7" w14:textId="77777777" w:rsidR="00FE035B" w:rsidRDefault="00FE035B" w:rsidP="00B80545">
      <w:pPr>
        <w:spacing w:after="0"/>
        <w:rPr>
          <w:rFonts w:cs="Arial"/>
          <w:sz w:val="22"/>
        </w:rPr>
      </w:pPr>
    </w:p>
    <w:p w14:paraId="1EFBC180" w14:textId="77777777" w:rsidR="00FE035B" w:rsidRDefault="00FE035B" w:rsidP="00B80545">
      <w:pPr>
        <w:spacing w:after="0"/>
        <w:rPr>
          <w:rFonts w:cs="Arial"/>
          <w:sz w:val="22"/>
        </w:rPr>
      </w:pPr>
    </w:p>
    <w:p w14:paraId="3B3B10A9" w14:textId="77777777" w:rsidR="00FE035B" w:rsidRDefault="00FE035B" w:rsidP="00B80545">
      <w:pPr>
        <w:spacing w:after="0"/>
        <w:rPr>
          <w:rFonts w:cs="Arial"/>
          <w:sz w:val="22"/>
        </w:rPr>
      </w:pPr>
    </w:p>
    <w:p w14:paraId="2906883B" w14:textId="77777777" w:rsidR="00BB176D" w:rsidRDefault="00BB176D" w:rsidP="00B80545">
      <w:pPr>
        <w:spacing w:after="0"/>
        <w:rPr>
          <w:sz w:val="22"/>
        </w:rPr>
      </w:pPr>
    </w:p>
    <w:p w14:paraId="66959FC6" w14:textId="77777777" w:rsidR="004A387C" w:rsidRDefault="004A387C" w:rsidP="00283CBC">
      <w:pPr>
        <w:tabs>
          <w:tab w:val="left" w:pos="2400"/>
        </w:tabs>
        <w:spacing w:after="0"/>
        <w:rPr>
          <w:sz w:val="22"/>
        </w:rPr>
      </w:pPr>
    </w:p>
    <w:p w14:paraId="5DF04C79" w14:textId="77777777" w:rsidR="005339EF" w:rsidRDefault="005339EF">
      <w:pPr>
        <w:rPr>
          <w:rFonts w:ascii="Georgia" w:eastAsia="Times New Roman" w:hAnsi="Georgia" w:cs="Times New Roman"/>
          <w:color w:val="7ECEAA"/>
          <w:kern w:val="28"/>
          <w:sz w:val="36"/>
          <w:szCs w:val="36"/>
          <w:lang w:val="en-US" w:eastAsia="en-GB"/>
          <w14:cntxtAlts/>
        </w:rPr>
      </w:pPr>
      <w:r>
        <w:rPr>
          <w:sz w:val="36"/>
          <w:szCs w:val="36"/>
        </w:rPr>
        <w:br w:type="page"/>
      </w:r>
    </w:p>
    <w:p w14:paraId="0B36CBF5" w14:textId="38B6F561" w:rsidR="005D5E44" w:rsidRDefault="005D5E44" w:rsidP="005339EF">
      <w:pPr>
        <w:pStyle w:val="Heading1"/>
        <w:numPr>
          <w:ilvl w:val="0"/>
          <w:numId w:val="4"/>
        </w:numPr>
      </w:pPr>
      <w:bookmarkStart w:id="1125" w:name="_Toc461707095"/>
      <w:bookmarkStart w:id="1126" w:name="_Toc463013406"/>
      <w:r>
        <w:lastRenderedPageBreak/>
        <w:t>Universal</w:t>
      </w:r>
      <w:r w:rsidRPr="005D5E44">
        <w:t xml:space="preserve"> </w:t>
      </w:r>
      <w:r w:rsidR="00884616">
        <w:t>c</w:t>
      </w:r>
      <w:r w:rsidRPr="005D5E44">
        <w:t>omponents</w:t>
      </w:r>
      <w:bookmarkEnd w:id="1125"/>
      <w:bookmarkEnd w:id="1126"/>
    </w:p>
    <w:p w14:paraId="0D7B60F2" w14:textId="58F828CD" w:rsidR="009F0E3F" w:rsidRPr="003104DF" w:rsidRDefault="00BE3E24" w:rsidP="005339EF">
      <w:pPr>
        <w:pStyle w:val="Heading2"/>
        <w:numPr>
          <w:ilvl w:val="1"/>
          <w:numId w:val="20"/>
        </w:numPr>
      </w:pPr>
      <w:bookmarkStart w:id="1127" w:name="_Toc461707096"/>
      <w:bookmarkStart w:id="1128" w:name="_Toc463013407"/>
      <w:r>
        <w:t>Terminology</w:t>
      </w:r>
      <w:r w:rsidR="00FD31DC">
        <w:t xml:space="preserve"> </w:t>
      </w:r>
      <w:r w:rsidR="00FD31DC" w:rsidRPr="00FD31DC">
        <w:rPr>
          <w:highlight w:val="yellow"/>
        </w:rPr>
        <w:t>(updated)</w:t>
      </w:r>
      <w:bookmarkEnd w:id="1127"/>
      <w:bookmarkEnd w:id="1128"/>
    </w:p>
    <w:tbl>
      <w:tblPr>
        <w:tblStyle w:val="TableGrid"/>
        <w:tblW w:w="6804" w:type="dxa"/>
        <w:tblInd w:w="-289" w:type="dxa"/>
        <w:tblLayout w:type="fixed"/>
        <w:tblLook w:val="04A0" w:firstRow="1" w:lastRow="0" w:firstColumn="1" w:lastColumn="0" w:noHBand="0" w:noVBand="1"/>
      </w:tblPr>
      <w:tblGrid>
        <w:gridCol w:w="1559"/>
        <w:gridCol w:w="5245"/>
      </w:tblGrid>
      <w:tr w:rsidR="003F6349" w:rsidRPr="00193438" w14:paraId="5063086C" w14:textId="77777777" w:rsidTr="003F6349">
        <w:trPr>
          <w:trHeight w:val="280"/>
        </w:trPr>
        <w:tc>
          <w:tcPr>
            <w:tcW w:w="1559" w:type="dxa"/>
            <w:shd w:val="clear" w:color="auto" w:fill="122632" w:themeFill="text1"/>
            <w:hideMark/>
          </w:tcPr>
          <w:p w14:paraId="6445C938" w14:textId="77777777" w:rsidR="003F6349" w:rsidRPr="00193438" w:rsidRDefault="003F6349" w:rsidP="00BE3E24">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Term name</w:t>
            </w:r>
          </w:p>
        </w:tc>
        <w:tc>
          <w:tcPr>
            <w:tcW w:w="5245" w:type="dxa"/>
            <w:shd w:val="clear" w:color="auto" w:fill="122632" w:themeFill="text1"/>
            <w:hideMark/>
          </w:tcPr>
          <w:p w14:paraId="64454488" w14:textId="77777777" w:rsidR="003F6349" w:rsidRPr="00193438" w:rsidRDefault="003F6349" w:rsidP="00BE3E24">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Description</w:t>
            </w:r>
          </w:p>
        </w:tc>
      </w:tr>
      <w:tr w:rsidR="00FB5D33" w:rsidRPr="00193438" w14:paraId="43E4C868" w14:textId="77777777" w:rsidTr="003F6349">
        <w:trPr>
          <w:trHeight w:val="407"/>
        </w:trPr>
        <w:tc>
          <w:tcPr>
            <w:tcW w:w="1559" w:type="dxa"/>
          </w:tcPr>
          <w:p w14:paraId="413288C7" w14:textId="77777777" w:rsidR="00FB5D33" w:rsidRDefault="00FB5D33" w:rsidP="00FD31DC">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Application </w:t>
            </w:r>
          </w:p>
        </w:tc>
        <w:tc>
          <w:tcPr>
            <w:tcW w:w="5245" w:type="dxa"/>
          </w:tcPr>
          <w:p w14:paraId="4AB604D9" w14:textId="7EAEF939" w:rsidR="00FB5D33" w:rsidRDefault="00FB5D33" w:rsidP="00FB5D33">
            <w:p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 xml:space="preserve">External </w:t>
            </w:r>
            <w:r w:rsidRPr="00FB5D33">
              <w:rPr>
                <w:rFonts w:asciiTheme="minorHAnsi" w:eastAsia="Times New Roman" w:hAnsiTheme="minorHAnsi" w:cstheme="minorHAnsi"/>
                <w:b/>
                <w:sz w:val="16"/>
                <w:szCs w:val="16"/>
                <w:lang w:val="en-US" w:eastAsia="ru-RU"/>
              </w:rPr>
              <w:t>application</w:t>
            </w:r>
            <w:r>
              <w:rPr>
                <w:rFonts w:asciiTheme="minorHAnsi" w:eastAsia="Times New Roman" w:hAnsiTheme="minorHAnsi" w:cstheme="minorHAnsi"/>
                <w:sz w:val="16"/>
                <w:szCs w:val="16"/>
                <w:lang w:val="en-US" w:eastAsia="ru-RU"/>
              </w:rPr>
              <w:t xml:space="preserve"> used by JTI employees, such as Nakisa, BAP/Memo, Amex Travel Portal, etc. </w:t>
            </w:r>
          </w:p>
        </w:tc>
      </w:tr>
      <w:tr w:rsidR="00FB5D33" w:rsidRPr="00123367" w14:paraId="3F54FF0D" w14:textId="77777777" w:rsidTr="003F6349">
        <w:trPr>
          <w:trHeight w:val="381"/>
        </w:trPr>
        <w:tc>
          <w:tcPr>
            <w:tcW w:w="1559" w:type="dxa"/>
          </w:tcPr>
          <w:p w14:paraId="6117800E" w14:textId="77777777" w:rsidR="00FB5D33" w:rsidRDefault="00FB5D33" w:rsidP="001A539F">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Colleague</w:t>
            </w:r>
          </w:p>
        </w:tc>
        <w:tc>
          <w:tcPr>
            <w:tcW w:w="5245" w:type="dxa"/>
          </w:tcPr>
          <w:p w14:paraId="5D9885E1" w14:textId="77777777" w:rsidR="00FB5D33" w:rsidRPr="00123367" w:rsidRDefault="00FB5D33" w:rsidP="008330A2">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sz w:val="16"/>
                <w:szCs w:val="16"/>
                <w:lang w:val="en-US" w:eastAsia="ru-RU"/>
              </w:rPr>
              <w:t xml:space="preserve">A </w:t>
            </w:r>
            <w:r>
              <w:rPr>
                <w:rFonts w:asciiTheme="minorHAnsi" w:eastAsia="Times New Roman" w:hAnsiTheme="minorHAnsi" w:cstheme="minorHAnsi"/>
                <w:b/>
                <w:sz w:val="16"/>
                <w:szCs w:val="16"/>
                <w:lang w:val="en-US" w:eastAsia="ru-RU"/>
              </w:rPr>
              <w:t>C</w:t>
            </w:r>
            <w:r w:rsidRPr="008330A2">
              <w:rPr>
                <w:rFonts w:asciiTheme="minorHAnsi" w:eastAsia="Times New Roman" w:hAnsiTheme="minorHAnsi" w:cstheme="minorHAnsi"/>
                <w:b/>
                <w:sz w:val="16"/>
                <w:szCs w:val="16"/>
                <w:lang w:val="en-US" w:eastAsia="ru-RU"/>
              </w:rPr>
              <w:t>olleague</w:t>
            </w:r>
            <w:r>
              <w:rPr>
                <w:rFonts w:asciiTheme="minorHAnsi" w:eastAsia="Times New Roman" w:hAnsiTheme="minorHAnsi" w:cstheme="minorHAnsi"/>
                <w:sz w:val="16"/>
                <w:szCs w:val="16"/>
                <w:lang w:val="en-US" w:eastAsia="ru-RU"/>
              </w:rPr>
              <w:t xml:space="preserve"> is the relationship between two JTI users who are following each other on</w:t>
            </w:r>
            <w:r w:rsidRPr="008330A2">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Inside and Engage.</w:t>
            </w:r>
          </w:p>
        </w:tc>
      </w:tr>
      <w:tr w:rsidR="00FB5D33" w:rsidRPr="00123367" w14:paraId="4F0A85BE" w14:textId="77777777" w:rsidTr="003F6349">
        <w:trPr>
          <w:trHeight w:val="357"/>
        </w:trPr>
        <w:tc>
          <w:tcPr>
            <w:tcW w:w="1559" w:type="dxa"/>
          </w:tcPr>
          <w:p w14:paraId="3AC9684B" w14:textId="77777777" w:rsidR="00FB5D33" w:rsidRDefault="00FB5D33" w:rsidP="001A539F">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Community</w:t>
            </w:r>
          </w:p>
        </w:tc>
        <w:tc>
          <w:tcPr>
            <w:tcW w:w="5245" w:type="dxa"/>
          </w:tcPr>
          <w:p w14:paraId="5BB2E587" w14:textId="77777777" w:rsidR="00FB5D33" w:rsidRDefault="00FB5D33" w:rsidP="001A539F">
            <w:p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 xml:space="preserve">A </w:t>
            </w:r>
            <w:r>
              <w:rPr>
                <w:rFonts w:asciiTheme="minorHAnsi" w:eastAsia="Times New Roman" w:hAnsiTheme="minorHAnsi" w:cstheme="minorHAnsi"/>
                <w:b/>
                <w:sz w:val="16"/>
                <w:szCs w:val="16"/>
                <w:lang w:val="en-US" w:eastAsia="ru-RU"/>
              </w:rPr>
              <w:t>Community</w:t>
            </w:r>
            <w:r>
              <w:rPr>
                <w:rFonts w:asciiTheme="minorHAnsi" w:eastAsia="Times New Roman" w:hAnsiTheme="minorHAnsi" w:cstheme="minorHAnsi"/>
                <w:sz w:val="16"/>
                <w:szCs w:val="16"/>
                <w:lang w:val="en-US" w:eastAsia="ru-RU"/>
              </w:rPr>
              <w:t xml:space="preserve"> is a group of users that follow the same activity steam and are managed by a community owner on Engage.</w:t>
            </w:r>
          </w:p>
          <w:p w14:paraId="791C558A" w14:textId="77777777" w:rsidR="00FB5D33" w:rsidRPr="000E58AB" w:rsidRDefault="00FB5D33" w:rsidP="001A539F">
            <w:pPr>
              <w:rPr>
                <w:rFonts w:asciiTheme="minorHAnsi" w:eastAsia="Times New Roman" w:hAnsiTheme="minorHAnsi" w:cstheme="minorHAnsi"/>
                <w:sz w:val="16"/>
                <w:szCs w:val="16"/>
                <w:lang w:val="en-US" w:eastAsia="ru-RU"/>
              </w:rPr>
            </w:pPr>
          </w:p>
        </w:tc>
      </w:tr>
      <w:tr w:rsidR="00FB5D33" w:rsidRPr="00123367" w14:paraId="403F8EE1" w14:textId="77777777" w:rsidTr="003F6349">
        <w:trPr>
          <w:trHeight w:val="289"/>
        </w:trPr>
        <w:tc>
          <w:tcPr>
            <w:tcW w:w="1559" w:type="dxa"/>
          </w:tcPr>
          <w:p w14:paraId="61B9B88A" w14:textId="77777777" w:rsidR="00FB5D33" w:rsidRDefault="00FB5D33" w:rsidP="001A539F">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Contact</w:t>
            </w:r>
          </w:p>
        </w:tc>
        <w:tc>
          <w:tcPr>
            <w:tcW w:w="5245" w:type="dxa"/>
          </w:tcPr>
          <w:p w14:paraId="2CE98344" w14:textId="77777777" w:rsidR="00FB5D33" w:rsidRDefault="00FB5D33" w:rsidP="001A539F">
            <w:p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 xml:space="preserve">Users can </w:t>
            </w:r>
            <w:r>
              <w:rPr>
                <w:rFonts w:asciiTheme="minorHAnsi" w:eastAsia="Times New Roman" w:hAnsiTheme="minorHAnsi" w:cstheme="minorHAnsi"/>
                <w:b/>
                <w:sz w:val="16"/>
                <w:szCs w:val="16"/>
                <w:lang w:val="en-US" w:eastAsia="ru-RU"/>
              </w:rPr>
              <w:t xml:space="preserve">Contact </w:t>
            </w:r>
            <w:r>
              <w:rPr>
                <w:rFonts w:asciiTheme="minorHAnsi" w:eastAsia="Times New Roman" w:hAnsiTheme="minorHAnsi" w:cstheme="minorHAnsi"/>
                <w:sz w:val="16"/>
                <w:szCs w:val="16"/>
                <w:lang w:val="en-US" w:eastAsia="ru-RU"/>
              </w:rPr>
              <w:t>other users on the intranet by either using the user card or posting on engage</w:t>
            </w:r>
          </w:p>
          <w:p w14:paraId="155D8838" w14:textId="77777777" w:rsidR="00FB5D33" w:rsidRPr="008330A2" w:rsidRDefault="00FB5D33" w:rsidP="008330A2">
            <w:pPr>
              <w:pStyle w:val="ListParagraph"/>
              <w:rPr>
                <w:rFonts w:asciiTheme="minorHAnsi" w:eastAsia="Times New Roman" w:hAnsiTheme="minorHAnsi" w:cstheme="minorHAnsi"/>
                <w:color w:val="0000FF"/>
                <w:sz w:val="16"/>
                <w:szCs w:val="16"/>
                <w:lang w:val="en-US" w:eastAsia="ru-RU"/>
              </w:rPr>
            </w:pPr>
          </w:p>
        </w:tc>
      </w:tr>
      <w:tr w:rsidR="00FB5D33" w:rsidRPr="00123367" w14:paraId="7357A8E0" w14:textId="77777777" w:rsidTr="003F6349">
        <w:trPr>
          <w:trHeight w:val="289"/>
        </w:trPr>
        <w:tc>
          <w:tcPr>
            <w:tcW w:w="1559" w:type="dxa"/>
          </w:tcPr>
          <w:p w14:paraId="2EC5FD2B" w14:textId="04F6A053" w:rsidR="00FB5D33" w:rsidRDefault="00FB5D33" w:rsidP="001A539F">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Favorite</w:t>
            </w:r>
          </w:p>
        </w:tc>
        <w:tc>
          <w:tcPr>
            <w:tcW w:w="5245" w:type="dxa"/>
          </w:tcPr>
          <w:p w14:paraId="7C8E1F67" w14:textId="047148E1" w:rsidR="00FB5D33" w:rsidRDefault="00FB5D33" w:rsidP="001A539F">
            <w:p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 xml:space="preserve">On Inside, users can add several content types to their </w:t>
            </w:r>
            <w:r w:rsidRPr="00FB5D33">
              <w:rPr>
                <w:rFonts w:asciiTheme="minorHAnsi" w:eastAsia="Times New Roman" w:hAnsiTheme="minorHAnsi" w:cstheme="minorHAnsi"/>
                <w:b/>
                <w:sz w:val="16"/>
                <w:szCs w:val="16"/>
                <w:lang w:val="en-US" w:eastAsia="ru-RU"/>
              </w:rPr>
              <w:t>favorites</w:t>
            </w:r>
            <w:r>
              <w:rPr>
                <w:rFonts w:asciiTheme="minorHAnsi" w:eastAsia="Times New Roman" w:hAnsiTheme="minorHAnsi" w:cstheme="minorHAnsi"/>
                <w:sz w:val="16"/>
                <w:szCs w:val="16"/>
                <w:lang w:val="en-US" w:eastAsia="ru-RU"/>
              </w:rPr>
              <w:t>: web pages, external applications, external SharePoint sites, documents.</w:t>
            </w:r>
          </w:p>
        </w:tc>
      </w:tr>
      <w:tr w:rsidR="00A33848" w:rsidRPr="00123367" w14:paraId="67FD4C09" w14:textId="77777777" w:rsidTr="003F6349">
        <w:trPr>
          <w:trHeight w:val="289"/>
          <w:ins w:id="1129" w:author="Ghita Benotmane" w:date="2016-09-13T14:33:00Z"/>
        </w:trPr>
        <w:tc>
          <w:tcPr>
            <w:tcW w:w="1559" w:type="dxa"/>
          </w:tcPr>
          <w:p w14:paraId="17F9B37F" w14:textId="7B5AF073" w:rsidR="00A33848" w:rsidRDefault="00A33848" w:rsidP="001A539F">
            <w:pPr>
              <w:rPr>
                <w:ins w:id="1130" w:author="Ghita Benotmane" w:date="2016-09-13T14:33:00Z"/>
                <w:rFonts w:asciiTheme="minorHAnsi" w:eastAsia="Times New Roman" w:hAnsiTheme="minorHAnsi" w:cstheme="minorHAnsi"/>
                <w:color w:val="000000"/>
                <w:sz w:val="16"/>
                <w:szCs w:val="16"/>
                <w:lang w:val="en-US"/>
              </w:rPr>
            </w:pPr>
            <w:commentRangeStart w:id="1131"/>
            <w:ins w:id="1132" w:author="Ghita Benotmane" w:date="2016-09-13T14:33:00Z">
              <w:r>
                <w:rPr>
                  <w:rFonts w:asciiTheme="minorHAnsi" w:eastAsia="Times New Roman" w:hAnsiTheme="minorHAnsi" w:cstheme="minorHAnsi"/>
                  <w:color w:val="000000"/>
                  <w:sz w:val="16"/>
                  <w:szCs w:val="16"/>
                  <w:lang w:val="en-US"/>
                </w:rPr>
                <w:t>Follow</w:t>
              </w:r>
            </w:ins>
            <w:commentRangeEnd w:id="1131"/>
            <w:ins w:id="1133" w:author="Ghita Benotmane" w:date="2016-09-13T14:34:00Z">
              <w:r w:rsidR="00E372F7">
                <w:rPr>
                  <w:rStyle w:val="CommentReference"/>
                </w:rPr>
                <w:commentReference w:id="1131"/>
              </w:r>
            </w:ins>
          </w:p>
        </w:tc>
        <w:tc>
          <w:tcPr>
            <w:tcW w:w="5245" w:type="dxa"/>
          </w:tcPr>
          <w:p w14:paraId="6167D904" w14:textId="65D90FA4" w:rsidR="00A33848" w:rsidRDefault="00A33848" w:rsidP="00A33848">
            <w:pPr>
              <w:rPr>
                <w:ins w:id="1134" w:author="Ghita Benotmane" w:date="2016-09-13T14:33:00Z"/>
                <w:rFonts w:asciiTheme="minorHAnsi" w:eastAsia="Times New Roman" w:hAnsiTheme="minorHAnsi" w:cstheme="minorHAnsi"/>
                <w:sz w:val="16"/>
                <w:szCs w:val="16"/>
                <w:lang w:val="en-US" w:eastAsia="ru-RU"/>
              </w:rPr>
            </w:pPr>
            <w:ins w:id="1135" w:author="Ghita Benotmane" w:date="2016-09-13T14:33:00Z">
              <w:r>
                <w:rPr>
                  <w:rFonts w:asciiTheme="minorHAnsi" w:eastAsia="Times New Roman" w:hAnsiTheme="minorHAnsi" w:cstheme="minorHAnsi"/>
                  <w:sz w:val="16"/>
                  <w:szCs w:val="16"/>
                  <w:lang w:val="en-US" w:eastAsia="ru-RU"/>
                </w:rPr>
                <w:t xml:space="preserve">Follow is a term exclusively applied to </w:t>
              </w:r>
            </w:ins>
            <w:ins w:id="1136" w:author="Ghita Benotmane" w:date="2016-09-13T14:34:00Z">
              <w:r>
                <w:rPr>
                  <w:rFonts w:asciiTheme="minorHAnsi" w:eastAsia="Times New Roman" w:hAnsiTheme="minorHAnsi" w:cstheme="minorHAnsi"/>
                  <w:sz w:val="16"/>
                  <w:szCs w:val="16"/>
                  <w:lang w:val="en-US" w:eastAsia="ru-RU"/>
                </w:rPr>
                <w:t xml:space="preserve">people on </w:t>
              </w:r>
            </w:ins>
            <w:ins w:id="1137" w:author="Ghita Benotmane" w:date="2016-09-13T14:33:00Z">
              <w:r>
                <w:rPr>
                  <w:rFonts w:asciiTheme="minorHAnsi" w:eastAsia="Times New Roman" w:hAnsiTheme="minorHAnsi" w:cstheme="minorHAnsi"/>
                  <w:sz w:val="16"/>
                  <w:szCs w:val="16"/>
                  <w:lang w:val="en-US" w:eastAsia="ru-RU"/>
                </w:rPr>
                <w:t>Engage</w:t>
              </w:r>
            </w:ins>
            <w:ins w:id="1138" w:author="Ghita Benotmane" w:date="2016-09-13T14:34:00Z">
              <w:r>
                <w:rPr>
                  <w:rFonts w:asciiTheme="minorHAnsi" w:eastAsia="Times New Roman" w:hAnsiTheme="minorHAnsi" w:cstheme="minorHAnsi"/>
                  <w:sz w:val="16"/>
                  <w:szCs w:val="16"/>
                  <w:lang w:val="en-US" w:eastAsia="ru-RU"/>
                </w:rPr>
                <w:t xml:space="preserve">; following a colleague means receiving notifications when that colleague has new activities.  </w:t>
              </w:r>
            </w:ins>
          </w:p>
        </w:tc>
      </w:tr>
      <w:tr w:rsidR="00FB5D33" w:rsidRPr="00193438" w14:paraId="6822404F" w14:textId="77777777" w:rsidTr="003F6349">
        <w:trPr>
          <w:trHeight w:val="543"/>
        </w:trPr>
        <w:tc>
          <w:tcPr>
            <w:tcW w:w="1559" w:type="dxa"/>
          </w:tcPr>
          <w:p w14:paraId="615932F7" w14:textId="77777777" w:rsidR="00FB5D33" w:rsidRDefault="00FB5D33" w:rsidP="00BE3E24">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Follow-up</w:t>
            </w:r>
          </w:p>
        </w:tc>
        <w:tc>
          <w:tcPr>
            <w:tcW w:w="5245" w:type="dxa"/>
          </w:tcPr>
          <w:p w14:paraId="360516C8" w14:textId="77777777" w:rsidR="00FB5D33" w:rsidRDefault="00FB5D33" w:rsidP="000E58AB">
            <w:p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The</w:t>
            </w:r>
            <w:r w:rsidRPr="000E58AB">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b/>
                <w:sz w:val="16"/>
                <w:szCs w:val="16"/>
                <w:lang w:val="en-US" w:eastAsia="ru-RU"/>
              </w:rPr>
              <w:t>Follow-up</w:t>
            </w:r>
            <w:r w:rsidRPr="000E58AB">
              <w:rPr>
                <w:rFonts w:asciiTheme="minorHAnsi" w:eastAsia="Times New Roman" w:hAnsiTheme="minorHAnsi" w:cstheme="minorHAnsi"/>
                <w:b/>
                <w:sz w:val="16"/>
                <w:szCs w:val="16"/>
                <w:lang w:val="en-US" w:eastAsia="ru-RU"/>
              </w:rPr>
              <w:t xml:space="preserve"> </w:t>
            </w:r>
            <w:r>
              <w:rPr>
                <w:rFonts w:asciiTheme="minorHAnsi" w:eastAsia="Times New Roman" w:hAnsiTheme="minorHAnsi" w:cstheme="minorHAnsi"/>
                <w:sz w:val="16"/>
                <w:szCs w:val="16"/>
                <w:lang w:val="en-US" w:eastAsia="ru-RU"/>
              </w:rPr>
              <w:t>action is a feature available in Sitrion to save a post on Engage that you can then find on your profile.</w:t>
            </w:r>
            <w:r w:rsidRPr="000E58AB">
              <w:rPr>
                <w:rFonts w:asciiTheme="minorHAnsi" w:eastAsia="Times New Roman" w:hAnsiTheme="minorHAnsi" w:cstheme="minorHAnsi"/>
                <w:sz w:val="16"/>
                <w:szCs w:val="16"/>
                <w:lang w:val="en-US" w:eastAsia="ru-RU"/>
              </w:rPr>
              <w:t xml:space="preserve"> </w:t>
            </w:r>
          </w:p>
          <w:p w14:paraId="7C47C374" w14:textId="77777777" w:rsidR="00FB5D33" w:rsidRPr="00DB207B" w:rsidRDefault="00FB5D33" w:rsidP="000E58AB">
            <w:pPr>
              <w:rPr>
                <w:rFonts w:asciiTheme="minorHAnsi" w:eastAsia="Times New Roman" w:hAnsiTheme="minorHAnsi" w:cstheme="minorHAnsi"/>
                <w:sz w:val="16"/>
                <w:szCs w:val="16"/>
                <w:lang w:val="en-US" w:eastAsia="ru-RU"/>
              </w:rPr>
            </w:pPr>
          </w:p>
        </w:tc>
      </w:tr>
      <w:tr w:rsidR="00FB5D33" w:rsidRPr="00193438" w14:paraId="68C5C4EE" w14:textId="77777777" w:rsidTr="003F6349">
        <w:trPr>
          <w:trHeight w:val="171"/>
        </w:trPr>
        <w:tc>
          <w:tcPr>
            <w:tcW w:w="1559" w:type="dxa"/>
          </w:tcPr>
          <w:p w14:paraId="050A0A9E" w14:textId="77777777" w:rsidR="00FB5D33" w:rsidRDefault="00FB5D33" w:rsidP="00FD31DC">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Manage my #Tags</w:t>
            </w:r>
          </w:p>
          <w:p w14:paraId="6D4602CC" w14:textId="77777777" w:rsidR="00FB5D33" w:rsidRDefault="00FB5D33" w:rsidP="00FD31DC">
            <w:pPr>
              <w:rPr>
                <w:rFonts w:asciiTheme="minorHAnsi" w:eastAsia="Times New Roman" w:hAnsiTheme="minorHAnsi" w:cstheme="minorHAnsi"/>
                <w:color w:val="000000"/>
                <w:sz w:val="16"/>
                <w:szCs w:val="16"/>
                <w:lang w:val="en-US"/>
              </w:rPr>
            </w:pPr>
          </w:p>
        </w:tc>
        <w:tc>
          <w:tcPr>
            <w:tcW w:w="5245" w:type="dxa"/>
          </w:tcPr>
          <w:p w14:paraId="31E63D2D" w14:textId="77777777" w:rsidR="00FB5D33" w:rsidRPr="00123367" w:rsidRDefault="00FB5D33" w:rsidP="00FD31DC">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sz w:val="16"/>
                <w:szCs w:val="16"/>
                <w:lang w:val="en-US" w:eastAsia="ru-RU"/>
              </w:rPr>
              <w:t>On E</w:t>
            </w:r>
            <w:r w:rsidRPr="00743054">
              <w:rPr>
                <w:rFonts w:asciiTheme="minorHAnsi" w:eastAsia="Times New Roman" w:hAnsiTheme="minorHAnsi" w:cstheme="minorHAnsi"/>
                <w:sz w:val="16"/>
                <w:szCs w:val="16"/>
                <w:lang w:val="en-US" w:eastAsia="ru-RU"/>
              </w:rPr>
              <w:t xml:space="preserve">ngage </w:t>
            </w:r>
            <w:r>
              <w:rPr>
                <w:rFonts w:asciiTheme="minorHAnsi" w:eastAsia="Times New Roman" w:hAnsiTheme="minorHAnsi" w:cstheme="minorHAnsi"/>
                <w:sz w:val="16"/>
                <w:szCs w:val="16"/>
                <w:lang w:val="en-US" w:eastAsia="ru-RU"/>
              </w:rPr>
              <w:t>the user</w:t>
            </w:r>
            <w:r w:rsidRPr="00743054">
              <w:rPr>
                <w:rFonts w:asciiTheme="minorHAnsi" w:eastAsia="Times New Roman" w:hAnsiTheme="minorHAnsi" w:cstheme="minorHAnsi"/>
                <w:sz w:val="16"/>
                <w:szCs w:val="16"/>
                <w:lang w:val="en-US" w:eastAsia="ru-RU"/>
              </w:rPr>
              <w:t xml:space="preserve"> can follow #Tags that are generated by users. This is defined as “</w:t>
            </w:r>
            <w:r>
              <w:rPr>
                <w:rFonts w:asciiTheme="minorHAnsi" w:eastAsia="Times New Roman" w:hAnsiTheme="minorHAnsi" w:cstheme="minorHAnsi"/>
                <w:sz w:val="16"/>
                <w:szCs w:val="16"/>
                <w:lang w:val="en-US" w:eastAsia="ru-RU"/>
              </w:rPr>
              <w:t>manage my #T</w:t>
            </w:r>
            <w:r w:rsidRPr="00743054">
              <w:rPr>
                <w:rFonts w:asciiTheme="minorHAnsi" w:eastAsia="Times New Roman" w:hAnsiTheme="minorHAnsi" w:cstheme="minorHAnsi"/>
                <w:sz w:val="16"/>
                <w:szCs w:val="16"/>
                <w:lang w:val="en-US" w:eastAsia="ru-RU"/>
              </w:rPr>
              <w:t>ags”</w:t>
            </w:r>
            <w:r>
              <w:rPr>
                <w:rFonts w:asciiTheme="minorHAnsi" w:eastAsia="Times New Roman" w:hAnsiTheme="minorHAnsi" w:cstheme="minorHAnsi"/>
                <w:sz w:val="16"/>
                <w:szCs w:val="16"/>
                <w:lang w:val="en-US" w:eastAsia="ru-RU"/>
              </w:rPr>
              <w:t xml:space="preserve"> available the user’s settings’ page.</w:t>
            </w:r>
          </w:p>
        </w:tc>
      </w:tr>
      <w:tr w:rsidR="00FB5D33" w:rsidRPr="00193438" w14:paraId="006F2BAE" w14:textId="77777777" w:rsidTr="003F6349">
        <w:trPr>
          <w:trHeight w:val="407"/>
        </w:trPr>
        <w:tc>
          <w:tcPr>
            <w:tcW w:w="1559" w:type="dxa"/>
          </w:tcPr>
          <w:p w14:paraId="0620D9A6" w14:textId="77777777" w:rsidR="00FB5D33" w:rsidRDefault="00FB5D33" w:rsidP="00FD31DC">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Manage my expertise tags</w:t>
            </w:r>
          </w:p>
        </w:tc>
        <w:tc>
          <w:tcPr>
            <w:tcW w:w="5245" w:type="dxa"/>
          </w:tcPr>
          <w:p w14:paraId="354A5A18" w14:textId="77777777" w:rsidR="00FB5D33" w:rsidRPr="00123367" w:rsidRDefault="00FB5D33" w:rsidP="00FD31DC">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sz w:val="16"/>
                <w:szCs w:val="16"/>
                <w:lang w:val="en-US" w:eastAsia="ru-RU"/>
              </w:rPr>
              <w:t>On Inside</w:t>
            </w:r>
            <w:r w:rsidRPr="00743054">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profile a user</w:t>
            </w:r>
            <w:r w:rsidRPr="00743054">
              <w:rPr>
                <w:rFonts w:asciiTheme="minorHAnsi" w:eastAsia="Times New Roman" w:hAnsiTheme="minorHAnsi" w:cstheme="minorHAnsi"/>
                <w:sz w:val="16"/>
                <w:szCs w:val="16"/>
                <w:lang w:val="en-US" w:eastAsia="ru-RU"/>
              </w:rPr>
              <w:t xml:space="preserve"> can </w:t>
            </w:r>
            <w:r>
              <w:rPr>
                <w:rFonts w:asciiTheme="minorHAnsi" w:eastAsia="Times New Roman" w:hAnsiTheme="minorHAnsi" w:cstheme="minorHAnsi"/>
                <w:sz w:val="16"/>
                <w:szCs w:val="16"/>
                <w:lang w:val="en-US" w:eastAsia="ru-RU"/>
              </w:rPr>
              <w:t>assign tags</w:t>
            </w:r>
            <w:r w:rsidRPr="00743054">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as an Expertise</w:t>
            </w:r>
            <w:r w:rsidRPr="00743054">
              <w:rPr>
                <w:rFonts w:asciiTheme="minorHAnsi" w:eastAsia="Times New Roman" w:hAnsiTheme="minorHAnsi" w:cstheme="minorHAnsi"/>
                <w:sz w:val="16"/>
                <w:szCs w:val="16"/>
                <w:lang w:val="en-US" w:eastAsia="ru-RU"/>
              </w:rPr>
              <w:t>. This is defined as “</w:t>
            </w:r>
            <w:r>
              <w:rPr>
                <w:rFonts w:asciiTheme="minorHAnsi" w:eastAsia="Times New Roman" w:hAnsiTheme="minorHAnsi" w:cstheme="minorHAnsi"/>
                <w:sz w:val="16"/>
                <w:szCs w:val="16"/>
                <w:lang w:val="en-US" w:eastAsia="ru-RU"/>
              </w:rPr>
              <w:t>manage my expertise</w:t>
            </w:r>
            <w:r w:rsidRPr="00743054">
              <w:rPr>
                <w:rFonts w:asciiTheme="minorHAnsi" w:eastAsia="Times New Roman" w:hAnsiTheme="minorHAnsi" w:cstheme="minorHAnsi"/>
                <w:sz w:val="16"/>
                <w:szCs w:val="16"/>
                <w:lang w:val="en-US" w:eastAsia="ru-RU"/>
              </w:rPr>
              <w:t>”</w:t>
            </w:r>
            <w:r>
              <w:rPr>
                <w:rFonts w:asciiTheme="minorHAnsi" w:eastAsia="Times New Roman" w:hAnsiTheme="minorHAnsi" w:cstheme="minorHAnsi"/>
                <w:sz w:val="16"/>
                <w:szCs w:val="16"/>
                <w:lang w:val="en-US" w:eastAsia="ru-RU"/>
              </w:rPr>
              <w:t xml:space="preserve"> available the user’s settings’ page.</w:t>
            </w:r>
          </w:p>
        </w:tc>
      </w:tr>
      <w:tr w:rsidR="00FB5D33" w:rsidRPr="00193438" w14:paraId="3C17791F" w14:textId="77777777" w:rsidTr="003F6349">
        <w:trPr>
          <w:trHeight w:val="569"/>
        </w:trPr>
        <w:tc>
          <w:tcPr>
            <w:tcW w:w="1559" w:type="dxa"/>
          </w:tcPr>
          <w:p w14:paraId="43EB6756" w14:textId="77777777" w:rsidR="00FB5D33" w:rsidRDefault="00FB5D33" w:rsidP="00FD31DC">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Manage my news tags</w:t>
            </w:r>
          </w:p>
        </w:tc>
        <w:tc>
          <w:tcPr>
            <w:tcW w:w="5245" w:type="dxa"/>
          </w:tcPr>
          <w:p w14:paraId="38E81FC4" w14:textId="77777777" w:rsidR="00FB5D33" w:rsidRPr="00123367" w:rsidRDefault="00FB5D33" w:rsidP="00FD31DC">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sz w:val="16"/>
                <w:szCs w:val="16"/>
                <w:lang w:val="en-US" w:eastAsia="ru-RU"/>
              </w:rPr>
              <w:t>On Inside</w:t>
            </w:r>
            <w:r w:rsidRPr="00743054">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the user</w:t>
            </w:r>
            <w:r w:rsidRPr="00743054">
              <w:rPr>
                <w:rFonts w:asciiTheme="minorHAnsi" w:eastAsia="Times New Roman" w:hAnsiTheme="minorHAnsi" w:cstheme="minorHAnsi"/>
                <w:sz w:val="16"/>
                <w:szCs w:val="16"/>
                <w:lang w:val="en-US" w:eastAsia="ru-RU"/>
              </w:rPr>
              <w:t xml:space="preserve"> can follow Tags that are generated by </w:t>
            </w:r>
            <w:r>
              <w:rPr>
                <w:rFonts w:asciiTheme="minorHAnsi" w:eastAsia="Times New Roman" w:hAnsiTheme="minorHAnsi" w:cstheme="minorHAnsi"/>
                <w:sz w:val="16"/>
                <w:szCs w:val="16"/>
                <w:lang w:val="en-US" w:eastAsia="ru-RU"/>
              </w:rPr>
              <w:t>site managers and web publishers</w:t>
            </w:r>
            <w:r w:rsidRPr="00743054">
              <w:rPr>
                <w:rFonts w:asciiTheme="minorHAnsi" w:eastAsia="Times New Roman" w:hAnsiTheme="minorHAnsi" w:cstheme="minorHAnsi"/>
                <w:sz w:val="16"/>
                <w:szCs w:val="16"/>
                <w:lang w:val="en-US" w:eastAsia="ru-RU"/>
              </w:rPr>
              <w:t>. This is defined as “</w:t>
            </w:r>
            <w:r>
              <w:rPr>
                <w:rFonts w:asciiTheme="minorHAnsi" w:eastAsia="Times New Roman" w:hAnsiTheme="minorHAnsi" w:cstheme="minorHAnsi"/>
                <w:sz w:val="16"/>
                <w:szCs w:val="16"/>
                <w:lang w:val="en-US" w:eastAsia="ru-RU"/>
              </w:rPr>
              <w:t>manage my news tags</w:t>
            </w:r>
            <w:r w:rsidRPr="00743054">
              <w:rPr>
                <w:rFonts w:asciiTheme="minorHAnsi" w:eastAsia="Times New Roman" w:hAnsiTheme="minorHAnsi" w:cstheme="minorHAnsi"/>
                <w:sz w:val="16"/>
                <w:szCs w:val="16"/>
                <w:lang w:val="en-US" w:eastAsia="ru-RU"/>
              </w:rPr>
              <w:t>”</w:t>
            </w:r>
            <w:r>
              <w:rPr>
                <w:rFonts w:asciiTheme="minorHAnsi" w:eastAsia="Times New Roman" w:hAnsiTheme="minorHAnsi" w:cstheme="minorHAnsi"/>
                <w:sz w:val="16"/>
                <w:szCs w:val="16"/>
                <w:lang w:val="en-US" w:eastAsia="ru-RU"/>
              </w:rPr>
              <w:t xml:space="preserve"> available the user’s settings’ page.</w:t>
            </w:r>
          </w:p>
        </w:tc>
      </w:tr>
      <w:tr w:rsidR="00614F2B" w:rsidRPr="00193438" w14:paraId="23F28EC0" w14:textId="77777777" w:rsidTr="003F6349">
        <w:trPr>
          <w:trHeight w:val="569"/>
        </w:trPr>
        <w:tc>
          <w:tcPr>
            <w:tcW w:w="1559" w:type="dxa"/>
          </w:tcPr>
          <w:p w14:paraId="55291799" w14:textId="1A98A4BD" w:rsidR="00614F2B" w:rsidRDefault="00614F2B" w:rsidP="00614F2B">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Notifications</w:t>
            </w:r>
          </w:p>
        </w:tc>
        <w:tc>
          <w:tcPr>
            <w:tcW w:w="5245" w:type="dxa"/>
          </w:tcPr>
          <w:p w14:paraId="247B2977" w14:textId="6CF4B7CE" w:rsidR="00614F2B" w:rsidRDefault="00614F2B" w:rsidP="00614F2B">
            <w:p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 xml:space="preserve">Notification icon in the top bar shows the number of new content: news and resources. This is </w:t>
            </w:r>
            <w:r w:rsidRPr="005A6481">
              <w:rPr>
                <w:rFonts w:asciiTheme="minorHAnsi" w:eastAsia="Times New Roman" w:hAnsiTheme="minorHAnsi" w:cstheme="minorHAnsi"/>
                <w:i/>
                <w:sz w:val="16"/>
                <w:szCs w:val="16"/>
                <w:lang w:val="en-US" w:eastAsia="ru-RU"/>
              </w:rPr>
              <w:t>out of the box</w:t>
            </w:r>
            <w:r>
              <w:rPr>
                <w:rFonts w:asciiTheme="minorHAnsi" w:eastAsia="Times New Roman" w:hAnsiTheme="minorHAnsi" w:cstheme="minorHAnsi"/>
                <w:sz w:val="16"/>
                <w:szCs w:val="16"/>
                <w:lang w:val="en-US" w:eastAsia="ru-RU"/>
              </w:rPr>
              <w:t xml:space="preserve"> (OOTB) functionality. External notifications sources (data bases) not considered. See point 1.4</w:t>
            </w:r>
          </w:p>
        </w:tc>
      </w:tr>
      <w:tr w:rsidR="00FB5D33" w:rsidRPr="00193438" w14:paraId="1BFC080F" w14:textId="77777777" w:rsidTr="003F6349">
        <w:trPr>
          <w:trHeight w:val="411"/>
        </w:trPr>
        <w:tc>
          <w:tcPr>
            <w:tcW w:w="1559" w:type="dxa"/>
          </w:tcPr>
          <w:p w14:paraId="6B8E68B6" w14:textId="77777777" w:rsidR="00FB5D33" w:rsidRDefault="00FB5D33" w:rsidP="00FD31DC">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Recognition</w:t>
            </w:r>
          </w:p>
        </w:tc>
        <w:tc>
          <w:tcPr>
            <w:tcW w:w="5245" w:type="dxa"/>
          </w:tcPr>
          <w:p w14:paraId="5153EEC6" w14:textId="77777777" w:rsidR="00FB5D33" w:rsidRPr="00123367" w:rsidRDefault="00FB5D33" w:rsidP="00FD31DC">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sz w:val="16"/>
                <w:szCs w:val="16"/>
                <w:lang w:val="en-US" w:eastAsia="ru-RU"/>
              </w:rPr>
              <w:t xml:space="preserve">The term </w:t>
            </w:r>
            <w:r>
              <w:rPr>
                <w:rFonts w:asciiTheme="minorHAnsi" w:eastAsia="Times New Roman" w:hAnsiTheme="minorHAnsi" w:cstheme="minorHAnsi"/>
                <w:b/>
                <w:sz w:val="16"/>
                <w:szCs w:val="16"/>
                <w:lang w:val="en-US" w:eastAsia="ru-RU"/>
              </w:rPr>
              <w:t>Recognition</w:t>
            </w:r>
            <w:r>
              <w:rPr>
                <w:rFonts w:asciiTheme="minorHAnsi" w:eastAsia="Times New Roman" w:hAnsiTheme="minorHAnsi" w:cstheme="minorHAnsi"/>
                <w:sz w:val="16"/>
                <w:szCs w:val="16"/>
                <w:lang w:val="en-US" w:eastAsia="ru-RU"/>
              </w:rPr>
              <w:t xml:space="preserve"> is used in Engage to replace the feature kudos badge from Sitrion</w:t>
            </w:r>
          </w:p>
        </w:tc>
      </w:tr>
      <w:tr w:rsidR="00FB5D33" w:rsidRPr="00193438" w14:paraId="6D83160B" w14:textId="77777777" w:rsidTr="003F6349">
        <w:trPr>
          <w:trHeight w:val="418"/>
        </w:trPr>
        <w:tc>
          <w:tcPr>
            <w:tcW w:w="1559" w:type="dxa"/>
          </w:tcPr>
          <w:p w14:paraId="2ECDF108" w14:textId="77777777" w:rsidR="00FB5D33" w:rsidRDefault="00FB5D33" w:rsidP="00BE3E24">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Recommended (Engage)</w:t>
            </w:r>
          </w:p>
        </w:tc>
        <w:tc>
          <w:tcPr>
            <w:tcW w:w="5245" w:type="dxa"/>
          </w:tcPr>
          <w:p w14:paraId="2DA4819F" w14:textId="77777777" w:rsidR="00FB5D33" w:rsidRDefault="00FB5D33" w:rsidP="000F0C29">
            <w:p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 xml:space="preserve">The term </w:t>
            </w:r>
            <w:r>
              <w:rPr>
                <w:rFonts w:asciiTheme="minorHAnsi" w:eastAsia="Times New Roman" w:hAnsiTheme="minorHAnsi" w:cstheme="minorHAnsi"/>
                <w:b/>
                <w:sz w:val="16"/>
                <w:szCs w:val="16"/>
                <w:lang w:val="en-US" w:eastAsia="ru-RU"/>
              </w:rPr>
              <w:t>Recommended</w:t>
            </w:r>
            <w:r>
              <w:rPr>
                <w:rFonts w:asciiTheme="minorHAnsi" w:eastAsia="Times New Roman" w:hAnsiTheme="minorHAnsi" w:cstheme="minorHAnsi"/>
                <w:sz w:val="16"/>
                <w:szCs w:val="16"/>
                <w:lang w:val="en-US" w:eastAsia="ru-RU"/>
              </w:rPr>
              <w:t xml:space="preserve"> is used in Engage when the system recommends the user colleagues and communities to follow.</w:t>
            </w:r>
          </w:p>
          <w:p w14:paraId="1B0D6FB4" w14:textId="77777777" w:rsidR="00FB5D33" w:rsidRPr="00123367" w:rsidRDefault="00FB5D33" w:rsidP="00BE3E24">
            <w:pPr>
              <w:rPr>
                <w:rFonts w:asciiTheme="minorHAnsi" w:eastAsia="Times New Roman" w:hAnsiTheme="minorHAnsi" w:cstheme="minorHAnsi"/>
                <w:color w:val="0000FF"/>
                <w:sz w:val="16"/>
                <w:szCs w:val="16"/>
                <w:lang w:val="en-US" w:eastAsia="ru-RU"/>
              </w:rPr>
            </w:pPr>
          </w:p>
        </w:tc>
      </w:tr>
      <w:tr w:rsidR="00FB5D33" w:rsidRPr="00193438" w14:paraId="6DDE26B2" w14:textId="77777777" w:rsidTr="003F6349">
        <w:trPr>
          <w:trHeight w:val="418"/>
        </w:trPr>
        <w:tc>
          <w:tcPr>
            <w:tcW w:w="1559" w:type="dxa"/>
          </w:tcPr>
          <w:p w14:paraId="58F1930A" w14:textId="77777777" w:rsidR="00FB5D33" w:rsidRDefault="00FB5D33" w:rsidP="00FD31DC">
            <w:pPr>
              <w:rPr>
                <w:rFonts w:asciiTheme="minorHAnsi" w:eastAsia="Times New Roman" w:hAnsiTheme="minorHAnsi" w:cstheme="minorHAnsi"/>
                <w:color w:val="000000"/>
                <w:sz w:val="16"/>
                <w:szCs w:val="16"/>
                <w:lang w:val="en-US"/>
              </w:rPr>
            </w:pPr>
            <w:commentRangeStart w:id="1139"/>
            <w:commentRangeStart w:id="1140"/>
            <w:r>
              <w:rPr>
                <w:rFonts w:asciiTheme="minorHAnsi" w:eastAsia="Times New Roman" w:hAnsiTheme="minorHAnsi" w:cstheme="minorHAnsi"/>
                <w:color w:val="000000"/>
                <w:sz w:val="16"/>
                <w:szCs w:val="16"/>
                <w:lang w:val="en-US"/>
              </w:rPr>
              <w:t>Recommended (Resources)</w:t>
            </w:r>
            <w:commentRangeEnd w:id="1139"/>
            <w:r w:rsidR="004D16CE">
              <w:rPr>
                <w:rStyle w:val="CommentReference"/>
              </w:rPr>
              <w:commentReference w:id="1139"/>
            </w:r>
            <w:commentRangeEnd w:id="1140"/>
            <w:r w:rsidR="00584438">
              <w:rPr>
                <w:rStyle w:val="CommentReference"/>
              </w:rPr>
              <w:commentReference w:id="1140"/>
            </w:r>
          </w:p>
        </w:tc>
        <w:tc>
          <w:tcPr>
            <w:tcW w:w="5245" w:type="dxa"/>
          </w:tcPr>
          <w:p w14:paraId="46A2C7F7" w14:textId="77777777" w:rsidR="00FB5D33" w:rsidRDefault="00FB5D33" w:rsidP="00FD31DC">
            <w:p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 xml:space="preserve">The term </w:t>
            </w:r>
            <w:r>
              <w:rPr>
                <w:rFonts w:asciiTheme="minorHAnsi" w:eastAsia="Times New Roman" w:hAnsiTheme="minorHAnsi" w:cstheme="minorHAnsi"/>
                <w:b/>
                <w:sz w:val="16"/>
                <w:szCs w:val="16"/>
                <w:lang w:val="en-US" w:eastAsia="ru-RU"/>
              </w:rPr>
              <w:t>Recommended</w:t>
            </w:r>
            <w:r>
              <w:rPr>
                <w:rFonts w:asciiTheme="minorHAnsi" w:eastAsia="Times New Roman" w:hAnsiTheme="minorHAnsi" w:cstheme="minorHAnsi"/>
                <w:sz w:val="16"/>
                <w:szCs w:val="16"/>
                <w:lang w:val="en-US" w:eastAsia="ru-RU"/>
              </w:rPr>
              <w:t xml:space="preserve"> is used in the Resources section when the system recommends the user resources to add to her favorites.</w:t>
            </w:r>
          </w:p>
        </w:tc>
      </w:tr>
      <w:tr w:rsidR="00614F2B" w:rsidRPr="00193438" w14:paraId="0C04F310" w14:textId="77777777" w:rsidTr="003F6349">
        <w:trPr>
          <w:trHeight w:val="418"/>
        </w:trPr>
        <w:tc>
          <w:tcPr>
            <w:tcW w:w="1559" w:type="dxa"/>
          </w:tcPr>
          <w:p w14:paraId="6EECED97" w14:textId="77777777" w:rsidR="00614F2B" w:rsidRDefault="00614F2B" w:rsidP="00614F2B">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Related news</w:t>
            </w:r>
          </w:p>
          <w:p w14:paraId="584A6652" w14:textId="77777777" w:rsidR="00614F2B" w:rsidRDefault="00614F2B" w:rsidP="00614F2B">
            <w:pPr>
              <w:rPr>
                <w:rFonts w:asciiTheme="minorHAnsi" w:eastAsia="Times New Roman" w:hAnsiTheme="minorHAnsi" w:cstheme="minorHAnsi"/>
                <w:color w:val="000000"/>
                <w:sz w:val="16"/>
                <w:szCs w:val="16"/>
                <w:lang w:val="en-US"/>
              </w:rPr>
            </w:pPr>
          </w:p>
        </w:tc>
        <w:tc>
          <w:tcPr>
            <w:tcW w:w="5245" w:type="dxa"/>
          </w:tcPr>
          <w:p w14:paraId="39444B2E" w14:textId="1263B963" w:rsidR="00614F2B" w:rsidRDefault="00614F2B" w:rsidP="00614F2B">
            <w:p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 xml:space="preserve">Related news are based on metadata commonly stored in the term store and match that of the news article the user is currently viewing. </w:t>
            </w:r>
          </w:p>
        </w:tc>
      </w:tr>
      <w:tr w:rsidR="00FB5D33" w:rsidRPr="00193438" w14:paraId="08DA6D82" w14:textId="77777777" w:rsidTr="003F6349">
        <w:trPr>
          <w:trHeight w:val="171"/>
        </w:trPr>
        <w:tc>
          <w:tcPr>
            <w:tcW w:w="1559" w:type="dxa"/>
          </w:tcPr>
          <w:p w14:paraId="7E7F5DF1" w14:textId="77777777" w:rsidR="00FB5D33" w:rsidRDefault="00FB5D33" w:rsidP="00FD31DC">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Tags</w:t>
            </w:r>
          </w:p>
          <w:p w14:paraId="7743DA50" w14:textId="77777777" w:rsidR="00FB5D33" w:rsidRDefault="00FB5D33" w:rsidP="00FD31DC">
            <w:pPr>
              <w:rPr>
                <w:rFonts w:asciiTheme="minorHAnsi" w:eastAsia="Times New Roman" w:hAnsiTheme="minorHAnsi" w:cstheme="minorHAnsi"/>
                <w:color w:val="000000"/>
                <w:sz w:val="16"/>
                <w:szCs w:val="16"/>
                <w:lang w:val="en-US"/>
              </w:rPr>
            </w:pPr>
          </w:p>
        </w:tc>
        <w:tc>
          <w:tcPr>
            <w:tcW w:w="5245" w:type="dxa"/>
          </w:tcPr>
          <w:p w14:paraId="011B2155" w14:textId="707C78AB" w:rsidR="00FB5D33" w:rsidRPr="00123367" w:rsidRDefault="00FB5D33" w:rsidP="00FD31DC">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sz w:val="16"/>
                <w:szCs w:val="16"/>
                <w:lang w:val="en-US" w:eastAsia="ru-RU"/>
              </w:rPr>
              <w:t xml:space="preserve">All content that is published on Inside and Engage is tagged using metadata and this metadata then appears as Tags buttons on </w:t>
            </w:r>
            <w:ins w:id="1141" w:author="Ghita Benotmane" w:date="2016-09-05T16:27:00Z">
              <w:r w:rsidR="00847564">
                <w:rPr>
                  <w:rFonts w:asciiTheme="minorHAnsi" w:eastAsia="Times New Roman" w:hAnsiTheme="minorHAnsi" w:cstheme="minorHAnsi"/>
                  <w:sz w:val="16"/>
                  <w:szCs w:val="16"/>
                  <w:lang w:val="en-US" w:eastAsia="ru-RU"/>
                </w:rPr>
                <w:t xml:space="preserve">the </w:t>
              </w:r>
            </w:ins>
            <w:r>
              <w:rPr>
                <w:rFonts w:asciiTheme="minorHAnsi" w:eastAsia="Times New Roman" w:hAnsiTheme="minorHAnsi" w:cstheme="minorHAnsi"/>
                <w:sz w:val="16"/>
                <w:szCs w:val="16"/>
                <w:lang w:val="en-US" w:eastAsia="ru-RU"/>
              </w:rPr>
              <w:t xml:space="preserve">SharePoint </w:t>
            </w:r>
            <w:ins w:id="1142" w:author="Ghita Benotmane" w:date="2016-09-05T16:27:00Z">
              <w:r w:rsidR="00847564">
                <w:rPr>
                  <w:rFonts w:asciiTheme="minorHAnsi" w:eastAsia="Times New Roman" w:hAnsiTheme="minorHAnsi" w:cstheme="minorHAnsi"/>
                  <w:sz w:val="16"/>
                  <w:szCs w:val="16"/>
                  <w:lang w:val="en-US" w:eastAsia="ru-RU"/>
                </w:rPr>
                <w:t xml:space="preserve">Intranet </w:t>
              </w:r>
            </w:ins>
            <w:r>
              <w:rPr>
                <w:rFonts w:asciiTheme="minorHAnsi" w:eastAsia="Times New Roman" w:hAnsiTheme="minorHAnsi" w:cstheme="minorHAnsi"/>
                <w:sz w:val="16"/>
                <w:szCs w:val="16"/>
                <w:lang w:val="en-US" w:eastAsia="ru-RU"/>
              </w:rPr>
              <w:t>and #tags on Engage. These</w:t>
            </w:r>
            <w:r w:rsidRPr="003104DF">
              <w:rPr>
                <w:rFonts w:asciiTheme="minorHAnsi" w:eastAsia="Times New Roman" w:hAnsiTheme="minorHAnsi" w:cstheme="minorHAnsi"/>
                <w:sz w:val="16"/>
                <w:szCs w:val="16"/>
                <w:lang w:val="en-US" w:eastAsia="ru-RU"/>
              </w:rPr>
              <w:t xml:space="preserve"> metadata </w:t>
            </w:r>
            <w:r>
              <w:rPr>
                <w:rFonts w:asciiTheme="minorHAnsi" w:eastAsia="Times New Roman" w:hAnsiTheme="minorHAnsi" w:cstheme="minorHAnsi"/>
                <w:sz w:val="16"/>
                <w:szCs w:val="16"/>
                <w:lang w:val="en-US" w:eastAsia="ru-RU"/>
              </w:rPr>
              <w:t>tags enable to</w:t>
            </w:r>
            <w:r w:rsidRPr="003104DF">
              <w:rPr>
                <w:rFonts w:asciiTheme="minorHAnsi" w:eastAsia="Times New Roman" w:hAnsiTheme="minorHAnsi" w:cstheme="minorHAnsi"/>
                <w:sz w:val="16"/>
                <w:szCs w:val="16"/>
                <w:lang w:val="en-US" w:eastAsia="ru-RU"/>
              </w:rPr>
              <w:t xml:space="preserve"> categorize </w:t>
            </w:r>
            <w:r>
              <w:rPr>
                <w:rFonts w:asciiTheme="minorHAnsi" w:eastAsia="Times New Roman" w:hAnsiTheme="minorHAnsi" w:cstheme="minorHAnsi"/>
                <w:sz w:val="16"/>
                <w:szCs w:val="16"/>
                <w:lang w:val="en-US" w:eastAsia="ru-RU"/>
              </w:rPr>
              <w:t xml:space="preserve">content on the intranet. </w:t>
            </w:r>
          </w:p>
        </w:tc>
      </w:tr>
      <w:tr w:rsidR="00FB5D33" w:rsidRPr="00123367" w14:paraId="4A02CFE1" w14:textId="77777777" w:rsidTr="003F6349">
        <w:trPr>
          <w:trHeight w:val="348"/>
        </w:trPr>
        <w:tc>
          <w:tcPr>
            <w:tcW w:w="1559" w:type="dxa"/>
          </w:tcPr>
          <w:p w14:paraId="3EA7CD79" w14:textId="77777777" w:rsidR="00FB5D33" w:rsidRDefault="00FB5D33" w:rsidP="001A539F">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User</w:t>
            </w:r>
          </w:p>
        </w:tc>
        <w:tc>
          <w:tcPr>
            <w:tcW w:w="5245" w:type="dxa"/>
          </w:tcPr>
          <w:p w14:paraId="4682779B" w14:textId="77777777" w:rsidR="00FB5D33" w:rsidRDefault="00FB5D33" w:rsidP="008330A2">
            <w:p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 xml:space="preserve">A </w:t>
            </w:r>
            <w:r>
              <w:rPr>
                <w:rFonts w:asciiTheme="minorHAnsi" w:eastAsia="Times New Roman" w:hAnsiTheme="minorHAnsi" w:cstheme="minorHAnsi"/>
                <w:b/>
                <w:sz w:val="16"/>
                <w:szCs w:val="16"/>
                <w:lang w:val="en-US" w:eastAsia="ru-RU"/>
              </w:rPr>
              <w:t>U</w:t>
            </w:r>
            <w:r w:rsidRPr="008330A2">
              <w:rPr>
                <w:rFonts w:asciiTheme="minorHAnsi" w:eastAsia="Times New Roman" w:hAnsiTheme="minorHAnsi" w:cstheme="minorHAnsi"/>
                <w:b/>
                <w:sz w:val="16"/>
                <w:szCs w:val="16"/>
                <w:lang w:val="en-US" w:eastAsia="ru-RU"/>
              </w:rPr>
              <w:t>ser</w:t>
            </w:r>
            <w:r>
              <w:rPr>
                <w:rFonts w:asciiTheme="minorHAnsi" w:eastAsia="Times New Roman" w:hAnsiTheme="minorHAnsi" w:cstheme="minorHAnsi"/>
                <w:sz w:val="16"/>
                <w:szCs w:val="16"/>
                <w:lang w:val="en-US" w:eastAsia="ru-RU"/>
              </w:rPr>
              <w:t xml:space="preserve"> is any JTI employee who has access to Inside and Engage.</w:t>
            </w:r>
          </w:p>
          <w:p w14:paraId="163352F9" w14:textId="77777777" w:rsidR="00FB5D33" w:rsidRPr="00123367" w:rsidRDefault="00FB5D33" w:rsidP="008330A2">
            <w:pPr>
              <w:rPr>
                <w:rFonts w:asciiTheme="minorHAnsi" w:eastAsia="Times New Roman" w:hAnsiTheme="minorHAnsi" w:cstheme="minorHAnsi"/>
                <w:color w:val="0000FF"/>
                <w:sz w:val="16"/>
                <w:szCs w:val="16"/>
                <w:lang w:val="en-US" w:eastAsia="ru-RU"/>
              </w:rPr>
            </w:pPr>
          </w:p>
        </w:tc>
      </w:tr>
      <w:tr w:rsidR="00FB5D33" w:rsidRPr="00123367" w14:paraId="3EDB1E8A" w14:textId="77777777" w:rsidTr="003F6349">
        <w:trPr>
          <w:trHeight w:val="507"/>
        </w:trPr>
        <w:tc>
          <w:tcPr>
            <w:tcW w:w="1559" w:type="dxa"/>
          </w:tcPr>
          <w:p w14:paraId="68EDD822" w14:textId="504C232F" w:rsidR="00FB5D33" w:rsidRPr="00E76C2C" w:rsidRDefault="00FB5D33" w:rsidP="001A539F">
            <w:pPr>
              <w:rPr>
                <w:rFonts w:asciiTheme="minorHAnsi" w:hAnsiTheme="minorHAnsi"/>
                <w:color w:val="000000"/>
                <w:sz w:val="16"/>
                <w:highlight w:val="yellow"/>
                <w:lang w:val="en-US"/>
              </w:rPr>
            </w:pPr>
            <w:commentRangeStart w:id="1143"/>
            <w:r w:rsidRPr="00E76C2C">
              <w:rPr>
                <w:rFonts w:asciiTheme="minorHAnsi" w:hAnsiTheme="minorHAnsi"/>
                <w:color w:val="000000"/>
                <w:sz w:val="16"/>
                <w:highlight w:val="yellow"/>
                <w:lang w:val="en-US"/>
              </w:rPr>
              <w:t>Site</w:t>
            </w:r>
            <w:commentRangeEnd w:id="1143"/>
            <w:ins w:id="1144" w:author="Ghita Benotmane" w:date="2016-09-15T15:19:00Z">
              <w:r w:rsidR="00F416C2">
                <w:rPr>
                  <w:rStyle w:val="CommentReference"/>
                </w:rPr>
                <w:commentReference w:id="1143"/>
              </w:r>
            </w:ins>
            <w:ins w:id="1145" w:author="Ghita Benotmane" w:date="2016-09-13T13:53:00Z">
              <w:r w:rsidR="00F8483E" w:rsidRPr="00E76C2C">
                <w:rPr>
                  <w:rFonts w:asciiTheme="minorHAnsi" w:eastAsia="Times New Roman" w:hAnsiTheme="minorHAnsi" w:cstheme="minorHAnsi"/>
                  <w:color w:val="000000"/>
                  <w:sz w:val="16"/>
                  <w:szCs w:val="16"/>
                  <w:highlight w:val="yellow"/>
                  <w:lang w:val="en-US"/>
                </w:rPr>
                <w:t xml:space="preserve"> (</w:t>
              </w:r>
            </w:ins>
            <w:ins w:id="1146" w:author="Ghita Benotmane" w:date="2016-09-13T13:54:00Z">
              <w:r w:rsidR="00F8483E" w:rsidRPr="00E76C2C">
                <w:rPr>
                  <w:rFonts w:asciiTheme="minorHAnsi" w:eastAsia="Times New Roman" w:hAnsiTheme="minorHAnsi" w:cstheme="minorHAnsi"/>
                  <w:color w:val="000000"/>
                  <w:sz w:val="16"/>
                  <w:szCs w:val="16"/>
                  <w:highlight w:val="yellow"/>
                  <w:lang w:val="en-US"/>
                </w:rPr>
                <w:t>instead of “Workplace”)</w:t>
              </w:r>
            </w:ins>
          </w:p>
        </w:tc>
        <w:tc>
          <w:tcPr>
            <w:tcW w:w="5245" w:type="dxa"/>
          </w:tcPr>
          <w:p w14:paraId="078971B0" w14:textId="4A1C73F9" w:rsidR="00FB5D33" w:rsidRPr="00E76C2C" w:rsidRDefault="00FB5D33" w:rsidP="00FB5D33">
            <w:pPr>
              <w:rPr>
                <w:rFonts w:asciiTheme="minorHAnsi" w:hAnsiTheme="minorHAnsi"/>
                <w:color w:val="0000FF"/>
                <w:sz w:val="16"/>
                <w:highlight w:val="yellow"/>
                <w:lang w:val="en-US"/>
              </w:rPr>
            </w:pPr>
            <w:r w:rsidRPr="00E76C2C">
              <w:rPr>
                <w:rFonts w:asciiTheme="minorHAnsi" w:hAnsiTheme="minorHAnsi"/>
                <w:sz w:val="16"/>
                <w:highlight w:val="yellow"/>
                <w:lang w:val="en-US"/>
              </w:rPr>
              <w:t xml:space="preserve">A </w:t>
            </w:r>
            <w:r w:rsidRPr="00E76C2C">
              <w:rPr>
                <w:rFonts w:asciiTheme="minorHAnsi" w:hAnsiTheme="minorHAnsi"/>
                <w:b/>
                <w:sz w:val="16"/>
                <w:highlight w:val="yellow"/>
                <w:lang w:val="en-US"/>
              </w:rPr>
              <w:t xml:space="preserve">Site </w:t>
            </w:r>
            <w:r w:rsidRPr="00E76C2C">
              <w:rPr>
                <w:rFonts w:asciiTheme="minorHAnsi" w:hAnsiTheme="minorHAnsi"/>
                <w:sz w:val="16"/>
                <w:highlight w:val="yellow"/>
                <w:lang w:val="en-US"/>
              </w:rPr>
              <w:t>is a SharePoint collaboration site available for a group of users to work together on the same files with private access. The site could either be private or public.</w:t>
            </w:r>
          </w:p>
        </w:tc>
      </w:tr>
      <w:tr w:rsidR="00614F2B" w:rsidRPr="00123367" w14:paraId="672D8D78" w14:textId="77777777" w:rsidTr="003F6349">
        <w:trPr>
          <w:trHeight w:val="507"/>
        </w:trPr>
        <w:tc>
          <w:tcPr>
            <w:tcW w:w="1559" w:type="dxa"/>
          </w:tcPr>
          <w:p w14:paraId="68B697D9" w14:textId="058964E4" w:rsidR="00614F2B" w:rsidRDefault="00614F2B" w:rsidP="00614F2B">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Suggested news</w:t>
            </w:r>
          </w:p>
        </w:tc>
        <w:tc>
          <w:tcPr>
            <w:tcW w:w="5245" w:type="dxa"/>
          </w:tcPr>
          <w:p w14:paraId="3FEC4C07" w14:textId="02F04018" w:rsidR="00614F2B" w:rsidRPr="000E58AB" w:rsidRDefault="00614F2B" w:rsidP="00614F2B">
            <w:p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Are based on user preferences (metadata profile preferences)</w:t>
            </w:r>
          </w:p>
        </w:tc>
      </w:tr>
    </w:tbl>
    <w:p w14:paraId="28693711" w14:textId="77777777" w:rsidR="00BE3E24" w:rsidRDefault="00BE3E24" w:rsidP="00283CBC">
      <w:pPr>
        <w:rPr>
          <w:lang w:val="en-US" w:eastAsia="en-GB"/>
        </w:rPr>
      </w:pPr>
    </w:p>
    <w:p w14:paraId="3159633C" w14:textId="7F33BDE2" w:rsidR="000E58AB" w:rsidRPr="003104DF" w:rsidRDefault="00FD31DC" w:rsidP="005339EF">
      <w:pPr>
        <w:pStyle w:val="Heading2"/>
        <w:numPr>
          <w:ilvl w:val="1"/>
          <w:numId w:val="20"/>
        </w:numPr>
      </w:pPr>
      <w:bookmarkStart w:id="1147" w:name="_Toc461707097"/>
      <w:bookmarkStart w:id="1148" w:name="_Toc463013408"/>
      <w:r>
        <w:t xml:space="preserve">Tags &amp; buttons </w:t>
      </w:r>
      <w:r w:rsidRPr="00FD31DC">
        <w:rPr>
          <w:highlight w:val="yellow"/>
        </w:rPr>
        <w:t>(updated)</w:t>
      </w:r>
      <w:bookmarkEnd w:id="1147"/>
      <w:bookmarkEnd w:id="1148"/>
      <w:r>
        <w:t xml:space="preserve"> </w:t>
      </w:r>
    </w:p>
    <w:p w14:paraId="37D2E9A0" w14:textId="77777777" w:rsidR="000E58AB" w:rsidRDefault="000E58AB" w:rsidP="00283CBC">
      <w:pPr>
        <w:rPr>
          <w:lang w:val="en-US" w:eastAsia="en-GB"/>
        </w:rPr>
      </w:pPr>
    </w:p>
    <w:tbl>
      <w:tblPr>
        <w:tblStyle w:val="TableGrid"/>
        <w:tblW w:w="9498" w:type="dxa"/>
        <w:tblInd w:w="-289" w:type="dxa"/>
        <w:tblLayout w:type="fixed"/>
        <w:tblLook w:val="04A0" w:firstRow="1" w:lastRow="0" w:firstColumn="1" w:lastColumn="0" w:noHBand="0" w:noVBand="1"/>
      </w:tblPr>
      <w:tblGrid>
        <w:gridCol w:w="1844"/>
        <w:gridCol w:w="1275"/>
        <w:gridCol w:w="6379"/>
      </w:tblGrid>
      <w:tr w:rsidR="003F6349" w:rsidRPr="003104DF" w14:paraId="47FBD554" w14:textId="77777777" w:rsidTr="001A539F">
        <w:trPr>
          <w:trHeight w:val="736"/>
        </w:trPr>
        <w:tc>
          <w:tcPr>
            <w:tcW w:w="1844" w:type="dxa"/>
            <w:shd w:val="clear" w:color="auto" w:fill="122632" w:themeFill="text1"/>
          </w:tcPr>
          <w:p w14:paraId="0F939944" w14:textId="7D4BC5FC" w:rsidR="003F6349" w:rsidRDefault="003F6349" w:rsidP="000E58AB">
            <w:pPr>
              <w:rPr>
                <w:noProof/>
                <w:lang w:val="en-US"/>
              </w:rPr>
            </w:pPr>
            <w:r>
              <w:rPr>
                <w:rFonts w:asciiTheme="minorHAnsi" w:eastAsia="Times New Roman" w:hAnsiTheme="minorHAnsi" w:cstheme="minorHAnsi"/>
                <w:b/>
                <w:bCs/>
                <w:color w:val="FFFFFF" w:themeColor="background1"/>
                <w:sz w:val="16"/>
                <w:szCs w:val="16"/>
                <w:lang w:val="en-US"/>
              </w:rPr>
              <w:t>UI</w:t>
            </w:r>
          </w:p>
        </w:tc>
        <w:tc>
          <w:tcPr>
            <w:tcW w:w="1275" w:type="dxa"/>
            <w:shd w:val="clear" w:color="auto" w:fill="122632" w:themeFill="text1"/>
          </w:tcPr>
          <w:p w14:paraId="2C6B8758" w14:textId="5EF75EDD" w:rsidR="003F6349" w:rsidRDefault="003F6349" w:rsidP="000E58AB">
            <w:pPr>
              <w:rPr>
                <w:rFonts w:asciiTheme="minorHAnsi" w:eastAsia="Times New Roman" w:hAnsiTheme="minorHAnsi" w:cstheme="minorHAnsi"/>
                <w:color w:val="000000"/>
                <w:sz w:val="16"/>
                <w:szCs w:val="16"/>
                <w:lang w:val="en-US"/>
              </w:rPr>
            </w:pPr>
            <w:r>
              <w:rPr>
                <w:rFonts w:asciiTheme="minorHAnsi" w:eastAsia="Times New Roman" w:hAnsiTheme="minorHAnsi" w:cstheme="minorHAnsi"/>
                <w:b/>
                <w:bCs/>
                <w:color w:val="FFFFFF" w:themeColor="background1"/>
                <w:sz w:val="16"/>
                <w:szCs w:val="16"/>
                <w:lang w:val="en-US"/>
              </w:rPr>
              <w:t>Term name</w:t>
            </w:r>
          </w:p>
        </w:tc>
        <w:tc>
          <w:tcPr>
            <w:tcW w:w="6379" w:type="dxa"/>
            <w:shd w:val="clear" w:color="auto" w:fill="122632" w:themeFill="text1"/>
          </w:tcPr>
          <w:p w14:paraId="3433F2F1" w14:textId="52FF2A1D" w:rsidR="003F6349" w:rsidRPr="003104DF" w:rsidRDefault="003F6349" w:rsidP="000E58AB">
            <w:pPr>
              <w:rPr>
                <w:rFonts w:asciiTheme="minorHAnsi" w:eastAsia="Times New Roman" w:hAnsiTheme="minorHAnsi" w:cstheme="minorHAnsi"/>
                <w:sz w:val="16"/>
                <w:szCs w:val="16"/>
                <w:lang w:val="en-US" w:eastAsia="ru-RU"/>
              </w:rPr>
            </w:pPr>
            <w:r w:rsidRPr="00193438">
              <w:rPr>
                <w:rFonts w:asciiTheme="minorHAnsi" w:eastAsia="Times New Roman" w:hAnsiTheme="minorHAnsi" w:cstheme="minorHAnsi"/>
                <w:b/>
                <w:bCs/>
                <w:color w:val="FFFFFF" w:themeColor="background1"/>
                <w:sz w:val="16"/>
                <w:szCs w:val="16"/>
                <w:lang w:val="en-US"/>
              </w:rPr>
              <w:t>Description</w:t>
            </w:r>
          </w:p>
        </w:tc>
      </w:tr>
      <w:tr w:rsidR="003F6349" w:rsidRPr="003104DF" w14:paraId="1A8B5B4A" w14:textId="77777777" w:rsidTr="00FD31DC">
        <w:trPr>
          <w:trHeight w:val="736"/>
        </w:trPr>
        <w:tc>
          <w:tcPr>
            <w:tcW w:w="1844" w:type="dxa"/>
            <w:vAlign w:val="center"/>
            <w:hideMark/>
          </w:tcPr>
          <w:p w14:paraId="0E92DC14" w14:textId="40C712B6" w:rsidR="003F6349" w:rsidRPr="00E76C2C" w:rsidRDefault="00FD31DC" w:rsidP="00FD31DC">
            <w:pPr>
              <w:jc w:val="center"/>
              <w:rPr>
                <w:rFonts w:asciiTheme="minorHAnsi" w:eastAsia="Times New Roman" w:hAnsiTheme="minorHAnsi" w:cstheme="minorHAnsi"/>
                <w:color w:val="000000"/>
                <w:sz w:val="16"/>
                <w:szCs w:val="16"/>
                <w:highlight w:val="yellow"/>
                <w:lang w:val="en-US"/>
              </w:rPr>
            </w:pPr>
            <w:r w:rsidRPr="00E76C2C">
              <w:rPr>
                <w:noProof/>
                <w:highlight w:val="yellow"/>
                <w:lang w:val="sk-SK" w:eastAsia="sk-SK"/>
              </w:rPr>
              <w:lastRenderedPageBreak/>
              <w:drawing>
                <wp:inline distT="0" distB="0" distL="0" distR="0" wp14:anchorId="30259BA5" wp14:editId="4E9A587B">
                  <wp:extent cx="436418" cy="218209"/>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2251" cy="226126"/>
                          </a:xfrm>
                          <a:prstGeom prst="rect">
                            <a:avLst/>
                          </a:prstGeom>
                        </pic:spPr>
                      </pic:pic>
                    </a:graphicData>
                  </a:graphic>
                </wp:inline>
              </w:drawing>
            </w:r>
          </w:p>
        </w:tc>
        <w:tc>
          <w:tcPr>
            <w:tcW w:w="1275" w:type="dxa"/>
            <w:vAlign w:val="center"/>
            <w:hideMark/>
          </w:tcPr>
          <w:p w14:paraId="33119F44" w14:textId="25EBF8FA" w:rsidR="003F6349" w:rsidRPr="00E76C2C" w:rsidRDefault="00FD31DC" w:rsidP="00FD31DC">
            <w:pPr>
              <w:rPr>
                <w:rFonts w:asciiTheme="minorHAnsi" w:eastAsia="Times New Roman" w:hAnsiTheme="minorHAnsi" w:cstheme="minorHAnsi"/>
                <w:color w:val="000000"/>
                <w:sz w:val="16"/>
                <w:szCs w:val="16"/>
                <w:highlight w:val="yellow"/>
                <w:lang w:val="en-US"/>
              </w:rPr>
            </w:pPr>
            <w:r w:rsidRPr="00E76C2C">
              <w:rPr>
                <w:rFonts w:asciiTheme="minorHAnsi" w:eastAsia="Times New Roman" w:hAnsiTheme="minorHAnsi" w:cstheme="minorHAnsi"/>
                <w:color w:val="000000"/>
                <w:sz w:val="16"/>
                <w:szCs w:val="16"/>
                <w:highlight w:val="yellow"/>
                <w:lang w:val="en-US"/>
              </w:rPr>
              <w:t>Contextual t</w:t>
            </w:r>
            <w:r w:rsidR="003F6349" w:rsidRPr="00E76C2C">
              <w:rPr>
                <w:rFonts w:asciiTheme="minorHAnsi" w:eastAsia="Times New Roman" w:hAnsiTheme="minorHAnsi" w:cstheme="minorHAnsi"/>
                <w:color w:val="000000"/>
                <w:sz w:val="16"/>
                <w:szCs w:val="16"/>
                <w:highlight w:val="yellow"/>
                <w:lang w:val="en-US"/>
              </w:rPr>
              <w:t>ags</w:t>
            </w:r>
          </w:p>
        </w:tc>
        <w:tc>
          <w:tcPr>
            <w:tcW w:w="6379" w:type="dxa"/>
            <w:vAlign w:val="center"/>
          </w:tcPr>
          <w:p w14:paraId="267A4451" w14:textId="77777777" w:rsidR="003F6349" w:rsidRPr="00E76C2C" w:rsidRDefault="003F6349" w:rsidP="000608D3">
            <w:pPr>
              <w:rPr>
                <w:rFonts w:asciiTheme="minorHAnsi" w:eastAsia="Times New Roman" w:hAnsiTheme="minorHAnsi" w:cstheme="minorHAnsi"/>
                <w:sz w:val="16"/>
                <w:szCs w:val="16"/>
                <w:highlight w:val="yellow"/>
                <w:lang w:val="en-US" w:eastAsia="ru-RU"/>
              </w:rPr>
            </w:pPr>
            <w:r w:rsidRPr="00E76C2C">
              <w:rPr>
                <w:rFonts w:asciiTheme="minorHAnsi" w:eastAsia="Times New Roman" w:hAnsiTheme="minorHAnsi" w:cstheme="minorHAnsi"/>
                <w:sz w:val="16"/>
                <w:szCs w:val="16"/>
                <w:highlight w:val="yellow"/>
                <w:lang w:val="en-US" w:eastAsia="ru-RU"/>
              </w:rPr>
              <w:t>Displayed metadata that categorize content on the SharePoint intranet. These are managed by web publishers and site managers in the SharePoint term store.</w:t>
            </w:r>
            <w:r w:rsidR="00FD31DC" w:rsidRPr="00E76C2C">
              <w:rPr>
                <w:rFonts w:asciiTheme="minorHAnsi" w:eastAsia="Times New Roman" w:hAnsiTheme="minorHAnsi" w:cstheme="minorHAnsi"/>
                <w:sz w:val="16"/>
                <w:szCs w:val="16"/>
                <w:highlight w:val="yellow"/>
                <w:lang w:val="en-US" w:eastAsia="ru-RU"/>
              </w:rPr>
              <w:t xml:space="preserve"> Such tags can be found on the News or Resources components and are not interactive.</w:t>
            </w:r>
          </w:p>
          <w:p w14:paraId="56311CF4" w14:textId="77777777" w:rsidR="006F30A4" w:rsidRPr="00E76C2C" w:rsidRDefault="006F30A4" w:rsidP="00325E39">
            <w:pPr>
              <w:rPr>
                <w:rFonts w:asciiTheme="minorHAnsi" w:eastAsia="Times New Roman" w:hAnsiTheme="minorHAnsi" w:cstheme="minorHAnsi"/>
                <w:sz w:val="16"/>
                <w:szCs w:val="16"/>
                <w:highlight w:val="yellow"/>
                <w:lang w:val="en-US" w:eastAsia="ru-RU"/>
              </w:rPr>
            </w:pPr>
          </w:p>
          <w:p w14:paraId="4617CFCA" w14:textId="50D7756F" w:rsidR="003F6349" w:rsidRPr="00E76C2C" w:rsidRDefault="006F30A4" w:rsidP="000608D3">
            <w:pPr>
              <w:rPr>
                <w:rFonts w:asciiTheme="minorHAnsi" w:eastAsia="Times New Roman" w:hAnsiTheme="minorHAnsi" w:cstheme="minorHAnsi"/>
                <w:sz w:val="16"/>
                <w:szCs w:val="16"/>
                <w:highlight w:val="yellow"/>
                <w:lang w:val="en-US" w:eastAsia="ru-RU"/>
              </w:rPr>
            </w:pPr>
            <w:r w:rsidRPr="00E76C2C">
              <w:rPr>
                <w:rFonts w:asciiTheme="minorHAnsi" w:eastAsia="Times New Roman" w:hAnsiTheme="minorHAnsi" w:cstheme="minorHAnsi"/>
                <w:b/>
                <w:sz w:val="16"/>
                <w:szCs w:val="16"/>
                <w:highlight w:val="yellow"/>
                <w:lang w:val="en-US" w:eastAsia="ru-RU"/>
              </w:rPr>
              <w:t xml:space="preserve">New </w:t>
            </w:r>
            <w:r w:rsidR="00325E39" w:rsidRPr="00E76C2C">
              <w:rPr>
                <w:rFonts w:asciiTheme="minorHAnsi" w:eastAsia="Times New Roman" w:hAnsiTheme="minorHAnsi" w:cstheme="minorHAnsi"/>
                <w:b/>
                <w:sz w:val="16"/>
                <w:szCs w:val="16"/>
                <w:highlight w:val="yellow"/>
                <w:lang w:val="en-US" w:eastAsia="ru-RU"/>
              </w:rPr>
              <w:t>PBI</w:t>
            </w:r>
            <w:r w:rsidR="00325E39" w:rsidRPr="00E76C2C">
              <w:rPr>
                <w:rFonts w:asciiTheme="minorHAnsi" w:eastAsia="Times New Roman" w:hAnsiTheme="minorHAnsi" w:cstheme="minorHAnsi"/>
                <w:sz w:val="16"/>
                <w:szCs w:val="16"/>
                <w:highlight w:val="yellow"/>
                <w:lang w:val="en-US" w:eastAsia="ru-RU"/>
              </w:rPr>
              <w:t xml:space="preserve"> : change in UI and user interactions already specified for these tags (see sections 2.3. and 3.5.)</w:t>
            </w:r>
          </w:p>
        </w:tc>
      </w:tr>
      <w:tr w:rsidR="000608D3" w:rsidRPr="003104DF" w14:paraId="08CCC081" w14:textId="77777777" w:rsidTr="00FD31DC">
        <w:trPr>
          <w:trHeight w:val="736"/>
        </w:trPr>
        <w:tc>
          <w:tcPr>
            <w:tcW w:w="1844" w:type="dxa"/>
            <w:vAlign w:val="center"/>
          </w:tcPr>
          <w:p w14:paraId="0F7D9BE6" w14:textId="0EBDEE47" w:rsidR="000608D3" w:rsidRPr="00E76C2C" w:rsidRDefault="0030491F" w:rsidP="00FD31DC">
            <w:pPr>
              <w:jc w:val="center"/>
              <w:rPr>
                <w:noProof/>
                <w:highlight w:val="yellow"/>
                <w:lang w:val="en-US"/>
              </w:rPr>
            </w:pPr>
            <w:r w:rsidRPr="00E76C2C">
              <w:rPr>
                <w:noProof/>
                <w:highlight w:val="yellow"/>
                <w:lang w:val="sk-SK" w:eastAsia="sk-SK"/>
              </w:rPr>
              <w:drawing>
                <wp:inline distT="0" distB="0" distL="0" distR="0" wp14:anchorId="1E82578C" wp14:editId="09655015">
                  <wp:extent cx="1033780" cy="358140"/>
                  <wp:effectExtent l="0" t="0" r="0" b="38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33780" cy="358140"/>
                          </a:xfrm>
                          <a:prstGeom prst="rect">
                            <a:avLst/>
                          </a:prstGeom>
                        </pic:spPr>
                      </pic:pic>
                    </a:graphicData>
                  </a:graphic>
                </wp:inline>
              </w:drawing>
            </w:r>
          </w:p>
        </w:tc>
        <w:tc>
          <w:tcPr>
            <w:tcW w:w="1275" w:type="dxa"/>
            <w:vAlign w:val="center"/>
          </w:tcPr>
          <w:p w14:paraId="60D27A7A" w14:textId="3201BEF9" w:rsidR="000608D3" w:rsidRPr="00E76C2C" w:rsidRDefault="000608D3" w:rsidP="00FD31DC">
            <w:pPr>
              <w:rPr>
                <w:rFonts w:asciiTheme="minorHAnsi" w:eastAsia="Times New Roman" w:hAnsiTheme="minorHAnsi" w:cstheme="minorHAnsi"/>
                <w:color w:val="000000"/>
                <w:sz w:val="16"/>
                <w:szCs w:val="16"/>
                <w:highlight w:val="yellow"/>
                <w:lang w:val="en-US"/>
              </w:rPr>
            </w:pPr>
            <w:r w:rsidRPr="00E76C2C">
              <w:rPr>
                <w:rFonts w:asciiTheme="minorHAnsi" w:eastAsia="Times New Roman" w:hAnsiTheme="minorHAnsi" w:cstheme="minorHAnsi"/>
                <w:color w:val="000000"/>
                <w:sz w:val="16"/>
                <w:szCs w:val="16"/>
                <w:highlight w:val="yellow"/>
                <w:lang w:val="en-US"/>
              </w:rPr>
              <w:t>Tags linked to search</w:t>
            </w:r>
          </w:p>
        </w:tc>
        <w:tc>
          <w:tcPr>
            <w:tcW w:w="6379" w:type="dxa"/>
            <w:vAlign w:val="center"/>
          </w:tcPr>
          <w:p w14:paraId="0043703B" w14:textId="77777777" w:rsidR="000608D3" w:rsidRPr="00E76C2C" w:rsidRDefault="000608D3" w:rsidP="00FD31DC">
            <w:pPr>
              <w:rPr>
                <w:rFonts w:asciiTheme="minorHAnsi" w:eastAsia="Times New Roman" w:hAnsiTheme="minorHAnsi" w:cstheme="minorHAnsi"/>
                <w:sz w:val="16"/>
                <w:szCs w:val="16"/>
                <w:highlight w:val="yellow"/>
                <w:lang w:val="en-US" w:eastAsia="ru-RU"/>
              </w:rPr>
            </w:pPr>
            <w:r w:rsidRPr="00E76C2C">
              <w:rPr>
                <w:rFonts w:asciiTheme="minorHAnsi" w:eastAsia="Times New Roman" w:hAnsiTheme="minorHAnsi" w:cstheme="minorHAnsi"/>
                <w:sz w:val="16"/>
                <w:szCs w:val="16"/>
                <w:highlight w:val="yellow"/>
                <w:lang w:val="en-US" w:eastAsia="ru-RU"/>
              </w:rPr>
              <w:t xml:space="preserve">Displayed metadata that categorize article or document pages on the SharePoint intranet. These are managed by web publishers. Clicking on these tags displays a search result page with the selected keyword as a query. </w:t>
            </w:r>
          </w:p>
          <w:p w14:paraId="21FF3215" w14:textId="77777777" w:rsidR="006F30A4" w:rsidRPr="00E76C2C" w:rsidRDefault="006F30A4" w:rsidP="006F30A4">
            <w:pPr>
              <w:rPr>
                <w:rFonts w:asciiTheme="minorHAnsi" w:eastAsia="Times New Roman" w:hAnsiTheme="minorHAnsi" w:cstheme="minorHAnsi"/>
                <w:b/>
                <w:sz w:val="16"/>
                <w:szCs w:val="16"/>
                <w:highlight w:val="yellow"/>
                <w:lang w:val="en-US" w:eastAsia="ru-RU"/>
              </w:rPr>
            </w:pPr>
          </w:p>
          <w:p w14:paraId="05B195CE" w14:textId="351E9F72" w:rsidR="000608D3" w:rsidRPr="00E76C2C" w:rsidRDefault="006F30A4" w:rsidP="00FD31DC">
            <w:pPr>
              <w:rPr>
                <w:rFonts w:asciiTheme="minorHAnsi" w:eastAsia="Times New Roman" w:hAnsiTheme="minorHAnsi" w:cstheme="minorHAnsi"/>
                <w:sz w:val="16"/>
                <w:szCs w:val="16"/>
                <w:highlight w:val="yellow"/>
                <w:lang w:val="en-US" w:eastAsia="ru-RU"/>
              </w:rPr>
            </w:pPr>
            <w:r w:rsidRPr="00E76C2C">
              <w:rPr>
                <w:rFonts w:asciiTheme="minorHAnsi" w:eastAsia="Times New Roman" w:hAnsiTheme="minorHAnsi" w:cstheme="minorHAnsi"/>
                <w:b/>
                <w:sz w:val="16"/>
                <w:szCs w:val="16"/>
                <w:highlight w:val="yellow"/>
                <w:lang w:val="en-US" w:eastAsia="ru-RU"/>
              </w:rPr>
              <w:t>New PBI</w:t>
            </w:r>
            <w:r w:rsidRPr="00E76C2C">
              <w:rPr>
                <w:rFonts w:asciiTheme="minorHAnsi" w:eastAsia="Times New Roman" w:hAnsiTheme="minorHAnsi" w:cstheme="minorHAnsi"/>
                <w:sz w:val="16"/>
                <w:szCs w:val="16"/>
                <w:highlight w:val="yellow"/>
                <w:lang w:val="en-US" w:eastAsia="ru-RU"/>
              </w:rPr>
              <w:t xml:space="preserve"> : change in UI and user interactions already specified for these tags (see section 3.1.)</w:t>
            </w:r>
          </w:p>
        </w:tc>
      </w:tr>
      <w:tr w:rsidR="00FD31DC" w:rsidRPr="003104DF" w14:paraId="0B3E74C8" w14:textId="77777777" w:rsidTr="00FD31DC">
        <w:trPr>
          <w:trHeight w:val="736"/>
        </w:trPr>
        <w:tc>
          <w:tcPr>
            <w:tcW w:w="1844" w:type="dxa"/>
            <w:vAlign w:val="center"/>
          </w:tcPr>
          <w:p w14:paraId="7588723D" w14:textId="3FCB2098" w:rsidR="00FD31DC" w:rsidRDefault="00FD31DC" w:rsidP="00FD31DC">
            <w:pPr>
              <w:jc w:val="center"/>
              <w:rPr>
                <w:noProof/>
                <w:lang w:val="en-US"/>
              </w:rPr>
            </w:pPr>
            <w:r>
              <w:rPr>
                <w:noProof/>
                <w:lang w:val="sk-SK" w:eastAsia="sk-SK"/>
              </w:rPr>
              <w:drawing>
                <wp:inline distT="0" distB="0" distL="0" distR="0" wp14:anchorId="6EAE3418" wp14:editId="2C11647F">
                  <wp:extent cx="1019175" cy="3143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19175" cy="314325"/>
                          </a:xfrm>
                          <a:prstGeom prst="rect">
                            <a:avLst/>
                          </a:prstGeom>
                        </pic:spPr>
                      </pic:pic>
                    </a:graphicData>
                  </a:graphic>
                </wp:inline>
              </w:drawing>
            </w:r>
          </w:p>
        </w:tc>
        <w:tc>
          <w:tcPr>
            <w:tcW w:w="1275" w:type="dxa"/>
            <w:vAlign w:val="center"/>
          </w:tcPr>
          <w:p w14:paraId="0E9384DA" w14:textId="7612E1AA" w:rsidR="00FD31DC" w:rsidRDefault="00FD31DC" w:rsidP="00FD31DC">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Filter tags</w:t>
            </w:r>
          </w:p>
        </w:tc>
        <w:tc>
          <w:tcPr>
            <w:tcW w:w="6379" w:type="dxa"/>
            <w:vAlign w:val="center"/>
          </w:tcPr>
          <w:p w14:paraId="4C5C47E2" w14:textId="2B1706AD" w:rsidR="00FD31DC" w:rsidRPr="003104DF" w:rsidRDefault="00FD31DC" w:rsidP="00FD31DC">
            <w:p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 xml:space="preserve">Buttons with selected/unselected effect, used to filter content by tags on the News section, Resources sections and on the </w:t>
            </w:r>
            <w:r w:rsidR="000608D3">
              <w:rPr>
                <w:rFonts w:asciiTheme="minorHAnsi" w:eastAsia="Times New Roman" w:hAnsiTheme="minorHAnsi" w:cstheme="minorHAnsi"/>
                <w:sz w:val="16"/>
                <w:szCs w:val="16"/>
                <w:lang w:val="en-US" w:eastAsia="ru-RU"/>
              </w:rPr>
              <w:t xml:space="preserve">library components of the Topic pages. </w:t>
            </w:r>
          </w:p>
        </w:tc>
      </w:tr>
      <w:tr w:rsidR="003F6349" w:rsidRPr="003104DF" w14:paraId="0F39F1CB" w14:textId="77777777" w:rsidTr="00FD31DC">
        <w:trPr>
          <w:trHeight w:val="736"/>
        </w:trPr>
        <w:tc>
          <w:tcPr>
            <w:tcW w:w="1844" w:type="dxa"/>
            <w:vAlign w:val="center"/>
          </w:tcPr>
          <w:p w14:paraId="11203904" w14:textId="77777777" w:rsidR="003F6349" w:rsidRPr="00193438" w:rsidRDefault="003F6349" w:rsidP="00FD31DC">
            <w:pPr>
              <w:jc w:val="center"/>
              <w:rPr>
                <w:rFonts w:asciiTheme="minorHAnsi" w:eastAsia="Times New Roman" w:hAnsiTheme="minorHAnsi" w:cstheme="minorHAnsi"/>
                <w:color w:val="000000"/>
                <w:sz w:val="16"/>
                <w:szCs w:val="16"/>
                <w:lang w:val="en-US"/>
              </w:rPr>
            </w:pPr>
            <w:r>
              <w:rPr>
                <w:noProof/>
                <w:lang w:val="sk-SK" w:eastAsia="sk-SK"/>
              </w:rPr>
              <w:drawing>
                <wp:inline distT="0" distB="0" distL="0" distR="0" wp14:anchorId="28C143EB" wp14:editId="19574898">
                  <wp:extent cx="419100" cy="27622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9100" cy="276225"/>
                          </a:xfrm>
                          <a:prstGeom prst="rect">
                            <a:avLst/>
                          </a:prstGeom>
                        </pic:spPr>
                      </pic:pic>
                    </a:graphicData>
                  </a:graphic>
                </wp:inline>
              </w:drawing>
            </w:r>
          </w:p>
        </w:tc>
        <w:tc>
          <w:tcPr>
            <w:tcW w:w="1275" w:type="dxa"/>
            <w:vAlign w:val="center"/>
          </w:tcPr>
          <w:p w14:paraId="1C3803F4" w14:textId="4AFE29B2" w:rsidR="003F6349" w:rsidRDefault="00FD31DC" w:rsidP="00FD31DC">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Engage tags </w:t>
            </w:r>
          </w:p>
        </w:tc>
        <w:tc>
          <w:tcPr>
            <w:tcW w:w="6379" w:type="dxa"/>
            <w:vAlign w:val="center"/>
          </w:tcPr>
          <w:p w14:paraId="2BFC75A4" w14:textId="77777777" w:rsidR="003F6349" w:rsidRPr="003104DF" w:rsidRDefault="003F6349" w:rsidP="00FD31DC">
            <w:pPr>
              <w:rPr>
                <w:rFonts w:asciiTheme="minorHAnsi" w:eastAsia="Times New Roman" w:hAnsiTheme="minorHAnsi" w:cstheme="minorHAnsi"/>
                <w:sz w:val="16"/>
                <w:szCs w:val="16"/>
                <w:lang w:val="en-US" w:eastAsia="ru-RU"/>
              </w:rPr>
            </w:pPr>
            <w:r w:rsidRPr="003104DF">
              <w:rPr>
                <w:rFonts w:asciiTheme="minorHAnsi" w:eastAsia="Times New Roman" w:hAnsiTheme="minorHAnsi" w:cstheme="minorHAnsi"/>
                <w:sz w:val="16"/>
                <w:szCs w:val="16"/>
                <w:lang w:val="en-US" w:eastAsia="ru-RU"/>
              </w:rPr>
              <w:t>Displayed metadata that categorize Engage content. These are generated by end users posting #tags manually on Engage.</w:t>
            </w:r>
          </w:p>
        </w:tc>
      </w:tr>
      <w:tr w:rsidR="003F6349" w:rsidRPr="00123367" w14:paraId="048526E0" w14:textId="77777777" w:rsidTr="000608D3">
        <w:trPr>
          <w:trHeight w:val="777"/>
        </w:trPr>
        <w:tc>
          <w:tcPr>
            <w:tcW w:w="1844" w:type="dxa"/>
            <w:vAlign w:val="center"/>
          </w:tcPr>
          <w:p w14:paraId="6A8B5AF7" w14:textId="77777777" w:rsidR="003F6349" w:rsidRPr="00193438" w:rsidRDefault="003F6349" w:rsidP="000608D3">
            <w:pPr>
              <w:jc w:val="center"/>
              <w:rPr>
                <w:rFonts w:asciiTheme="minorHAnsi" w:eastAsia="Times New Roman" w:hAnsiTheme="minorHAnsi" w:cstheme="minorHAnsi"/>
                <w:color w:val="000000"/>
                <w:sz w:val="16"/>
                <w:szCs w:val="16"/>
                <w:lang w:val="en-US"/>
              </w:rPr>
            </w:pPr>
            <w:r>
              <w:rPr>
                <w:noProof/>
                <w:lang w:val="sk-SK" w:eastAsia="sk-SK"/>
              </w:rPr>
              <w:drawing>
                <wp:inline distT="0" distB="0" distL="0" distR="0" wp14:anchorId="4488A7DD" wp14:editId="499CAF6A">
                  <wp:extent cx="581025" cy="3143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1025" cy="314325"/>
                          </a:xfrm>
                          <a:prstGeom prst="rect">
                            <a:avLst/>
                          </a:prstGeom>
                        </pic:spPr>
                      </pic:pic>
                    </a:graphicData>
                  </a:graphic>
                </wp:inline>
              </w:drawing>
            </w:r>
          </w:p>
        </w:tc>
        <w:tc>
          <w:tcPr>
            <w:tcW w:w="1275" w:type="dxa"/>
            <w:vAlign w:val="center"/>
          </w:tcPr>
          <w:p w14:paraId="7F2D94D0" w14:textId="2D67E04F" w:rsidR="003F6349" w:rsidRDefault="003F6349" w:rsidP="000608D3">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Follow</w:t>
            </w:r>
            <w:r w:rsidR="000608D3">
              <w:rPr>
                <w:rFonts w:asciiTheme="minorHAnsi" w:eastAsia="Times New Roman" w:hAnsiTheme="minorHAnsi" w:cstheme="minorHAnsi"/>
                <w:color w:val="000000"/>
                <w:sz w:val="16"/>
                <w:szCs w:val="16"/>
                <w:lang w:val="en-US"/>
              </w:rPr>
              <w:t xml:space="preserve"> (Engage)</w:t>
            </w:r>
          </w:p>
        </w:tc>
        <w:tc>
          <w:tcPr>
            <w:tcW w:w="6379" w:type="dxa"/>
            <w:vAlign w:val="center"/>
          </w:tcPr>
          <w:p w14:paraId="7E6F07A4" w14:textId="5C594BE2" w:rsidR="003F6349" w:rsidRPr="000608D3" w:rsidRDefault="003F6349" w:rsidP="000608D3">
            <w:p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The term follow is used in relationship with colleagues, becau</w:t>
            </w:r>
            <w:r w:rsidR="000608D3">
              <w:rPr>
                <w:rFonts w:asciiTheme="minorHAnsi" w:eastAsia="Times New Roman" w:hAnsiTheme="minorHAnsi" w:cstheme="minorHAnsi"/>
                <w:sz w:val="16"/>
                <w:szCs w:val="16"/>
                <w:lang w:val="en-US" w:eastAsia="ru-RU"/>
              </w:rPr>
              <w:t xml:space="preserve">se user want to follow someone. </w:t>
            </w:r>
            <w:r>
              <w:rPr>
                <w:rFonts w:asciiTheme="minorHAnsi" w:eastAsia="Times New Roman" w:hAnsiTheme="minorHAnsi" w:cstheme="minorHAnsi"/>
                <w:sz w:val="16"/>
                <w:szCs w:val="16"/>
                <w:lang w:val="en-US" w:eastAsia="ru-RU"/>
              </w:rPr>
              <w:t>This button is used to follow a colleague.</w:t>
            </w:r>
          </w:p>
        </w:tc>
      </w:tr>
      <w:tr w:rsidR="003F6349" w:rsidRPr="00DB207B" w14:paraId="41D7B7CD" w14:textId="77777777" w:rsidTr="000608D3">
        <w:trPr>
          <w:trHeight w:val="777"/>
        </w:trPr>
        <w:tc>
          <w:tcPr>
            <w:tcW w:w="1844" w:type="dxa"/>
            <w:vAlign w:val="center"/>
          </w:tcPr>
          <w:p w14:paraId="0F02EBF8" w14:textId="77777777" w:rsidR="003F6349" w:rsidRPr="00193438" w:rsidRDefault="003F6349" w:rsidP="000608D3">
            <w:pPr>
              <w:jc w:val="center"/>
              <w:rPr>
                <w:rFonts w:asciiTheme="minorHAnsi" w:eastAsia="Times New Roman" w:hAnsiTheme="minorHAnsi" w:cstheme="minorHAnsi"/>
                <w:color w:val="000000"/>
                <w:sz w:val="16"/>
                <w:szCs w:val="16"/>
                <w:lang w:val="en-US"/>
              </w:rPr>
            </w:pPr>
            <w:r>
              <w:rPr>
                <w:noProof/>
                <w:lang w:val="sk-SK" w:eastAsia="sk-SK"/>
              </w:rPr>
              <w:drawing>
                <wp:inline distT="0" distB="0" distL="0" distR="0" wp14:anchorId="1B023F17" wp14:editId="403B1711">
                  <wp:extent cx="476250" cy="32385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6250" cy="323850"/>
                          </a:xfrm>
                          <a:prstGeom prst="rect">
                            <a:avLst/>
                          </a:prstGeom>
                        </pic:spPr>
                      </pic:pic>
                    </a:graphicData>
                  </a:graphic>
                </wp:inline>
              </w:drawing>
            </w:r>
          </w:p>
        </w:tc>
        <w:tc>
          <w:tcPr>
            <w:tcW w:w="1275" w:type="dxa"/>
            <w:vAlign w:val="center"/>
          </w:tcPr>
          <w:p w14:paraId="7E23554B" w14:textId="77777777" w:rsidR="003F6349" w:rsidRDefault="003F6349" w:rsidP="000608D3">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Join</w:t>
            </w:r>
          </w:p>
        </w:tc>
        <w:tc>
          <w:tcPr>
            <w:tcW w:w="6379" w:type="dxa"/>
            <w:vAlign w:val="center"/>
          </w:tcPr>
          <w:p w14:paraId="1758B9AC" w14:textId="5143A564" w:rsidR="003F6349" w:rsidRPr="00DB207B" w:rsidRDefault="003F6349" w:rsidP="000608D3">
            <w:p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The term join is used in relationship with communities because a use</w:t>
            </w:r>
            <w:r w:rsidR="000608D3">
              <w:rPr>
                <w:rFonts w:asciiTheme="minorHAnsi" w:eastAsia="Times New Roman" w:hAnsiTheme="minorHAnsi" w:cstheme="minorHAnsi"/>
                <w:sz w:val="16"/>
                <w:szCs w:val="16"/>
                <w:lang w:val="en-US" w:eastAsia="ru-RU"/>
              </w:rPr>
              <w:t xml:space="preserve">r becomes part of a community. </w:t>
            </w:r>
            <w:r>
              <w:rPr>
                <w:rFonts w:asciiTheme="minorHAnsi" w:eastAsia="Times New Roman" w:hAnsiTheme="minorHAnsi" w:cstheme="minorHAnsi"/>
                <w:sz w:val="16"/>
                <w:szCs w:val="16"/>
                <w:lang w:val="en-US" w:eastAsia="ru-RU"/>
              </w:rPr>
              <w:t>This button is used to join a community.</w:t>
            </w:r>
          </w:p>
        </w:tc>
      </w:tr>
      <w:tr w:rsidR="003F6349" w14:paraId="37EBD7E3" w14:textId="77777777" w:rsidTr="000608D3">
        <w:trPr>
          <w:trHeight w:val="777"/>
        </w:trPr>
        <w:tc>
          <w:tcPr>
            <w:tcW w:w="1844" w:type="dxa"/>
            <w:vAlign w:val="center"/>
          </w:tcPr>
          <w:p w14:paraId="7057591E" w14:textId="77777777" w:rsidR="003F6349" w:rsidRDefault="003F6349" w:rsidP="000608D3">
            <w:pPr>
              <w:jc w:val="center"/>
              <w:rPr>
                <w:noProof/>
                <w:lang w:val="en-US"/>
              </w:rPr>
            </w:pPr>
          </w:p>
          <w:p w14:paraId="6202CE54" w14:textId="77777777" w:rsidR="003F6349" w:rsidRDefault="003F6349" w:rsidP="000608D3">
            <w:pPr>
              <w:jc w:val="center"/>
              <w:rPr>
                <w:noProof/>
                <w:lang w:val="en-US"/>
              </w:rPr>
            </w:pPr>
            <w:r>
              <w:rPr>
                <w:noProof/>
                <w:lang w:val="sk-SK" w:eastAsia="sk-SK"/>
              </w:rPr>
              <w:drawing>
                <wp:inline distT="0" distB="0" distL="0" distR="0" wp14:anchorId="35F0CC7B" wp14:editId="19C89CC9">
                  <wp:extent cx="817304" cy="259080"/>
                  <wp:effectExtent l="0" t="0" r="1905"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24868" cy="261478"/>
                          </a:xfrm>
                          <a:prstGeom prst="rect">
                            <a:avLst/>
                          </a:prstGeom>
                        </pic:spPr>
                      </pic:pic>
                    </a:graphicData>
                  </a:graphic>
                </wp:inline>
              </w:drawing>
            </w:r>
          </w:p>
        </w:tc>
        <w:tc>
          <w:tcPr>
            <w:tcW w:w="1275" w:type="dxa"/>
            <w:vAlign w:val="center"/>
          </w:tcPr>
          <w:p w14:paraId="20B2653A" w14:textId="77777777" w:rsidR="003F6349" w:rsidRDefault="003F6349" w:rsidP="000608D3">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Following</w:t>
            </w:r>
          </w:p>
        </w:tc>
        <w:tc>
          <w:tcPr>
            <w:tcW w:w="6379" w:type="dxa"/>
            <w:vAlign w:val="center"/>
          </w:tcPr>
          <w:p w14:paraId="5071C6FE" w14:textId="315BFE1B" w:rsidR="003F6349" w:rsidRDefault="003F6349" w:rsidP="000608D3">
            <w:p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 xml:space="preserve">The term following is used in relationship with colleagues and communities because it implies the user wants to be informed of their activity </w:t>
            </w:r>
            <w:r w:rsidR="000608D3">
              <w:rPr>
                <w:rFonts w:asciiTheme="minorHAnsi" w:eastAsia="Times New Roman" w:hAnsiTheme="minorHAnsi" w:cstheme="minorHAnsi"/>
                <w:sz w:val="16"/>
                <w:szCs w:val="16"/>
                <w:lang w:val="en-US" w:eastAsia="ru-RU"/>
              </w:rPr>
              <w:t xml:space="preserve">and can receive notifications.  </w:t>
            </w:r>
            <w:r>
              <w:rPr>
                <w:rFonts w:asciiTheme="minorHAnsi" w:eastAsia="Times New Roman" w:hAnsiTheme="minorHAnsi" w:cstheme="minorHAnsi"/>
                <w:sz w:val="16"/>
                <w:szCs w:val="16"/>
                <w:lang w:val="en-US" w:eastAsia="ru-RU"/>
              </w:rPr>
              <w:t>This button is used to indicate that the user is following a colleague or a community.</w:t>
            </w:r>
          </w:p>
        </w:tc>
      </w:tr>
      <w:tr w:rsidR="003F6349" w14:paraId="178C82C2" w14:textId="77777777" w:rsidTr="000608D3">
        <w:trPr>
          <w:trHeight w:val="777"/>
        </w:trPr>
        <w:tc>
          <w:tcPr>
            <w:tcW w:w="1844" w:type="dxa"/>
            <w:vAlign w:val="center"/>
          </w:tcPr>
          <w:p w14:paraId="605E66F8" w14:textId="77777777" w:rsidR="003F6349" w:rsidRDefault="003F6349" w:rsidP="000608D3">
            <w:pPr>
              <w:jc w:val="center"/>
              <w:rPr>
                <w:noProof/>
                <w:lang w:val="en-US"/>
              </w:rPr>
            </w:pPr>
            <w:r>
              <w:rPr>
                <w:noProof/>
                <w:lang w:val="sk-SK" w:eastAsia="sk-SK"/>
              </w:rPr>
              <w:drawing>
                <wp:inline distT="0" distB="0" distL="0" distR="0" wp14:anchorId="6C6D5649" wp14:editId="1A8CBC51">
                  <wp:extent cx="529185" cy="243840"/>
                  <wp:effectExtent l="0" t="0" r="4445"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email">
                            <a:extLst>
                              <a:ext uri="{28A0092B-C50C-407E-A947-70E740481C1C}">
                                <a14:useLocalDpi xmlns:a14="http://schemas.microsoft.com/office/drawing/2010/main"/>
                              </a:ext>
                            </a:extLst>
                          </a:blip>
                          <a:stretch>
                            <a:fillRect/>
                          </a:stretch>
                        </pic:blipFill>
                        <pic:spPr>
                          <a:xfrm>
                            <a:off x="0" y="0"/>
                            <a:ext cx="534903" cy="246475"/>
                          </a:xfrm>
                          <a:prstGeom prst="rect">
                            <a:avLst/>
                          </a:prstGeom>
                        </pic:spPr>
                      </pic:pic>
                    </a:graphicData>
                  </a:graphic>
                </wp:inline>
              </w:drawing>
            </w:r>
          </w:p>
        </w:tc>
        <w:tc>
          <w:tcPr>
            <w:tcW w:w="1275" w:type="dxa"/>
            <w:vAlign w:val="center"/>
          </w:tcPr>
          <w:p w14:paraId="20A12BB6" w14:textId="77777777" w:rsidR="003F6349" w:rsidRDefault="003F6349" w:rsidP="000608D3">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Leave</w:t>
            </w:r>
          </w:p>
        </w:tc>
        <w:tc>
          <w:tcPr>
            <w:tcW w:w="6379" w:type="dxa"/>
            <w:vAlign w:val="center"/>
          </w:tcPr>
          <w:p w14:paraId="39DE1305" w14:textId="5674AF8E" w:rsidR="003F6349" w:rsidRDefault="003F6349" w:rsidP="000608D3">
            <w:p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The term - leave is used in relationship with communities because a user becomes part of a community. This button appears when hovering the Following, and used by a user who wants to Leave a community.</w:t>
            </w:r>
          </w:p>
        </w:tc>
      </w:tr>
      <w:tr w:rsidR="003F6349" w14:paraId="15E17D09" w14:textId="77777777" w:rsidTr="000608D3">
        <w:trPr>
          <w:trHeight w:val="777"/>
        </w:trPr>
        <w:tc>
          <w:tcPr>
            <w:tcW w:w="1844" w:type="dxa"/>
            <w:vAlign w:val="center"/>
          </w:tcPr>
          <w:p w14:paraId="632D2DB8" w14:textId="77777777" w:rsidR="003F6349" w:rsidRDefault="003F6349" w:rsidP="000608D3">
            <w:pPr>
              <w:jc w:val="center"/>
              <w:rPr>
                <w:noProof/>
                <w:lang w:val="en-US"/>
              </w:rPr>
            </w:pPr>
            <w:r>
              <w:rPr>
                <w:noProof/>
                <w:lang w:val="sk-SK" w:eastAsia="sk-SK"/>
              </w:rPr>
              <w:drawing>
                <wp:inline distT="0" distB="0" distL="0" distR="0" wp14:anchorId="0030F63E" wp14:editId="6AACA1C3">
                  <wp:extent cx="879280" cy="3429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email">
                            <a:extLst>
                              <a:ext uri="{28A0092B-C50C-407E-A947-70E740481C1C}">
                                <a14:useLocalDpi xmlns:a14="http://schemas.microsoft.com/office/drawing/2010/main"/>
                              </a:ext>
                            </a:extLst>
                          </a:blip>
                          <a:stretch>
                            <a:fillRect/>
                          </a:stretch>
                        </pic:blipFill>
                        <pic:spPr>
                          <a:xfrm>
                            <a:off x="0" y="0"/>
                            <a:ext cx="881019" cy="343578"/>
                          </a:xfrm>
                          <a:prstGeom prst="rect">
                            <a:avLst/>
                          </a:prstGeom>
                        </pic:spPr>
                      </pic:pic>
                    </a:graphicData>
                  </a:graphic>
                </wp:inline>
              </w:drawing>
            </w:r>
          </w:p>
        </w:tc>
        <w:tc>
          <w:tcPr>
            <w:tcW w:w="1275" w:type="dxa"/>
            <w:vAlign w:val="center"/>
          </w:tcPr>
          <w:p w14:paraId="573FC48F" w14:textId="77777777" w:rsidR="003F6349" w:rsidRDefault="003F6349" w:rsidP="000608D3">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Stop Following</w:t>
            </w:r>
          </w:p>
        </w:tc>
        <w:tc>
          <w:tcPr>
            <w:tcW w:w="6379" w:type="dxa"/>
            <w:vAlign w:val="center"/>
          </w:tcPr>
          <w:p w14:paraId="4EA11CFA" w14:textId="557FCCED" w:rsidR="003F6349" w:rsidRDefault="003F6349" w:rsidP="000608D3">
            <w:p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The term follow is used in relationship with colleagues. This button appears when hovering the Following, and used by a user who wants to Leave a community.</w:t>
            </w:r>
          </w:p>
        </w:tc>
      </w:tr>
      <w:tr w:rsidR="001A539F" w:rsidRPr="00123367" w14:paraId="2354B582" w14:textId="77777777" w:rsidTr="000608D3">
        <w:trPr>
          <w:trHeight w:val="777"/>
        </w:trPr>
        <w:tc>
          <w:tcPr>
            <w:tcW w:w="1844" w:type="dxa"/>
            <w:vAlign w:val="center"/>
          </w:tcPr>
          <w:p w14:paraId="7CE111D7" w14:textId="3B77F05B" w:rsidR="001A539F" w:rsidRPr="00193438" w:rsidRDefault="006F1201" w:rsidP="000608D3">
            <w:pPr>
              <w:jc w:val="center"/>
              <w:rPr>
                <w:rFonts w:asciiTheme="minorHAnsi" w:eastAsia="Times New Roman" w:hAnsiTheme="minorHAnsi" w:cstheme="minorHAnsi"/>
                <w:color w:val="000000"/>
                <w:sz w:val="16"/>
                <w:szCs w:val="16"/>
                <w:lang w:val="en-US"/>
              </w:rPr>
            </w:pPr>
            <w:ins w:id="1149" w:author="Ghita Benotmane" w:date="2016-09-27T18:05:00Z">
              <w:r>
                <w:rPr>
                  <w:noProof/>
                  <w:lang w:val="sk-SK" w:eastAsia="sk-SK"/>
                </w:rPr>
                <w:drawing>
                  <wp:inline distT="0" distB="0" distL="0" distR="0" wp14:anchorId="034CB512" wp14:editId="08BCF3B5">
                    <wp:extent cx="373380" cy="391447"/>
                    <wp:effectExtent l="0" t="0" r="762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4457" cy="392576"/>
                            </a:xfrm>
                            <a:prstGeom prst="rect">
                              <a:avLst/>
                            </a:prstGeom>
                          </pic:spPr>
                        </pic:pic>
                      </a:graphicData>
                    </a:graphic>
                  </wp:inline>
                </w:drawing>
              </w:r>
            </w:ins>
            <w:commentRangeStart w:id="1150"/>
            <w:commentRangeStart w:id="1151"/>
            <w:commentRangeStart w:id="1152"/>
            <w:del w:id="1153" w:author="Ghita Benotmane" w:date="2016-09-27T18:04:00Z">
              <w:r w:rsidR="00FB7DD2" w:rsidDel="006F1201">
                <w:rPr>
                  <w:noProof/>
                  <w:lang w:val="sk-SK" w:eastAsia="sk-SK"/>
                </w:rPr>
                <w:drawing>
                  <wp:inline distT="0" distB="0" distL="0" distR="0" wp14:anchorId="7414E7DE" wp14:editId="29EA0AEA">
                    <wp:extent cx="257324" cy="240722"/>
                    <wp:effectExtent l="0" t="0" r="952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5749" cy="248603"/>
                            </a:xfrm>
                            <a:prstGeom prst="rect">
                              <a:avLst/>
                            </a:prstGeom>
                          </pic:spPr>
                        </pic:pic>
                      </a:graphicData>
                    </a:graphic>
                  </wp:inline>
                </w:drawing>
              </w:r>
            </w:del>
            <w:commentRangeEnd w:id="1150"/>
            <w:commentRangeEnd w:id="1151"/>
            <w:commentRangeEnd w:id="1152"/>
            <w:r w:rsidR="002C4770">
              <w:rPr>
                <w:rStyle w:val="CommentReference"/>
              </w:rPr>
              <w:commentReference w:id="1150"/>
            </w:r>
            <w:r w:rsidR="00AC1B5C">
              <w:rPr>
                <w:rStyle w:val="CommentReference"/>
              </w:rPr>
              <w:commentReference w:id="1151"/>
            </w:r>
            <w:r w:rsidR="00E76C2C">
              <w:rPr>
                <w:rStyle w:val="CommentReference"/>
              </w:rPr>
              <w:commentReference w:id="1152"/>
            </w:r>
          </w:p>
        </w:tc>
        <w:tc>
          <w:tcPr>
            <w:tcW w:w="1275" w:type="dxa"/>
            <w:vAlign w:val="center"/>
          </w:tcPr>
          <w:p w14:paraId="61767292" w14:textId="4FB5A656" w:rsidR="001A539F" w:rsidRDefault="000608D3" w:rsidP="000608D3">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Add to favorites</w:t>
            </w:r>
            <w:r w:rsidR="001A539F">
              <w:rPr>
                <w:rFonts w:asciiTheme="minorHAnsi" w:eastAsia="Times New Roman" w:hAnsiTheme="minorHAnsi" w:cstheme="minorHAnsi"/>
                <w:color w:val="000000"/>
                <w:sz w:val="16"/>
                <w:szCs w:val="16"/>
                <w:lang w:val="en-US"/>
              </w:rPr>
              <w:t xml:space="preserve"> [SharePoint]</w:t>
            </w:r>
          </w:p>
        </w:tc>
        <w:tc>
          <w:tcPr>
            <w:tcW w:w="6379" w:type="dxa"/>
            <w:vAlign w:val="center"/>
          </w:tcPr>
          <w:p w14:paraId="1816227C" w14:textId="7973C8A7" w:rsidR="001A539F" w:rsidRDefault="001A539F" w:rsidP="000608D3">
            <w:p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 xml:space="preserve">The term </w:t>
            </w:r>
            <w:r w:rsidR="000608D3">
              <w:rPr>
                <w:rFonts w:asciiTheme="minorHAnsi" w:eastAsia="Times New Roman" w:hAnsiTheme="minorHAnsi" w:cstheme="minorHAnsi"/>
                <w:sz w:val="16"/>
                <w:szCs w:val="16"/>
                <w:lang w:val="en-US" w:eastAsia="ru-RU"/>
              </w:rPr>
              <w:t>favorite</w:t>
            </w:r>
            <w:r>
              <w:rPr>
                <w:rFonts w:asciiTheme="minorHAnsi" w:eastAsia="Times New Roman" w:hAnsiTheme="minorHAnsi" w:cstheme="minorHAnsi"/>
                <w:sz w:val="16"/>
                <w:szCs w:val="16"/>
                <w:lang w:val="en-US" w:eastAsia="ru-RU"/>
              </w:rPr>
              <w:t xml:space="preserve"> is used in relationship with </w:t>
            </w:r>
            <w:r w:rsidR="007D5B3E">
              <w:rPr>
                <w:rFonts w:asciiTheme="minorHAnsi" w:eastAsia="Times New Roman" w:hAnsiTheme="minorHAnsi" w:cstheme="minorHAnsi"/>
                <w:sz w:val="16"/>
                <w:szCs w:val="16"/>
                <w:lang w:val="en-US" w:eastAsia="ru-RU"/>
              </w:rPr>
              <w:t>c</w:t>
            </w:r>
            <w:r w:rsidR="001709FC">
              <w:rPr>
                <w:rFonts w:asciiTheme="minorHAnsi" w:eastAsia="Times New Roman" w:hAnsiTheme="minorHAnsi" w:cstheme="minorHAnsi"/>
                <w:sz w:val="16"/>
                <w:szCs w:val="16"/>
                <w:lang w:val="en-US" w:eastAsia="ru-RU"/>
              </w:rPr>
              <w:t>ontent on Inside.</w:t>
            </w:r>
          </w:p>
          <w:p w14:paraId="1F1EC087" w14:textId="77777777" w:rsidR="001A539F" w:rsidRDefault="001A539F" w:rsidP="000608D3">
            <w:pPr>
              <w:rPr>
                <w:ins w:id="1154" w:author="Ghita Benotmane" w:date="2016-09-05T10:36:00Z"/>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 xml:space="preserve">This </w:t>
            </w:r>
            <w:r w:rsidR="000608D3">
              <w:rPr>
                <w:rFonts w:asciiTheme="minorHAnsi" w:eastAsia="Times New Roman" w:hAnsiTheme="minorHAnsi" w:cstheme="minorHAnsi"/>
                <w:sz w:val="16"/>
                <w:szCs w:val="16"/>
                <w:lang w:val="en-US" w:eastAsia="ru-RU"/>
              </w:rPr>
              <w:t>add to favorite</w:t>
            </w:r>
            <w:r w:rsidR="001709FC">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 xml:space="preserve">button is used </w:t>
            </w:r>
            <w:r w:rsidR="001709FC">
              <w:rPr>
                <w:rFonts w:asciiTheme="minorHAnsi" w:eastAsia="Times New Roman" w:hAnsiTheme="minorHAnsi" w:cstheme="minorHAnsi"/>
                <w:sz w:val="16"/>
                <w:szCs w:val="16"/>
                <w:lang w:val="en-US" w:eastAsia="ru-RU"/>
              </w:rPr>
              <w:t>on the search results page</w:t>
            </w:r>
            <w:r w:rsidR="000608D3">
              <w:rPr>
                <w:rFonts w:asciiTheme="minorHAnsi" w:eastAsia="Times New Roman" w:hAnsiTheme="minorHAnsi" w:cstheme="minorHAnsi"/>
                <w:sz w:val="16"/>
                <w:szCs w:val="16"/>
                <w:lang w:val="en-US" w:eastAsia="ru-RU"/>
              </w:rPr>
              <w:t>,</w:t>
            </w:r>
            <w:r w:rsidR="001709FC">
              <w:rPr>
                <w:rFonts w:asciiTheme="minorHAnsi" w:eastAsia="Times New Roman" w:hAnsiTheme="minorHAnsi" w:cstheme="minorHAnsi"/>
                <w:sz w:val="16"/>
                <w:szCs w:val="16"/>
                <w:lang w:val="en-US" w:eastAsia="ru-RU"/>
              </w:rPr>
              <w:t xml:space="preserve"> </w:t>
            </w:r>
            <w:r w:rsidR="000608D3">
              <w:rPr>
                <w:rFonts w:asciiTheme="minorHAnsi" w:eastAsia="Times New Roman" w:hAnsiTheme="minorHAnsi" w:cstheme="minorHAnsi"/>
                <w:sz w:val="16"/>
                <w:szCs w:val="16"/>
                <w:lang w:val="en-US" w:eastAsia="ru-RU"/>
              </w:rPr>
              <w:t>resources or topic</w:t>
            </w:r>
            <w:r w:rsidR="001709FC">
              <w:rPr>
                <w:rFonts w:asciiTheme="minorHAnsi" w:eastAsia="Times New Roman" w:hAnsiTheme="minorHAnsi" w:cstheme="minorHAnsi"/>
                <w:sz w:val="16"/>
                <w:szCs w:val="16"/>
                <w:lang w:val="en-US" w:eastAsia="ru-RU"/>
              </w:rPr>
              <w:t xml:space="preserve"> page</w:t>
            </w:r>
            <w:r w:rsidR="000608D3">
              <w:rPr>
                <w:rFonts w:asciiTheme="minorHAnsi" w:eastAsia="Times New Roman" w:hAnsiTheme="minorHAnsi" w:cstheme="minorHAnsi"/>
                <w:sz w:val="16"/>
                <w:szCs w:val="16"/>
                <w:lang w:val="en-US" w:eastAsia="ru-RU"/>
              </w:rPr>
              <w:t xml:space="preserve">s to add content to the “My Favorites” list in the </w:t>
            </w:r>
            <w:r w:rsidR="001709FC">
              <w:rPr>
                <w:rFonts w:asciiTheme="minorHAnsi" w:eastAsia="Times New Roman" w:hAnsiTheme="minorHAnsi" w:cstheme="minorHAnsi"/>
                <w:sz w:val="16"/>
                <w:szCs w:val="16"/>
                <w:lang w:val="en-US" w:eastAsia="ru-RU"/>
              </w:rPr>
              <w:t xml:space="preserve">resources section. </w:t>
            </w:r>
          </w:p>
          <w:p w14:paraId="38836209" w14:textId="2FA75FF2" w:rsidR="00606EFF" w:rsidRPr="00123367" w:rsidRDefault="00606EFF" w:rsidP="000608D3">
            <w:pPr>
              <w:rPr>
                <w:rFonts w:asciiTheme="minorHAnsi" w:eastAsia="Times New Roman" w:hAnsiTheme="minorHAnsi" w:cstheme="minorHAnsi"/>
                <w:color w:val="0000FF"/>
                <w:sz w:val="16"/>
                <w:szCs w:val="16"/>
                <w:lang w:val="en-US" w:eastAsia="ru-RU"/>
              </w:rPr>
            </w:pPr>
            <w:ins w:id="1155" w:author="Ghita Benotmane" w:date="2016-09-05T10:36:00Z">
              <w:r>
                <w:rPr>
                  <w:rFonts w:asciiTheme="minorHAnsi" w:eastAsia="Times New Roman" w:hAnsiTheme="minorHAnsi" w:cstheme="minorHAnsi"/>
                  <w:sz w:val="16"/>
                  <w:szCs w:val="16"/>
                  <w:lang w:val="en-US" w:eastAsia="ru-RU"/>
                </w:rPr>
                <w:t xml:space="preserve">When the user hovers on the button, display the following tooltip: “Add this element to your favorites”. </w:t>
              </w:r>
            </w:ins>
          </w:p>
        </w:tc>
      </w:tr>
      <w:tr w:rsidR="001A539F" w14:paraId="799952DC" w14:textId="77777777" w:rsidTr="00FB7DD2">
        <w:trPr>
          <w:trHeight w:val="777"/>
        </w:trPr>
        <w:tc>
          <w:tcPr>
            <w:tcW w:w="1844" w:type="dxa"/>
            <w:vAlign w:val="center"/>
          </w:tcPr>
          <w:p w14:paraId="6BDCA0CA" w14:textId="5717C360" w:rsidR="001A539F" w:rsidRDefault="006F1201" w:rsidP="00FB7DD2">
            <w:pPr>
              <w:jc w:val="center"/>
              <w:rPr>
                <w:noProof/>
                <w:lang w:val="en-US"/>
              </w:rPr>
            </w:pPr>
            <w:ins w:id="1156" w:author="Ghita Benotmane" w:date="2016-09-27T18:06:00Z">
              <w:r>
                <w:rPr>
                  <w:noProof/>
                  <w:lang w:val="sk-SK" w:eastAsia="sk-SK"/>
                </w:rPr>
                <w:drawing>
                  <wp:inline distT="0" distB="0" distL="0" distR="0" wp14:anchorId="45AF0C72" wp14:editId="2B8EEBEA">
                    <wp:extent cx="349250" cy="4191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9250" cy="419100"/>
                            </a:xfrm>
                            <a:prstGeom prst="rect">
                              <a:avLst/>
                            </a:prstGeom>
                          </pic:spPr>
                        </pic:pic>
                      </a:graphicData>
                    </a:graphic>
                  </wp:inline>
                </w:drawing>
              </w:r>
            </w:ins>
            <w:commentRangeStart w:id="1157"/>
            <w:del w:id="1158" w:author="Ghita Benotmane" w:date="2016-09-27T18:05:00Z">
              <w:r w:rsidR="00FB7DD2" w:rsidDel="006F1201">
                <w:rPr>
                  <w:noProof/>
                  <w:lang w:val="sk-SK" w:eastAsia="sk-SK"/>
                </w:rPr>
                <w:drawing>
                  <wp:inline distT="0" distB="0" distL="0" distR="0" wp14:anchorId="659B3F60" wp14:editId="389A4590">
                    <wp:extent cx="241126" cy="253817"/>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0065" cy="263227"/>
                            </a:xfrm>
                            <a:prstGeom prst="rect">
                              <a:avLst/>
                            </a:prstGeom>
                          </pic:spPr>
                        </pic:pic>
                      </a:graphicData>
                    </a:graphic>
                  </wp:inline>
                </w:drawing>
              </w:r>
            </w:del>
            <w:commentRangeEnd w:id="1157"/>
            <w:r w:rsidR="002C4770">
              <w:rPr>
                <w:rStyle w:val="CommentReference"/>
              </w:rPr>
              <w:commentReference w:id="1157"/>
            </w:r>
          </w:p>
        </w:tc>
        <w:tc>
          <w:tcPr>
            <w:tcW w:w="1275" w:type="dxa"/>
            <w:vAlign w:val="center"/>
          </w:tcPr>
          <w:p w14:paraId="0A116178" w14:textId="55DC2D98" w:rsidR="001A539F" w:rsidRDefault="000608D3" w:rsidP="000608D3">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Remove from favorites</w:t>
            </w:r>
            <w:r w:rsidR="001A539F">
              <w:rPr>
                <w:rFonts w:asciiTheme="minorHAnsi" w:eastAsia="Times New Roman" w:hAnsiTheme="minorHAnsi" w:cstheme="minorHAnsi"/>
                <w:color w:val="000000"/>
                <w:sz w:val="16"/>
                <w:szCs w:val="16"/>
                <w:lang w:val="en-US"/>
              </w:rPr>
              <w:t xml:space="preserve"> [SharePoint]</w:t>
            </w:r>
          </w:p>
        </w:tc>
        <w:tc>
          <w:tcPr>
            <w:tcW w:w="6379" w:type="dxa"/>
            <w:vAlign w:val="center"/>
          </w:tcPr>
          <w:p w14:paraId="1E4B1109" w14:textId="77FAF393" w:rsidR="001709FC" w:rsidRDefault="000608D3" w:rsidP="000608D3">
            <w:p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The term remove from favorites</w:t>
            </w:r>
            <w:r w:rsidR="001709FC">
              <w:rPr>
                <w:rFonts w:asciiTheme="minorHAnsi" w:eastAsia="Times New Roman" w:hAnsiTheme="minorHAnsi" w:cstheme="minorHAnsi"/>
                <w:sz w:val="16"/>
                <w:szCs w:val="16"/>
                <w:lang w:val="en-US" w:eastAsia="ru-RU"/>
              </w:rPr>
              <w:t xml:space="preserve"> is used in relationship with content on Inside.</w:t>
            </w:r>
          </w:p>
          <w:p w14:paraId="7F2629B5" w14:textId="77777777" w:rsidR="001A539F" w:rsidRDefault="001709FC" w:rsidP="000608D3">
            <w:pPr>
              <w:rPr>
                <w:ins w:id="1159" w:author="Ghita Benotmane" w:date="2016-09-05T10:37:00Z"/>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 xml:space="preserve">This </w:t>
            </w:r>
            <w:r w:rsidR="000608D3">
              <w:rPr>
                <w:rFonts w:asciiTheme="minorHAnsi" w:eastAsia="Times New Roman" w:hAnsiTheme="minorHAnsi" w:cstheme="minorHAnsi"/>
                <w:sz w:val="16"/>
                <w:szCs w:val="16"/>
                <w:lang w:val="en-US" w:eastAsia="ru-RU"/>
              </w:rPr>
              <w:t>remove from favorites</w:t>
            </w:r>
            <w:r>
              <w:rPr>
                <w:rFonts w:asciiTheme="minorHAnsi" w:eastAsia="Times New Roman" w:hAnsiTheme="minorHAnsi" w:cstheme="minorHAnsi"/>
                <w:sz w:val="16"/>
                <w:szCs w:val="16"/>
                <w:lang w:val="en-US" w:eastAsia="ru-RU"/>
              </w:rPr>
              <w:t xml:space="preserve"> button is used </w:t>
            </w:r>
            <w:r w:rsidR="000608D3">
              <w:rPr>
                <w:rFonts w:asciiTheme="minorHAnsi" w:eastAsia="Times New Roman" w:hAnsiTheme="minorHAnsi" w:cstheme="minorHAnsi"/>
                <w:sz w:val="16"/>
                <w:szCs w:val="16"/>
                <w:lang w:val="en-US" w:eastAsia="ru-RU"/>
              </w:rPr>
              <w:t xml:space="preserve">on the search results page, resources or topic pages to </w:t>
            </w:r>
            <w:r>
              <w:rPr>
                <w:rFonts w:asciiTheme="minorHAnsi" w:eastAsia="Times New Roman" w:hAnsiTheme="minorHAnsi" w:cstheme="minorHAnsi"/>
                <w:sz w:val="16"/>
                <w:szCs w:val="16"/>
                <w:lang w:val="en-US" w:eastAsia="ru-RU"/>
              </w:rPr>
              <w:t xml:space="preserve">remove content from </w:t>
            </w:r>
            <w:r w:rsidR="000608D3">
              <w:rPr>
                <w:rFonts w:asciiTheme="minorHAnsi" w:eastAsia="Times New Roman" w:hAnsiTheme="minorHAnsi" w:cstheme="minorHAnsi"/>
                <w:sz w:val="16"/>
                <w:szCs w:val="16"/>
                <w:lang w:val="en-US" w:eastAsia="ru-RU"/>
              </w:rPr>
              <w:t>the “My Favorites” list in the resources section.</w:t>
            </w:r>
          </w:p>
          <w:p w14:paraId="2D1E2C61" w14:textId="50361E13" w:rsidR="00606EFF" w:rsidRDefault="00606EFF" w:rsidP="00606EFF">
            <w:pPr>
              <w:rPr>
                <w:rFonts w:asciiTheme="minorHAnsi" w:eastAsia="Times New Roman" w:hAnsiTheme="minorHAnsi" w:cstheme="minorHAnsi"/>
                <w:sz w:val="16"/>
                <w:szCs w:val="16"/>
                <w:lang w:val="en-US" w:eastAsia="ru-RU"/>
              </w:rPr>
            </w:pPr>
            <w:ins w:id="1160" w:author="Ghita Benotmane" w:date="2016-09-05T10:37:00Z">
              <w:r>
                <w:rPr>
                  <w:rFonts w:asciiTheme="minorHAnsi" w:eastAsia="Times New Roman" w:hAnsiTheme="minorHAnsi" w:cstheme="minorHAnsi"/>
                  <w:sz w:val="16"/>
                  <w:szCs w:val="16"/>
                  <w:lang w:val="en-US" w:eastAsia="ru-RU"/>
                </w:rPr>
                <w:t>When the user hovers on the button, display the following tooltip: “Remove this element from your favorites”.</w:t>
              </w:r>
            </w:ins>
          </w:p>
        </w:tc>
      </w:tr>
      <w:tr w:rsidR="000608D3" w14:paraId="0515B17C" w14:textId="77777777" w:rsidTr="000608D3">
        <w:trPr>
          <w:trHeight w:val="777"/>
        </w:trPr>
        <w:tc>
          <w:tcPr>
            <w:tcW w:w="1844" w:type="dxa"/>
            <w:vAlign w:val="center"/>
          </w:tcPr>
          <w:p w14:paraId="7A3CEA8F" w14:textId="19025441" w:rsidR="000608D3" w:rsidRDefault="006F1201" w:rsidP="000608D3">
            <w:pPr>
              <w:jc w:val="center"/>
              <w:rPr>
                <w:noProof/>
                <w:lang w:val="en-US"/>
              </w:rPr>
            </w:pPr>
            <w:ins w:id="1161" w:author="Ghita Benotmane" w:date="2016-09-27T18:06:00Z">
              <w:r>
                <w:rPr>
                  <w:noProof/>
                  <w:lang w:val="sk-SK" w:eastAsia="sk-SK"/>
                </w:rPr>
                <w:drawing>
                  <wp:inline distT="0" distB="0" distL="0" distR="0" wp14:anchorId="09670CB2" wp14:editId="731D35FE">
                    <wp:extent cx="363761" cy="34671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5953" cy="348800"/>
                            </a:xfrm>
                            <a:prstGeom prst="rect">
                              <a:avLst/>
                            </a:prstGeom>
                          </pic:spPr>
                        </pic:pic>
                      </a:graphicData>
                    </a:graphic>
                  </wp:inline>
                </w:drawing>
              </w:r>
            </w:ins>
            <w:commentRangeStart w:id="1162"/>
            <w:del w:id="1163" w:author="Ghita Benotmane" w:date="2016-09-27T18:06:00Z">
              <w:r w:rsidR="00FB7DD2" w:rsidDel="006F1201">
                <w:rPr>
                  <w:noProof/>
                  <w:lang w:val="sk-SK" w:eastAsia="sk-SK"/>
                </w:rPr>
                <w:drawing>
                  <wp:inline distT="0" distB="0" distL="0" distR="0" wp14:anchorId="5F802737" wp14:editId="7D8AA4D5">
                    <wp:extent cx="223838" cy="224155"/>
                    <wp:effectExtent l="0" t="0" r="508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8293"/>
                            <a:stretch/>
                          </pic:blipFill>
                          <pic:spPr bwMode="auto">
                            <a:xfrm>
                              <a:off x="0" y="0"/>
                              <a:ext cx="228867" cy="229191"/>
                            </a:xfrm>
                            <a:prstGeom prst="rect">
                              <a:avLst/>
                            </a:prstGeom>
                            <a:ln>
                              <a:noFill/>
                            </a:ln>
                            <a:extLst>
                              <a:ext uri="{53640926-AAD7-44D8-BBD7-CCE9431645EC}">
                                <a14:shadowObscured xmlns:a14="http://schemas.microsoft.com/office/drawing/2010/main"/>
                              </a:ext>
                            </a:extLst>
                          </pic:spPr>
                        </pic:pic>
                      </a:graphicData>
                    </a:graphic>
                  </wp:inline>
                </w:drawing>
              </w:r>
            </w:del>
            <w:commentRangeEnd w:id="1162"/>
            <w:r w:rsidR="002E051B">
              <w:rPr>
                <w:rStyle w:val="CommentReference"/>
              </w:rPr>
              <w:commentReference w:id="1162"/>
            </w:r>
          </w:p>
        </w:tc>
        <w:tc>
          <w:tcPr>
            <w:tcW w:w="1275" w:type="dxa"/>
            <w:vAlign w:val="center"/>
          </w:tcPr>
          <w:p w14:paraId="0DFF5D93" w14:textId="2C469BF8" w:rsidR="000608D3" w:rsidRDefault="000608D3" w:rsidP="000608D3">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Share</w:t>
            </w:r>
          </w:p>
        </w:tc>
        <w:tc>
          <w:tcPr>
            <w:tcW w:w="6379" w:type="dxa"/>
            <w:vAlign w:val="center"/>
          </w:tcPr>
          <w:p w14:paraId="38A4C657" w14:textId="77777777" w:rsidR="000608D3" w:rsidRDefault="000608D3" w:rsidP="000608D3">
            <w:p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The term share is used in relationship with content on Inside.</w:t>
            </w:r>
          </w:p>
          <w:p w14:paraId="69F220A1" w14:textId="77777777" w:rsidR="000608D3" w:rsidRDefault="000608D3" w:rsidP="000608D3">
            <w:pPr>
              <w:rPr>
                <w:ins w:id="1164" w:author="Ghita Benotmane" w:date="2016-09-05T10:37:00Z"/>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This share button is used on the search results page, resources or topic pages to send the content by email to a person or to share it on an Engage community by using a link.</w:t>
            </w:r>
          </w:p>
          <w:p w14:paraId="18B579FE" w14:textId="3287A974" w:rsidR="00606EFF" w:rsidRDefault="00606EFF" w:rsidP="00606EFF">
            <w:pPr>
              <w:rPr>
                <w:rFonts w:asciiTheme="minorHAnsi" w:eastAsia="Times New Roman" w:hAnsiTheme="minorHAnsi" w:cstheme="minorHAnsi"/>
                <w:sz w:val="16"/>
                <w:szCs w:val="16"/>
                <w:lang w:val="en-US" w:eastAsia="ru-RU"/>
              </w:rPr>
            </w:pPr>
            <w:ins w:id="1165" w:author="Ghita Benotmane" w:date="2016-09-05T10:37:00Z">
              <w:r>
                <w:rPr>
                  <w:rFonts w:asciiTheme="minorHAnsi" w:eastAsia="Times New Roman" w:hAnsiTheme="minorHAnsi" w:cstheme="minorHAnsi"/>
                  <w:sz w:val="16"/>
                  <w:szCs w:val="16"/>
                  <w:lang w:val="en-US" w:eastAsia="ru-RU"/>
                </w:rPr>
                <w:t>When the user hovers on the button, display the following tooltip: “Share this element by email or on Engage”.</w:t>
              </w:r>
            </w:ins>
          </w:p>
        </w:tc>
      </w:tr>
      <w:tr w:rsidR="007C5DBE" w14:paraId="2FB6E8D8" w14:textId="77777777" w:rsidTr="000608D3">
        <w:trPr>
          <w:trHeight w:val="777"/>
          <w:ins w:id="1166" w:author="Ghita Benotmane" w:date="2016-09-05T10:49:00Z"/>
        </w:trPr>
        <w:tc>
          <w:tcPr>
            <w:tcW w:w="1844" w:type="dxa"/>
            <w:vAlign w:val="center"/>
          </w:tcPr>
          <w:p w14:paraId="6D0C6D57" w14:textId="39F5C97E" w:rsidR="007C5DBE" w:rsidRDefault="006F1201" w:rsidP="000608D3">
            <w:pPr>
              <w:jc w:val="center"/>
              <w:rPr>
                <w:ins w:id="1167" w:author="Ghita Benotmane" w:date="2016-09-05T10:49:00Z"/>
                <w:noProof/>
                <w:lang w:val="en-US"/>
              </w:rPr>
            </w:pPr>
            <w:ins w:id="1168" w:author="Ghita Benotmane" w:date="2016-09-27T18:07:00Z">
              <w:r>
                <w:rPr>
                  <w:noProof/>
                  <w:lang w:val="sk-SK" w:eastAsia="sk-SK"/>
                </w:rPr>
                <w:drawing>
                  <wp:inline distT="0" distB="0" distL="0" distR="0" wp14:anchorId="60F808E6" wp14:editId="083AF840">
                    <wp:extent cx="360386" cy="371475"/>
                    <wp:effectExtent l="0" t="0" r="190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2089" cy="373230"/>
                            </a:xfrm>
                            <a:prstGeom prst="rect">
                              <a:avLst/>
                            </a:prstGeom>
                          </pic:spPr>
                        </pic:pic>
                      </a:graphicData>
                    </a:graphic>
                  </wp:inline>
                </w:drawing>
              </w:r>
            </w:ins>
            <w:del w:id="1169" w:author="Ghita Benotmane" w:date="2016-09-27T18:07:00Z">
              <w:r w:rsidR="00AC1B5C" w:rsidDel="006F1201">
                <w:rPr>
                  <w:rStyle w:val="CommentReference"/>
                </w:rPr>
                <w:commentReference w:id="1170"/>
              </w:r>
              <w:r w:rsidR="00E76C2C" w:rsidDel="006F1201">
                <w:rPr>
                  <w:rStyle w:val="CommentReference"/>
                </w:rPr>
                <w:commentReference w:id="1171"/>
              </w:r>
            </w:del>
            <w:ins w:id="1172" w:author="Ghita Benotmane" w:date="2016-09-27T18:07:00Z">
              <w:r w:rsidDel="006F1201">
                <w:rPr>
                  <w:rStyle w:val="CommentReference"/>
                </w:rPr>
                <w:t xml:space="preserve"> </w:t>
              </w:r>
            </w:ins>
          </w:p>
        </w:tc>
        <w:tc>
          <w:tcPr>
            <w:tcW w:w="1275" w:type="dxa"/>
            <w:vAlign w:val="center"/>
          </w:tcPr>
          <w:p w14:paraId="10CB8B35" w14:textId="37085D7A" w:rsidR="007C5DBE" w:rsidRDefault="007C5DBE" w:rsidP="000608D3">
            <w:pPr>
              <w:rPr>
                <w:ins w:id="1173" w:author="Ghita Benotmane" w:date="2016-09-05T10:49:00Z"/>
                <w:rFonts w:asciiTheme="minorHAnsi" w:eastAsia="Times New Roman" w:hAnsiTheme="minorHAnsi" w:cstheme="minorHAnsi"/>
                <w:color w:val="000000"/>
                <w:sz w:val="16"/>
                <w:szCs w:val="16"/>
                <w:lang w:val="en-US"/>
              </w:rPr>
            </w:pPr>
            <w:ins w:id="1174" w:author="Ghita Benotmane" w:date="2016-09-05T10:50:00Z">
              <w:r>
                <w:rPr>
                  <w:rFonts w:asciiTheme="minorHAnsi" w:eastAsia="Times New Roman" w:hAnsiTheme="minorHAnsi" w:cstheme="minorHAnsi"/>
                  <w:color w:val="000000"/>
                  <w:sz w:val="16"/>
                  <w:szCs w:val="16"/>
                  <w:lang w:val="en-US"/>
                </w:rPr>
                <w:t>Link to internal page</w:t>
              </w:r>
            </w:ins>
          </w:p>
        </w:tc>
        <w:tc>
          <w:tcPr>
            <w:tcW w:w="6379" w:type="dxa"/>
            <w:vAlign w:val="center"/>
          </w:tcPr>
          <w:p w14:paraId="6BA8399B" w14:textId="14605FEA" w:rsidR="00DB4DDB" w:rsidRDefault="00DB4DDB" w:rsidP="00DB4DDB">
            <w:pPr>
              <w:rPr>
                <w:ins w:id="1175" w:author="Ghita Benotmane" w:date="2016-09-05T10:49:00Z"/>
                <w:rFonts w:asciiTheme="minorHAnsi" w:eastAsia="Times New Roman" w:hAnsiTheme="minorHAnsi" w:cstheme="minorHAnsi"/>
                <w:sz w:val="16"/>
                <w:szCs w:val="16"/>
                <w:lang w:val="en-US" w:eastAsia="ru-RU"/>
              </w:rPr>
            </w:pPr>
            <w:ins w:id="1176" w:author="Ghita Benotmane" w:date="2016-09-05T10:52:00Z">
              <w:r>
                <w:rPr>
                  <w:rFonts w:asciiTheme="minorHAnsi" w:eastAsia="Times New Roman" w:hAnsiTheme="minorHAnsi" w:cstheme="minorHAnsi"/>
                  <w:sz w:val="16"/>
                  <w:szCs w:val="16"/>
                  <w:lang w:val="en-US" w:eastAsia="ru-RU"/>
                </w:rPr>
                <w:t xml:space="preserve">When a publisher adds a link to </w:t>
              </w:r>
            </w:ins>
            <w:ins w:id="1177" w:author="Ghita Benotmane" w:date="2016-09-05T10:50:00Z">
              <w:r>
                <w:rPr>
                  <w:rFonts w:asciiTheme="minorHAnsi" w:eastAsia="Times New Roman" w:hAnsiTheme="minorHAnsi" w:cstheme="minorHAnsi"/>
                  <w:sz w:val="16"/>
                  <w:szCs w:val="16"/>
                  <w:lang w:val="en-US" w:eastAsia="ru-RU"/>
                </w:rPr>
                <w:t>a</w:t>
              </w:r>
              <w:r w:rsidR="007C5DBE">
                <w:rPr>
                  <w:rFonts w:asciiTheme="minorHAnsi" w:eastAsia="Times New Roman" w:hAnsiTheme="minorHAnsi" w:cstheme="minorHAnsi"/>
                  <w:sz w:val="16"/>
                  <w:szCs w:val="16"/>
                  <w:lang w:val="en-US" w:eastAsia="ru-RU"/>
                </w:rPr>
                <w:t xml:space="preserve"> top</w:t>
              </w:r>
              <w:r>
                <w:rPr>
                  <w:rFonts w:asciiTheme="minorHAnsi" w:eastAsia="Times New Roman" w:hAnsiTheme="minorHAnsi" w:cstheme="minorHAnsi"/>
                  <w:sz w:val="16"/>
                  <w:szCs w:val="16"/>
                  <w:lang w:val="en-US" w:eastAsia="ru-RU"/>
                </w:rPr>
                <w:t xml:space="preserve">ic page hosted on the Intranet (on the Quick Links component of Topic pages for instance), this specific icon should be displayed. </w:t>
              </w:r>
            </w:ins>
          </w:p>
        </w:tc>
      </w:tr>
      <w:tr w:rsidR="00DB4DDB" w:rsidRPr="00DB4DDB" w14:paraId="287FAA83" w14:textId="77777777" w:rsidTr="000608D3">
        <w:trPr>
          <w:trHeight w:val="777"/>
          <w:ins w:id="1178" w:author="Ghita Benotmane" w:date="2016-09-05T10:51:00Z"/>
        </w:trPr>
        <w:tc>
          <w:tcPr>
            <w:tcW w:w="1844" w:type="dxa"/>
            <w:vAlign w:val="center"/>
          </w:tcPr>
          <w:p w14:paraId="1FC31F5C" w14:textId="0BA6A144" w:rsidR="00DB4DDB" w:rsidRDefault="006F1201" w:rsidP="000608D3">
            <w:pPr>
              <w:jc w:val="center"/>
              <w:rPr>
                <w:ins w:id="1179" w:author="Ghita Benotmane" w:date="2016-09-05T10:51:00Z"/>
                <w:noProof/>
                <w:lang w:val="en-US"/>
              </w:rPr>
            </w:pPr>
            <w:ins w:id="1180" w:author="Ghita Benotmane" w:date="2016-09-27T18:07:00Z">
              <w:r>
                <w:rPr>
                  <w:noProof/>
                  <w:lang w:val="sk-SK" w:eastAsia="sk-SK"/>
                </w:rPr>
                <w:drawing>
                  <wp:inline distT="0" distB="0" distL="0" distR="0" wp14:anchorId="1285630E" wp14:editId="4132F198">
                    <wp:extent cx="340435" cy="280035"/>
                    <wp:effectExtent l="0" t="0" r="254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2750" cy="281939"/>
                            </a:xfrm>
                            <a:prstGeom prst="rect">
                              <a:avLst/>
                            </a:prstGeom>
                          </pic:spPr>
                        </pic:pic>
                      </a:graphicData>
                    </a:graphic>
                  </wp:inline>
                </w:drawing>
              </w:r>
            </w:ins>
          </w:p>
        </w:tc>
        <w:tc>
          <w:tcPr>
            <w:tcW w:w="1275" w:type="dxa"/>
            <w:vAlign w:val="center"/>
          </w:tcPr>
          <w:p w14:paraId="1B96C6B8" w14:textId="44BD2D8C" w:rsidR="00DB4DDB" w:rsidRDefault="00DB4DDB" w:rsidP="000608D3">
            <w:pPr>
              <w:rPr>
                <w:ins w:id="1181" w:author="Ghita Benotmane" w:date="2016-09-05T10:51:00Z"/>
                <w:rFonts w:asciiTheme="minorHAnsi" w:eastAsia="Times New Roman" w:hAnsiTheme="minorHAnsi" w:cstheme="minorHAnsi"/>
                <w:color w:val="000000"/>
                <w:sz w:val="16"/>
                <w:szCs w:val="16"/>
                <w:lang w:val="en-US"/>
              </w:rPr>
            </w:pPr>
            <w:ins w:id="1182" w:author="Ghita Benotmane" w:date="2016-09-05T10:51:00Z">
              <w:r>
                <w:rPr>
                  <w:rFonts w:asciiTheme="minorHAnsi" w:eastAsia="Times New Roman" w:hAnsiTheme="minorHAnsi" w:cstheme="minorHAnsi"/>
                  <w:color w:val="000000"/>
                  <w:sz w:val="16"/>
                  <w:szCs w:val="16"/>
                  <w:lang w:val="en-US"/>
                </w:rPr>
                <w:t>Link to external application or site</w:t>
              </w:r>
            </w:ins>
          </w:p>
        </w:tc>
        <w:tc>
          <w:tcPr>
            <w:tcW w:w="6379" w:type="dxa"/>
            <w:vAlign w:val="center"/>
          </w:tcPr>
          <w:p w14:paraId="02524076" w14:textId="349B0351" w:rsidR="00DB4DDB" w:rsidRDefault="00DB4DDB" w:rsidP="00DB4DDB">
            <w:pPr>
              <w:rPr>
                <w:ins w:id="1183" w:author="Ghita Benotmane" w:date="2016-09-05T10:51:00Z"/>
                <w:rFonts w:asciiTheme="minorHAnsi" w:eastAsia="Times New Roman" w:hAnsiTheme="minorHAnsi" w:cstheme="minorHAnsi"/>
                <w:sz w:val="16"/>
                <w:szCs w:val="16"/>
                <w:lang w:val="en-US" w:eastAsia="ru-RU"/>
              </w:rPr>
            </w:pPr>
            <w:ins w:id="1184" w:author="Ghita Benotmane" w:date="2016-09-05T10:53:00Z">
              <w:r>
                <w:rPr>
                  <w:rFonts w:asciiTheme="minorHAnsi" w:eastAsia="Times New Roman" w:hAnsiTheme="minorHAnsi" w:cstheme="minorHAnsi"/>
                  <w:sz w:val="16"/>
                  <w:szCs w:val="16"/>
                  <w:lang w:val="en-US" w:eastAsia="ru-RU"/>
                </w:rPr>
                <w:t>When a publisher adds a link to an external site or application (on the Quick Links component of Topic pages for instance), this specific icon should be displayed.</w:t>
              </w:r>
            </w:ins>
          </w:p>
        </w:tc>
      </w:tr>
      <w:tr w:rsidR="00DB4DDB" w:rsidRPr="00DB4DDB" w14:paraId="64DC1D75" w14:textId="77777777" w:rsidTr="000608D3">
        <w:trPr>
          <w:trHeight w:val="777"/>
          <w:ins w:id="1185" w:author="Ghita Benotmane" w:date="2016-09-05T10:54:00Z"/>
        </w:trPr>
        <w:tc>
          <w:tcPr>
            <w:tcW w:w="1844" w:type="dxa"/>
            <w:vAlign w:val="center"/>
          </w:tcPr>
          <w:p w14:paraId="7B805F3F" w14:textId="64CE117C" w:rsidR="00DB4DDB" w:rsidRDefault="006F1201" w:rsidP="000608D3">
            <w:pPr>
              <w:jc w:val="center"/>
              <w:rPr>
                <w:ins w:id="1186" w:author="Ghita Benotmane" w:date="2016-09-05T10:54:00Z"/>
                <w:noProof/>
                <w:lang w:val="en-US"/>
              </w:rPr>
            </w:pPr>
            <w:ins w:id="1187" w:author="Ghita Benotmane" w:date="2016-09-27T18:07:00Z">
              <w:r>
                <w:rPr>
                  <w:noProof/>
                  <w:lang w:val="sk-SK" w:eastAsia="sk-SK"/>
                </w:rPr>
                <w:drawing>
                  <wp:inline distT="0" distB="0" distL="0" distR="0" wp14:anchorId="5081B00A" wp14:editId="35D53441">
                    <wp:extent cx="273963" cy="297180"/>
                    <wp:effectExtent l="0" t="0" r="0" b="762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6368" cy="299789"/>
                            </a:xfrm>
                            <a:prstGeom prst="rect">
                              <a:avLst/>
                            </a:prstGeom>
                          </pic:spPr>
                        </pic:pic>
                      </a:graphicData>
                    </a:graphic>
                  </wp:inline>
                </w:drawing>
              </w:r>
            </w:ins>
          </w:p>
        </w:tc>
        <w:tc>
          <w:tcPr>
            <w:tcW w:w="1275" w:type="dxa"/>
            <w:vAlign w:val="center"/>
          </w:tcPr>
          <w:p w14:paraId="06D2DCF1" w14:textId="6B62FD2C" w:rsidR="00DB4DDB" w:rsidRDefault="00DB4DDB" w:rsidP="000608D3">
            <w:pPr>
              <w:rPr>
                <w:ins w:id="1188" w:author="Ghita Benotmane" w:date="2016-09-05T10:54:00Z"/>
                <w:rFonts w:asciiTheme="minorHAnsi" w:eastAsia="Times New Roman" w:hAnsiTheme="minorHAnsi" w:cstheme="minorHAnsi"/>
                <w:color w:val="000000"/>
                <w:sz w:val="16"/>
                <w:szCs w:val="16"/>
                <w:lang w:val="en-US"/>
              </w:rPr>
            </w:pPr>
            <w:ins w:id="1189" w:author="Ghita Benotmane" w:date="2016-09-05T10:54:00Z">
              <w:r>
                <w:rPr>
                  <w:rFonts w:asciiTheme="minorHAnsi" w:eastAsia="Times New Roman" w:hAnsiTheme="minorHAnsi" w:cstheme="minorHAnsi"/>
                  <w:color w:val="000000"/>
                  <w:sz w:val="16"/>
                  <w:szCs w:val="16"/>
                  <w:lang w:val="en-US"/>
                </w:rPr>
                <w:t>Link to a document</w:t>
              </w:r>
            </w:ins>
          </w:p>
        </w:tc>
        <w:tc>
          <w:tcPr>
            <w:tcW w:w="6379" w:type="dxa"/>
            <w:vAlign w:val="center"/>
          </w:tcPr>
          <w:p w14:paraId="6272B023" w14:textId="09A6C037" w:rsidR="00DB4DDB" w:rsidRDefault="00DB4DDB" w:rsidP="00DB4DDB">
            <w:pPr>
              <w:rPr>
                <w:ins w:id="1190" w:author="Ghita Benotmane" w:date="2016-09-05T10:54:00Z"/>
                <w:rFonts w:asciiTheme="minorHAnsi" w:eastAsia="Times New Roman" w:hAnsiTheme="minorHAnsi" w:cstheme="minorHAnsi"/>
                <w:sz w:val="16"/>
                <w:szCs w:val="16"/>
                <w:lang w:val="en-US" w:eastAsia="ru-RU"/>
              </w:rPr>
            </w:pPr>
            <w:ins w:id="1191" w:author="Ghita Benotmane" w:date="2016-09-05T10:54:00Z">
              <w:r>
                <w:rPr>
                  <w:rFonts w:asciiTheme="minorHAnsi" w:eastAsia="Times New Roman" w:hAnsiTheme="minorHAnsi" w:cstheme="minorHAnsi"/>
                  <w:sz w:val="16"/>
                  <w:szCs w:val="16"/>
                  <w:lang w:val="en-US" w:eastAsia="ru-RU"/>
                </w:rPr>
                <w:t>When a publisher adds a link to a document hosted on the Intranet (on the Quick Links component of Topic pages for instance), this specific icon should be displayed.</w:t>
              </w:r>
            </w:ins>
          </w:p>
        </w:tc>
      </w:tr>
      <w:tr w:rsidR="002C4770" w:rsidRPr="00DB4DDB" w14:paraId="1830310B" w14:textId="77777777" w:rsidTr="000608D3">
        <w:trPr>
          <w:trHeight w:val="777"/>
          <w:ins w:id="1192" w:author="Ghita Benotmane" w:date="2016-09-15T09:07:00Z"/>
        </w:trPr>
        <w:tc>
          <w:tcPr>
            <w:tcW w:w="1844" w:type="dxa"/>
            <w:vAlign w:val="center"/>
          </w:tcPr>
          <w:p w14:paraId="100BEE9B" w14:textId="052A4B7B" w:rsidR="002C4770" w:rsidRDefault="002C4770" w:rsidP="000608D3">
            <w:pPr>
              <w:jc w:val="center"/>
              <w:rPr>
                <w:ins w:id="1193" w:author="Ghita Benotmane" w:date="2016-09-15T09:07:00Z"/>
                <w:noProof/>
                <w:lang w:val="en-US"/>
              </w:rPr>
            </w:pPr>
            <w:commentRangeStart w:id="1194"/>
            <w:ins w:id="1195" w:author="Ghita Benotmane" w:date="2016-09-15T09:07:00Z">
              <w:r>
                <w:rPr>
                  <w:noProof/>
                  <w:lang w:val="sk-SK" w:eastAsia="sk-SK"/>
                </w:rPr>
                <w:drawing>
                  <wp:inline distT="0" distB="0" distL="0" distR="0" wp14:anchorId="429E5D30" wp14:editId="5069DA6C">
                    <wp:extent cx="400050" cy="41910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0050" cy="419100"/>
                            </a:xfrm>
                            <a:prstGeom prst="rect">
                              <a:avLst/>
                            </a:prstGeom>
                          </pic:spPr>
                        </pic:pic>
                      </a:graphicData>
                    </a:graphic>
                  </wp:inline>
                </w:drawing>
              </w:r>
            </w:ins>
            <w:commentRangeEnd w:id="1194"/>
            <w:ins w:id="1196" w:author="Ghita Benotmane" w:date="2016-09-15T09:09:00Z">
              <w:r>
                <w:rPr>
                  <w:rStyle w:val="CommentReference"/>
                </w:rPr>
                <w:commentReference w:id="1194"/>
              </w:r>
            </w:ins>
          </w:p>
        </w:tc>
        <w:tc>
          <w:tcPr>
            <w:tcW w:w="1275" w:type="dxa"/>
            <w:vAlign w:val="center"/>
          </w:tcPr>
          <w:p w14:paraId="34CD729F" w14:textId="42F548EA" w:rsidR="002C4770" w:rsidRDefault="002C4770" w:rsidP="000608D3">
            <w:pPr>
              <w:rPr>
                <w:ins w:id="1197" w:author="Ghita Benotmane" w:date="2016-09-15T09:07:00Z"/>
                <w:rFonts w:asciiTheme="minorHAnsi" w:eastAsia="Times New Roman" w:hAnsiTheme="minorHAnsi" w:cstheme="minorHAnsi"/>
                <w:color w:val="000000"/>
                <w:sz w:val="16"/>
                <w:szCs w:val="16"/>
                <w:lang w:val="en-US"/>
              </w:rPr>
            </w:pPr>
            <w:ins w:id="1198" w:author="Ghita Benotmane" w:date="2016-09-15T09:08:00Z">
              <w:r>
                <w:rPr>
                  <w:rFonts w:asciiTheme="minorHAnsi" w:eastAsia="Times New Roman" w:hAnsiTheme="minorHAnsi" w:cstheme="minorHAnsi"/>
                  <w:color w:val="000000"/>
                  <w:sz w:val="16"/>
                  <w:szCs w:val="16"/>
                  <w:lang w:val="en-US"/>
                </w:rPr>
                <w:t>PDF document</w:t>
              </w:r>
            </w:ins>
          </w:p>
        </w:tc>
        <w:tc>
          <w:tcPr>
            <w:tcW w:w="6379" w:type="dxa"/>
            <w:vAlign w:val="center"/>
          </w:tcPr>
          <w:p w14:paraId="48B30E16" w14:textId="5CBFF307" w:rsidR="002C4770" w:rsidRDefault="002C4770" w:rsidP="00DB4DDB">
            <w:pPr>
              <w:rPr>
                <w:ins w:id="1199" w:author="Ghita Benotmane" w:date="2016-09-15T09:07:00Z"/>
                <w:rFonts w:asciiTheme="minorHAnsi" w:eastAsia="Times New Roman" w:hAnsiTheme="minorHAnsi" w:cstheme="minorHAnsi"/>
                <w:sz w:val="16"/>
                <w:szCs w:val="16"/>
                <w:lang w:val="en-US" w:eastAsia="ru-RU"/>
              </w:rPr>
            </w:pPr>
            <w:ins w:id="1200" w:author="Ghita Benotmane" w:date="2016-09-15T09:08:00Z">
              <w:r>
                <w:rPr>
                  <w:rFonts w:asciiTheme="minorHAnsi" w:eastAsia="Times New Roman" w:hAnsiTheme="minorHAnsi" w:cstheme="minorHAnsi"/>
                  <w:sz w:val="16"/>
                  <w:szCs w:val="16"/>
                  <w:lang w:val="en-US" w:eastAsia="ru-RU"/>
                </w:rPr>
                <w:t xml:space="preserve">Icon used to identify a PDF document in the card resources layout, as well as the list view in the </w:t>
              </w:r>
            </w:ins>
            <w:ins w:id="1201" w:author="Ghita Benotmane" w:date="2016-09-15T09:09:00Z">
              <w:r>
                <w:rPr>
                  <w:rFonts w:asciiTheme="minorHAnsi" w:eastAsia="Times New Roman" w:hAnsiTheme="minorHAnsi" w:cstheme="minorHAnsi"/>
                  <w:sz w:val="16"/>
                  <w:szCs w:val="16"/>
                  <w:lang w:val="en-US" w:eastAsia="ru-RU"/>
                </w:rPr>
                <w:t>“recommended” section of Resources list view and on the “Featured” component of topic pages.</w:t>
              </w:r>
            </w:ins>
          </w:p>
        </w:tc>
      </w:tr>
      <w:tr w:rsidR="002C4770" w:rsidRPr="00DB4DDB" w14:paraId="16B4AD74" w14:textId="77777777" w:rsidTr="000608D3">
        <w:trPr>
          <w:trHeight w:val="777"/>
          <w:ins w:id="1202" w:author="Ghita Benotmane" w:date="2016-09-15T09:07:00Z"/>
        </w:trPr>
        <w:tc>
          <w:tcPr>
            <w:tcW w:w="1844" w:type="dxa"/>
            <w:vAlign w:val="center"/>
          </w:tcPr>
          <w:p w14:paraId="7CB19A7F" w14:textId="3DF42AB2" w:rsidR="002C4770" w:rsidRDefault="002C4770" w:rsidP="000608D3">
            <w:pPr>
              <w:jc w:val="center"/>
              <w:rPr>
                <w:ins w:id="1203" w:author="Ghita Benotmane" w:date="2016-09-15T09:07:00Z"/>
                <w:noProof/>
                <w:lang w:val="en-US"/>
              </w:rPr>
            </w:pPr>
            <w:commentRangeStart w:id="1204"/>
            <w:ins w:id="1205" w:author="Ghita Benotmane" w:date="2016-09-15T09:07:00Z">
              <w:r>
                <w:rPr>
                  <w:noProof/>
                  <w:lang w:val="sk-SK" w:eastAsia="sk-SK"/>
                </w:rPr>
                <w:lastRenderedPageBreak/>
                <w:drawing>
                  <wp:inline distT="0" distB="0" distL="0" distR="0" wp14:anchorId="5B16D697" wp14:editId="1633363A">
                    <wp:extent cx="428625" cy="447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8625" cy="447675"/>
                            </a:xfrm>
                            <a:prstGeom prst="rect">
                              <a:avLst/>
                            </a:prstGeom>
                          </pic:spPr>
                        </pic:pic>
                      </a:graphicData>
                    </a:graphic>
                  </wp:inline>
                </w:drawing>
              </w:r>
            </w:ins>
            <w:commentRangeEnd w:id="1204"/>
            <w:ins w:id="1206" w:author="Ghita Benotmane" w:date="2016-09-15T09:11:00Z">
              <w:r>
                <w:rPr>
                  <w:rStyle w:val="CommentReference"/>
                </w:rPr>
                <w:commentReference w:id="1204"/>
              </w:r>
            </w:ins>
          </w:p>
        </w:tc>
        <w:tc>
          <w:tcPr>
            <w:tcW w:w="1275" w:type="dxa"/>
            <w:vAlign w:val="center"/>
          </w:tcPr>
          <w:p w14:paraId="4480FC36" w14:textId="56ABFAB7" w:rsidR="002C4770" w:rsidRDefault="002C4770" w:rsidP="000608D3">
            <w:pPr>
              <w:rPr>
                <w:ins w:id="1207" w:author="Ghita Benotmane" w:date="2016-09-15T09:07:00Z"/>
                <w:rFonts w:asciiTheme="minorHAnsi" w:eastAsia="Times New Roman" w:hAnsiTheme="minorHAnsi" w:cstheme="minorHAnsi"/>
                <w:color w:val="000000"/>
                <w:sz w:val="16"/>
                <w:szCs w:val="16"/>
                <w:lang w:val="en-US"/>
              </w:rPr>
            </w:pPr>
            <w:ins w:id="1208" w:author="Ghita Benotmane" w:date="2016-09-15T09:10:00Z">
              <w:r>
                <w:rPr>
                  <w:rFonts w:asciiTheme="minorHAnsi" w:eastAsia="Times New Roman" w:hAnsiTheme="minorHAnsi" w:cstheme="minorHAnsi"/>
                  <w:color w:val="000000"/>
                  <w:sz w:val="16"/>
                  <w:szCs w:val="16"/>
                  <w:lang w:val="en-US"/>
                </w:rPr>
                <w:t>Word document</w:t>
              </w:r>
            </w:ins>
          </w:p>
        </w:tc>
        <w:tc>
          <w:tcPr>
            <w:tcW w:w="6379" w:type="dxa"/>
            <w:vAlign w:val="center"/>
          </w:tcPr>
          <w:p w14:paraId="23588A0C" w14:textId="37B1096E" w:rsidR="002C4770" w:rsidRDefault="002C4770" w:rsidP="002C4770">
            <w:pPr>
              <w:rPr>
                <w:ins w:id="1209" w:author="Ghita Benotmane" w:date="2016-09-15T09:07:00Z"/>
                <w:rFonts w:asciiTheme="minorHAnsi" w:eastAsia="Times New Roman" w:hAnsiTheme="minorHAnsi" w:cstheme="minorHAnsi"/>
                <w:sz w:val="16"/>
                <w:szCs w:val="16"/>
                <w:lang w:val="en-US" w:eastAsia="ru-RU"/>
              </w:rPr>
            </w:pPr>
            <w:ins w:id="1210" w:author="Ghita Benotmane" w:date="2016-09-15T09:10:00Z">
              <w:r>
                <w:rPr>
                  <w:rFonts w:asciiTheme="minorHAnsi" w:eastAsia="Times New Roman" w:hAnsiTheme="minorHAnsi" w:cstheme="minorHAnsi"/>
                  <w:sz w:val="16"/>
                  <w:szCs w:val="16"/>
                  <w:lang w:val="en-US" w:eastAsia="ru-RU"/>
                </w:rPr>
                <w:t>Icon used to identify a DOCX document in the card resources layout, as well as the list view in the “recommended” section of Resources list view and on the “Featured” component of topic pages.</w:t>
              </w:r>
            </w:ins>
          </w:p>
        </w:tc>
      </w:tr>
      <w:tr w:rsidR="002C4770" w:rsidRPr="00DB4DDB" w14:paraId="4E570D31" w14:textId="77777777" w:rsidTr="000608D3">
        <w:trPr>
          <w:trHeight w:val="777"/>
          <w:ins w:id="1211" w:author="Ghita Benotmane" w:date="2016-09-15T09:07:00Z"/>
        </w:trPr>
        <w:tc>
          <w:tcPr>
            <w:tcW w:w="1844" w:type="dxa"/>
            <w:vAlign w:val="center"/>
          </w:tcPr>
          <w:p w14:paraId="14EA5B09" w14:textId="027218B5" w:rsidR="002C4770" w:rsidRDefault="002C4770" w:rsidP="000608D3">
            <w:pPr>
              <w:jc w:val="center"/>
              <w:rPr>
                <w:ins w:id="1212" w:author="Ghita Benotmane" w:date="2016-09-15T09:07:00Z"/>
                <w:noProof/>
                <w:lang w:val="en-US"/>
              </w:rPr>
            </w:pPr>
            <w:commentRangeStart w:id="1213"/>
            <w:ins w:id="1214" w:author="Ghita Benotmane" w:date="2016-09-15T09:08:00Z">
              <w:r>
                <w:rPr>
                  <w:noProof/>
                  <w:lang w:val="sk-SK" w:eastAsia="sk-SK"/>
                </w:rPr>
                <w:drawing>
                  <wp:inline distT="0" distB="0" distL="0" distR="0" wp14:anchorId="6E2A79B2" wp14:editId="6E8B865E">
                    <wp:extent cx="342900" cy="4286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2900" cy="428625"/>
                            </a:xfrm>
                            <a:prstGeom prst="rect">
                              <a:avLst/>
                            </a:prstGeom>
                          </pic:spPr>
                        </pic:pic>
                      </a:graphicData>
                    </a:graphic>
                  </wp:inline>
                </w:drawing>
              </w:r>
            </w:ins>
            <w:commentRangeEnd w:id="1213"/>
            <w:ins w:id="1215" w:author="Ghita Benotmane" w:date="2016-09-15T09:11:00Z">
              <w:r>
                <w:rPr>
                  <w:rStyle w:val="CommentReference"/>
                </w:rPr>
                <w:commentReference w:id="1213"/>
              </w:r>
            </w:ins>
          </w:p>
        </w:tc>
        <w:tc>
          <w:tcPr>
            <w:tcW w:w="1275" w:type="dxa"/>
            <w:vAlign w:val="center"/>
          </w:tcPr>
          <w:p w14:paraId="7DB33598" w14:textId="1DC38765" w:rsidR="002C4770" w:rsidRDefault="002C4770" w:rsidP="000608D3">
            <w:pPr>
              <w:rPr>
                <w:ins w:id="1216" w:author="Ghita Benotmane" w:date="2016-09-15T09:07:00Z"/>
                <w:rFonts w:asciiTheme="minorHAnsi" w:eastAsia="Times New Roman" w:hAnsiTheme="minorHAnsi" w:cstheme="minorHAnsi"/>
                <w:color w:val="000000"/>
                <w:sz w:val="16"/>
                <w:szCs w:val="16"/>
                <w:lang w:val="en-US"/>
              </w:rPr>
            </w:pPr>
            <w:ins w:id="1217" w:author="Ghita Benotmane" w:date="2016-09-15T09:10:00Z">
              <w:r>
                <w:rPr>
                  <w:rFonts w:asciiTheme="minorHAnsi" w:eastAsia="Times New Roman" w:hAnsiTheme="minorHAnsi" w:cstheme="minorHAnsi"/>
                  <w:color w:val="000000"/>
                  <w:sz w:val="16"/>
                  <w:szCs w:val="16"/>
                  <w:lang w:val="en-US"/>
                </w:rPr>
                <w:t>PowerPoint document</w:t>
              </w:r>
            </w:ins>
          </w:p>
        </w:tc>
        <w:tc>
          <w:tcPr>
            <w:tcW w:w="6379" w:type="dxa"/>
            <w:vAlign w:val="center"/>
          </w:tcPr>
          <w:p w14:paraId="5F1BF371" w14:textId="751DF5CC" w:rsidR="002C4770" w:rsidRDefault="002C4770" w:rsidP="002C4770">
            <w:pPr>
              <w:rPr>
                <w:ins w:id="1218" w:author="Ghita Benotmane" w:date="2016-09-15T09:07:00Z"/>
                <w:rFonts w:asciiTheme="minorHAnsi" w:eastAsia="Times New Roman" w:hAnsiTheme="minorHAnsi" w:cstheme="minorHAnsi"/>
                <w:sz w:val="16"/>
                <w:szCs w:val="16"/>
                <w:lang w:val="en-US" w:eastAsia="ru-RU"/>
              </w:rPr>
            </w:pPr>
            <w:ins w:id="1219" w:author="Ghita Benotmane" w:date="2016-09-15T09:10:00Z">
              <w:r>
                <w:rPr>
                  <w:rFonts w:asciiTheme="minorHAnsi" w:eastAsia="Times New Roman" w:hAnsiTheme="minorHAnsi" w:cstheme="minorHAnsi"/>
                  <w:sz w:val="16"/>
                  <w:szCs w:val="16"/>
                  <w:lang w:val="en-US" w:eastAsia="ru-RU"/>
                </w:rPr>
                <w:t>Icon used to identify a PPTX document in the card resources layout, as well as the list view in the “recommended” section of Resources list view and on the “Featured” component of topic pages.</w:t>
              </w:r>
            </w:ins>
          </w:p>
        </w:tc>
      </w:tr>
      <w:tr w:rsidR="002C4770" w:rsidRPr="00DB4DDB" w14:paraId="66AAB050" w14:textId="77777777" w:rsidTr="000608D3">
        <w:trPr>
          <w:trHeight w:val="777"/>
          <w:ins w:id="1220" w:author="Ghita Benotmane" w:date="2016-09-15T09:07:00Z"/>
        </w:trPr>
        <w:tc>
          <w:tcPr>
            <w:tcW w:w="1844" w:type="dxa"/>
            <w:vAlign w:val="center"/>
          </w:tcPr>
          <w:p w14:paraId="2AAF7AD4" w14:textId="000CEA83" w:rsidR="002C4770" w:rsidRDefault="002C4770" w:rsidP="000608D3">
            <w:pPr>
              <w:jc w:val="center"/>
              <w:rPr>
                <w:ins w:id="1221" w:author="Ghita Benotmane" w:date="2016-09-15T09:07:00Z"/>
                <w:noProof/>
                <w:lang w:val="en-US"/>
              </w:rPr>
            </w:pPr>
            <w:commentRangeStart w:id="1222"/>
            <w:ins w:id="1223" w:author="Ghita Benotmane" w:date="2016-09-15T09:08:00Z">
              <w:r>
                <w:rPr>
                  <w:noProof/>
                  <w:lang w:val="sk-SK" w:eastAsia="sk-SK"/>
                </w:rPr>
                <w:drawing>
                  <wp:inline distT="0" distB="0" distL="0" distR="0" wp14:anchorId="0A8D429D" wp14:editId="68413C27">
                    <wp:extent cx="381000" cy="4667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1000" cy="466725"/>
                            </a:xfrm>
                            <a:prstGeom prst="rect">
                              <a:avLst/>
                            </a:prstGeom>
                          </pic:spPr>
                        </pic:pic>
                      </a:graphicData>
                    </a:graphic>
                  </wp:inline>
                </w:drawing>
              </w:r>
            </w:ins>
            <w:commentRangeEnd w:id="1222"/>
            <w:ins w:id="1224" w:author="Ghita Benotmane" w:date="2016-09-15T09:11:00Z">
              <w:r>
                <w:rPr>
                  <w:rStyle w:val="CommentReference"/>
                </w:rPr>
                <w:commentReference w:id="1222"/>
              </w:r>
            </w:ins>
          </w:p>
        </w:tc>
        <w:tc>
          <w:tcPr>
            <w:tcW w:w="1275" w:type="dxa"/>
            <w:vAlign w:val="center"/>
          </w:tcPr>
          <w:p w14:paraId="2907E013" w14:textId="3FC11F87" w:rsidR="002C4770" w:rsidRDefault="002C4770" w:rsidP="000608D3">
            <w:pPr>
              <w:rPr>
                <w:ins w:id="1225" w:author="Ghita Benotmane" w:date="2016-09-15T09:07:00Z"/>
                <w:rFonts w:asciiTheme="minorHAnsi" w:eastAsia="Times New Roman" w:hAnsiTheme="minorHAnsi" w:cstheme="minorHAnsi"/>
                <w:color w:val="000000"/>
                <w:sz w:val="16"/>
                <w:szCs w:val="16"/>
                <w:lang w:val="en-US"/>
              </w:rPr>
            </w:pPr>
            <w:ins w:id="1226" w:author="Ghita Benotmane" w:date="2016-09-15T09:10:00Z">
              <w:r>
                <w:rPr>
                  <w:rFonts w:asciiTheme="minorHAnsi" w:eastAsia="Times New Roman" w:hAnsiTheme="minorHAnsi" w:cstheme="minorHAnsi"/>
                  <w:color w:val="000000"/>
                  <w:sz w:val="16"/>
                  <w:szCs w:val="16"/>
                  <w:lang w:val="en-US"/>
                </w:rPr>
                <w:t>Excel document</w:t>
              </w:r>
            </w:ins>
          </w:p>
        </w:tc>
        <w:tc>
          <w:tcPr>
            <w:tcW w:w="6379" w:type="dxa"/>
            <w:vAlign w:val="center"/>
          </w:tcPr>
          <w:p w14:paraId="2E2BF033" w14:textId="6A22C1D6" w:rsidR="002C4770" w:rsidRDefault="002C4770" w:rsidP="002C4770">
            <w:pPr>
              <w:rPr>
                <w:ins w:id="1227" w:author="Ghita Benotmane" w:date="2016-09-15T09:07:00Z"/>
                <w:rFonts w:asciiTheme="minorHAnsi" w:eastAsia="Times New Roman" w:hAnsiTheme="minorHAnsi" w:cstheme="minorHAnsi"/>
                <w:sz w:val="16"/>
                <w:szCs w:val="16"/>
                <w:lang w:val="en-US" w:eastAsia="ru-RU"/>
              </w:rPr>
            </w:pPr>
            <w:ins w:id="1228" w:author="Ghita Benotmane" w:date="2016-09-15T09:10:00Z">
              <w:r>
                <w:rPr>
                  <w:rFonts w:asciiTheme="minorHAnsi" w:eastAsia="Times New Roman" w:hAnsiTheme="minorHAnsi" w:cstheme="minorHAnsi"/>
                  <w:sz w:val="16"/>
                  <w:szCs w:val="16"/>
                  <w:lang w:val="en-US" w:eastAsia="ru-RU"/>
                </w:rPr>
                <w:t>Icon used to identify a XLSX document in the card resources layout, as well as the list view in the “recommended” section of Resources list view and on the “Featured” component of topic pages.</w:t>
              </w:r>
            </w:ins>
          </w:p>
        </w:tc>
      </w:tr>
      <w:tr w:rsidR="002C4770" w:rsidRPr="00DB4DDB" w14:paraId="38D07256" w14:textId="77777777" w:rsidTr="000608D3">
        <w:trPr>
          <w:trHeight w:val="777"/>
          <w:ins w:id="1229" w:author="Ghita Benotmane" w:date="2016-09-15T09:08:00Z"/>
        </w:trPr>
        <w:tc>
          <w:tcPr>
            <w:tcW w:w="1844" w:type="dxa"/>
            <w:vAlign w:val="center"/>
          </w:tcPr>
          <w:p w14:paraId="25C6D7AE" w14:textId="196C5E5C" w:rsidR="002C4770" w:rsidRDefault="002C4770" w:rsidP="000608D3">
            <w:pPr>
              <w:jc w:val="center"/>
              <w:rPr>
                <w:ins w:id="1230" w:author="Ghita Benotmane" w:date="2016-09-15T09:08:00Z"/>
                <w:noProof/>
                <w:lang w:val="en-US"/>
              </w:rPr>
            </w:pPr>
            <w:commentRangeStart w:id="1231"/>
            <w:ins w:id="1232" w:author="Ghita Benotmane" w:date="2016-09-15T09:08:00Z">
              <w:r>
                <w:rPr>
                  <w:noProof/>
                  <w:lang w:val="sk-SK" w:eastAsia="sk-SK"/>
                </w:rPr>
                <w:drawing>
                  <wp:inline distT="0" distB="0" distL="0" distR="0" wp14:anchorId="6D6CAFC8" wp14:editId="7DA08CFB">
                    <wp:extent cx="371475" cy="4191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1475" cy="419100"/>
                            </a:xfrm>
                            <a:prstGeom prst="rect">
                              <a:avLst/>
                            </a:prstGeom>
                          </pic:spPr>
                        </pic:pic>
                      </a:graphicData>
                    </a:graphic>
                  </wp:inline>
                </w:drawing>
              </w:r>
            </w:ins>
            <w:commentRangeEnd w:id="1231"/>
            <w:ins w:id="1233" w:author="Ghita Benotmane" w:date="2016-09-15T09:11:00Z">
              <w:r>
                <w:rPr>
                  <w:rStyle w:val="CommentReference"/>
                </w:rPr>
                <w:commentReference w:id="1231"/>
              </w:r>
            </w:ins>
          </w:p>
        </w:tc>
        <w:tc>
          <w:tcPr>
            <w:tcW w:w="1275" w:type="dxa"/>
            <w:vAlign w:val="center"/>
          </w:tcPr>
          <w:p w14:paraId="584CF1F2" w14:textId="677031F1" w:rsidR="002C4770" w:rsidRDefault="002C4770" w:rsidP="000608D3">
            <w:pPr>
              <w:rPr>
                <w:ins w:id="1234" w:author="Ghita Benotmane" w:date="2016-09-15T09:08:00Z"/>
                <w:rFonts w:asciiTheme="minorHAnsi" w:eastAsia="Times New Roman" w:hAnsiTheme="minorHAnsi" w:cstheme="minorHAnsi"/>
                <w:color w:val="000000"/>
                <w:sz w:val="16"/>
                <w:szCs w:val="16"/>
                <w:lang w:val="en-US"/>
              </w:rPr>
            </w:pPr>
            <w:ins w:id="1235" w:author="Ghita Benotmane" w:date="2016-09-15T09:11:00Z">
              <w:r>
                <w:rPr>
                  <w:rFonts w:asciiTheme="minorHAnsi" w:eastAsia="Times New Roman" w:hAnsiTheme="minorHAnsi" w:cstheme="minorHAnsi"/>
                  <w:color w:val="000000"/>
                  <w:sz w:val="16"/>
                  <w:szCs w:val="16"/>
                  <w:lang w:val="en-US"/>
                </w:rPr>
                <w:t xml:space="preserve">Application </w:t>
              </w:r>
            </w:ins>
          </w:p>
        </w:tc>
        <w:tc>
          <w:tcPr>
            <w:tcW w:w="6379" w:type="dxa"/>
            <w:vAlign w:val="center"/>
          </w:tcPr>
          <w:p w14:paraId="1AEAB28C" w14:textId="2DD92CC4" w:rsidR="002C4770" w:rsidRDefault="002C4770" w:rsidP="002C4770">
            <w:pPr>
              <w:rPr>
                <w:ins w:id="1236" w:author="Ghita Benotmane" w:date="2016-09-15T09:08:00Z"/>
                <w:rFonts w:asciiTheme="minorHAnsi" w:eastAsia="Times New Roman" w:hAnsiTheme="minorHAnsi" w:cstheme="minorHAnsi"/>
                <w:sz w:val="16"/>
                <w:szCs w:val="16"/>
                <w:lang w:val="en-US" w:eastAsia="ru-RU"/>
              </w:rPr>
            </w:pPr>
            <w:ins w:id="1237" w:author="Ghita Benotmane" w:date="2016-09-15T09:11:00Z">
              <w:r>
                <w:rPr>
                  <w:rFonts w:asciiTheme="minorHAnsi" w:eastAsia="Times New Roman" w:hAnsiTheme="minorHAnsi" w:cstheme="minorHAnsi"/>
                  <w:sz w:val="16"/>
                  <w:szCs w:val="16"/>
                  <w:lang w:val="en-US" w:eastAsia="ru-RU"/>
                </w:rPr>
                <w:t>Icon used to identify an application in the card resources layout, as well as the list view in the “recommended” section of Resources list view and on the “Featured” component of topic pages.</w:t>
              </w:r>
            </w:ins>
          </w:p>
        </w:tc>
      </w:tr>
      <w:tr w:rsidR="002C4770" w:rsidRPr="00DB4DDB" w14:paraId="78A90ABB" w14:textId="77777777" w:rsidTr="000608D3">
        <w:trPr>
          <w:trHeight w:val="777"/>
          <w:ins w:id="1238" w:author="Ghita Benotmane" w:date="2016-09-15T09:08:00Z"/>
        </w:trPr>
        <w:tc>
          <w:tcPr>
            <w:tcW w:w="1844" w:type="dxa"/>
            <w:vAlign w:val="center"/>
          </w:tcPr>
          <w:p w14:paraId="152930C5" w14:textId="01BF6F85" w:rsidR="002C4770" w:rsidRDefault="002C4770" w:rsidP="000608D3">
            <w:pPr>
              <w:jc w:val="center"/>
              <w:rPr>
                <w:ins w:id="1239" w:author="Ghita Benotmane" w:date="2016-09-15T09:08:00Z"/>
                <w:noProof/>
                <w:lang w:val="en-US"/>
              </w:rPr>
            </w:pPr>
            <w:commentRangeStart w:id="1240"/>
            <w:ins w:id="1241" w:author="Ghita Benotmane" w:date="2016-09-15T09:08:00Z">
              <w:r>
                <w:rPr>
                  <w:noProof/>
                  <w:lang w:val="sk-SK" w:eastAsia="sk-SK"/>
                </w:rPr>
                <w:drawing>
                  <wp:inline distT="0" distB="0" distL="0" distR="0" wp14:anchorId="2825EAC1" wp14:editId="51ABB2C0">
                    <wp:extent cx="361950" cy="4191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1950" cy="419100"/>
                            </a:xfrm>
                            <a:prstGeom prst="rect">
                              <a:avLst/>
                            </a:prstGeom>
                          </pic:spPr>
                        </pic:pic>
                      </a:graphicData>
                    </a:graphic>
                  </wp:inline>
                </w:drawing>
              </w:r>
            </w:ins>
            <w:commentRangeEnd w:id="1240"/>
            <w:ins w:id="1242" w:author="Ghita Benotmane" w:date="2016-09-15T09:12:00Z">
              <w:r>
                <w:rPr>
                  <w:rStyle w:val="CommentReference"/>
                </w:rPr>
                <w:commentReference w:id="1240"/>
              </w:r>
            </w:ins>
          </w:p>
        </w:tc>
        <w:tc>
          <w:tcPr>
            <w:tcW w:w="1275" w:type="dxa"/>
            <w:vAlign w:val="center"/>
          </w:tcPr>
          <w:p w14:paraId="6840ADB0" w14:textId="7F9738EF" w:rsidR="002C4770" w:rsidRDefault="002C4770" w:rsidP="000608D3">
            <w:pPr>
              <w:rPr>
                <w:ins w:id="1243" w:author="Ghita Benotmane" w:date="2016-09-15T09:08:00Z"/>
                <w:rFonts w:asciiTheme="minorHAnsi" w:eastAsia="Times New Roman" w:hAnsiTheme="minorHAnsi" w:cstheme="minorHAnsi"/>
                <w:color w:val="000000"/>
                <w:sz w:val="16"/>
                <w:szCs w:val="16"/>
                <w:lang w:val="en-US"/>
              </w:rPr>
            </w:pPr>
            <w:ins w:id="1244" w:author="Ghita Benotmane" w:date="2016-09-15T09:11:00Z">
              <w:r>
                <w:rPr>
                  <w:rFonts w:asciiTheme="minorHAnsi" w:eastAsia="Times New Roman" w:hAnsiTheme="minorHAnsi" w:cstheme="minorHAnsi"/>
                  <w:color w:val="000000"/>
                  <w:sz w:val="16"/>
                  <w:szCs w:val="16"/>
                  <w:lang w:val="en-US"/>
                </w:rPr>
                <w:t>Site</w:t>
              </w:r>
            </w:ins>
          </w:p>
        </w:tc>
        <w:tc>
          <w:tcPr>
            <w:tcW w:w="6379" w:type="dxa"/>
            <w:vAlign w:val="center"/>
          </w:tcPr>
          <w:p w14:paraId="145414A7" w14:textId="23EFA59E" w:rsidR="002C4770" w:rsidRDefault="002C4770" w:rsidP="002C4770">
            <w:pPr>
              <w:rPr>
                <w:ins w:id="1245" w:author="Ghita Benotmane" w:date="2016-09-15T09:08:00Z"/>
                <w:rFonts w:asciiTheme="minorHAnsi" w:eastAsia="Times New Roman" w:hAnsiTheme="minorHAnsi" w:cstheme="minorHAnsi"/>
                <w:sz w:val="16"/>
                <w:szCs w:val="16"/>
                <w:lang w:val="en-US" w:eastAsia="ru-RU"/>
              </w:rPr>
            </w:pPr>
            <w:ins w:id="1246" w:author="Ghita Benotmane" w:date="2016-09-15T09:11:00Z">
              <w:r>
                <w:rPr>
                  <w:rFonts w:asciiTheme="minorHAnsi" w:eastAsia="Times New Roman" w:hAnsiTheme="minorHAnsi" w:cstheme="minorHAnsi"/>
                  <w:sz w:val="16"/>
                  <w:szCs w:val="16"/>
                  <w:lang w:val="en-US" w:eastAsia="ru-RU"/>
                </w:rPr>
                <w:t>Icon used to identify a SharePoint site in the card resources layout, as well as the list view in the “recommended” section of Resources list view and on the “Featured” component of topic pages.</w:t>
              </w:r>
            </w:ins>
          </w:p>
        </w:tc>
      </w:tr>
    </w:tbl>
    <w:p w14:paraId="2DCED78F" w14:textId="7066B89E" w:rsidR="000E58AB" w:rsidRPr="00734077" w:rsidRDefault="000E58AB" w:rsidP="00283CBC">
      <w:pPr>
        <w:rPr>
          <w:lang w:val="en-US" w:eastAsia="en-GB"/>
        </w:rPr>
      </w:pPr>
    </w:p>
    <w:p w14:paraId="23C4CE94" w14:textId="7B9710CB" w:rsidR="005D5E44" w:rsidRDefault="005B0CB0" w:rsidP="005339EF">
      <w:pPr>
        <w:pStyle w:val="Heading2"/>
        <w:numPr>
          <w:ilvl w:val="1"/>
          <w:numId w:val="20"/>
        </w:numPr>
      </w:pPr>
      <w:bookmarkStart w:id="1247" w:name="_Toc461707098"/>
      <w:bookmarkStart w:id="1248" w:name="_Toc463013409"/>
      <w:r>
        <w:t>Top n</w:t>
      </w:r>
      <w:r w:rsidR="00721544" w:rsidRPr="005D5E44">
        <w:t>avigation</w:t>
      </w:r>
      <w:r w:rsidR="000608D3">
        <w:t xml:space="preserve"> </w:t>
      </w:r>
      <w:r w:rsidR="000608D3" w:rsidRPr="00FD31DC">
        <w:rPr>
          <w:highlight w:val="yellow"/>
        </w:rPr>
        <w:t>(updated)</w:t>
      </w:r>
      <w:bookmarkEnd w:id="1247"/>
      <w:bookmarkEnd w:id="1248"/>
    </w:p>
    <w:tbl>
      <w:tblPr>
        <w:tblStyle w:val="TableGrid"/>
        <w:tblW w:w="9532" w:type="dxa"/>
        <w:tblInd w:w="-289" w:type="dxa"/>
        <w:tblLayout w:type="fixed"/>
        <w:tblLook w:val="04A0" w:firstRow="1" w:lastRow="0" w:firstColumn="1" w:lastColumn="0" w:noHBand="0" w:noVBand="1"/>
      </w:tblPr>
      <w:tblGrid>
        <w:gridCol w:w="710"/>
        <w:gridCol w:w="1134"/>
        <w:gridCol w:w="1275"/>
        <w:gridCol w:w="5529"/>
        <w:gridCol w:w="884"/>
      </w:tblGrid>
      <w:tr w:rsidR="005D5E44" w:rsidRPr="00193438" w14:paraId="59FBA05A" w14:textId="77777777" w:rsidTr="00160D3F">
        <w:trPr>
          <w:trHeight w:val="280"/>
        </w:trPr>
        <w:tc>
          <w:tcPr>
            <w:tcW w:w="710" w:type="dxa"/>
            <w:shd w:val="clear" w:color="auto" w:fill="122632" w:themeFill="text1"/>
            <w:hideMark/>
          </w:tcPr>
          <w:p w14:paraId="5035D4EA" w14:textId="534D8762" w:rsidR="005D5E44" w:rsidRPr="00193438" w:rsidRDefault="005679BC" w:rsidP="00C44DB5">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Id</w:t>
            </w:r>
          </w:p>
        </w:tc>
        <w:tc>
          <w:tcPr>
            <w:tcW w:w="1134" w:type="dxa"/>
            <w:shd w:val="clear" w:color="auto" w:fill="122632" w:themeFill="text1"/>
            <w:hideMark/>
          </w:tcPr>
          <w:p w14:paraId="3C35E3FC" w14:textId="2ED05AF1" w:rsidR="005D5E44" w:rsidRPr="00193438" w:rsidRDefault="005679BC" w:rsidP="00C44DB5">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category</w:t>
            </w:r>
          </w:p>
        </w:tc>
        <w:tc>
          <w:tcPr>
            <w:tcW w:w="1275" w:type="dxa"/>
            <w:shd w:val="clear" w:color="auto" w:fill="122632" w:themeFill="text1"/>
            <w:hideMark/>
          </w:tcPr>
          <w:p w14:paraId="7A77FF41" w14:textId="763FC50C" w:rsidR="005D5E44" w:rsidRPr="00193438" w:rsidRDefault="005679BC" w:rsidP="00C44DB5">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name</w:t>
            </w:r>
          </w:p>
        </w:tc>
        <w:tc>
          <w:tcPr>
            <w:tcW w:w="5529" w:type="dxa"/>
            <w:shd w:val="clear" w:color="auto" w:fill="122632" w:themeFill="text1"/>
            <w:hideMark/>
          </w:tcPr>
          <w:p w14:paraId="6888501B" w14:textId="77777777" w:rsidR="005D5E44" w:rsidRPr="00193438" w:rsidRDefault="005D5E44" w:rsidP="00C44DB5">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Description</w:t>
            </w:r>
          </w:p>
        </w:tc>
        <w:tc>
          <w:tcPr>
            <w:tcW w:w="884" w:type="dxa"/>
            <w:shd w:val="clear" w:color="auto" w:fill="122632" w:themeFill="text1"/>
            <w:hideMark/>
          </w:tcPr>
          <w:p w14:paraId="50760070" w14:textId="77777777" w:rsidR="005D5E44" w:rsidRPr="00193438" w:rsidRDefault="005D5E44" w:rsidP="00C44DB5">
            <w:pPr>
              <w:jc w:val="center"/>
              <w:rPr>
                <w:rFonts w:asciiTheme="minorHAnsi" w:eastAsia="Times New Roman" w:hAnsiTheme="minorHAnsi" w:cstheme="minorHAnsi"/>
                <w:b/>
                <w:bCs/>
                <w:color w:val="FFFFFF" w:themeColor="background1"/>
                <w:sz w:val="16"/>
                <w:szCs w:val="16"/>
                <w:lang w:val="en-US"/>
              </w:rPr>
            </w:pPr>
            <w:commentRangeStart w:id="1249"/>
            <w:commentRangeStart w:id="1250"/>
            <w:r w:rsidRPr="00193438">
              <w:rPr>
                <w:rFonts w:asciiTheme="minorHAnsi" w:eastAsia="Times New Roman" w:hAnsiTheme="minorHAnsi" w:cstheme="minorHAnsi"/>
                <w:b/>
                <w:bCs/>
                <w:color w:val="FFFFFF" w:themeColor="background1"/>
                <w:sz w:val="16"/>
                <w:szCs w:val="16"/>
                <w:lang w:val="en-US"/>
              </w:rPr>
              <w:t>Priority</w:t>
            </w:r>
            <w:commentRangeEnd w:id="1249"/>
            <w:r w:rsidR="00E05223">
              <w:rPr>
                <w:rStyle w:val="CommentReference"/>
              </w:rPr>
              <w:commentReference w:id="1249"/>
            </w:r>
            <w:commentRangeEnd w:id="1250"/>
            <w:r w:rsidR="00E76C2C">
              <w:rPr>
                <w:rStyle w:val="CommentReference"/>
              </w:rPr>
              <w:commentReference w:id="1250"/>
            </w:r>
          </w:p>
        </w:tc>
      </w:tr>
      <w:tr w:rsidR="00B54DCD" w14:paraId="5767F9D5" w14:textId="77777777" w:rsidTr="00160FDA">
        <w:trPr>
          <w:trHeight w:val="709"/>
        </w:trPr>
        <w:tc>
          <w:tcPr>
            <w:tcW w:w="9532" w:type="dxa"/>
            <w:gridSpan w:val="5"/>
          </w:tcPr>
          <w:p w14:paraId="151DDED4" w14:textId="77777777" w:rsidR="00B54DCD" w:rsidRDefault="00B54DCD" w:rsidP="00160FDA">
            <w:pPr>
              <w:jc w:val="right"/>
              <w:rPr>
                <w:rFonts w:asciiTheme="minorHAnsi" w:eastAsia="Times New Roman" w:hAnsiTheme="minorHAnsi" w:cstheme="minorHAnsi"/>
                <w:color w:val="000000"/>
                <w:sz w:val="16"/>
                <w:szCs w:val="16"/>
                <w:lang w:val="en-US"/>
              </w:rPr>
            </w:pPr>
          </w:p>
          <w:p w14:paraId="35FA1E44" w14:textId="53935230" w:rsidR="00B54DCD" w:rsidRDefault="0030491F" w:rsidP="00160FDA">
            <w:pPr>
              <w:jc w:val="right"/>
              <w:rPr>
                <w:rFonts w:asciiTheme="minorHAnsi" w:eastAsia="Times New Roman" w:hAnsiTheme="minorHAnsi" w:cstheme="minorHAnsi"/>
                <w:color w:val="000000"/>
                <w:sz w:val="16"/>
                <w:szCs w:val="16"/>
                <w:lang w:val="en-US"/>
              </w:rPr>
            </w:pPr>
            <w:ins w:id="1251" w:author="Ghita Benotmane" w:date="2016-09-09T09:34:00Z">
              <w:r>
                <w:rPr>
                  <w:noProof/>
                  <w:lang w:val="sk-SK" w:eastAsia="sk-SK"/>
                </w:rPr>
                <w:drawing>
                  <wp:inline distT="0" distB="0" distL="0" distR="0" wp14:anchorId="283D656F" wp14:editId="62F9486C">
                    <wp:extent cx="5915660" cy="19635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15660" cy="196357"/>
                            </a:xfrm>
                            <a:prstGeom prst="rect">
                              <a:avLst/>
                            </a:prstGeom>
                          </pic:spPr>
                        </pic:pic>
                      </a:graphicData>
                    </a:graphic>
                  </wp:inline>
                </w:drawing>
              </w:r>
            </w:ins>
          </w:p>
        </w:tc>
      </w:tr>
      <w:tr w:rsidR="005D5E44" w:rsidRPr="00193438" w14:paraId="6DD6F231" w14:textId="77777777" w:rsidTr="00160D3F">
        <w:trPr>
          <w:trHeight w:val="736"/>
        </w:trPr>
        <w:tc>
          <w:tcPr>
            <w:tcW w:w="710" w:type="dxa"/>
            <w:hideMark/>
          </w:tcPr>
          <w:p w14:paraId="25438A78" w14:textId="52C9056F" w:rsidR="005D5E44" w:rsidRPr="00193438" w:rsidRDefault="0030720B" w:rsidP="00C44DB5">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1.3</w:t>
            </w:r>
            <w:r w:rsidR="00160D3F">
              <w:rPr>
                <w:rFonts w:asciiTheme="minorHAnsi" w:eastAsia="Times New Roman" w:hAnsiTheme="minorHAnsi" w:cstheme="minorHAnsi"/>
                <w:color w:val="000000"/>
                <w:sz w:val="16"/>
                <w:szCs w:val="16"/>
                <w:lang w:val="en-US"/>
              </w:rPr>
              <w:t>.1</w:t>
            </w:r>
          </w:p>
        </w:tc>
        <w:tc>
          <w:tcPr>
            <w:tcW w:w="1134" w:type="dxa"/>
            <w:hideMark/>
          </w:tcPr>
          <w:p w14:paraId="2B23D50B" w14:textId="523A5C4D" w:rsidR="005D5E44" w:rsidRPr="00193438" w:rsidRDefault="005D5E44" w:rsidP="00C44DB5">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Index page link</w:t>
            </w:r>
          </w:p>
        </w:tc>
        <w:tc>
          <w:tcPr>
            <w:tcW w:w="1275" w:type="dxa"/>
            <w:hideMark/>
          </w:tcPr>
          <w:p w14:paraId="18B0CA5C" w14:textId="06C66C3D" w:rsidR="005D5E44" w:rsidRPr="00193438" w:rsidRDefault="005679BC" w:rsidP="00C44DB5">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Inside logo</w:t>
            </w:r>
          </w:p>
        </w:tc>
        <w:tc>
          <w:tcPr>
            <w:tcW w:w="5529" w:type="dxa"/>
            <w:hideMark/>
          </w:tcPr>
          <w:p w14:paraId="514FEA36" w14:textId="4B293750" w:rsidR="005D5E44" w:rsidRDefault="005D5E44" w:rsidP="00C44DB5">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sidR="005679BC" w:rsidRPr="00123367">
              <w:rPr>
                <w:rFonts w:asciiTheme="minorHAnsi" w:eastAsia="Times New Roman" w:hAnsiTheme="minorHAnsi" w:cstheme="minorHAnsi"/>
                <w:sz w:val="16"/>
                <w:szCs w:val="16"/>
                <w:lang w:val="en-US" w:eastAsia="ru-RU"/>
              </w:rPr>
              <w:t xml:space="preserve">that </w:t>
            </w:r>
            <w:r w:rsidR="00AF0DAB" w:rsidRPr="00123367">
              <w:rPr>
                <w:rFonts w:asciiTheme="minorHAnsi" w:eastAsia="Times New Roman" w:hAnsiTheme="minorHAnsi" w:cstheme="minorHAnsi"/>
                <w:sz w:val="16"/>
                <w:szCs w:val="16"/>
                <w:lang w:val="en-US" w:eastAsia="ru-RU"/>
              </w:rPr>
              <w:t>I</w:t>
            </w:r>
            <w:r w:rsidR="005679BC" w:rsidRPr="00123367">
              <w:rPr>
                <w:rFonts w:asciiTheme="minorHAnsi" w:eastAsia="Times New Roman" w:hAnsiTheme="minorHAnsi" w:cstheme="minorHAnsi"/>
                <w:sz w:val="16"/>
                <w:szCs w:val="16"/>
                <w:lang w:val="en-US" w:eastAsia="ru-RU"/>
              </w:rPr>
              <w:t xml:space="preserve"> am </w:t>
            </w:r>
            <w:r>
              <w:rPr>
                <w:rFonts w:asciiTheme="minorHAnsi" w:eastAsia="Times New Roman" w:hAnsiTheme="minorHAnsi" w:cstheme="minorHAnsi"/>
                <w:sz w:val="16"/>
                <w:szCs w:val="16"/>
                <w:lang w:val="en-US" w:eastAsia="ru-RU"/>
              </w:rPr>
              <w:t>a logged user</w:t>
            </w:r>
          </w:p>
          <w:p w14:paraId="01D8FBB4" w14:textId="77777777" w:rsidR="005D5E44" w:rsidRDefault="005D5E44" w:rsidP="00C44DB5">
            <w:pPr>
              <w:rPr>
                <w:rFonts w:asciiTheme="minorHAnsi" w:eastAsia="Times New Roman" w:hAnsiTheme="minorHAnsi" w:cstheme="minorHAnsi"/>
                <w:sz w:val="16"/>
                <w:szCs w:val="16"/>
                <w:lang w:val="en-US" w:eastAsia="ru-RU"/>
              </w:rPr>
            </w:pPr>
            <w:r w:rsidRPr="001921E5">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located anywhere in the system</w:t>
            </w:r>
          </w:p>
          <w:p w14:paraId="6E6E1A8A" w14:textId="77777777" w:rsidR="00EE47D7" w:rsidRDefault="005D5E44" w:rsidP="00C44DB5">
            <w:pPr>
              <w:rPr>
                <w:rFonts w:asciiTheme="minorHAnsi" w:eastAsia="Times New Roman" w:hAnsiTheme="minorHAnsi" w:cstheme="minorHAnsi"/>
                <w:color w:val="0000FF"/>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When </w:t>
            </w:r>
            <w:r w:rsidR="00AF0DAB" w:rsidRPr="00123367">
              <w:rPr>
                <w:rFonts w:asciiTheme="minorHAnsi" w:eastAsia="Times New Roman" w:hAnsiTheme="minorHAnsi" w:cstheme="minorHAnsi"/>
                <w:sz w:val="16"/>
                <w:szCs w:val="16"/>
                <w:lang w:val="en-US" w:eastAsia="ru-RU"/>
              </w:rPr>
              <w:t>I</w:t>
            </w:r>
            <w:r w:rsidR="005679BC" w:rsidRPr="00123367">
              <w:rPr>
                <w:rFonts w:asciiTheme="minorHAnsi" w:eastAsia="Times New Roman" w:hAnsiTheme="minorHAnsi" w:cstheme="minorHAnsi"/>
                <w:sz w:val="16"/>
                <w:szCs w:val="16"/>
                <w:lang w:val="en-US" w:eastAsia="ru-RU"/>
              </w:rPr>
              <w:t xml:space="preserve"> </w:t>
            </w:r>
            <w:r w:rsidR="005679BC">
              <w:rPr>
                <w:rFonts w:asciiTheme="minorHAnsi" w:eastAsia="Times New Roman" w:hAnsiTheme="minorHAnsi" w:cstheme="minorHAnsi"/>
                <w:sz w:val="16"/>
                <w:szCs w:val="16"/>
                <w:lang w:val="en-US" w:eastAsia="ru-RU"/>
              </w:rPr>
              <w:t>click in the inside logo</w:t>
            </w:r>
          </w:p>
          <w:p w14:paraId="7C3CD2F2" w14:textId="55AF6460" w:rsidR="005D5E44" w:rsidRPr="006B1518" w:rsidRDefault="00EE47D7" w:rsidP="00C44DB5">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w:t>
            </w:r>
            <w:r w:rsidR="005679BC" w:rsidRPr="00123367">
              <w:rPr>
                <w:rFonts w:asciiTheme="minorHAnsi" w:eastAsia="Times New Roman" w:hAnsiTheme="minorHAnsi" w:cstheme="minorHAnsi"/>
                <w:color w:val="0000FF"/>
                <w:sz w:val="16"/>
                <w:szCs w:val="16"/>
                <w:lang w:val="en-US" w:eastAsia="ru-RU"/>
              </w:rPr>
              <w:t xml:space="preserve">hen </w:t>
            </w:r>
            <w:r w:rsidR="005D5E44" w:rsidRPr="00123367">
              <w:rPr>
                <w:rFonts w:asciiTheme="minorHAnsi" w:eastAsia="Times New Roman" w:hAnsiTheme="minorHAnsi" w:cstheme="minorHAnsi"/>
                <w:sz w:val="16"/>
                <w:szCs w:val="16"/>
                <w:lang w:val="en-US" w:eastAsia="ru-RU"/>
              </w:rPr>
              <w:t xml:space="preserve">the system should </w:t>
            </w:r>
            <w:r w:rsidR="005679BC">
              <w:rPr>
                <w:rFonts w:asciiTheme="minorHAnsi" w:eastAsia="Times New Roman" w:hAnsiTheme="minorHAnsi" w:cstheme="minorHAnsi"/>
                <w:sz w:val="16"/>
                <w:szCs w:val="16"/>
                <w:lang w:val="en-US" w:eastAsia="ru-RU"/>
              </w:rPr>
              <w:t>redirect me to the “index” page</w:t>
            </w:r>
          </w:p>
        </w:tc>
        <w:tc>
          <w:tcPr>
            <w:tcW w:w="884" w:type="dxa"/>
            <w:hideMark/>
          </w:tcPr>
          <w:p w14:paraId="447594B6" w14:textId="77777777" w:rsidR="005D5E44" w:rsidRPr="00193438" w:rsidRDefault="005D5E44" w:rsidP="00C44DB5">
            <w:pPr>
              <w:jc w:val="right"/>
              <w:rPr>
                <w:rFonts w:asciiTheme="minorHAnsi" w:eastAsia="Times New Roman" w:hAnsiTheme="minorHAnsi" w:cstheme="minorHAnsi"/>
                <w:color w:val="000000"/>
                <w:sz w:val="16"/>
                <w:szCs w:val="16"/>
                <w:lang w:val="en-US"/>
              </w:rPr>
            </w:pPr>
            <w:r w:rsidRPr="00193438">
              <w:rPr>
                <w:rFonts w:asciiTheme="minorHAnsi" w:eastAsia="Times New Roman" w:hAnsiTheme="minorHAnsi" w:cstheme="minorHAnsi"/>
                <w:color w:val="000000"/>
                <w:sz w:val="16"/>
                <w:szCs w:val="16"/>
                <w:lang w:val="en-US"/>
              </w:rPr>
              <w:t>1</w:t>
            </w:r>
          </w:p>
        </w:tc>
      </w:tr>
      <w:tr w:rsidR="0015774D" w:rsidRPr="00193438" w14:paraId="659A6372" w14:textId="77777777" w:rsidTr="00160D3F">
        <w:trPr>
          <w:trHeight w:val="1144"/>
        </w:trPr>
        <w:tc>
          <w:tcPr>
            <w:tcW w:w="710" w:type="dxa"/>
          </w:tcPr>
          <w:p w14:paraId="6A16271A" w14:textId="77D40E88" w:rsidR="0015774D" w:rsidRPr="00E76C2C" w:rsidRDefault="0030720B" w:rsidP="0015774D">
            <w:pPr>
              <w:jc w:val="right"/>
              <w:rPr>
                <w:rFonts w:asciiTheme="minorHAnsi" w:hAnsiTheme="minorHAnsi"/>
                <w:color w:val="000000"/>
                <w:sz w:val="16"/>
                <w:highlight w:val="yellow"/>
                <w:lang w:val="en-US"/>
              </w:rPr>
            </w:pPr>
            <w:r w:rsidRPr="00E76C2C">
              <w:rPr>
                <w:rFonts w:asciiTheme="minorHAnsi" w:hAnsiTheme="minorHAnsi"/>
                <w:color w:val="000000"/>
                <w:sz w:val="16"/>
                <w:highlight w:val="yellow"/>
                <w:lang w:val="en-US"/>
              </w:rPr>
              <w:t>1.3</w:t>
            </w:r>
            <w:r w:rsidR="00160D3F" w:rsidRPr="00E76C2C">
              <w:rPr>
                <w:rFonts w:asciiTheme="minorHAnsi" w:hAnsiTheme="minorHAnsi"/>
                <w:color w:val="000000"/>
                <w:sz w:val="16"/>
                <w:highlight w:val="yellow"/>
                <w:lang w:val="en-US"/>
              </w:rPr>
              <w:t>.2</w:t>
            </w:r>
          </w:p>
        </w:tc>
        <w:tc>
          <w:tcPr>
            <w:tcW w:w="1134" w:type="dxa"/>
          </w:tcPr>
          <w:p w14:paraId="6EE70076" w14:textId="5FD0BC16" w:rsidR="0015774D" w:rsidRPr="00E76C2C" w:rsidRDefault="00F10400" w:rsidP="0015774D">
            <w:pPr>
              <w:rPr>
                <w:rFonts w:asciiTheme="minorHAnsi" w:hAnsiTheme="minorHAnsi"/>
                <w:color w:val="000000"/>
                <w:sz w:val="16"/>
                <w:highlight w:val="yellow"/>
                <w:lang w:val="en-US"/>
              </w:rPr>
            </w:pPr>
            <w:r w:rsidRPr="00E76C2C">
              <w:rPr>
                <w:rFonts w:asciiTheme="minorHAnsi" w:hAnsiTheme="minorHAnsi"/>
                <w:color w:val="000000"/>
                <w:sz w:val="16"/>
                <w:highlight w:val="yellow"/>
                <w:lang w:val="en-US"/>
              </w:rPr>
              <w:t>Top navigation</w:t>
            </w:r>
          </w:p>
        </w:tc>
        <w:tc>
          <w:tcPr>
            <w:tcW w:w="1275" w:type="dxa"/>
          </w:tcPr>
          <w:p w14:paraId="2F099DEA" w14:textId="30E509C6" w:rsidR="0015774D" w:rsidRPr="00E76C2C" w:rsidRDefault="00411712" w:rsidP="0015774D">
            <w:pPr>
              <w:rPr>
                <w:rFonts w:asciiTheme="minorHAnsi" w:hAnsiTheme="minorHAnsi"/>
                <w:color w:val="000000"/>
                <w:sz w:val="16"/>
                <w:highlight w:val="yellow"/>
                <w:lang w:val="en-US"/>
              </w:rPr>
            </w:pPr>
            <w:commentRangeStart w:id="1252"/>
            <w:commentRangeStart w:id="1253"/>
            <w:r>
              <w:rPr>
                <w:rFonts w:asciiTheme="minorHAnsi" w:eastAsia="Times New Roman" w:hAnsiTheme="minorHAnsi" w:cstheme="minorHAnsi"/>
                <w:color w:val="000000"/>
                <w:sz w:val="16"/>
                <w:szCs w:val="16"/>
                <w:highlight w:val="yellow"/>
                <w:lang w:val="en-US"/>
              </w:rPr>
              <w:t>My Pages</w:t>
            </w:r>
            <w:commentRangeEnd w:id="1252"/>
            <w:r w:rsidR="005F0852">
              <w:rPr>
                <w:rStyle w:val="CommentReference"/>
              </w:rPr>
              <w:commentReference w:id="1252"/>
            </w:r>
            <w:commentRangeEnd w:id="1253"/>
            <w:r w:rsidR="00584438">
              <w:rPr>
                <w:rStyle w:val="CommentReference"/>
              </w:rPr>
              <w:commentReference w:id="1253"/>
            </w:r>
          </w:p>
        </w:tc>
        <w:tc>
          <w:tcPr>
            <w:tcW w:w="5529" w:type="dxa"/>
          </w:tcPr>
          <w:p w14:paraId="1EFBD4FB" w14:textId="159EBDB9" w:rsidR="0015774D" w:rsidRPr="00E76C2C" w:rsidRDefault="0015774D" w:rsidP="0015774D">
            <w:pPr>
              <w:rPr>
                <w:rFonts w:asciiTheme="minorHAnsi" w:hAnsiTheme="minorHAnsi"/>
                <w:sz w:val="16"/>
                <w:lang w:val="en-US"/>
              </w:rPr>
            </w:pPr>
            <w:r w:rsidRPr="00E76C2C">
              <w:rPr>
                <w:rFonts w:asciiTheme="minorHAnsi" w:hAnsiTheme="minorHAnsi"/>
                <w:color w:val="0000FF"/>
                <w:sz w:val="16"/>
                <w:highlight w:val="yellow"/>
                <w:lang w:val="en-US"/>
              </w:rPr>
              <w:t xml:space="preserve">Given </w:t>
            </w:r>
            <w:r w:rsidR="005679BC" w:rsidRPr="00E76C2C">
              <w:rPr>
                <w:rFonts w:asciiTheme="minorHAnsi" w:hAnsiTheme="minorHAnsi"/>
                <w:sz w:val="16"/>
                <w:highlight w:val="yellow"/>
                <w:lang w:val="en-US"/>
              </w:rPr>
              <w:t xml:space="preserve">that </w:t>
            </w:r>
            <w:r w:rsidR="00AF0DAB" w:rsidRPr="00E76C2C">
              <w:rPr>
                <w:rFonts w:asciiTheme="minorHAnsi" w:hAnsiTheme="minorHAnsi"/>
                <w:sz w:val="16"/>
                <w:highlight w:val="yellow"/>
                <w:lang w:val="en-US"/>
              </w:rPr>
              <w:t>I</w:t>
            </w:r>
            <w:r w:rsidR="005679BC" w:rsidRPr="00E76C2C">
              <w:rPr>
                <w:rFonts w:asciiTheme="minorHAnsi" w:hAnsiTheme="minorHAnsi"/>
                <w:sz w:val="16"/>
                <w:highlight w:val="yellow"/>
                <w:lang w:val="en-US"/>
              </w:rPr>
              <w:t xml:space="preserve"> am </w:t>
            </w:r>
            <w:r w:rsidRPr="00E76C2C">
              <w:rPr>
                <w:rFonts w:asciiTheme="minorHAnsi" w:hAnsiTheme="minorHAnsi"/>
                <w:sz w:val="16"/>
                <w:highlight w:val="yellow"/>
                <w:lang w:val="en-US"/>
              </w:rPr>
              <w:t>a logged user</w:t>
            </w:r>
          </w:p>
          <w:p w14:paraId="3E2652C9" w14:textId="77777777" w:rsidR="0015774D" w:rsidRPr="00E76C2C" w:rsidRDefault="0015774D" w:rsidP="0015774D">
            <w:pPr>
              <w:rPr>
                <w:rFonts w:asciiTheme="minorHAnsi" w:hAnsiTheme="minorHAnsi"/>
                <w:sz w:val="16"/>
                <w:highlight w:val="yellow"/>
                <w:lang w:val="en-US"/>
              </w:rPr>
            </w:pPr>
            <w:r w:rsidRPr="00E76C2C">
              <w:rPr>
                <w:rFonts w:asciiTheme="minorHAnsi" w:hAnsiTheme="minorHAnsi"/>
                <w:color w:val="0000FF"/>
                <w:sz w:val="16"/>
                <w:highlight w:val="yellow"/>
                <w:lang w:val="en-US"/>
              </w:rPr>
              <w:t>And</w:t>
            </w:r>
            <w:r w:rsidRPr="00E76C2C">
              <w:rPr>
                <w:rFonts w:asciiTheme="minorHAnsi" w:hAnsiTheme="minorHAnsi"/>
                <w:sz w:val="16"/>
                <w:highlight w:val="yellow"/>
                <w:lang w:val="en-US"/>
              </w:rPr>
              <w:t xml:space="preserve"> located anywhere in the system</w:t>
            </w:r>
          </w:p>
          <w:p w14:paraId="5F42CC4C" w14:textId="76464DE0" w:rsidR="0015774D" w:rsidRPr="00E76C2C" w:rsidRDefault="0015774D" w:rsidP="0015774D">
            <w:pPr>
              <w:rPr>
                <w:rFonts w:asciiTheme="minorHAnsi" w:hAnsiTheme="minorHAnsi"/>
                <w:sz w:val="16"/>
                <w:highlight w:val="yellow"/>
                <w:lang w:val="en-US"/>
              </w:rPr>
            </w:pPr>
            <w:r w:rsidRPr="00E76C2C">
              <w:rPr>
                <w:rFonts w:asciiTheme="minorHAnsi" w:hAnsiTheme="minorHAnsi"/>
                <w:color w:val="0000FF"/>
                <w:sz w:val="16"/>
                <w:highlight w:val="yellow"/>
                <w:lang w:val="en-US"/>
              </w:rPr>
              <w:t xml:space="preserve">When </w:t>
            </w:r>
            <w:r w:rsidR="00AF0DAB" w:rsidRPr="00E76C2C">
              <w:rPr>
                <w:rFonts w:asciiTheme="minorHAnsi" w:hAnsiTheme="minorHAnsi"/>
                <w:sz w:val="16"/>
                <w:highlight w:val="yellow"/>
                <w:lang w:val="en-US"/>
              </w:rPr>
              <w:t>I</w:t>
            </w:r>
            <w:r w:rsidR="00CE2D3D" w:rsidRPr="00E76C2C">
              <w:rPr>
                <w:rFonts w:asciiTheme="minorHAnsi" w:hAnsiTheme="minorHAnsi"/>
                <w:sz w:val="16"/>
                <w:highlight w:val="yellow"/>
                <w:lang w:val="en-US"/>
              </w:rPr>
              <w:t xml:space="preserve"> click on “</w:t>
            </w:r>
            <w:ins w:id="1254" w:author="Ghita Benotmane" w:date="2016-09-15T15:19:00Z">
              <w:r w:rsidR="00411712" w:rsidRPr="00A970D2">
                <w:rPr>
                  <w:rFonts w:asciiTheme="minorHAnsi" w:eastAsia="Times New Roman" w:hAnsiTheme="minorHAnsi" w:cstheme="minorHAnsi"/>
                  <w:sz w:val="16"/>
                  <w:szCs w:val="16"/>
                  <w:highlight w:val="yellow"/>
                  <w:lang w:val="en-US" w:eastAsia="ru-RU"/>
                </w:rPr>
                <w:t>My Pages”</w:t>
              </w:r>
            </w:ins>
            <w:del w:id="1255" w:author="Ghita Benotmane" w:date="2016-09-15T15:19:00Z">
              <w:r w:rsidR="00CE2D3D">
                <w:rPr>
                  <w:rFonts w:asciiTheme="minorHAnsi" w:eastAsia="Times New Roman" w:hAnsiTheme="minorHAnsi" w:cstheme="minorHAnsi"/>
                  <w:sz w:val="16"/>
                  <w:szCs w:val="16"/>
                  <w:lang w:val="en-US" w:eastAsia="ru-RU"/>
                </w:rPr>
                <w:delText>Our company</w:delText>
              </w:r>
              <w:r w:rsidR="005679BC" w:rsidRPr="003F6349">
                <w:rPr>
                  <w:rFonts w:asciiTheme="minorHAnsi" w:eastAsia="Times New Roman" w:hAnsiTheme="minorHAnsi" w:cstheme="minorHAnsi"/>
                  <w:sz w:val="16"/>
                  <w:szCs w:val="16"/>
                  <w:lang w:val="en-US" w:eastAsia="ru-RU"/>
                </w:rPr>
                <w:delText>” link</w:delText>
              </w:r>
            </w:del>
          </w:p>
          <w:p w14:paraId="07715072" w14:textId="530220D5" w:rsidR="0015774D" w:rsidRPr="00E76C2C" w:rsidRDefault="0015774D" w:rsidP="00CE2D3D">
            <w:pPr>
              <w:rPr>
                <w:ins w:id="1256" w:author="Ghita Benotmane" w:date="2016-09-15T09:30:00Z"/>
                <w:rFonts w:asciiTheme="minorHAnsi" w:hAnsiTheme="minorHAnsi"/>
                <w:sz w:val="16"/>
                <w:highlight w:val="yellow"/>
                <w:lang w:val="en-US"/>
              </w:rPr>
            </w:pPr>
            <w:del w:id="1257" w:author="Ghita Benotmane" w:date="2016-09-15T15:19:00Z">
              <w:r w:rsidRPr="003F6349">
                <w:rPr>
                  <w:rFonts w:asciiTheme="minorHAnsi" w:eastAsia="Times New Roman" w:hAnsiTheme="minorHAnsi" w:cstheme="minorHAnsi"/>
                  <w:color w:val="0000FF"/>
                  <w:sz w:val="16"/>
                  <w:szCs w:val="16"/>
                  <w:lang w:val="en-US" w:eastAsia="ru-RU"/>
                </w:rPr>
                <w:delText>And</w:delText>
              </w:r>
              <w:r w:rsidRPr="003F6349">
                <w:rPr>
                  <w:rFonts w:asciiTheme="minorHAnsi" w:eastAsia="Times New Roman" w:hAnsiTheme="minorHAnsi" w:cstheme="minorHAnsi"/>
                  <w:sz w:val="16"/>
                  <w:szCs w:val="16"/>
                  <w:lang w:val="en-US" w:eastAsia="ru-RU"/>
                </w:rPr>
                <w:delText xml:space="preserve"> </w:delText>
              </w:r>
              <w:r w:rsidR="00C44DB5" w:rsidRPr="003F6349">
                <w:rPr>
                  <w:rFonts w:asciiTheme="minorHAnsi" w:eastAsia="Times New Roman" w:hAnsiTheme="minorHAnsi" w:cstheme="minorHAnsi"/>
                  <w:sz w:val="16"/>
                  <w:szCs w:val="16"/>
                  <w:lang w:val="en-US" w:eastAsia="ru-RU"/>
                </w:rPr>
                <w:delText>the about</w:delText>
              </w:r>
              <w:r w:rsidRPr="003F6349">
                <w:rPr>
                  <w:rFonts w:asciiTheme="minorHAnsi" w:eastAsia="Times New Roman" w:hAnsiTheme="minorHAnsi" w:cstheme="minorHAnsi"/>
                  <w:sz w:val="16"/>
                  <w:szCs w:val="16"/>
                  <w:lang w:val="en-US" w:eastAsia="ru-RU"/>
                </w:rPr>
                <w:delText xml:space="preserve"> mega menu is displayed</w:delText>
              </w:r>
              <w:r w:rsidR="00EE47D7" w:rsidRPr="003F6349">
                <w:rPr>
                  <w:rFonts w:asciiTheme="minorHAnsi" w:eastAsia="Times New Roman" w:hAnsiTheme="minorHAnsi" w:cstheme="minorHAnsi"/>
                  <w:color w:val="0000FF"/>
                  <w:sz w:val="16"/>
                  <w:szCs w:val="16"/>
                  <w:lang w:val="en-US" w:eastAsia="ru-RU"/>
                </w:rPr>
                <w:br/>
              </w:r>
            </w:del>
            <w:commentRangeStart w:id="1258"/>
            <w:commentRangeStart w:id="1259"/>
            <w:commentRangeStart w:id="1260"/>
            <w:commentRangeStart w:id="1261"/>
            <w:commentRangeStart w:id="1262"/>
            <w:commentRangeStart w:id="1263"/>
            <w:r w:rsidR="00EE47D7" w:rsidRPr="00E76C2C">
              <w:rPr>
                <w:rFonts w:asciiTheme="minorHAnsi" w:hAnsiTheme="minorHAnsi"/>
                <w:color w:val="0000FF"/>
                <w:sz w:val="16"/>
                <w:highlight w:val="yellow"/>
                <w:lang w:val="en-US"/>
              </w:rPr>
              <w:t>T</w:t>
            </w:r>
            <w:r w:rsidR="005679BC" w:rsidRPr="00E76C2C">
              <w:rPr>
                <w:rFonts w:asciiTheme="minorHAnsi" w:hAnsiTheme="minorHAnsi"/>
                <w:color w:val="0000FF"/>
                <w:sz w:val="16"/>
                <w:highlight w:val="yellow"/>
                <w:lang w:val="en-US"/>
              </w:rPr>
              <w:t xml:space="preserve">hen </w:t>
            </w:r>
            <w:r w:rsidRPr="00E76C2C">
              <w:rPr>
                <w:rFonts w:asciiTheme="minorHAnsi" w:hAnsiTheme="minorHAnsi"/>
                <w:sz w:val="16"/>
                <w:highlight w:val="yellow"/>
                <w:lang w:val="en-US"/>
              </w:rPr>
              <w:t>the system show</w:t>
            </w:r>
            <w:r w:rsidR="00CE2D3D" w:rsidRPr="00E76C2C">
              <w:rPr>
                <w:rFonts w:asciiTheme="minorHAnsi" w:hAnsiTheme="minorHAnsi"/>
                <w:sz w:val="16"/>
                <w:highlight w:val="yellow"/>
                <w:lang w:val="en-US"/>
              </w:rPr>
              <w:t>s</w:t>
            </w:r>
            <w:r w:rsidRPr="00E76C2C">
              <w:rPr>
                <w:rFonts w:asciiTheme="minorHAnsi" w:hAnsiTheme="minorHAnsi"/>
                <w:sz w:val="16"/>
                <w:highlight w:val="yellow"/>
                <w:lang w:val="en-US"/>
              </w:rPr>
              <w:t xml:space="preserve"> me</w:t>
            </w:r>
            <w:r w:rsidR="005679BC" w:rsidRPr="00E76C2C">
              <w:rPr>
                <w:rFonts w:asciiTheme="minorHAnsi" w:hAnsiTheme="minorHAnsi"/>
                <w:sz w:val="16"/>
                <w:highlight w:val="yellow"/>
                <w:lang w:val="en-US"/>
              </w:rPr>
              <w:t xml:space="preserve"> a list of </w:t>
            </w:r>
            <w:ins w:id="1264" w:author="Ghita Benotmane" w:date="2016-09-15T15:19:00Z">
              <w:r w:rsidR="00411712" w:rsidRPr="00A970D2">
                <w:rPr>
                  <w:rFonts w:asciiTheme="minorHAnsi" w:eastAsia="Times New Roman" w:hAnsiTheme="minorHAnsi" w:cstheme="minorHAnsi"/>
                  <w:sz w:val="16"/>
                  <w:szCs w:val="16"/>
                  <w:highlight w:val="yellow"/>
                  <w:lang w:val="en-US" w:eastAsia="ru-RU"/>
                </w:rPr>
                <w:t>pages I added to my Favorites (aligned with “My Pages</w:t>
              </w:r>
            </w:ins>
            <w:del w:id="1265" w:author="Ghita Benotmane" w:date="2016-09-15T15:19:00Z">
              <w:r w:rsidR="005679BC" w:rsidRPr="003F6349">
                <w:rPr>
                  <w:rFonts w:asciiTheme="minorHAnsi" w:eastAsia="Times New Roman" w:hAnsiTheme="minorHAnsi" w:cstheme="minorHAnsi"/>
                  <w:sz w:val="16"/>
                  <w:szCs w:val="16"/>
                  <w:lang w:val="en-US" w:eastAsia="ru-RU"/>
                </w:rPr>
                <w:delText>links to diff</w:delText>
              </w:r>
              <w:r w:rsidR="00AF0DAB" w:rsidRPr="003F6349">
                <w:rPr>
                  <w:rFonts w:asciiTheme="minorHAnsi" w:eastAsia="Times New Roman" w:hAnsiTheme="minorHAnsi" w:cstheme="minorHAnsi"/>
                  <w:sz w:val="16"/>
                  <w:szCs w:val="16"/>
                  <w:lang w:val="en-US" w:eastAsia="ru-RU"/>
                </w:rPr>
                <w:delText>erent sections of the “</w:delText>
              </w:r>
              <w:r w:rsidR="002310BB" w:rsidRPr="002310BB">
                <w:rPr>
                  <w:rFonts w:asciiTheme="minorHAnsi" w:eastAsia="Times New Roman" w:hAnsiTheme="minorHAnsi" w:cstheme="minorHAnsi"/>
                  <w:sz w:val="16"/>
                  <w:szCs w:val="16"/>
                  <w:highlight w:val="yellow"/>
                  <w:lang w:val="en-US" w:eastAsia="ru-RU"/>
                </w:rPr>
                <w:delText>Our Company</w:delText>
              </w:r>
            </w:del>
            <w:r w:rsidR="002310BB" w:rsidRPr="00E76C2C">
              <w:rPr>
                <w:rFonts w:asciiTheme="minorHAnsi" w:hAnsiTheme="minorHAnsi"/>
                <w:sz w:val="16"/>
                <w:highlight w:val="yellow"/>
                <w:lang w:val="en-US"/>
              </w:rPr>
              <w:t xml:space="preserve">” </w:t>
            </w:r>
            <w:r w:rsidR="00CE2D3D" w:rsidRPr="00E76C2C">
              <w:rPr>
                <w:rFonts w:asciiTheme="minorHAnsi" w:hAnsiTheme="minorHAnsi"/>
                <w:sz w:val="16"/>
                <w:highlight w:val="yellow"/>
                <w:lang w:val="en-US"/>
              </w:rPr>
              <w:t>section</w:t>
            </w:r>
            <w:ins w:id="1266" w:author="Ghita Benotmane" w:date="2016-09-15T15:19:00Z">
              <w:r w:rsidR="00411712" w:rsidRPr="00A970D2">
                <w:rPr>
                  <w:rFonts w:asciiTheme="minorHAnsi" w:eastAsia="Times New Roman" w:hAnsiTheme="minorHAnsi" w:cstheme="minorHAnsi"/>
                  <w:sz w:val="16"/>
                  <w:szCs w:val="16"/>
                  <w:highlight w:val="yellow"/>
                  <w:lang w:val="en-US" w:eastAsia="ru-RU"/>
                </w:rPr>
                <w:t xml:space="preserve"> 14.2.5</w:t>
              </w:r>
            </w:ins>
            <w:ins w:id="1267" w:author="Ghita Benotmane" w:date="2016-09-27T18:08:00Z">
              <w:r w:rsidR="006F1201">
                <w:rPr>
                  <w:rFonts w:asciiTheme="minorHAnsi" w:eastAsia="Times New Roman" w:hAnsiTheme="minorHAnsi" w:cstheme="minorHAnsi"/>
                  <w:sz w:val="16"/>
                  <w:szCs w:val="16"/>
                  <w:highlight w:val="yellow"/>
                  <w:lang w:val="en-US" w:eastAsia="ru-RU"/>
                </w:rPr>
                <w:t xml:space="preserve"> and a </w:t>
              </w:r>
            </w:ins>
            <w:r w:rsidR="006F1201">
              <w:rPr>
                <w:rFonts w:asciiTheme="minorHAnsi" w:eastAsia="Times New Roman" w:hAnsiTheme="minorHAnsi" w:cstheme="minorHAnsi"/>
                <w:sz w:val="16"/>
                <w:szCs w:val="16"/>
                <w:highlight w:val="yellow"/>
                <w:lang w:val="en-US" w:eastAsia="ru-RU"/>
              </w:rPr>
              <w:t>list of pages “Recommended for you”</w:t>
            </w:r>
          </w:p>
          <w:p w14:paraId="52537C2F" w14:textId="3DF39DA8" w:rsidR="00411712" w:rsidRDefault="00411712" w:rsidP="00411712">
            <w:pPr>
              <w:rPr>
                <w:rFonts w:asciiTheme="minorHAnsi" w:eastAsia="Times New Roman" w:hAnsiTheme="minorHAnsi" w:cstheme="minorHAnsi"/>
                <w:sz w:val="16"/>
                <w:szCs w:val="16"/>
                <w:highlight w:val="yellow"/>
                <w:lang w:val="en-US" w:eastAsia="ru-RU"/>
              </w:rPr>
            </w:pPr>
            <w:r w:rsidRPr="00E76C2C">
              <w:rPr>
                <w:rFonts w:asciiTheme="minorHAnsi" w:eastAsia="Times New Roman" w:hAnsiTheme="minorHAnsi" w:cstheme="minorHAnsi"/>
                <w:color w:val="0000FF"/>
                <w:sz w:val="16"/>
                <w:szCs w:val="16"/>
                <w:highlight w:val="yellow"/>
                <w:lang w:val="en-US" w:eastAsia="ru-RU"/>
              </w:rPr>
              <w:t xml:space="preserve">And </w:t>
            </w:r>
            <w:r>
              <w:rPr>
                <w:rFonts w:asciiTheme="minorHAnsi" w:eastAsia="Times New Roman" w:hAnsiTheme="minorHAnsi" w:cstheme="minorHAnsi"/>
                <w:sz w:val="16"/>
                <w:szCs w:val="16"/>
                <w:highlight w:val="yellow"/>
                <w:lang w:val="en-US" w:eastAsia="ru-RU"/>
              </w:rPr>
              <w:t>by default, every user has</w:t>
            </w:r>
            <w:r w:rsidR="00CE2D3D" w:rsidRPr="00E76C2C">
              <w:rPr>
                <w:rFonts w:asciiTheme="minorHAnsi" w:hAnsiTheme="minorHAnsi"/>
                <w:sz w:val="16"/>
                <w:highlight w:val="yellow"/>
                <w:lang w:val="en-US"/>
              </w:rPr>
              <w:t xml:space="preserve"> a list of </w:t>
            </w:r>
            <w:r>
              <w:rPr>
                <w:rFonts w:asciiTheme="minorHAnsi" w:eastAsia="Times New Roman" w:hAnsiTheme="minorHAnsi" w:cstheme="minorHAnsi"/>
                <w:sz w:val="16"/>
                <w:szCs w:val="16"/>
                <w:highlight w:val="yellow"/>
                <w:lang w:val="en-US" w:eastAsia="ru-RU"/>
              </w:rPr>
              <w:t xml:space="preserve">pre-defined topic pages added to his pages the first time he arrives on the Intranet, corresponding to </w:t>
            </w:r>
          </w:p>
          <w:p w14:paraId="3E61A76E" w14:textId="15DDE41F" w:rsidR="00CE2D3D" w:rsidRPr="00E76C2C" w:rsidRDefault="00411712" w:rsidP="00E76C2C">
            <w:pPr>
              <w:pStyle w:val="ListParagraph"/>
              <w:numPr>
                <w:ilvl w:val="0"/>
                <w:numId w:val="73"/>
              </w:numPr>
              <w:rPr>
                <w:rFonts w:asciiTheme="minorHAnsi" w:hAnsiTheme="minorHAnsi"/>
                <w:sz w:val="16"/>
                <w:highlight w:val="yellow"/>
                <w:lang w:val="en-US"/>
              </w:rPr>
            </w:pPr>
            <w:r>
              <w:rPr>
                <w:rFonts w:asciiTheme="minorHAnsi" w:eastAsia="Times New Roman" w:hAnsiTheme="minorHAnsi" w:cstheme="minorHAnsi"/>
                <w:sz w:val="16"/>
                <w:szCs w:val="16"/>
                <w:highlight w:val="yellow"/>
                <w:lang w:val="en-US" w:eastAsia="ru-RU"/>
              </w:rPr>
              <w:t xml:space="preserve">The Global page of his </w:t>
            </w:r>
            <w:r w:rsidR="00CE2D3D" w:rsidRPr="00E76C2C">
              <w:rPr>
                <w:rFonts w:asciiTheme="minorHAnsi" w:hAnsiTheme="minorHAnsi"/>
                <w:sz w:val="16"/>
                <w:highlight w:val="yellow"/>
                <w:lang w:val="en-US"/>
              </w:rPr>
              <w:t>function and</w:t>
            </w:r>
            <w:r>
              <w:rPr>
                <w:rFonts w:asciiTheme="minorHAnsi" w:eastAsia="Times New Roman" w:hAnsiTheme="minorHAnsi" w:cstheme="minorHAnsi"/>
                <w:sz w:val="16"/>
                <w:szCs w:val="16"/>
                <w:highlight w:val="yellow"/>
                <w:lang w:val="en-US" w:eastAsia="ru-RU"/>
              </w:rPr>
              <w:t>/or brand</w:t>
            </w:r>
          </w:p>
          <w:p w14:paraId="30A48CD3" w14:textId="632751C7" w:rsidR="00411712" w:rsidRDefault="00411712" w:rsidP="00E76C2C">
            <w:pPr>
              <w:pStyle w:val="ListParagraph"/>
              <w:numPr>
                <w:ilvl w:val="0"/>
                <w:numId w:val="73"/>
              </w:numPr>
              <w:rPr>
                <w:rFonts w:asciiTheme="minorHAnsi" w:eastAsia="Times New Roman" w:hAnsiTheme="minorHAnsi" w:cstheme="minorHAnsi"/>
                <w:sz w:val="16"/>
                <w:szCs w:val="16"/>
                <w:highlight w:val="yellow"/>
                <w:lang w:val="en-US" w:eastAsia="ru-RU"/>
              </w:rPr>
            </w:pPr>
            <w:r>
              <w:rPr>
                <w:rFonts w:asciiTheme="minorHAnsi" w:eastAsia="Times New Roman" w:hAnsiTheme="minorHAnsi" w:cstheme="minorHAnsi"/>
                <w:sz w:val="16"/>
                <w:szCs w:val="16"/>
                <w:highlight w:val="yellow"/>
                <w:lang w:val="en-US" w:eastAsia="ru-RU"/>
              </w:rPr>
              <w:t>The Local page of his function and/or brand</w:t>
            </w:r>
          </w:p>
          <w:p w14:paraId="08B7EED2" w14:textId="65B9A652" w:rsidR="00CE2D3D" w:rsidRPr="00E76C2C" w:rsidRDefault="00411712" w:rsidP="00E76C2C">
            <w:pPr>
              <w:pStyle w:val="ListParagraph"/>
              <w:numPr>
                <w:ilvl w:val="0"/>
                <w:numId w:val="73"/>
              </w:numPr>
              <w:rPr>
                <w:rFonts w:asciiTheme="minorHAnsi" w:hAnsiTheme="minorHAnsi"/>
                <w:sz w:val="16"/>
                <w:highlight w:val="yellow"/>
                <w:lang w:val="en-US"/>
              </w:rPr>
            </w:pPr>
            <w:r>
              <w:rPr>
                <w:rFonts w:asciiTheme="minorHAnsi" w:eastAsia="Times New Roman" w:hAnsiTheme="minorHAnsi" w:cstheme="minorHAnsi"/>
                <w:sz w:val="16"/>
                <w:szCs w:val="16"/>
                <w:highlight w:val="yellow"/>
                <w:lang w:val="en-US" w:eastAsia="ru-RU"/>
              </w:rPr>
              <w:t>The</w:t>
            </w:r>
            <w:r w:rsidR="00CE2D3D" w:rsidRPr="00E76C2C">
              <w:rPr>
                <w:rFonts w:asciiTheme="minorHAnsi" w:hAnsiTheme="minorHAnsi"/>
                <w:sz w:val="16"/>
                <w:highlight w:val="yellow"/>
                <w:lang w:val="en-US"/>
              </w:rPr>
              <w:t xml:space="preserve"> page</w:t>
            </w:r>
            <w:r>
              <w:rPr>
                <w:rFonts w:asciiTheme="minorHAnsi" w:eastAsia="Times New Roman" w:hAnsiTheme="minorHAnsi" w:cstheme="minorHAnsi"/>
                <w:sz w:val="16"/>
                <w:szCs w:val="16"/>
                <w:highlight w:val="yellow"/>
                <w:lang w:val="en-US" w:eastAsia="ru-RU"/>
              </w:rPr>
              <w:t xml:space="preserve"> for his local market</w:t>
            </w:r>
          </w:p>
          <w:p w14:paraId="76793394" w14:textId="0F4CA7C7" w:rsidR="00411712" w:rsidRDefault="00411712" w:rsidP="00E76C2C">
            <w:pPr>
              <w:pStyle w:val="ListParagraph"/>
              <w:numPr>
                <w:ilvl w:val="0"/>
                <w:numId w:val="73"/>
              </w:numPr>
              <w:rPr>
                <w:rFonts w:asciiTheme="minorHAnsi" w:eastAsia="Times New Roman" w:hAnsiTheme="minorHAnsi" w:cstheme="minorHAnsi"/>
                <w:sz w:val="16"/>
                <w:szCs w:val="16"/>
                <w:highlight w:val="yellow"/>
                <w:lang w:val="en-US" w:eastAsia="ru-RU"/>
              </w:rPr>
            </w:pPr>
            <w:r>
              <w:rPr>
                <w:rFonts w:asciiTheme="minorHAnsi" w:eastAsia="Times New Roman" w:hAnsiTheme="minorHAnsi" w:cstheme="minorHAnsi"/>
                <w:sz w:val="16"/>
                <w:szCs w:val="16"/>
                <w:highlight w:val="yellow"/>
                <w:lang w:val="en-US" w:eastAsia="ru-RU"/>
              </w:rPr>
              <w:t>Pre-defined pages by corporate communications necessary to the user for induction</w:t>
            </w:r>
            <w:r w:rsidR="006F1201">
              <w:rPr>
                <w:rFonts w:asciiTheme="minorHAnsi" w:eastAsia="Times New Roman" w:hAnsiTheme="minorHAnsi" w:cstheme="minorHAnsi"/>
                <w:sz w:val="16"/>
                <w:szCs w:val="16"/>
                <w:highlight w:val="yellow"/>
                <w:lang w:val="en-US" w:eastAsia="ru-RU"/>
              </w:rPr>
              <w:t xml:space="preserve"> (Recommended for you)</w:t>
            </w:r>
          </w:p>
          <w:p w14:paraId="011573F4" w14:textId="40D22620" w:rsidR="00411712" w:rsidRDefault="00411712" w:rsidP="00411712">
            <w:pPr>
              <w:rPr>
                <w:rFonts w:asciiTheme="minorHAnsi" w:eastAsia="Times New Roman" w:hAnsiTheme="minorHAnsi" w:cstheme="minorHAnsi"/>
                <w:sz w:val="16"/>
                <w:szCs w:val="16"/>
                <w:highlight w:val="yellow"/>
                <w:lang w:val="en-US" w:eastAsia="ru-RU"/>
              </w:rPr>
            </w:pPr>
            <w:r w:rsidRPr="00132D2C">
              <w:rPr>
                <w:rFonts w:asciiTheme="minorHAnsi" w:eastAsia="Times New Roman" w:hAnsiTheme="minorHAnsi" w:cstheme="minorHAnsi"/>
                <w:color w:val="0000FF"/>
                <w:sz w:val="16"/>
                <w:szCs w:val="16"/>
                <w:highlight w:val="yellow"/>
                <w:lang w:val="en-US" w:eastAsia="ru-RU"/>
              </w:rPr>
              <w:t>And</w:t>
            </w:r>
            <w:r w:rsidRPr="00E76C2C">
              <w:rPr>
                <w:rFonts w:asciiTheme="minorHAnsi" w:eastAsia="Times New Roman" w:hAnsiTheme="minorHAnsi" w:cstheme="minorHAnsi"/>
                <w:sz w:val="16"/>
                <w:szCs w:val="16"/>
                <w:highlight w:val="yellow"/>
                <w:lang w:val="en-US" w:eastAsia="ru-RU"/>
              </w:rPr>
              <w:t xml:space="preserve"> the mega menu display</w:t>
            </w:r>
            <w:r w:rsidR="00132D2C" w:rsidRPr="00E76C2C">
              <w:rPr>
                <w:rFonts w:asciiTheme="minorHAnsi" w:eastAsia="Times New Roman" w:hAnsiTheme="minorHAnsi" w:cstheme="minorHAnsi"/>
                <w:sz w:val="16"/>
                <w:szCs w:val="16"/>
                <w:highlight w:val="yellow"/>
                <w:lang w:val="en-US" w:eastAsia="ru-RU"/>
              </w:rPr>
              <w:t>s</w:t>
            </w:r>
            <w:r w:rsidRPr="00E76C2C">
              <w:rPr>
                <w:rFonts w:asciiTheme="minorHAnsi" w:eastAsia="Times New Roman" w:hAnsiTheme="minorHAnsi" w:cstheme="minorHAnsi"/>
                <w:sz w:val="16"/>
                <w:szCs w:val="16"/>
                <w:highlight w:val="yellow"/>
                <w:lang w:val="en-US" w:eastAsia="ru-RU"/>
              </w:rPr>
              <w:t xml:space="preserve"> the first 10 links of my pages (ordered by date of addition to favorites)</w:t>
            </w:r>
            <w:r w:rsidR="006F1201">
              <w:rPr>
                <w:rFonts w:asciiTheme="minorHAnsi" w:eastAsia="Times New Roman" w:hAnsiTheme="minorHAnsi" w:cstheme="minorHAnsi"/>
                <w:sz w:val="16"/>
                <w:szCs w:val="16"/>
                <w:highlight w:val="yellow"/>
                <w:lang w:val="en-US" w:eastAsia="ru-RU"/>
              </w:rPr>
              <w:t xml:space="preserve"> and the first 5 links pushed by Global corporate communications</w:t>
            </w:r>
          </w:p>
          <w:p w14:paraId="11053DE2" w14:textId="733BD6B8" w:rsidR="006F1201" w:rsidRPr="00E76C2C" w:rsidRDefault="006F1201" w:rsidP="00411712">
            <w:pPr>
              <w:rPr>
                <w:rFonts w:asciiTheme="minorHAnsi" w:eastAsia="Times New Roman" w:hAnsiTheme="minorHAnsi" w:cstheme="minorHAnsi"/>
                <w:sz w:val="16"/>
                <w:szCs w:val="16"/>
                <w:highlight w:val="yellow"/>
                <w:lang w:val="en-US" w:eastAsia="ru-RU"/>
              </w:rPr>
            </w:pPr>
            <w:r w:rsidRPr="006F1201">
              <w:rPr>
                <w:rFonts w:asciiTheme="minorHAnsi" w:eastAsia="Times New Roman" w:hAnsiTheme="minorHAnsi" w:cstheme="minorHAnsi"/>
                <w:color w:val="0000FF"/>
                <w:sz w:val="16"/>
                <w:szCs w:val="16"/>
                <w:highlight w:val="yellow"/>
                <w:lang w:val="en-US" w:eastAsia="ru-RU"/>
              </w:rPr>
              <w:t xml:space="preserve">And </w:t>
            </w:r>
            <w:r>
              <w:rPr>
                <w:rFonts w:asciiTheme="minorHAnsi" w:eastAsia="Times New Roman" w:hAnsiTheme="minorHAnsi" w:cstheme="minorHAnsi"/>
                <w:sz w:val="16"/>
                <w:szCs w:val="16"/>
                <w:highlight w:val="yellow"/>
                <w:lang w:val="en-US" w:eastAsia="ru-RU"/>
              </w:rPr>
              <w:t>corporate communications users are able to push forward pages using the tag “recommendedforyou” in the metadata of topic pages</w:t>
            </w:r>
          </w:p>
          <w:p w14:paraId="06F9EA76" w14:textId="24438E11" w:rsidR="00411712" w:rsidRDefault="00411712" w:rsidP="00411712">
            <w:pPr>
              <w:rPr>
                <w:rFonts w:asciiTheme="minorHAnsi" w:eastAsia="Times New Roman" w:hAnsiTheme="minorHAnsi" w:cstheme="minorHAnsi"/>
                <w:sz w:val="16"/>
                <w:szCs w:val="16"/>
                <w:highlight w:val="yellow"/>
                <w:lang w:val="en-US" w:eastAsia="ru-RU"/>
              </w:rPr>
            </w:pPr>
            <w:r w:rsidRPr="006F1201">
              <w:rPr>
                <w:rFonts w:asciiTheme="minorHAnsi" w:eastAsia="Times New Roman" w:hAnsiTheme="minorHAnsi" w:cstheme="minorHAnsi"/>
                <w:color w:val="0000FF"/>
                <w:sz w:val="16"/>
                <w:szCs w:val="16"/>
                <w:highlight w:val="yellow"/>
                <w:lang w:val="en-US" w:eastAsia="ru-RU"/>
              </w:rPr>
              <w:t>When</w:t>
            </w:r>
            <w:r w:rsidRPr="00E76C2C">
              <w:rPr>
                <w:rFonts w:asciiTheme="minorHAnsi" w:eastAsia="Times New Roman" w:hAnsiTheme="minorHAnsi" w:cstheme="minorHAnsi"/>
                <w:color w:val="0000FF"/>
                <w:sz w:val="16"/>
                <w:szCs w:val="16"/>
                <w:highlight w:val="yellow"/>
                <w:lang w:val="en-US" w:eastAsia="ru-RU"/>
              </w:rPr>
              <w:t xml:space="preserve"> </w:t>
            </w:r>
            <w:r>
              <w:rPr>
                <w:rFonts w:asciiTheme="minorHAnsi" w:eastAsia="Times New Roman" w:hAnsiTheme="minorHAnsi" w:cstheme="minorHAnsi"/>
                <w:sz w:val="16"/>
                <w:szCs w:val="16"/>
                <w:highlight w:val="yellow"/>
                <w:lang w:val="en-US" w:eastAsia="ru-RU"/>
              </w:rPr>
              <w:t>I click on the “see all” button</w:t>
            </w:r>
          </w:p>
          <w:p w14:paraId="7E04196B" w14:textId="58F9C55D" w:rsidR="00411712" w:rsidRPr="00E76C2C" w:rsidRDefault="00411712" w:rsidP="00411712">
            <w:pPr>
              <w:rPr>
                <w:rFonts w:asciiTheme="minorHAnsi" w:eastAsia="Times New Roman" w:hAnsiTheme="minorHAnsi" w:cstheme="minorHAnsi"/>
                <w:sz w:val="16"/>
                <w:szCs w:val="16"/>
                <w:highlight w:val="yellow"/>
                <w:lang w:val="en-US" w:eastAsia="ru-RU"/>
              </w:rPr>
            </w:pPr>
            <w:r w:rsidRPr="00E76C2C">
              <w:rPr>
                <w:rFonts w:asciiTheme="minorHAnsi" w:eastAsia="Times New Roman" w:hAnsiTheme="minorHAnsi" w:cstheme="minorHAnsi"/>
                <w:color w:val="0000FF"/>
                <w:sz w:val="16"/>
                <w:szCs w:val="16"/>
                <w:highlight w:val="yellow"/>
                <w:lang w:val="en-US" w:eastAsia="ru-RU"/>
              </w:rPr>
              <w:t xml:space="preserve">Then </w:t>
            </w:r>
            <w:r>
              <w:rPr>
                <w:rFonts w:asciiTheme="minorHAnsi" w:eastAsia="Times New Roman" w:hAnsiTheme="minorHAnsi" w:cstheme="minorHAnsi"/>
                <w:sz w:val="16"/>
                <w:szCs w:val="16"/>
                <w:highlight w:val="yellow"/>
                <w:lang w:val="en-US" w:eastAsia="ru-RU"/>
              </w:rPr>
              <w:t>I arrive on “My favorites” page of the Resource section</w:t>
            </w:r>
          </w:p>
          <w:p w14:paraId="3583AB8C" w14:textId="25FEED24" w:rsidR="00411712" w:rsidRPr="002C4770" w:rsidRDefault="00411712" w:rsidP="00411712">
            <w:pPr>
              <w:tabs>
                <w:tab w:val="left" w:pos="1020"/>
              </w:tabs>
              <w:rPr>
                <w:rFonts w:asciiTheme="minorHAnsi" w:eastAsia="Times New Roman" w:hAnsiTheme="minorHAnsi" w:cstheme="minorHAnsi"/>
                <w:sz w:val="16"/>
                <w:szCs w:val="16"/>
                <w:highlight w:val="yellow"/>
                <w:lang w:val="en-US" w:eastAsia="ru-RU"/>
              </w:rPr>
            </w:pPr>
            <w:r>
              <w:rPr>
                <w:rFonts w:asciiTheme="minorHAnsi" w:eastAsia="Times New Roman" w:hAnsiTheme="minorHAnsi" w:cstheme="minorHAnsi"/>
                <w:sz w:val="16"/>
                <w:szCs w:val="16"/>
                <w:highlight w:val="yellow"/>
                <w:lang w:val="en-US" w:eastAsia="ru-RU"/>
              </w:rPr>
              <w:tab/>
            </w:r>
          </w:p>
          <w:p w14:paraId="0BCF7823" w14:textId="2553BD29" w:rsidR="0030491F" w:rsidRPr="002C4770" w:rsidRDefault="006F1201" w:rsidP="0030491F">
            <w:pPr>
              <w:pStyle w:val="ListParagraph"/>
              <w:ind w:left="0"/>
              <w:rPr>
                <w:rFonts w:asciiTheme="minorHAnsi" w:eastAsia="Times New Roman" w:hAnsiTheme="minorHAnsi" w:cstheme="minorHAnsi"/>
                <w:sz w:val="16"/>
                <w:szCs w:val="16"/>
                <w:highlight w:val="yellow"/>
                <w:lang w:val="en-US" w:eastAsia="ru-RU"/>
              </w:rPr>
            </w:pPr>
            <w:r>
              <w:rPr>
                <w:noProof/>
                <w:lang w:val="sk-SK" w:eastAsia="sk-SK"/>
              </w:rPr>
              <w:drawing>
                <wp:inline distT="0" distB="0" distL="0" distR="0" wp14:anchorId="188C92C2" wp14:editId="5CCA0494">
                  <wp:extent cx="3429126" cy="977814"/>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51534" cy="984204"/>
                          </a:xfrm>
                          <a:prstGeom prst="rect">
                            <a:avLst/>
                          </a:prstGeom>
                        </pic:spPr>
                      </pic:pic>
                    </a:graphicData>
                  </a:graphic>
                </wp:inline>
              </w:drawing>
            </w:r>
          </w:p>
          <w:p w14:paraId="75BB5D74" w14:textId="77777777" w:rsidR="006F30A4" w:rsidRPr="00E76C2C" w:rsidRDefault="006F30A4" w:rsidP="006F30A4">
            <w:pPr>
              <w:pStyle w:val="ListParagraph"/>
              <w:ind w:left="0"/>
              <w:rPr>
                <w:rFonts w:asciiTheme="minorHAnsi" w:eastAsia="Times New Roman" w:hAnsiTheme="minorHAnsi" w:cstheme="minorHAnsi"/>
                <w:sz w:val="16"/>
                <w:szCs w:val="16"/>
                <w:highlight w:val="yellow"/>
                <w:lang w:val="en-US" w:eastAsia="ru-RU"/>
              </w:rPr>
            </w:pPr>
          </w:p>
          <w:p w14:paraId="6D488CA3" w14:textId="77777777" w:rsidR="0030491F" w:rsidRPr="00E76C2C" w:rsidRDefault="006F30A4" w:rsidP="00E76C2C">
            <w:pPr>
              <w:rPr>
                <w:rFonts w:asciiTheme="minorHAnsi" w:eastAsia="Times New Roman" w:hAnsiTheme="minorHAnsi" w:cstheme="minorHAnsi"/>
                <w:sz w:val="16"/>
                <w:szCs w:val="16"/>
                <w:lang w:val="en-US" w:eastAsia="ru-RU"/>
              </w:rPr>
            </w:pPr>
            <w:r w:rsidRPr="00E76C2C">
              <w:rPr>
                <w:rFonts w:asciiTheme="minorHAnsi" w:eastAsia="Times New Roman" w:hAnsiTheme="minorHAnsi" w:cstheme="minorHAnsi"/>
                <w:b/>
                <w:sz w:val="16"/>
                <w:szCs w:val="16"/>
                <w:highlight w:val="yellow"/>
                <w:lang w:val="en-US" w:eastAsia="ru-RU"/>
              </w:rPr>
              <w:t>New PBI</w:t>
            </w:r>
            <w:r w:rsidRPr="00E76C2C">
              <w:rPr>
                <w:rFonts w:asciiTheme="minorHAnsi" w:eastAsia="Times New Roman" w:hAnsiTheme="minorHAnsi" w:cstheme="minorHAnsi"/>
                <w:sz w:val="16"/>
                <w:szCs w:val="16"/>
                <w:highlight w:val="yellow"/>
                <w:lang w:val="en-US" w:eastAsia="ru-RU"/>
              </w:rPr>
              <w:t xml:space="preserve"> : aligning UI, wording and user interaction for the top navigation</w:t>
            </w:r>
            <w:r w:rsidR="00CE2D3D" w:rsidRPr="00E76C2C">
              <w:rPr>
                <w:rFonts w:asciiTheme="minorHAnsi" w:eastAsia="Times New Roman" w:hAnsiTheme="minorHAnsi" w:cstheme="minorHAnsi"/>
                <w:sz w:val="16"/>
                <w:szCs w:val="16"/>
                <w:highlight w:val="yellow"/>
                <w:lang w:val="en-US" w:eastAsia="ru-RU"/>
              </w:rPr>
              <w:t xml:space="preserve">Markets: link to a topic page </w:t>
            </w:r>
            <w:commentRangeEnd w:id="1258"/>
            <w:commentRangeEnd w:id="1260"/>
            <w:commentRangeEnd w:id="1261"/>
            <w:r w:rsidR="00AC1B5C">
              <w:rPr>
                <w:rStyle w:val="CommentReference"/>
              </w:rPr>
              <w:commentReference w:id="1258"/>
            </w:r>
            <w:commentRangeEnd w:id="1259"/>
            <w:r w:rsidR="00E76C2C">
              <w:rPr>
                <w:rStyle w:val="CommentReference"/>
              </w:rPr>
              <w:commentReference w:id="1259"/>
            </w:r>
            <w:r w:rsidR="00E05223">
              <w:rPr>
                <w:rStyle w:val="CommentReference"/>
              </w:rPr>
              <w:commentReference w:id="1260"/>
            </w:r>
            <w:commentRangeEnd w:id="1262"/>
            <w:commentRangeEnd w:id="1263"/>
            <w:r w:rsidR="00E76C2C">
              <w:rPr>
                <w:rStyle w:val="CommentReference"/>
              </w:rPr>
              <w:commentReference w:id="1261"/>
            </w:r>
            <w:r w:rsidR="00E05223">
              <w:rPr>
                <w:rStyle w:val="CommentReference"/>
              </w:rPr>
              <w:commentReference w:id="1262"/>
            </w:r>
            <w:r w:rsidR="00E76C2C">
              <w:rPr>
                <w:rStyle w:val="CommentReference"/>
              </w:rPr>
              <w:commentReference w:id="1263"/>
            </w:r>
          </w:p>
          <w:p w14:paraId="20A4734D" w14:textId="27FCEB2A" w:rsidR="0030491F" w:rsidRPr="002C4770" w:rsidRDefault="0030491F" w:rsidP="0030491F">
            <w:pPr>
              <w:pStyle w:val="ListParagraph"/>
              <w:ind w:left="0"/>
              <w:rPr>
                <w:rFonts w:asciiTheme="minorHAnsi" w:hAnsiTheme="minorHAnsi"/>
                <w:sz w:val="16"/>
                <w:highlight w:val="yellow"/>
                <w:lang w:val="en-US"/>
                <w:rPrChange w:id="1268" w:author="Ghita Benotmane" w:date="2016-09-15T15:19:00Z">
                  <w:rPr>
                    <w:rFonts w:asciiTheme="minorHAnsi" w:eastAsia="Times New Roman" w:hAnsiTheme="minorHAnsi" w:cstheme="minorHAnsi"/>
                    <w:sz w:val="16"/>
                    <w:szCs w:val="16"/>
                    <w:lang w:val="en-US" w:eastAsia="ru-RU"/>
                  </w:rPr>
                </w:rPrChange>
              </w:rPr>
            </w:pPr>
          </w:p>
        </w:tc>
        <w:tc>
          <w:tcPr>
            <w:tcW w:w="884" w:type="dxa"/>
          </w:tcPr>
          <w:p w14:paraId="5FE815D5" w14:textId="77777777" w:rsidR="0015774D" w:rsidRPr="00193438" w:rsidRDefault="0015774D" w:rsidP="0015774D">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15774D" w:rsidRPr="00193438" w14:paraId="666F1732" w14:textId="77777777" w:rsidTr="00160D3F">
        <w:trPr>
          <w:trHeight w:val="777"/>
        </w:trPr>
        <w:tc>
          <w:tcPr>
            <w:tcW w:w="710" w:type="dxa"/>
          </w:tcPr>
          <w:p w14:paraId="6EE5E8CC" w14:textId="706CC879" w:rsidR="0015774D" w:rsidRPr="00193438" w:rsidRDefault="0030720B" w:rsidP="0015774D">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1.3</w:t>
            </w:r>
            <w:r w:rsidR="00160D3F">
              <w:rPr>
                <w:rFonts w:asciiTheme="minorHAnsi" w:eastAsia="Times New Roman" w:hAnsiTheme="minorHAnsi" w:cstheme="minorHAnsi"/>
                <w:color w:val="000000"/>
                <w:sz w:val="16"/>
                <w:szCs w:val="16"/>
                <w:lang w:val="en-US"/>
              </w:rPr>
              <w:t>.3</w:t>
            </w:r>
          </w:p>
        </w:tc>
        <w:tc>
          <w:tcPr>
            <w:tcW w:w="1134" w:type="dxa"/>
          </w:tcPr>
          <w:p w14:paraId="0520D8E4" w14:textId="29A5290A" w:rsidR="0015774D" w:rsidRPr="00193438" w:rsidRDefault="00F10400" w:rsidP="0015774D">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Top navigation</w:t>
            </w:r>
          </w:p>
        </w:tc>
        <w:tc>
          <w:tcPr>
            <w:tcW w:w="1275" w:type="dxa"/>
          </w:tcPr>
          <w:p w14:paraId="582D6331" w14:textId="77777777" w:rsidR="0015774D" w:rsidRDefault="0015774D" w:rsidP="0015774D">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News</w:t>
            </w:r>
          </w:p>
        </w:tc>
        <w:tc>
          <w:tcPr>
            <w:tcW w:w="5529" w:type="dxa"/>
          </w:tcPr>
          <w:p w14:paraId="604329C3" w14:textId="3B4DB520" w:rsidR="0015774D" w:rsidRDefault="0015774D" w:rsidP="0015774D">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sidR="005679BC" w:rsidRPr="00123367">
              <w:rPr>
                <w:rFonts w:asciiTheme="minorHAnsi" w:eastAsia="Times New Roman" w:hAnsiTheme="minorHAnsi" w:cstheme="minorHAnsi"/>
                <w:sz w:val="16"/>
                <w:szCs w:val="16"/>
                <w:lang w:val="en-US" w:eastAsia="ru-RU"/>
              </w:rPr>
              <w:t xml:space="preserve">that </w:t>
            </w:r>
            <w:r w:rsidR="00AF0DAB" w:rsidRPr="00123367">
              <w:rPr>
                <w:rFonts w:asciiTheme="minorHAnsi" w:eastAsia="Times New Roman" w:hAnsiTheme="minorHAnsi" w:cstheme="minorHAnsi"/>
                <w:sz w:val="16"/>
                <w:szCs w:val="16"/>
                <w:lang w:val="en-US" w:eastAsia="ru-RU"/>
              </w:rPr>
              <w:t>I</w:t>
            </w:r>
            <w:r w:rsidR="005679BC" w:rsidRPr="00123367">
              <w:rPr>
                <w:rFonts w:asciiTheme="minorHAnsi" w:eastAsia="Times New Roman" w:hAnsiTheme="minorHAnsi" w:cstheme="minorHAnsi"/>
                <w:sz w:val="16"/>
                <w:szCs w:val="16"/>
                <w:lang w:val="en-US" w:eastAsia="ru-RU"/>
              </w:rPr>
              <w:t xml:space="preserve"> am </w:t>
            </w:r>
            <w:r>
              <w:rPr>
                <w:rFonts w:asciiTheme="minorHAnsi" w:eastAsia="Times New Roman" w:hAnsiTheme="minorHAnsi" w:cstheme="minorHAnsi"/>
                <w:sz w:val="16"/>
                <w:szCs w:val="16"/>
                <w:lang w:val="en-US" w:eastAsia="ru-RU"/>
              </w:rPr>
              <w:t>a logged user</w:t>
            </w:r>
          </w:p>
          <w:p w14:paraId="0BA60B50" w14:textId="77777777" w:rsidR="0015774D" w:rsidRDefault="0015774D" w:rsidP="0015774D">
            <w:pPr>
              <w:rPr>
                <w:rFonts w:asciiTheme="minorHAnsi" w:eastAsia="Times New Roman" w:hAnsiTheme="minorHAnsi" w:cstheme="minorHAnsi"/>
                <w:sz w:val="16"/>
                <w:szCs w:val="16"/>
                <w:lang w:val="en-US" w:eastAsia="ru-RU"/>
              </w:rPr>
            </w:pPr>
            <w:r w:rsidRPr="001921E5">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located anywhere in the system</w:t>
            </w:r>
          </w:p>
          <w:p w14:paraId="7C0CBDFF" w14:textId="533F0B23" w:rsidR="0015774D" w:rsidRPr="00123367" w:rsidRDefault="0015774D" w:rsidP="0015774D">
            <w:pPr>
              <w:rPr>
                <w:rFonts w:asciiTheme="minorHAnsi" w:eastAsia="Times New Roman" w:hAnsiTheme="minorHAnsi" w:cstheme="minorHAnsi"/>
                <w:color w:val="0000FF"/>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When </w:t>
            </w:r>
            <w:r w:rsidR="00AF0DAB" w:rsidRPr="00123367">
              <w:rPr>
                <w:rFonts w:asciiTheme="minorHAnsi" w:eastAsia="Times New Roman" w:hAnsiTheme="minorHAnsi" w:cstheme="minorHAnsi"/>
                <w:sz w:val="16"/>
                <w:szCs w:val="16"/>
                <w:lang w:val="en-US" w:eastAsia="ru-RU"/>
              </w:rPr>
              <w:t>I</w:t>
            </w:r>
            <w:r w:rsidR="005679BC" w:rsidRPr="00123367">
              <w:rPr>
                <w:rFonts w:asciiTheme="minorHAnsi" w:eastAsia="Times New Roman" w:hAnsiTheme="minorHAnsi" w:cstheme="minorHAnsi"/>
                <w:sz w:val="16"/>
                <w:szCs w:val="16"/>
                <w:lang w:val="en-US" w:eastAsia="ru-RU"/>
              </w:rPr>
              <w:t xml:space="preserve"> </w:t>
            </w:r>
            <w:r w:rsidR="005679BC">
              <w:rPr>
                <w:rFonts w:asciiTheme="minorHAnsi" w:eastAsia="Times New Roman" w:hAnsiTheme="minorHAnsi" w:cstheme="minorHAnsi"/>
                <w:sz w:val="16"/>
                <w:szCs w:val="16"/>
                <w:lang w:val="en-US" w:eastAsia="ru-RU"/>
              </w:rPr>
              <w:t>click in the “news” link</w:t>
            </w:r>
            <w:r w:rsidR="00EE47D7">
              <w:rPr>
                <w:rFonts w:asciiTheme="minorHAnsi" w:eastAsia="Times New Roman" w:hAnsiTheme="minorHAnsi" w:cstheme="minorHAnsi"/>
                <w:color w:val="0000FF"/>
                <w:sz w:val="16"/>
                <w:szCs w:val="16"/>
                <w:lang w:val="en-US" w:eastAsia="ru-RU"/>
              </w:rPr>
              <w:br/>
              <w:t>T</w:t>
            </w:r>
            <w:r w:rsidR="005679BC" w:rsidRPr="00123367">
              <w:rPr>
                <w:rFonts w:asciiTheme="minorHAnsi" w:eastAsia="Times New Roman" w:hAnsiTheme="minorHAnsi" w:cstheme="minorHAnsi"/>
                <w:color w:val="0000FF"/>
                <w:sz w:val="16"/>
                <w:szCs w:val="16"/>
                <w:lang w:val="en-US" w:eastAsia="ru-RU"/>
              </w:rPr>
              <w:t xml:space="preserve">hen </w:t>
            </w:r>
            <w:r w:rsidRPr="00123367">
              <w:rPr>
                <w:rFonts w:asciiTheme="minorHAnsi" w:eastAsia="Times New Roman" w:hAnsiTheme="minorHAnsi" w:cstheme="minorHAnsi"/>
                <w:sz w:val="16"/>
                <w:szCs w:val="16"/>
                <w:lang w:val="en-US" w:eastAsia="ru-RU"/>
              </w:rPr>
              <w:t xml:space="preserve">the system should </w:t>
            </w:r>
            <w:r w:rsidR="005679BC">
              <w:rPr>
                <w:rFonts w:asciiTheme="minorHAnsi" w:eastAsia="Times New Roman" w:hAnsiTheme="minorHAnsi" w:cstheme="minorHAnsi"/>
                <w:sz w:val="16"/>
                <w:szCs w:val="16"/>
                <w:lang w:val="en-US" w:eastAsia="ru-RU"/>
              </w:rPr>
              <w:t>redirect me</w:t>
            </w:r>
            <w:r w:rsidR="00EE47D7">
              <w:rPr>
                <w:rFonts w:asciiTheme="minorHAnsi" w:eastAsia="Times New Roman" w:hAnsiTheme="minorHAnsi" w:cstheme="minorHAnsi"/>
                <w:sz w:val="16"/>
                <w:szCs w:val="16"/>
                <w:lang w:val="en-US" w:eastAsia="ru-RU"/>
              </w:rPr>
              <w:t xml:space="preserve"> by default</w:t>
            </w:r>
            <w:r w:rsidR="005679BC">
              <w:rPr>
                <w:rFonts w:asciiTheme="minorHAnsi" w:eastAsia="Times New Roman" w:hAnsiTheme="minorHAnsi" w:cstheme="minorHAnsi"/>
                <w:sz w:val="16"/>
                <w:szCs w:val="16"/>
                <w:lang w:val="en-US" w:eastAsia="ru-RU"/>
              </w:rPr>
              <w:t xml:space="preserve"> to the “</w:t>
            </w:r>
            <w:r w:rsidR="00EE47D7">
              <w:rPr>
                <w:rFonts w:asciiTheme="minorHAnsi" w:eastAsia="Times New Roman" w:hAnsiTheme="minorHAnsi" w:cstheme="minorHAnsi"/>
                <w:sz w:val="16"/>
                <w:szCs w:val="16"/>
                <w:lang w:val="en-US" w:eastAsia="ru-RU"/>
              </w:rPr>
              <w:t xml:space="preserve">My </w:t>
            </w:r>
            <w:r w:rsidR="005679BC">
              <w:rPr>
                <w:rFonts w:asciiTheme="minorHAnsi" w:eastAsia="Times New Roman" w:hAnsiTheme="minorHAnsi" w:cstheme="minorHAnsi"/>
                <w:sz w:val="16"/>
                <w:szCs w:val="16"/>
                <w:lang w:val="en-US" w:eastAsia="ru-RU"/>
              </w:rPr>
              <w:t>news” page</w:t>
            </w:r>
            <w:r w:rsidR="00EE47D7">
              <w:rPr>
                <w:rFonts w:asciiTheme="minorHAnsi" w:eastAsia="Times New Roman" w:hAnsiTheme="minorHAnsi" w:cstheme="minorHAnsi"/>
                <w:sz w:val="16"/>
                <w:szCs w:val="16"/>
                <w:lang w:val="en-US" w:eastAsia="ru-RU"/>
              </w:rPr>
              <w:t>,</w:t>
            </w:r>
          </w:p>
        </w:tc>
        <w:tc>
          <w:tcPr>
            <w:tcW w:w="884" w:type="dxa"/>
          </w:tcPr>
          <w:p w14:paraId="0FE1D9D9" w14:textId="77777777" w:rsidR="0015774D" w:rsidRDefault="0015774D" w:rsidP="0015774D">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15774D" w:rsidRPr="00193438" w14:paraId="51C698A0" w14:textId="77777777" w:rsidTr="00160D3F">
        <w:trPr>
          <w:trHeight w:val="777"/>
        </w:trPr>
        <w:tc>
          <w:tcPr>
            <w:tcW w:w="710" w:type="dxa"/>
          </w:tcPr>
          <w:p w14:paraId="4ED9D04D" w14:textId="2DB3F20F" w:rsidR="0015774D" w:rsidRDefault="0030720B" w:rsidP="0015774D">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lastRenderedPageBreak/>
              <w:t>1.3</w:t>
            </w:r>
            <w:r w:rsidR="00160D3F">
              <w:rPr>
                <w:rFonts w:asciiTheme="minorHAnsi" w:eastAsia="Times New Roman" w:hAnsiTheme="minorHAnsi" w:cstheme="minorHAnsi"/>
                <w:color w:val="000000"/>
                <w:sz w:val="16"/>
                <w:szCs w:val="16"/>
                <w:lang w:val="en-US"/>
              </w:rPr>
              <w:t>.4</w:t>
            </w:r>
          </w:p>
        </w:tc>
        <w:tc>
          <w:tcPr>
            <w:tcW w:w="1134" w:type="dxa"/>
          </w:tcPr>
          <w:p w14:paraId="1518EC79" w14:textId="485B26B1" w:rsidR="0015774D" w:rsidRPr="00193438" w:rsidRDefault="00F10400" w:rsidP="0015774D">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Top navigation</w:t>
            </w:r>
          </w:p>
        </w:tc>
        <w:tc>
          <w:tcPr>
            <w:tcW w:w="1275" w:type="dxa"/>
          </w:tcPr>
          <w:p w14:paraId="783490E8" w14:textId="77777777" w:rsidR="0015774D" w:rsidRDefault="0015774D" w:rsidP="0015774D">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Engage</w:t>
            </w:r>
          </w:p>
        </w:tc>
        <w:tc>
          <w:tcPr>
            <w:tcW w:w="5529" w:type="dxa"/>
          </w:tcPr>
          <w:p w14:paraId="13A801E8" w14:textId="51CC92B0" w:rsidR="0015774D" w:rsidRDefault="0015774D" w:rsidP="0015774D">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sidR="005679BC" w:rsidRPr="00123367">
              <w:rPr>
                <w:rFonts w:asciiTheme="minorHAnsi" w:eastAsia="Times New Roman" w:hAnsiTheme="minorHAnsi" w:cstheme="minorHAnsi"/>
                <w:sz w:val="16"/>
                <w:szCs w:val="16"/>
                <w:lang w:val="en-US" w:eastAsia="ru-RU"/>
              </w:rPr>
              <w:t xml:space="preserve">that </w:t>
            </w:r>
            <w:r w:rsidR="00AF0DAB" w:rsidRPr="00123367">
              <w:rPr>
                <w:rFonts w:asciiTheme="minorHAnsi" w:eastAsia="Times New Roman" w:hAnsiTheme="minorHAnsi" w:cstheme="minorHAnsi"/>
                <w:sz w:val="16"/>
                <w:szCs w:val="16"/>
                <w:lang w:val="en-US" w:eastAsia="ru-RU"/>
              </w:rPr>
              <w:t>I</w:t>
            </w:r>
            <w:r w:rsidR="005679BC" w:rsidRPr="00123367">
              <w:rPr>
                <w:rFonts w:asciiTheme="minorHAnsi" w:eastAsia="Times New Roman" w:hAnsiTheme="minorHAnsi" w:cstheme="minorHAnsi"/>
                <w:sz w:val="16"/>
                <w:szCs w:val="16"/>
                <w:lang w:val="en-US" w:eastAsia="ru-RU"/>
              </w:rPr>
              <w:t xml:space="preserve"> am </w:t>
            </w:r>
            <w:r>
              <w:rPr>
                <w:rFonts w:asciiTheme="minorHAnsi" w:eastAsia="Times New Roman" w:hAnsiTheme="minorHAnsi" w:cstheme="minorHAnsi"/>
                <w:sz w:val="16"/>
                <w:szCs w:val="16"/>
                <w:lang w:val="en-US" w:eastAsia="ru-RU"/>
              </w:rPr>
              <w:t>a logged user</w:t>
            </w:r>
          </w:p>
          <w:p w14:paraId="2F5DCADE" w14:textId="77777777" w:rsidR="0015774D" w:rsidRDefault="0015774D" w:rsidP="0015774D">
            <w:pPr>
              <w:rPr>
                <w:rFonts w:asciiTheme="minorHAnsi" w:eastAsia="Times New Roman" w:hAnsiTheme="minorHAnsi" w:cstheme="minorHAnsi"/>
                <w:sz w:val="16"/>
                <w:szCs w:val="16"/>
                <w:lang w:val="en-US" w:eastAsia="ru-RU"/>
              </w:rPr>
            </w:pPr>
            <w:r w:rsidRPr="001921E5">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located anywhere in the system</w:t>
            </w:r>
          </w:p>
          <w:p w14:paraId="3C3C7938" w14:textId="60DD12DD" w:rsidR="0015774D" w:rsidRPr="00DB207B" w:rsidRDefault="0015774D" w:rsidP="0015774D">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When </w:t>
            </w:r>
            <w:r w:rsidR="00AF0DAB" w:rsidRPr="00123367">
              <w:rPr>
                <w:rFonts w:asciiTheme="minorHAnsi" w:eastAsia="Times New Roman" w:hAnsiTheme="minorHAnsi" w:cstheme="minorHAnsi"/>
                <w:sz w:val="16"/>
                <w:szCs w:val="16"/>
                <w:lang w:val="en-US" w:eastAsia="ru-RU"/>
              </w:rPr>
              <w:t>I</w:t>
            </w:r>
            <w:r w:rsidR="005679BC" w:rsidRPr="00123367">
              <w:rPr>
                <w:rFonts w:asciiTheme="minorHAnsi" w:eastAsia="Times New Roman" w:hAnsiTheme="minorHAnsi" w:cstheme="minorHAnsi"/>
                <w:sz w:val="16"/>
                <w:szCs w:val="16"/>
                <w:lang w:val="en-US" w:eastAsia="ru-RU"/>
              </w:rPr>
              <w:t xml:space="preserve"> </w:t>
            </w:r>
            <w:r w:rsidR="005679BC">
              <w:rPr>
                <w:rFonts w:asciiTheme="minorHAnsi" w:eastAsia="Times New Roman" w:hAnsiTheme="minorHAnsi" w:cstheme="minorHAnsi"/>
                <w:sz w:val="16"/>
                <w:szCs w:val="16"/>
                <w:lang w:val="en-US" w:eastAsia="ru-RU"/>
              </w:rPr>
              <w:t>click in the engage link</w:t>
            </w:r>
            <w:r w:rsidR="00EE47D7">
              <w:rPr>
                <w:rFonts w:asciiTheme="minorHAnsi" w:eastAsia="Times New Roman" w:hAnsiTheme="minorHAnsi" w:cstheme="minorHAnsi"/>
                <w:color w:val="0000FF"/>
                <w:sz w:val="16"/>
                <w:szCs w:val="16"/>
                <w:lang w:val="en-US" w:eastAsia="ru-RU"/>
              </w:rPr>
              <w:br/>
              <w:t>T</w:t>
            </w:r>
            <w:r w:rsidR="005679BC" w:rsidRPr="00123367">
              <w:rPr>
                <w:rFonts w:asciiTheme="minorHAnsi" w:eastAsia="Times New Roman" w:hAnsiTheme="minorHAnsi" w:cstheme="minorHAnsi"/>
                <w:color w:val="0000FF"/>
                <w:sz w:val="16"/>
                <w:szCs w:val="16"/>
                <w:lang w:val="en-US" w:eastAsia="ru-RU"/>
              </w:rPr>
              <w:t xml:space="preserve">hen </w:t>
            </w:r>
            <w:r w:rsidRPr="00123367">
              <w:rPr>
                <w:rFonts w:asciiTheme="minorHAnsi" w:eastAsia="Times New Roman" w:hAnsiTheme="minorHAnsi" w:cstheme="minorHAnsi"/>
                <w:sz w:val="16"/>
                <w:szCs w:val="16"/>
                <w:lang w:val="en-US" w:eastAsia="ru-RU"/>
              </w:rPr>
              <w:t xml:space="preserve">the system should </w:t>
            </w:r>
            <w:r w:rsidR="005679BC">
              <w:rPr>
                <w:rFonts w:asciiTheme="minorHAnsi" w:eastAsia="Times New Roman" w:hAnsiTheme="minorHAnsi" w:cstheme="minorHAnsi"/>
                <w:sz w:val="16"/>
                <w:szCs w:val="16"/>
                <w:lang w:val="en-US" w:eastAsia="ru-RU"/>
              </w:rPr>
              <w:t>redirect me to the “engage” home page</w:t>
            </w:r>
          </w:p>
        </w:tc>
        <w:tc>
          <w:tcPr>
            <w:tcW w:w="884" w:type="dxa"/>
          </w:tcPr>
          <w:p w14:paraId="770339A0" w14:textId="77777777" w:rsidR="0015774D" w:rsidRDefault="0015774D" w:rsidP="0015774D">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15774D" w:rsidRPr="00193438" w14:paraId="3874558D" w14:textId="77777777" w:rsidTr="00160D3F">
        <w:trPr>
          <w:trHeight w:val="687"/>
        </w:trPr>
        <w:tc>
          <w:tcPr>
            <w:tcW w:w="710" w:type="dxa"/>
          </w:tcPr>
          <w:p w14:paraId="4ADA025F" w14:textId="74D8BB19" w:rsidR="0015774D" w:rsidRDefault="0030720B" w:rsidP="0015774D">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1.3</w:t>
            </w:r>
            <w:r w:rsidR="00160D3F">
              <w:rPr>
                <w:rFonts w:asciiTheme="minorHAnsi" w:eastAsia="Times New Roman" w:hAnsiTheme="minorHAnsi" w:cstheme="minorHAnsi"/>
                <w:color w:val="000000"/>
                <w:sz w:val="16"/>
                <w:szCs w:val="16"/>
                <w:lang w:val="en-US"/>
              </w:rPr>
              <w:t>.5</w:t>
            </w:r>
          </w:p>
        </w:tc>
        <w:tc>
          <w:tcPr>
            <w:tcW w:w="1134" w:type="dxa"/>
          </w:tcPr>
          <w:p w14:paraId="2899E4F5" w14:textId="4450577C" w:rsidR="0015774D" w:rsidRPr="00193438" w:rsidRDefault="00F10400" w:rsidP="0015774D">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Top navigation</w:t>
            </w:r>
          </w:p>
        </w:tc>
        <w:tc>
          <w:tcPr>
            <w:tcW w:w="1275" w:type="dxa"/>
          </w:tcPr>
          <w:p w14:paraId="32F15ACE" w14:textId="77777777" w:rsidR="0015774D" w:rsidRDefault="0015774D" w:rsidP="0015774D">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Resource</w:t>
            </w:r>
          </w:p>
        </w:tc>
        <w:tc>
          <w:tcPr>
            <w:tcW w:w="5529" w:type="dxa"/>
          </w:tcPr>
          <w:p w14:paraId="70355578" w14:textId="2C54E3B5" w:rsidR="0015774D" w:rsidRDefault="0015774D" w:rsidP="0015774D">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sidR="005679BC" w:rsidRPr="00123367">
              <w:rPr>
                <w:rFonts w:asciiTheme="minorHAnsi" w:eastAsia="Times New Roman" w:hAnsiTheme="minorHAnsi" w:cstheme="minorHAnsi"/>
                <w:sz w:val="16"/>
                <w:szCs w:val="16"/>
                <w:lang w:val="en-US" w:eastAsia="ru-RU"/>
              </w:rPr>
              <w:t xml:space="preserve">that </w:t>
            </w:r>
            <w:r w:rsidR="00AF0DAB" w:rsidRPr="00123367">
              <w:rPr>
                <w:rFonts w:asciiTheme="minorHAnsi" w:eastAsia="Times New Roman" w:hAnsiTheme="minorHAnsi" w:cstheme="minorHAnsi"/>
                <w:sz w:val="16"/>
                <w:szCs w:val="16"/>
                <w:lang w:val="en-US" w:eastAsia="ru-RU"/>
              </w:rPr>
              <w:t>I</w:t>
            </w:r>
            <w:r w:rsidR="005679BC" w:rsidRPr="00123367">
              <w:rPr>
                <w:rFonts w:asciiTheme="minorHAnsi" w:eastAsia="Times New Roman" w:hAnsiTheme="minorHAnsi" w:cstheme="minorHAnsi"/>
                <w:sz w:val="16"/>
                <w:szCs w:val="16"/>
                <w:lang w:val="en-US" w:eastAsia="ru-RU"/>
              </w:rPr>
              <w:t xml:space="preserve"> am </w:t>
            </w:r>
            <w:r>
              <w:rPr>
                <w:rFonts w:asciiTheme="minorHAnsi" w:eastAsia="Times New Roman" w:hAnsiTheme="minorHAnsi" w:cstheme="minorHAnsi"/>
                <w:sz w:val="16"/>
                <w:szCs w:val="16"/>
                <w:lang w:val="en-US" w:eastAsia="ru-RU"/>
              </w:rPr>
              <w:t>a logged user</w:t>
            </w:r>
          </w:p>
          <w:p w14:paraId="491CC51E" w14:textId="77777777" w:rsidR="0015774D" w:rsidRDefault="0015774D" w:rsidP="0015774D">
            <w:pPr>
              <w:rPr>
                <w:rFonts w:asciiTheme="minorHAnsi" w:eastAsia="Times New Roman" w:hAnsiTheme="minorHAnsi" w:cstheme="minorHAnsi"/>
                <w:sz w:val="16"/>
                <w:szCs w:val="16"/>
                <w:lang w:val="en-US" w:eastAsia="ru-RU"/>
              </w:rPr>
            </w:pPr>
            <w:r w:rsidRPr="001921E5">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located anywhere in the system</w:t>
            </w:r>
          </w:p>
          <w:p w14:paraId="6FC2F8B8" w14:textId="015F71BF" w:rsidR="0015774D" w:rsidRPr="00DB207B" w:rsidRDefault="0015774D" w:rsidP="00746F5C">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When </w:t>
            </w:r>
            <w:r w:rsidR="00AF0DAB" w:rsidRPr="00123367">
              <w:rPr>
                <w:rFonts w:asciiTheme="minorHAnsi" w:eastAsia="Times New Roman" w:hAnsiTheme="minorHAnsi" w:cstheme="minorHAnsi"/>
                <w:sz w:val="16"/>
                <w:szCs w:val="16"/>
                <w:lang w:val="en-US" w:eastAsia="ru-RU"/>
              </w:rPr>
              <w:t>I</w:t>
            </w:r>
            <w:r w:rsidR="005679BC" w:rsidRPr="00123367">
              <w:rPr>
                <w:rFonts w:asciiTheme="minorHAnsi" w:eastAsia="Times New Roman" w:hAnsiTheme="minorHAnsi" w:cstheme="minorHAnsi"/>
                <w:sz w:val="16"/>
                <w:szCs w:val="16"/>
                <w:lang w:val="en-US" w:eastAsia="ru-RU"/>
              </w:rPr>
              <w:t xml:space="preserve"> </w:t>
            </w:r>
            <w:r w:rsidR="005679BC">
              <w:rPr>
                <w:rFonts w:asciiTheme="minorHAnsi" w:eastAsia="Times New Roman" w:hAnsiTheme="minorHAnsi" w:cstheme="minorHAnsi"/>
                <w:sz w:val="16"/>
                <w:szCs w:val="16"/>
                <w:lang w:val="en-US" w:eastAsia="ru-RU"/>
              </w:rPr>
              <w:t xml:space="preserve">click in the “resource” </w:t>
            </w:r>
            <w:r>
              <w:rPr>
                <w:rFonts w:asciiTheme="minorHAnsi" w:eastAsia="Times New Roman" w:hAnsiTheme="minorHAnsi" w:cstheme="minorHAnsi"/>
                <w:sz w:val="16"/>
                <w:szCs w:val="16"/>
                <w:lang w:val="en-US" w:eastAsia="ru-RU"/>
              </w:rPr>
              <w:t>link</w:t>
            </w:r>
            <w:r w:rsidR="00EE47D7">
              <w:rPr>
                <w:rFonts w:asciiTheme="minorHAnsi" w:eastAsia="Times New Roman" w:hAnsiTheme="minorHAnsi" w:cstheme="minorHAnsi"/>
                <w:color w:val="0000FF"/>
                <w:sz w:val="16"/>
                <w:szCs w:val="16"/>
                <w:lang w:val="en-US" w:eastAsia="ru-RU"/>
              </w:rPr>
              <w:br/>
              <w:t>T</w:t>
            </w:r>
            <w:r w:rsidR="005679BC" w:rsidRPr="00123367">
              <w:rPr>
                <w:rFonts w:asciiTheme="minorHAnsi" w:eastAsia="Times New Roman" w:hAnsiTheme="minorHAnsi" w:cstheme="minorHAnsi"/>
                <w:color w:val="0000FF"/>
                <w:sz w:val="16"/>
                <w:szCs w:val="16"/>
                <w:lang w:val="en-US" w:eastAsia="ru-RU"/>
              </w:rPr>
              <w:t xml:space="preserve">hen </w:t>
            </w:r>
            <w:r w:rsidRPr="00123367">
              <w:rPr>
                <w:rFonts w:asciiTheme="minorHAnsi" w:eastAsia="Times New Roman" w:hAnsiTheme="minorHAnsi" w:cstheme="minorHAnsi"/>
                <w:sz w:val="16"/>
                <w:szCs w:val="16"/>
                <w:lang w:val="en-US" w:eastAsia="ru-RU"/>
              </w:rPr>
              <w:t xml:space="preserve">the system should </w:t>
            </w:r>
            <w:r w:rsidR="005679BC">
              <w:rPr>
                <w:rFonts w:asciiTheme="minorHAnsi" w:eastAsia="Times New Roman" w:hAnsiTheme="minorHAnsi" w:cstheme="minorHAnsi"/>
                <w:sz w:val="16"/>
                <w:szCs w:val="16"/>
                <w:lang w:val="en-US" w:eastAsia="ru-RU"/>
              </w:rPr>
              <w:t>redirect me to the “</w:t>
            </w:r>
            <w:r w:rsidR="00746F5C" w:rsidRPr="00746F5C">
              <w:rPr>
                <w:rFonts w:asciiTheme="minorHAnsi" w:eastAsia="Times New Roman" w:hAnsiTheme="minorHAnsi" w:cstheme="minorHAnsi"/>
                <w:sz w:val="16"/>
                <w:szCs w:val="16"/>
                <w:highlight w:val="yellow"/>
                <w:lang w:val="en-US" w:eastAsia="ru-RU"/>
              </w:rPr>
              <w:t>My Favorites</w:t>
            </w:r>
            <w:r w:rsidR="005679BC">
              <w:rPr>
                <w:rFonts w:asciiTheme="minorHAnsi" w:eastAsia="Times New Roman" w:hAnsiTheme="minorHAnsi" w:cstheme="minorHAnsi"/>
                <w:sz w:val="16"/>
                <w:szCs w:val="16"/>
                <w:lang w:val="en-US" w:eastAsia="ru-RU"/>
              </w:rPr>
              <w:t>” page</w:t>
            </w:r>
          </w:p>
        </w:tc>
        <w:tc>
          <w:tcPr>
            <w:tcW w:w="884" w:type="dxa"/>
          </w:tcPr>
          <w:p w14:paraId="25CCAF78" w14:textId="77777777" w:rsidR="0015774D" w:rsidRDefault="0015774D" w:rsidP="0015774D">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15774D" w:rsidRPr="00193438" w14:paraId="179EF314" w14:textId="77777777" w:rsidTr="004C0785">
        <w:trPr>
          <w:trHeight w:val="484"/>
        </w:trPr>
        <w:tc>
          <w:tcPr>
            <w:tcW w:w="710" w:type="dxa"/>
          </w:tcPr>
          <w:p w14:paraId="6202DC96" w14:textId="310340CE" w:rsidR="0015774D" w:rsidRDefault="0030720B" w:rsidP="0015774D">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1.3</w:t>
            </w:r>
            <w:r w:rsidR="00160D3F">
              <w:rPr>
                <w:rFonts w:asciiTheme="minorHAnsi" w:eastAsia="Times New Roman" w:hAnsiTheme="minorHAnsi" w:cstheme="minorHAnsi"/>
                <w:color w:val="000000"/>
                <w:sz w:val="16"/>
                <w:szCs w:val="16"/>
                <w:lang w:val="en-US"/>
              </w:rPr>
              <w:t>.6</w:t>
            </w:r>
          </w:p>
        </w:tc>
        <w:tc>
          <w:tcPr>
            <w:tcW w:w="1134" w:type="dxa"/>
          </w:tcPr>
          <w:p w14:paraId="22D54295" w14:textId="7BB32157" w:rsidR="0015774D" w:rsidRPr="00193438" w:rsidRDefault="00F10400" w:rsidP="0015774D">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Top navigation</w:t>
            </w:r>
          </w:p>
        </w:tc>
        <w:tc>
          <w:tcPr>
            <w:tcW w:w="1275" w:type="dxa"/>
          </w:tcPr>
          <w:p w14:paraId="6A680AAB" w14:textId="7501FCC3" w:rsidR="0015774D" w:rsidRDefault="005679BC" w:rsidP="0015774D">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Search field</w:t>
            </w:r>
          </w:p>
        </w:tc>
        <w:tc>
          <w:tcPr>
            <w:tcW w:w="5529" w:type="dxa"/>
          </w:tcPr>
          <w:p w14:paraId="02C8C6E5" w14:textId="75D46EF3" w:rsidR="00EE47D7" w:rsidRPr="00A153D4" w:rsidRDefault="00932A2E" w:rsidP="0015774D">
            <w:p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Please refer to the 10. Search section</w:t>
            </w:r>
          </w:p>
        </w:tc>
        <w:tc>
          <w:tcPr>
            <w:tcW w:w="884" w:type="dxa"/>
          </w:tcPr>
          <w:p w14:paraId="6B82E52D" w14:textId="77777777" w:rsidR="0015774D" w:rsidRDefault="0015774D" w:rsidP="0015774D">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15774D" w:rsidRPr="00193438" w14:paraId="169D1046" w14:textId="77777777" w:rsidTr="00160D3F">
        <w:trPr>
          <w:trHeight w:val="1316"/>
        </w:trPr>
        <w:tc>
          <w:tcPr>
            <w:tcW w:w="710" w:type="dxa"/>
          </w:tcPr>
          <w:p w14:paraId="47DFF6E5" w14:textId="14E46789" w:rsidR="0015774D" w:rsidRPr="00E76C2C" w:rsidRDefault="0030720B" w:rsidP="0015774D">
            <w:pPr>
              <w:jc w:val="right"/>
              <w:rPr>
                <w:rFonts w:asciiTheme="minorHAnsi" w:hAnsiTheme="minorHAnsi"/>
                <w:color w:val="000000"/>
                <w:sz w:val="16"/>
                <w:highlight w:val="yellow"/>
                <w:lang w:val="en-US"/>
              </w:rPr>
            </w:pPr>
            <w:commentRangeStart w:id="1269"/>
            <w:commentRangeStart w:id="1270"/>
            <w:r w:rsidRPr="00E76C2C">
              <w:rPr>
                <w:rFonts w:asciiTheme="minorHAnsi" w:hAnsiTheme="minorHAnsi"/>
                <w:color w:val="000000"/>
                <w:sz w:val="16"/>
                <w:highlight w:val="yellow"/>
                <w:lang w:val="en-US"/>
              </w:rPr>
              <w:t>1.3</w:t>
            </w:r>
            <w:r w:rsidR="00160D3F" w:rsidRPr="00E76C2C">
              <w:rPr>
                <w:rFonts w:asciiTheme="minorHAnsi" w:hAnsiTheme="minorHAnsi"/>
                <w:color w:val="000000"/>
                <w:sz w:val="16"/>
                <w:highlight w:val="yellow"/>
                <w:lang w:val="en-US"/>
              </w:rPr>
              <w:t>.7</w:t>
            </w:r>
          </w:p>
        </w:tc>
        <w:tc>
          <w:tcPr>
            <w:tcW w:w="1134" w:type="dxa"/>
          </w:tcPr>
          <w:p w14:paraId="760F849B" w14:textId="4FCDBB60" w:rsidR="0015774D" w:rsidRPr="00E76C2C" w:rsidRDefault="00F10400" w:rsidP="0015774D">
            <w:pPr>
              <w:rPr>
                <w:rFonts w:asciiTheme="minorHAnsi" w:hAnsiTheme="minorHAnsi"/>
                <w:strike/>
                <w:color w:val="000000"/>
                <w:sz w:val="16"/>
                <w:highlight w:val="yellow"/>
                <w:lang w:val="en-US"/>
              </w:rPr>
            </w:pPr>
            <w:commentRangeStart w:id="1271"/>
            <w:r w:rsidRPr="00E76C2C">
              <w:rPr>
                <w:rFonts w:asciiTheme="minorHAnsi" w:hAnsiTheme="minorHAnsi"/>
                <w:strike/>
                <w:color w:val="000000"/>
                <w:sz w:val="16"/>
                <w:highlight w:val="yellow"/>
                <w:lang w:val="en-US"/>
              </w:rPr>
              <w:t>Top navigation</w:t>
            </w:r>
          </w:p>
        </w:tc>
        <w:tc>
          <w:tcPr>
            <w:tcW w:w="1275" w:type="dxa"/>
          </w:tcPr>
          <w:p w14:paraId="4C5F3135" w14:textId="280E195A" w:rsidR="0015774D" w:rsidRPr="00E76C2C" w:rsidRDefault="0015774D" w:rsidP="0015774D">
            <w:pPr>
              <w:rPr>
                <w:rFonts w:asciiTheme="minorHAnsi" w:hAnsiTheme="minorHAnsi"/>
                <w:strike/>
                <w:color w:val="000000"/>
                <w:sz w:val="16"/>
                <w:highlight w:val="yellow"/>
                <w:lang w:val="en-US"/>
              </w:rPr>
            </w:pPr>
            <w:r w:rsidRPr="00E76C2C">
              <w:rPr>
                <w:rFonts w:asciiTheme="minorHAnsi" w:hAnsiTheme="minorHAnsi"/>
                <w:strike/>
                <w:color w:val="000000"/>
                <w:sz w:val="16"/>
                <w:highlight w:val="yellow"/>
                <w:lang w:val="en-US"/>
              </w:rPr>
              <w:t>Toolbox toggle button</w:t>
            </w:r>
          </w:p>
        </w:tc>
        <w:tc>
          <w:tcPr>
            <w:tcW w:w="5529" w:type="dxa"/>
          </w:tcPr>
          <w:p w14:paraId="7AEFA4AD" w14:textId="7BF336C8" w:rsidR="0015774D" w:rsidRPr="00E76C2C" w:rsidRDefault="0015774D" w:rsidP="0015774D">
            <w:pPr>
              <w:rPr>
                <w:rFonts w:asciiTheme="minorHAnsi" w:hAnsiTheme="minorHAnsi"/>
                <w:strike/>
                <w:sz w:val="16"/>
                <w:highlight w:val="yellow"/>
                <w:lang w:val="en-US"/>
              </w:rPr>
            </w:pPr>
            <w:r w:rsidRPr="00E76C2C">
              <w:rPr>
                <w:rFonts w:asciiTheme="minorHAnsi" w:hAnsiTheme="minorHAnsi"/>
                <w:strike/>
                <w:color w:val="0000FF"/>
                <w:sz w:val="16"/>
                <w:highlight w:val="yellow"/>
                <w:lang w:val="en-US"/>
              </w:rPr>
              <w:t xml:space="preserve">Given </w:t>
            </w:r>
            <w:r w:rsidR="005679BC" w:rsidRPr="00E76C2C">
              <w:rPr>
                <w:rFonts w:asciiTheme="minorHAnsi" w:hAnsiTheme="minorHAnsi"/>
                <w:strike/>
                <w:sz w:val="16"/>
                <w:highlight w:val="yellow"/>
                <w:lang w:val="en-US"/>
              </w:rPr>
              <w:t xml:space="preserve">that </w:t>
            </w:r>
            <w:r w:rsidR="00AF0DAB" w:rsidRPr="00E76C2C">
              <w:rPr>
                <w:rFonts w:asciiTheme="minorHAnsi" w:hAnsiTheme="minorHAnsi"/>
                <w:strike/>
                <w:sz w:val="16"/>
                <w:highlight w:val="yellow"/>
                <w:lang w:val="en-US"/>
              </w:rPr>
              <w:t>I</w:t>
            </w:r>
            <w:r w:rsidR="005679BC" w:rsidRPr="00E76C2C">
              <w:rPr>
                <w:rFonts w:asciiTheme="minorHAnsi" w:hAnsiTheme="minorHAnsi"/>
                <w:strike/>
                <w:sz w:val="16"/>
                <w:highlight w:val="yellow"/>
                <w:lang w:val="en-US"/>
              </w:rPr>
              <w:t xml:space="preserve"> am </w:t>
            </w:r>
            <w:r w:rsidRPr="00E76C2C">
              <w:rPr>
                <w:rFonts w:asciiTheme="minorHAnsi" w:hAnsiTheme="minorHAnsi"/>
                <w:strike/>
                <w:sz w:val="16"/>
                <w:highlight w:val="yellow"/>
                <w:lang w:val="en-US"/>
              </w:rPr>
              <w:t>a logged user</w:t>
            </w:r>
          </w:p>
          <w:p w14:paraId="568D8CAA" w14:textId="77777777" w:rsidR="0015774D" w:rsidRPr="00E76C2C" w:rsidRDefault="0015774D" w:rsidP="0015774D">
            <w:pPr>
              <w:rPr>
                <w:rFonts w:asciiTheme="minorHAnsi" w:hAnsiTheme="minorHAnsi"/>
                <w:strike/>
                <w:sz w:val="16"/>
                <w:highlight w:val="yellow"/>
                <w:lang w:val="en-US"/>
              </w:rPr>
            </w:pPr>
            <w:r w:rsidRPr="00E76C2C">
              <w:rPr>
                <w:rFonts w:asciiTheme="minorHAnsi" w:hAnsiTheme="minorHAnsi"/>
                <w:strike/>
                <w:color w:val="0000FF"/>
                <w:sz w:val="16"/>
                <w:highlight w:val="yellow"/>
                <w:lang w:val="en-US"/>
              </w:rPr>
              <w:t>And</w:t>
            </w:r>
            <w:r w:rsidRPr="00E76C2C">
              <w:rPr>
                <w:rFonts w:asciiTheme="minorHAnsi" w:hAnsiTheme="minorHAnsi"/>
                <w:strike/>
                <w:sz w:val="16"/>
                <w:highlight w:val="yellow"/>
                <w:lang w:val="en-US"/>
              </w:rPr>
              <w:t xml:space="preserve"> located anywhere in the system</w:t>
            </w:r>
          </w:p>
          <w:p w14:paraId="0F5A2D81" w14:textId="072DB37F" w:rsidR="0015774D" w:rsidRPr="00E76C2C" w:rsidRDefault="0015774D" w:rsidP="0015774D">
            <w:pPr>
              <w:rPr>
                <w:rFonts w:asciiTheme="minorHAnsi" w:hAnsiTheme="minorHAnsi"/>
                <w:strike/>
                <w:sz w:val="16"/>
                <w:highlight w:val="yellow"/>
                <w:lang w:val="en-US"/>
              </w:rPr>
            </w:pPr>
            <w:r w:rsidRPr="00E76C2C">
              <w:rPr>
                <w:rFonts w:asciiTheme="minorHAnsi" w:hAnsiTheme="minorHAnsi"/>
                <w:strike/>
                <w:color w:val="0000FF"/>
                <w:sz w:val="16"/>
                <w:highlight w:val="yellow"/>
                <w:lang w:val="en-US"/>
              </w:rPr>
              <w:t xml:space="preserve">When </w:t>
            </w:r>
            <w:r w:rsidR="00AF0DAB" w:rsidRPr="00E76C2C">
              <w:rPr>
                <w:rFonts w:asciiTheme="minorHAnsi" w:hAnsiTheme="minorHAnsi"/>
                <w:strike/>
                <w:sz w:val="16"/>
                <w:highlight w:val="yellow"/>
                <w:lang w:val="en-US"/>
              </w:rPr>
              <w:t>I</w:t>
            </w:r>
            <w:r w:rsidR="005679BC" w:rsidRPr="00E76C2C">
              <w:rPr>
                <w:rFonts w:asciiTheme="minorHAnsi" w:hAnsiTheme="minorHAnsi"/>
                <w:strike/>
                <w:sz w:val="16"/>
                <w:highlight w:val="yellow"/>
                <w:lang w:val="en-US"/>
              </w:rPr>
              <w:t xml:space="preserve"> click in the “toolbox toggle” button</w:t>
            </w:r>
            <w:r w:rsidR="005679BC" w:rsidRPr="00E76C2C">
              <w:rPr>
                <w:rFonts w:asciiTheme="minorHAnsi" w:hAnsiTheme="minorHAnsi"/>
                <w:strike/>
                <w:color w:val="0000FF"/>
                <w:sz w:val="16"/>
                <w:highlight w:val="yellow"/>
                <w:lang w:val="en-US"/>
              </w:rPr>
              <w:br/>
              <w:t xml:space="preserve">then </w:t>
            </w:r>
            <w:r w:rsidRPr="00E76C2C">
              <w:rPr>
                <w:rFonts w:asciiTheme="minorHAnsi" w:hAnsiTheme="minorHAnsi"/>
                <w:strike/>
                <w:sz w:val="16"/>
                <w:highlight w:val="yellow"/>
                <w:lang w:val="en-US"/>
              </w:rPr>
              <w:t xml:space="preserve">the system should </w:t>
            </w:r>
            <w:r w:rsidR="005679BC" w:rsidRPr="00E76C2C">
              <w:rPr>
                <w:rFonts w:asciiTheme="minorHAnsi" w:hAnsiTheme="minorHAnsi"/>
                <w:strike/>
                <w:sz w:val="16"/>
                <w:highlight w:val="yellow"/>
                <w:lang w:val="en-US"/>
              </w:rPr>
              <w:t xml:space="preserve">expand the toolbox menu above the intranet header. </w:t>
            </w:r>
          </w:p>
          <w:p w14:paraId="119055E1" w14:textId="77777777" w:rsidR="0015774D" w:rsidRPr="00E76C2C" w:rsidRDefault="0015774D" w:rsidP="0015774D">
            <w:pPr>
              <w:rPr>
                <w:rFonts w:asciiTheme="minorHAnsi" w:hAnsiTheme="minorHAnsi"/>
                <w:strike/>
                <w:sz w:val="16"/>
                <w:highlight w:val="yellow"/>
                <w:lang w:val="en-US"/>
              </w:rPr>
            </w:pPr>
            <w:r w:rsidRPr="00E76C2C">
              <w:rPr>
                <w:rFonts w:asciiTheme="minorHAnsi" w:hAnsiTheme="minorHAnsi"/>
                <w:strike/>
                <w:color w:val="0000FF"/>
                <w:sz w:val="16"/>
                <w:highlight w:val="yellow"/>
                <w:lang w:val="en-US"/>
              </w:rPr>
              <w:t xml:space="preserve">And </w:t>
            </w:r>
            <w:r w:rsidRPr="00E76C2C">
              <w:rPr>
                <w:rFonts w:asciiTheme="minorHAnsi" w:hAnsiTheme="minorHAnsi"/>
                <w:strike/>
                <w:sz w:val="16"/>
                <w:highlight w:val="yellow"/>
                <w:lang w:val="en-US"/>
              </w:rPr>
              <w:t>stay fixed on top when the user scrolls on the page.</w:t>
            </w:r>
          </w:p>
          <w:p w14:paraId="693B4C10" w14:textId="1AD4576C" w:rsidR="0015774D" w:rsidRPr="00E76C2C" w:rsidRDefault="0015774D" w:rsidP="0015774D">
            <w:pPr>
              <w:rPr>
                <w:rFonts w:asciiTheme="minorHAnsi" w:hAnsiTheme="minorHAnsi"/>
                <w:strike/>
                <w:sz w:val="16"/>
                <w:highlight w:val="yellow"/>
                <w:lang w:val="en-US"/>
              </w:rPr>
            </w:pPr>
            <w:r w:rsidRPr="00E76C2C">
              <w:rPr>
                <w:rFonts w:asciiTheme="minorHAnsi" w:hAnsiTheme="minorHAnsi"/>
                <w:strike/>
                <w:color w:val="0000FF"/>
                <w:sz w:val="16"/>
                <w:highlight w:val="yellow"/>
                <w:lang w:val="en-US"/>
              </w:rPr>
              <w:t xml:space="preserve">When </w:t>
            </w:r>
            <w:r w:rsidR="00AF0DAB" w:rsidRPr="00E76C2C">
              <w:rPr>
                <w:rFonts w:asciiTheme="minorHAnsi" w:hAnsiTheme="minorHAnsi"/>
                <w:strike/>
                <w:sz w:val="16"/>
                <w:highlight w:val="yellow"/>
                <w:lang w:val="en-US"/>
              </w:rPr>
              <w:t>I</w:t>
            </w:r>
            <w:r w:rsidR="005679BC" w:rsidRPr="00E76C2C">
              <w:rPr>
                <w:rFonts w:asciiTheme="minorHAnsi" w:hAnsiTheme="minorHAnsi"/>
                <w:strike/>
                <w:sz w:val="16"/>
                <w:highlight w:val="yellow"/>
                <w:lang w:val="en-US"/>
              </w:rPr>
              <w:t xml:space="preserve"> click in the “toolbox toggle” button again when the t</w:t>
            </w:r>
            <w:r w:rsidRPr="00E76C2C">
              <w:rPr>
                <w:rFonts w:asciiTheme="minorHAnsi" w:hAnsiTheme="minorHAnsi"/>
                <w:strike/>
                <w:sz w:val="16"/>
                <w:highlight w:val="yellow"/>
                <w:lang w:val="en-US"/>
              </w:rPr>
              <w:t>oolbox is open</w:t>
            </w:r>
          </w:p>
          <w:p w14:paraId="22E1EBEA" w14:textId="77777777" w:rsidR="0015774D" w:rsidRPr="00E76C2C" w:rsidRDefault="0015774D" w:rsidP="0015774D">
            <w:pPr>
              <w:rPr>
                <w:rFonts w:asciiTheme="minorHAnsi" w:hAnsiTheme="minorHAnsi"/>
                <w:strike/>
                <w:color w:val="0000FF"/>
                <w:sz w:val="16"/>
                <w:highlight w:val="yellow"/>
                <w:lang w:val="en-US"/>
              </w:rPr>
            </w:pPr>
            <w:r w:rsidRPr="00E76C2C">
              <w:rPr>
                <w:rFonts w:asciiTheme="minorHAnsi" w:hAnsiTheme="minorHAnsi"/>
                <w:strike/>
                <w:color w:val="0000FF"/>
                <w:sz w:val="16"/>
                <w:highlight w:val="yellow"/>
                <w:lang w:val="en-US"/>
              </w:rPr>
              <w:t xml:space="preserve">Then </w:t>
            </w:r>
            <w:r w:rsidRPr="00E76C2C">
              <w:rPr>
                <w:rFonts w:asciiTheme="minorHAnsi" w:hAnsiTheme="minorHAnsi"/>
                <w:strike/>
                <w:sz w:val="16"/>
                <w:highlight w:val="yellow"/>
                <w:lang w:val="en-US"/>
              </w:rPr>
              <w:t>the system should collapse and hide the toolbox.</w:t>
            </w:r>
            <w:r w:rsidRPr="00E76C2C">
              <w:rPr>
                <w:rFonts w:asciiTheme="minorHAnsi" w:hAnsiTheme="minorHAnsi"/>
                <w:strike/>
                <w:color w:val="0000FF"/>
                <w:sz w:val="16"/>
                <w:highlight w:val="yellow"/>
                <w:lang w:val="en-US"/>
              </w:rPr>
              <w:t xml:space="preserve"> </w:t>
            </w:r>
          </w:p>
        </w:tc>
        <w:tc>
          <w:tcPr>
            <w:tcW w:w="884" w:type="dxa"/>
          </w:tcPr>
          <w:p w14:paraId="50242B47" w14:textId="77777777" w:rsidR="0015774D" w:rsidRPr="00E76C2C" w:rsidRDefault="0015774D" w:rsidP="0015774D">
            <w:pPr>
              <w:jc w:val="right"/>
              <w:rPr>
                <w:rFonts w:asciiTheme="minorHAnsi" w:hAnsiTheme="minorHAnsi"/>
                <w:strike/>
                <w:color w:val="000000"/>
                <w:sz w:val="16"/>
                <w:highlight w:val="yellow"/>
                <w:lang w:val="en-US"/>
              </w:rPr>
            </w:pPr>
            <w:r w:rsidRPr="00E76C2C">
              <w:rPr>
                <w:rFonts w:asciiTheme="minorHAnsi" w:hAnsiTheme="minorHAnsi"/>
                <w:strike/>
                <w:color w:val="000000"/>
                <w:sz w:val="16"/>
                <w:highlight w:val="yellow"/>
                <w:lang w:val="en-US"/>
              </w:rPr>
              <w:t>1</w:t>
            </w:r>
            <w:commentRangeEnd w:id="1271"/>
            <w:r w:rsidR="00746F5C" w:rsidRPr="00E76C2C">
              <w:rPr>
                <w:rStyle w:val="CommentReference"/>
                <w:highlight w:val="yellow"/>
              </w:rPr>
              <w:commentReference w:id="1271"/>
            </w:r>
            <w:r w:rsidR="00C55CBB">
              <w:rPr>
                <w:rStyle w:val="CommentReference"/>
              </w:rPr>
              <w:commentReference w:id="1269"/>
            </w:r>
            <w:r w:rsidR="00E76C2C">
              <w:rPr>
                <w:rStyle w:val="CommentReference"/>
              </w:rPr>
              <w:commentReference w:id="1270"/>
            </w:r>
          </w:p>
        </w:tc>
      </w:tr>
      <w:commentRangeEnd w:id="1269"/>
      <w:commentRangeEnd w:id="1270"/>
    </w:tbl>
    <w:p w14:paraId="36E3996D" w14:textId="77777777" w:rsidR="003F6349" w:rsidRDefault="003F6349" w:rsidP="00932A2E">
      <w:pPr>
        <w:rPr>
          <w:rFonts w:cs="Arial"/>
          <w:sz w:val="22"/>
        </w:rPr>
      </w:pPr>
    </w:p>
    <w:p w14:paraId="56536D67" w14:textId="5EBE5801" w:rsidR="00C9015F" w:rsidRDefault="00C9015F" w:rsidP="005339EF">
      <w:pPr>
        <w:pStyle w:val="Heading2"/>
        <w:numPr>
          <w:ilvl w:val="1"/>
          <w:numId w:val="20"/>
        </w:numPr>
      </w:pPr>
      <w:bookmarkStart w:id="1272" w:name="_Toc461707099"/>
      <w:bookmarkStart w:id="1273" w:name="_Toc463013410"/>
      <w:commentRangeStart w:id="1274"/>
      <w:commentRangeStart w:id="1275"/>
      <w:r>
        <w:t>Notifications</w:t>
      </w:r>
      <w:bookmarkEnd w:id="1272"/>
      <w:commentRangeEnd w:id="1274"/>
      <w:r w:rsidR="00E05223">
        <w:rPr>
          <w:rStyle w:val="CommentReference"/>
          <w:rFonts w:ascii="Arial" w:eastAsiaTheme="minorHAnsi" w:hAnsi="Arial" w:cstheme="minorBidi"/>
          <w:bCs w:val="0"/>
          <w:color w:val="auto"/>
          <w:lang w:val="en-GB" w:eastAsia="en-US"/>
        </w:rPr>
        <w:commentReference w:id="1274"/>
      </w:r>
      <w:commentRangeEnd w:id="1275"/>
      <w:r w:rsidR="008F59BB">
        <w:rPr>
          <w:rStyle w:val="CommentReference"/>
          <w:rFonts w:ascii="Arial" w:eastAsiaTheme="minorHAnsi" w:hAnsi="Arial" w:cstheme="minorBidi"/>
          <w:bCs w:val="0"/>
          <w:color w:val="auto"/>
          <w:lang w:val="en-GB" w:eastAsia="en-US"/>
        </w:rPr>
        <w:commentReference w:id="1275"/>
      </w:r>
      <w:bookmarkEnd w:id="1273"/>
    </w:p>
    <w:tbl>
      <w:tblPr>
        <w:tblStyle w:val="TableGrid"/>
        <w:tblW w:w="9532" w:type="dxa"/>
        <w:tblInd w:w="-289" w:type="dxa"/>
        <w:tblLayout w:type="fixed"/>
        <w:tblLook w:val="04A0" w:firstRow="1" w:lastRow="0" w:firstColumn="1" w:lastColumn="0" w:noHBand="0" w:noVBand="1"/>
      </w:tblPr>
      <w:tblGrid>
        <w:gridCol w:w="710"/>
        <w:gridCol w:w="1134"/>
        <w:gridCol w:w="1275"/>
        <w:gridCol w:w="1647"/>
        <w:gridCol w:w="3882"/>
        <w:gridCol w:w="884"/>
      </w:tblGrid>
      <w:tr w:rsidR="00AE4E9B" w:rsidRPr="00193438" w14:paraId="2035BF2C" w14:textId="77777777" w:rsidTr="00160D3F">
        <w:trPr>
          <w:trHeight w:val="280"/>
        </w:trPr>
        <w:tc>
          <w:tcPr>
            <w:tcW w:w="710" w:type="dxa"/>
            <w:shd w:val="clear" w:color="auto" w:fill="122632" w:themeFill="text1"/>
            <w:hideMark/>
          </w:tcPr>
          <w:p w14:paraId="1950BAB4" w14:textId="6C49AC10" w:rsidR="00AE4E9B" w:rsidRPr="00193438" w:rsidRDefault="005679BC" w:rsidP="00287E62">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Id</w:t>
            </w:r>
          </w:p>
        </w:tc>
        <w:tc>
          <w:tcPr>
            <w:tcW w:w="1134" w:type="dxa"/>
            <w:shd w:val="clear" w:color="auto" w:fill="122632" w:themeFill="text1"/>
            <w:hideMark/>
          </w:tcPr>
          <w:p w14:paraId="49173E7E" w14:textId="735ECAA6" w:rsidR="00AE4E9B" w:rsidRPr="00193438" w:rsidRDefault="00AE4E9B" w:rsidP="00287E62">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w:t>
            </w:r>
            <w:r w:rsidR="005679BC">
              <w:rPr>
                <w:rFonts w:asciiTheme="minorHAnsi" w:eastAsia="Times New Roman" w:hAnsiTheme="minorHAnsi" w:cstheme="minorHAnsi"/>
                <w:b/>
                <w:bCs/>
                <w:color w:val="FFFFFF" w:themeColor="background1"/>
                <w:sz w:val="16"/>
                <w:szCs w:val="16"/>
                <w:lang w:val="en-US"/>
              </w:rPr>
              <w:t>e category</w:t>
            </w:r>
          </w:p>
        </w:tc>
        <w:tc>
          <w:tcPr>
            <w:tcW w:w="1275" w:type="dxa"/>
            <w:shd w:val="clear" w:color="auto" w:fill="122632" w:themeFill="text1"/>
            <w:hideMark/>
          </w:tcPr>
          <w:p w14:paraId="1BC53CF8" w14:textId="5A390F02" w:rsidR="00AE4E9B" w:rsidRPr="00193438" w:rsidRDefault="005679BC" w:rsidP="00287E62">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name</w:t>
            </w:r>
          </w:p>
        </w:tc>
        <w:tc>
          <w:tcPr>
            <w:tcW w:w="5529" w:type="dxa"/>
            <w:gridSpan w:val="2"/>
            <w:shd w:val="clear" w:color="auto" w:fill="122632" w:themeFill="text1"/>
            <w:hideMark/>
          </w:tcPr>
          <w:p w14:paraId="78C0BDB9" w14:textId="77777777" w:rsidR="00AE4E9B" w:rsidRPr="00193438" w:rsidRDefault="00AE4E9B" w:rsidP="00287E62">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Description</w:t>
            </w:r>
          </w:p>
        </w:tc>
        <w:tc>
          <w:tcPr>
            <w:tcW w:w="884" w:type="dxa"/>
            <w:shd w:val="clear" w:color="auto" w:fill="122632" w:themeFill="text1"/>
            <w:hideMark/>
          </w:tcPr>
          <w:p w14:paraId="153B54ED" w14:textId="77777777" w:rsidR="00AE4E9B" w:rsidRPr="00193438" w:rsidRDefault="00AE4E9B" w:rsidP="00287E62">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Priority</w:t>
            </w:r>
          </w:p>
        </w:tc>
      </w:tr>
      <w:tr w:rsidR="003F6349" w:rsidRPr="00193438" w14:paraId="7019510A" w14:textId="77777777" w:rsidTr="001A539F">
        <w:trPr>
          <w:trHeight w:val="799"/>
        </w:trPr>
        <w:tc>
          <w:tcPr>
            <w:tcW w:w="4766" w:type="dxa"/>
            <w:gridSpan w:val="4"/>
          </w:tcPr>
          <w:p w14:paraId="597C328B" w14:textId="77777777" w:rsidR="003F6349" w:rsidRPr="003F6349" w:rsidRDefault="003F6349" w:rsidP="00B54DCD">
            <w:pPr>
              <w:rPr>
                <w:rFonts w:asciiTheme="minorHAnsi" w:eastAsia="Times New Roman" w:hAnsiTheme="minorHAnsi" w:cstheme="minorHAnsi"/>
                <w:color w:val="000000"/>
                <w:szCs w:val="18"/>
                <w:lang w:val="en-US"/>
              </w:rPr>
            </w:pPr>
          </w:p>
          <w:p w14:paraId="5A8B33E3" w14:textId="73D9650C" w:rsidR="003F6349" w:rsidRPr="003F6349" w:rsidRDefault="003F6349" w:rsidP="003F6349">
            <w:pPr>
              <w:rPr>
                <w:noProof/>
                <w:szCs w:val="18"/>
                <w:lang w:val="en-US"/>
              </w:rPr>
            </w:pPr>
            <w:r>
              <w:rPr>
                <w:rStyle w:val="CommentReference"/>
                <w:sz w:val="18"/>
                <w:szCs w:val="18"/>
              </w:rPr>
              <w:t>O</w:t>
            </w:r>
            <w:r w:rsidRPr="003F6349">
              <w:rPr>
                <w:noProof/>
                <w:szCs w:val="18"/>
                <w:lang w:val="en-US"/>
              </w:rPr>
              <w:t>ption 1:</w:t>
            </w:r>
          </w:p>
          <w:p w14:paraId="0BCCF930" w14:textId="27F961A5" w:rsidR="003F6349" w:rsidRDefault="003F6349" w:rsidP="003F6349">
            <w:pPr>
              <w:rPr>
                <w:noProof/>
                <w:szCs w:val="18"/>
                <w:lang w:val="en-US"/>
              </w:rPr>
            </w:pPr>
            <w:r w:rsidRPr="003F6349">
              <w:rPr>
                <w:noProof/>
                <w:szCs w:val="18"/>
                <w:lang w:val="en-US"/>
              </w:rPr>
              <w:t xml:space="preserve">Available only on this page in the prototype: </w:t>
            </w:r>
            <w:hyperlink r:id="rId39" w:history="1">
              <w:r w:rsidR="00C9015F" w:rsidRPr="001E4180">
                <w:rPr>
                  <w:rStyle w:val="Hyperlink"/>
                  <w:noProof/>
                  <w:szCs w:val="18"/>
                  <w:lang w:val="en-US"/>
                </w:rPr>
                <w:t>http://insidejti.azurewebsites.net/public/index.html</w:t>
              </w:r>
            </w:hyperlink>
          </w:p>
          <w:p w14:paraId="4A64DCB5" w14:textId="2523AEEA" w:rsidR="00C9015F" w:rsidRPr="003F6349" w:rsidRDefault="00C9015F" w:rsidP="003F6349">
            <w:pPr>
              <w:rPr>
                <w:noProof/>
                <w:szCs w:val="18"/>
                <w:lang w:val="en-US"/>
              </w:rPr>
            </w:pPr>
            <w:r w:rsidRPr="003F6349">
              <w:rPr>
                <w:noProof/>
                <w:szCs w:val="18"/>
                <w:lang w:val="sk-SK" w:eastAsia="sk-SK"/>
              </w:rPr>
              <w:drawing>
                <wp:inline distT="0" distB="0" distL="0" distR="0" wp14:anchorId="64FA14C8" wp14:editId="68FC2B53">
                  <wp:extent cx="1706880" cy="3519925"/>
                  <wp:effectExtent l="0" t="0" r="762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email">
                            <a:extLst>
                              <a:ext uri="{28A0092B-C50C-407E-A947-70E740481C1C}">
                                <a14:useLocalDpi xmlns:a14="http://schemas.microsoft.com/office/drawing/2010/main"/>
                              </a:ext>
                            </a:extLst>
                          </a:blip>
                          <a:stretch>
                            <a:fillRect/>
                          </a:stretch>
                        </pic:blipFill>
                        <pic:spPr>
                          <a:xfrm>
                            <a:off x="0" y="0"/>
                            <a:ext cx="1708820" cy="3523925"/>
                          </a:xfrm>
                          <a:prstGeom prst="rect">
                            <a:avLst/>
                          </a:prstGeom>
                        </pic:spPr>
                      </pic:pic>
                    </a:graphicData>
                  </a:graphic>
                </wp:inline>
              </w:drawing>
            </w:r>
          </w:p>
          <w:p w14:paraId="68E93FA2" w14:textId="4A737058" w:rsidR="003F6349" w:rsidRPr="003F6349" w:rsidRDefault="003F6349" w:rsidP="00B54DCD">
            <w:pPr>
              <w:rPr>
                <w:rFonts w:asciiTheme="minorHAnsi" w:eastAsia="Times New Roman" w:hAnsiTheme="minorHAnsi" w:cstheme="minorHAnsi"/>
                <w:color w:val="000000"/>
                <w:szCs w:val="18"/>
                <w:lang w:val="en-US"/>
              </w:rPr>
            </w:pPr>
            <w:r w:rsidRPr="003F6349">
              <w:rPr>
                <w:noProof/>
                <w:szCs w:val="18"/>
                <w:lang w:val="en-US"/>
              </w:rPr>
              <w:t xml:space="preserve"> </w:t>
            </w:r>
          </w:p>
        </w:tc>
        <w:tc>
          <w:tcPr>
            <w:tcW w:w="4766" w:type="dxa"/>
            <w:gridSpan w:val="2"/>
          </w:tcPr>
          <w:p w14:paraId="56FEE611" w14:textId="77777777" w:rsidR="003F6349" w:rsidRPr="003F6349" w:rsidRDefault="003F6349" w:rsidP="00B54DCD">
            <w:pPr>
              <w:rPr>
                <w:rFonts w:asciiTheme="minorHAnsi" w:eastAsia="Times New Roman" w:hAnsiTheme="minorHAnsi" w:cstheme="minorHAnsi"/>
                <w:color w:val="000000"/>
                <w:szCs w:val="18"/>
                <w:lang w:val="en-US"/>
              </w:rPr>
            </w:pPr>
          </w:p>
          <w:p w14:paraId="588F584F" w14:textId="77777777" w:rsidR="003F6349" w:rsidRPr="003F6349" w:rsidRDefault="003F6349" w:rsidP="00B54DCD">
            <w:pPr>
              <w:rPr>
                <w:rFonts w:asciiTheme="minorHAnsi" w:eastAsia="Times New Roman" w:hAnsiTheme="minorHAnsi" w:cstheme="minorHAnsi"/>
                <w:color w:val="000000"/>
                <w:szCs w:val="18"/>
                <w:lang w:val="en-US"/>
              </w:rPr>
            </w:pPr>
            <w:r w:rsidRPr="003F6349">
              <w:rPr>
                <w:rFonts w:asciiTheme="minorHAnsi" w:eastAsia="Times New Roman" w:hAnsiTheme="minorHAnsi" w:cstheme="minorHAnsi"/>
                <w:color w:val="000000"/>
                <w:szCs w:val="18"/>
                <w:lang w:val="en-US"/>
              </w:rPr>
              <w:t>Option 2:</w:t>
            </w:r>
          </w:p>
          <w:p w14:paraId="5DFC2DB1" w14:textId="27825EC5" w:rsidR="003F6349" w:rsidRPr="003F6349" w:rsidRDefault="003F6349" w:rsidP="003F6349">
            <w:pPr>
              <w:rPr>
                <w:noProof/>
                <w:szCs w:val="18"/>
                <w:lang w:val="en-US"/>
              </w:rPr>
            </w:pPr>
            <w:r w:rsidRPr="003F6349">
              <w:rPr>
                <w:noProof/>
                <w:szCs w:val="18"/>
                <w:lang w:val="en-US"/>
              </w:rPr>
              <w:t>Available only on all other pages on the prototype</w:t>
            </w:r>
          </w:p>
          <w:p w14:paraId="476A8EFC" w14:textId="77777777" w:rsidR="003F6349" w:rsidRPr="003F6349" w:rsidRDefault="003F6349" w:rsidP="00B54DCD">
            <w:pPr>
              <w:rPr>
                <w:rFonts w:asciiTheme="minorHAnsi" w:eastAsia="Times New Roman" w:hAnsiTheme="minorHAnsi" w:cstheme="minorHAnsi"/>
                <w:color w:val="000000"/>
                <w:szCs w:val="18"/>
                <w:lang w:val="en-US"/>
              </w:rPr>
            </w:pPr>
          </w:p>
          <w:p w14:paraId="786518FA" w14:textId="78A41920" w:rsidR="003F6349" w:rsidRPr="003F6349" w:rsidRDefault="00C9015F" w:rsidP="00B54DCD">
            <w:pPr>
              <w:rPr>
                <w:rFonts w:asciiTheme="minorHAnsi" w:eastAsia="Times New Roman" w:hAnsiTheme="minorHAnsi" w:cstheme="minorHAnsi"/>
                <w:color w:val="000000"/>
                <w:szCs w:val="18"/>
                <w:lang w:val="en-US"/>
              </w:rPr>
            </w:pPr>
            <w:r w:rsidRPr="003F6349">
              <w:rPr>
                <w:noProof/>
                <w:szCs w:val="18"/>
                <w:lang w:val="en-US"/>
              </w:rPr>
              <w:t xml:space="preserve"> </w:t>
            </w:r>
            <w:r w:rsidRPr="003F6349">
              <w:rPr>
                <w:noProof/>
                <w:szCs w:val="18"/>
                <w:lang w:val="sk-SK" w:eastAsia="sk-SK"/>
              </w:rPr>
              <w:drawing>
                <wp:inline distT="0" distB="0" distL="0" distR="0" wp14:anchorId="0D8F5FCA" wp14:editId="505A903D">
                  <wp:extent cx="1878315" cy="2842260"/>
                  <wp:effectExtent l="0" t="0" r="825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email">
                            <a:extLst>
                              <a:ext uri="{28A0092B-C50C-407E-A947-70E740481C1C}">
                                <a14:useLocalDpi xmlns:a14="http://schemas.microsoft.com/office/drawing/2010/main"/>
                              </a:ext>
                            </a:extLst>
                          </a:blip>
                          <a:stretch>
                            <a:fillRect/>
                          </a:stretch>
                        </pic:blipFill>
                        <pic:spPr>
                          <a:xfrm>
                            <a:off x="0" y="0"/>
                            <a:ext cx="1879628" cy="2844247"/>
                          </a:xfrm>
                          <a:prstGeom prst="rect">
                            <a:avLst/>
                          </a:prstGeom>
                        </pic:spPr>
                      </pic:pic>
                    </a:graphicData>
                  </a:graphic>
                </wp:inline>
              </w:drawing>
            </w:r>
          </w:p>
          <w:p w14:paraId="6FC4E886" w14:textId="3677AA69" w:rsidR="003F6349" w:rsidRPr="003F6349" w:rsidRDefault="003F6349" w:rsidP="00B54DCD">
            <w:pPr>
              <w:jc w:val="right"/>
              <w:rPr>
                <w:rFonts w:asciiTheme="minorHAnsi" w:eastAsia="Times New Roman" w:hAnsiTheme="minorHAnsi" w:cstheme="minorHAnsi"/>
                <w:color w:val="000000"/>
                <w:szCs w:val="18"/>
                <w:lang w:val="en-US"/>
              </w:rPr>
            </w:pPr>
          </w:p>
        </w:tc>
      </w:tr>
      <w:tr w:rsidR="0015774D" w:rsidRPr="00193438" w14:paraId="728292E5" w14:textId="77777777" w:rsidTr="00160D3F">
        <w:trPr>
          <w:trHeight w:val="842"/>
        </w:trPr>
        <w:tc>
          <w:tcPr>
            <w:tcW w:w="710" w:type="dxa"/>
          </w:tcPr>
          <w:p w14:paraId="1646F049" w14:textId="7D571615" w:rsidR="0015774D" w:rsidRDefault="0030720B" w:rsidP="0015774D">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1.4</w:t>
            </w:r>
            <w:r w:rsidR="00160D3F">
              <w:rPr>
                <w:rFonts w:asciiTheme="minorHAnsi" w:eastAsia="Times New Roman" w:hAnsiTheme="minorHAnsi" w:cstheme="minorHAnsi"/>
                <w:color w:val="000000"/>
                <w:sz w:val="16"/>
                <w:szCs w:val="16"/>
                <w:lang w:val="en-US"/>
              </w:rPr>
              <w:t>.1</w:t>
            </w:r>
          </w:p>
        </w:tc>
        <w:tc>
          <w:tcPr>
            <w:tcW w:w="1134" w:type="dxa"/>
          </w:tcPr>
          <w:p w14:paraId="3A7CD98A" w14:textId="29DE82F3" w:rsidR="0015774D" w:rsidRPr="00193438" w:rsidRDefault="0015774D" w:rsidP="0015774D">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Notifications</w:t>
            </w:r>
          </w:p>
        </w:tc>
        <w:tc>
          <w:tcPr>
            <w:tcW w:w="1275" w:type="dxa"/>
          </w:tcPr>
          <w:p w14:paraId="62B265BD" w14:textId="52D036E6" w:rsidR="0015774D" w:rsidRDefault="00884616" w:rsidP="005B0CB0">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Notification</w:t>
            </w:r>
            <w:r w:rsidR="005B0CB0">
              <w:rPr>
                <w:rFonts w:asciiTheme="minorHAnsi" w:eastAsia="Times New Roman" w:hAnsiTheme="minorHAnsi" w:cstheme="minorHAnsi"/>
                <w:color w:val="000000"/>
                <w:sz w:val="16"/>
                <w:szCs w:val="16"/>
                <w:lang w:val="en-US"/>
              </w:rPr>
              <w:t>s</w:t>
            </w:r>
          </w:p>
        </w:tc>
        <w:tc>
          <w:tcPr>
            <w:tcW w:w="5529" w:type="dxa"/>
            <w:gridSpan w:val="2"/>
          </w:tcPr>
          <w:p w14:paraId="5FE37156" w14:textId="3769E7BF" w:rsidR="00EE302E" w:rsidRDefault="00EE302E" w:rsidP="00EE302E">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sidR="00283CBC">
              <w:rPr>
                <w:rFonts w:asciiTheme="minorHAnsi" w:eastAsia="Times New Roman" w:hAnsiTheme="minorHAnsi" w:cstheme="minorHAnsi"/>
                <w:sz w:val="16"/>
                <w:szCs w:val="16"/>
                <w:lang w:val="en-US" w:eastAsia="ru-RU"/>
              </w:rPr>
              <w:t>I a</w:t>
            </w:r>
            <w:r w:rsidR="001A539F">
              <w:rPr>
                <w:rFonts w:asciiTheme="minorHAnsi" w:eastAsia="Times New Roman" w:hAnsiTheme="minorHAnsi" w:cstheme="minorHAnsi"/>
                <w:sz w:val="16"/>
                <w:szCs w:val="16"/>
                <w:lang w:val="en-US" w:eastAsia="ru-RU"/>
              </w:rPr>
              <w:t>m a</w:t>
            </w:r>
            <w:r w:rsidR="00283CBC">
              <w:rPr>
                <w:rFonts w:asciiTheme="minorHAnsi" w:eastAsia="Times New Roman" w:hAnsiTheme="minorHAnsi" w:cstheme="minorHAnsi"/>
                <w:sz w:val="16"/>
                <w:szCs w:val="16"/>
                <w:lang w:val="en-US" w:eastAsia="ru-RU"/>
              </w:rPr>
              <w:t xml:space="preserve"> logged in user</w:t>
            </w:r>
          </w:p>
          <w:p w14:paraId="337FDA1E" w14:textId="77777777" w:rsidR="00EE302E" w:rsidRDefault="00EE302E" w:rsidP="00EE302E">
            <w:pPr>
              <w:rPr>
                <w:rFonts w:asciiTheme="minorHAnsi" w:eastAsia="Times New Roman" w:hAnsiTheme="minorHAnsi" w:cstheme="minorHAnsi"/>
                <w:sz w:val="16"/>
                <w:szCs w:val="16"/>
                <w:lang w:val="en-US" w:eastAsia="ru-RU"/>
              </w:rPr>
            </w:pPr>
            <w:r w:rsidRPr="001921E5">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located anywhere in the system</w:t>
            </w:r>
          </w:p>
          <w:p w14:paraId="66861E48" w14:textId="64A3C945" w:rsidR="00283CBC" w:rsidRDefault="00283CBC" w:rsidP="00EE302E">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w:t>
            </w:r>
            <w:r w:rsidRPr="00123367">
              <w:rPr>
                <w:rFonts w:asciiTheme="minorHAnsi" w:eastAsia="Times New Roman" w:hAnsiTheme="minorHAnsi" w:cstheme="minorHAnsi"/>
                <w:color w:val="0000FF"/>
                <w:sz w:val="16"/>
                <w:szCs w:val="16"/>
                <w:lang w:val="en-US" w:eastAsia="ru-RU"/>
              </w:rPr>
              <w:t>hen</w:t>
            </w:r>
            <w:r>
              <w:rPr>
                <w:rFonts w:asciiTheme="minorHAnsi" w:eastAsia="Times New Roman" w:hAnsiTheme="minorHAnsi" w:cstheme="minorHAnsi"/>
                <w:color w:val="0000FF"/>
                <w:sz w:val="16"/>
                <w:szCs w:val="16"/>
                <w:lang w:val="en-US" w:eastAsia="ru-RU"/>
              </w:rPr>
              <w:t xml:space="preserve"> </w:t>
            </w:r>
            <w:r w:rsidRPr="00283CBC">
              <w:rPr>
                <w:rFonts w:asciiTheme="minorHAnsi" w:eastAsia="Times New Roman" w:hAnsiTheme="minorHAnsi" w:cstheme="minorHAnsi"/>
                <w:sz w:val="16"/>
                <w:szCs w:val="16"/>
                <w:lang w:val="en-US" w:eastAsia="ru-RU"/>
              </w:rPr>
              <w:t>I click on the notifications button indicated by a bell icon</w:t>
            </w:r>
          </w:p>
          <w:p w14:paraId="67C3679D" w14:textId="77777777" w:rsidR="00283CBC" w:rsidRDefault="00C44DB5" w:rsidP="005B0CB0">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w:t>
            </w:r>
            <w:r w:rsidR="00EE302E" w:rsidRPr="00123367">
              <w:rPr>
                <w:rFonts w:asciiTheme="minorHAnsi" w:eastAsia="Times New Roman" w:hAnsiTheme="minorHAnsi" w:cstheme="minorHAnsi"/>
                <w:color w:val="0000FF"/>
                <w:sz w:val="16"/>
                <w:szCs w:val="16"/>
                <w:lang w:val="en-US" w:eastAsia="ru-RU"/>
              </w:rPr>
              <w:t xml:space="preserve">hen </w:t>
            </w:r>
            <w:r w:rsidR="00B70154">
              <w:rPr>
                <w:rFonts w:asciiTheme="minorHAnsi" w:eastAsia="Times New Roman" w:hAnsiTheme="minorHAnsi" w:cstheme="minorHAnsi"/>
                <w:sz w:val="16"/>
                <w:szCs w:val="16"/>
                <w:lang w:val="en-US" w:eastAsia="ru-RU"/>
              </w:rPr>
              <w:t>t</w:t>
            </w:r>
            <w:r w:rsidR="00EE302E">
              <w:rPr>
                <w:rFonts w:asciiTheme="minorHAnsi" w:eastAsia="Times New Roman" w:hAnsiTheme="minorHAnsi" w:cstheme="minorHAnsi"/>
                <w:sz w:val="16"/>
                <w:szCs w:val="16"/>
                <w:lang w:val="en-US" w:eastAsia="ru-RU"/>
              </w:rPr>
              <w:t>he</w:t>
            </w:r>
            <w:r w:rsidR="005B0CB0">
              <w:rPr>
                <w:rFonts w:asciiTheme="minorHAnsi" w:eastAsia="Times New Roman" w:hAnsiTheme="minorHAnsi" w:cstheme="minorHAnsi"/>
                <w:sz w:val="16"/>
                <w:szCs w:val="16"/>
                <w:lang w:val="en-US" w:eastAsia="ru-RU"/>
              </w:rPr>
              <w:t xml:space="preserve"> system will </w:t>
            </w:r>
            <w:r w:rsidR="00283CBC">
              <w:rPr>
                <w:rFonts w:asciiTheme="minorHAnsi" w:eastAsia="Times New Roman" w:hAnsiTheme="minorHAnsi" w:cstheme="minorHAnsi"/>
                <w:sz w:val="16"/>
                <w:szCs w:val="16"/>
                <w:lang w:val="en-US" w:eastAsia="ru-RU"/>
              </w:rPr>
              <w:t>open the notifications dropdown panel</w:t>
            </w:r>
          </w:p>
          <w:p w14:paraId="6BEC7BDA" w14:textId="011B2815" w:rsidR="00F515B4" w:rsidRDefault="00283CBC" w:rsidP="005B0CB0">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And</w:t>
            </w:r>
            <w:r w:rsidRPr="00123367">
              <w:rPr>
                <w:rFonts w:asciiTheme="minorHAnsi" w:eastAsia="Times New Roman" w:hAnsiTheme="minorHAnsi" w:cstheme="minorHAnsi"/>
                <w:color w:val="0000FF"/>
                <w:sz w:val="16"/>
                <w:szCs w:val="16"/>
                <w:lang w:val="en-US" w:eastAsia="ru-RU"/>
              </w:rPr>
              <w:t xml:space="preserve"> </w:t>
            </w:r>
            <w:r w:rsidR="005B0CB0">
              <w:rPr>
                <w:rFonts w:asciiTheme="minorHAnsi" w:eastAsia="Times New Roman" w:hAnsiTheme="minorHAnsi" w:cstheme="minorHAnsi"/>
                <w:sz w:val="16"/>
                <w:szCs w:val="16"/>
                <w:lang w:val="en-US" w:eastAsia="ru-RU"/>
              </w:rPr>
              <w:t>show me my latest notifications 5 at a time.</w:t>
            </w:r>
          </w:p>
          <w:p w14:paraId="154DE00D" w14:textId="77777777" w:rsidR="00B70154" w:rsidRDefault="005B0CB0" w:rsidP="00884616">
            <w:pPr>
              <w:rPr>
                <w:rFonts w:asciiTheme="minorHAnsi" w:eastAsia="Times New Roman" w:hAnsiTheme="minorHAnsi" w:cstheme="minorHAnsi"/>
                <w:sz w:val="16"/>
                <w:szCs w:val="16"/>
                <w:lang w:val="en-US" w:eastAsia="ru-RU"/>
              </w:rPr>
            </w:pPr>
            <w:r w:rsidRPr="001921E5">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the notificatio</w:t>
            </w:r>
            <w:r w:rsidR="00FF2BB0">
              <w:rPr>
                <w:rFonts w:asciiTheme="minorHAnsi" w:eastAsia="Times New Roman" w:hAnsiTheme="minorHAnsi" w:cstheme="minorHAnsi"/>
                <w:sz w:val="16"/>
                <w:szCs w:val="16"/>
                <w:lang w:val="en-US" w:eastAsia="ru-RU"/>
              </w:rPr>
              <w:t>ns will come from both the S</w:t>
            </w:r>
            <w:r w:rsidR="005679BC">
              <w:rPr>
                <w:rFonts w:asciiTheme="minorHAnsi" w:eastAsia="Times New Roman" w:hAnsiTheme="minorHAnsi" w:cstheme="minorHAnsi"/>
                <w:sz w:val="16"/>
                <w:szCs w:val="16"/>
                <w:lang w:val="en-US" w:eastAsia="ru-RU"/>
              </w:rPr>
              <w:t xml:space="preserve">itrion directory and </w:t>
            </w:r>
            <w:r w:rsidR="00AF0DAB">
              <w:rPr>
                <w:rFonts w:asciiTheme="minorHAnsi" w:eastAsia="Times New Roman" w:hAnsiTheme="minorHAnsi" w:cstheme="minorHAnsi"/>
                <w:sz w:val="16"/>
                <w:szCs w:val="16"/>
                <w:lang w:val="en-US" w:eastAsia="ru-RU"/>
              </w:rPr>
              <w:t>SharePoint</w:t>
            </w:r>
            <w:r w:rsidR="005679BC">
              <w:rPr>
                <w:rFonts w:asciiTheme="minorHAnsi" w:eastAsia="Times New Roman" w:hAnsiTheme="minorHAnsi" w:cstheme="minorHAnsi"/>
                <w:sz w:val="16"/>
                <w:szCs w:val="16"/>
                <w:lang w:val="en-US" w:eastAsia="ru-RU"/>
              </w:rPr>
              <w:t xml:space="preserve"> directory</w:t>
            </w:r>
          </w:p>
          <w:p w14:paraId="67991DCC" w14:textId="78191B75" w:rsidR="00F515B4" w:rsidRDefault="00F515B4" w:rsidP="00F515B4">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When</w:t>
            </w:r>
            <w:r>
              <w:rPr>
                <w:rFonts w:asciiTheme="minorHAnsi" w:eastAsia="Times New Roman" w:hAnsiTheme="minorHAnsi" w:cstheme="minorHAnsi"/>
                <w:sz w:val="16"/>
                <w:szCs w:val="16"/>
                <w:lang w:val="en-US" w:eastAsia="ru-RU"/>
              </w:rPr>
              <w:t xml:space="preserve"> I scroll inside the panel</w:t>
            </w:r>
          </w:p>
          <w:p w14:paraId="2378C696" w14:textId="5DAB632D" w:rsidR="00F515B4" w:rsidRPr="00B70154" w:rsidRDefault="00160D3F" w:rsidP="00283CBC">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Then</w:t>
            </w:r>
            <w:r>
              <w:rPr>
                <w:rFonts w:asciiTheme="minorHAnsi" w:eastAsia="Times New Roman" w:hAnsiTheme="minorHAnsi" w:cstheme="minorHAnsi"/>
                <w:sz w:val="16"/>
                <w:szCs w:val="16"/>
                <w:lang w:val="en-US" w:eastAsia="ru-RU"/>
              </w:rPr>
              <w:t xml:space="preserve"> the next previous notifications will appear </w:t>
            </w:r>
            <w:r w:rsidR="00283CBC">
              <w:rPr>
                <w:rFonts w:asciiTheme="minorHAnsi" w:eastAsia="Times New Roman" w:hAnsiTheme="minorHAnsi" w:cstheme="minorHAnsi"/>
                <w:sz w:val="16"/>
                <w:szCs w:val="16"/>
                <w:lang w:val="en-US" w:eastAsia="ru-RU"/>
              </w:rPr>
              <w:t xml:space="preserve">using </w:t>
            </w:r>
            <w:r>
              <w:rPr>
                <w:rFonts w:asciiTheme="minorHAnsi" w:eastAsia="Times New Roman" w:hAnsiTheme="minorHAnsi" w:cstheme="minorHAnsi"/>
                <w:sz w:val="16"/>
                <w:szCs w:val="16"/>
                <w:lang w:val="en-US" w:eastAsia="ru-RU"/>
              </w:rPr>
              <w:t>the infinity scroll</w:t>
            </w:r>
            <w:r w:rsidR="00283CBC">
              <w:rPr>
                <w:rFonts w:asciiTheme="minorHAnsi" w:eastAsia="Times New Roman" w:hAnsiTheme="minorHAnsi" w:cstheme="minorHAnsi"/>
                <w:sz w:val="16"/>
                <w:szCs w:val="16"/>
                <w:lang w:val="en-US" w:eastAsia="ru-RU"/>
              </w:rPr>
              <w:t xml:space="preserve"> function</w:t>
            </w:r>
            <w:r>
              <w:rPr>
                <w:rFonts w:asciiTheme="minorHAnsi" w:eastAsia="Times New Roman" w:hAnsiTheme="minorHAnsi" w:cstheme="minorHAnsi"/>
                <w:sz w:val="16"/>
                <w:szCs w:val="16"/>
                <w:lang w:val="en-US" w:eastAsia="ru-RU"/>
              </w:rPr>
              <w:t>.</w:t>
            </w:r>
          </w:p>
        </w:tc>
        <w:tc>
          <w:tcPr>
            <w:tcW w:w="884" w:type="dxa"/>
          </w:tcPr>
          <w:p w14:paraId="6B673C56" w14:textId="77777777" w:rsidR="0015774D" w:rsidRDefault="0015774D" w:rsidP="0015774D">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614F2B" w:rsidRPr="00193438" w14:paraId="7EA8FE0E" w14:textId="77777777" w:rsidTr="00160D3F">
        <w:trPr>
          <w:trHeight w:val="842"/>
        </w:trPr>
        <w:tc>
          <w:tcPr>
            <w:tcW w:w="710" w:type="dxa"/>
          </w:tcPr>
          <w:p w14:paraId="3FD0B6AB" w14:textId="755166AC" w:rsidR="00614F2B" w:rsidRPr="0000776D" w:rsidRDefault="00614F2B" w:rsidP="00614F2B">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lastRenderedPageBreak/>
              <w:t>1.4.2</w:t>
            </w:r>
          </w:p>
        </w:tc>
        <w:tc>
          <w:tcPr>
            <w:tcW w:w="1134" w:type="dxa"/>
          </w:tcPr>
          <w:p w14:paraId="44FC835B" w14:textId="35B68ED2" w:rsidR="00614F2B" w:rsidRDefault="00614F2B" w:rsidP="00614F2B">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Notifications</w:t>
            </w:r>
          </w:p>
        </w:tc>
        <w:tc>
          <w:tcPr>
            <w:tcW w:w="1275" w:type="dxa"/>
          </w:tcPr>
          <w:p w14:paraId="541166B3" w14:textId="77777777" w:rsidR="00614F2B" w:rsidRDefault="00614F2B" w:rsidP="00614F2B">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Notifications ticker</w:t>
            </w:r>
          </w:p>
          <w:p w14:paraId="26480D9B" w14:textId="71CE1F51" w:rsidR="00614F2B" w:rsidRDefault="00614F2B" w:rsidP="00614F2B">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Added feature</w:t>
            </w:r>
          </w:p>
        </w:tc>
        <w:tc>
          <w:tcPr>
            <w:tcW w:w="5529" w:type="dxa"/>
            <w:gridSpan w:val="2"/>
          </w:tcPr>
          <w:p w14:paraId="65815C4F" w14:textId="77777777" w:rsidR="00614F2B" w:rsidRDefault="00614F2B" w:rsidP="00614F2B">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I am a logged in user</w:t>
            </w:r>
          </w:p>
          <w:p w14:paraId="2EBF3F15" w14:textId="77777777" w:rsidR="00614F2B" w:rsidRDefault="00614F2B" w:rsidP="00614F2B">
            <w:pPr>
              <w:rPr>
                <w:rFonts w:asciiTheme="minorHAnsi" w:eastAsia="Times New Roman" w:hAnsiTheme="minorHAnsi" w:cstheme="minorHAnsi"/>
                <w:sz w:val="16"/>
                <w:szCs w:val="16"/>
                <w:lang w:val="en-US" w:eastAsia="ru-RU"/>
              </w:rPr>
            </w:pPr>
            <w:r w:rsidRPr="001921E5">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located anywhere in the system</w:t>
            </w:r>
          </w:p>
          <w:p w14:paraId="79E3D02F" w14:textId="77777777" w:rsidR="00614F2B" w:rsidRDefault="00614F2B" w:rsidP="00614F2B">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w:t>
            </w:r>
            <w:r w:rsidRPr="00123367">
              <w:rPr>
                <w:rFonts w:asciiTheme="minorHAnsi" w:eastAsia="Times New Roman" w:hAnsiTheme="minorHAnsi" w:cstheme="minorHAnsi"/>
                <w:color w:val="0000FF"/>
                <w:sz w:val="16"/>
                <w:szCs w:val="16"/>
                <w:lang w:val="en-US" w:eastAsia="ru-RU"/>
              </w:rPr>
              <w:t xml:space="preserve">hen </w:t>
            </w:r>
            <w:r>
              <w:rPr>
                <w:rFonts w:asciiTheme="minorHAnsi" w:eastAsia="Times New Roman" w:hAnsiTheme="minorHAnsi" w:cstheme="minorHAnsi"/>
                <w:sz w:val="16"/>
                <w:szCs w:val="16"/>
                <w:lang w:val="en-US" w:eastAsia="ru-RU"/>
              </w:rPr>
              <w:t xml:space="preserve">the system will indicate using a number visible on the header next to the notifications bell, how many new notifications I have not read. </w:t>
            </w:r>
          </w:p>
          <w:p w14:paraId="33B686D2" w14:textId="77777777" w:rsidR="00614F2B" w:rsidRDefault="00614F2B" w:rsidP="00614F2B">
            <w:pPr>
              <w:rPr>
                <w:rFonts w:asciiTheme="minorHAnsi" w:eastAsia="Times New Roman" w:hAnsiTheme="minorHAnsi" w:cstheme="minorHAnsi"/>
                <w:sz w:val="16"/>
                <w:szCs w:val="16"/>
                <w:lang w:val="en-US" w:eastAsia="ru-RU"/>
              </w:rPr>
            </w:pPr>
          </w:p>
          <w:p w14:paraId="353EBB17" w14:textId="28402DB7" w:rsidR="00614F2B" w:rsidRPr="009169D1" w:rsidRDefault="00614F2B" w:rsidP="00614F2B">
            <w:pPr>
              <w:rPr>
                <w:rFonts w:asciiTheme="minorHAnsi" w:eastAsia="Times New Roman" w:hAnsiTheme="minorHAnsi" w:cstheme="minorHAnsi"/>
                <w:sz w:val="16"/>
                <w:szCs w:val="16"/>
                <w:lang w:val="en-US" w:eastAsia="ru-RU"/>
              </w:rPr>
            </w:pPr>
            <w:del w:id="1276" w:author="Ghita Benotmane" w:date="2016-09-15T15:19:00Z">
              <w:r>
                <w:rPr>
                  <w:rFonts w:asciiTheme="minorHAnsi" w:eastAsia="Times New Roman" w:hAnsiTheme="minorHAnsi" w:cstheme="minorHAnsi"/>
                  <w:noProof/>
                  <w:sz w:val="16"/>
                  <w:szCs w:val="16"/>
                  <w:lang w:val="sk-SK" w:eastAsia="sk-SK"/>
                </w:rPr>
                <mc:AlternateContent>
                  <mc:Choice Requires="wps">
                    <w:drawing>
                      <wp:anchor distT="0" distB="0" distL="114300" distR="114300" simplePos="0" relativeHeight="251658246" behindDoc="0" locked="0" layoutInCell="1" allowOverlap="1" wp14:anchorId="41268D90" wp14:editId="2464E74A">
                        <wp:simplePos x="0" y="0"/>
                        <wp:positionH relativeFrom="column">
                          <wp:posOffset>1377950</wp:posOffset>
                        </wp:positionH>
                        <wp:positionV relativeFrom="paragraph">
                          <wp:posOffset>304800</wp:posOffset>
                        </wp:positionV>
                        <wp:extent cx="419100" cy="295275"/>
                        <wp:effectExtent l="0" t="0" r="0" b="9525"/>
                        <wp:wrapNone/>
                        <wp:docPr id="40" name="Rectangle 40"/>
                        <wp:cNvGraphicFramePr/>
                        <a:graphic xmlns:a="http://schemas.openxmlformats.org/drawingml/2006/main">
                          <a:graphicData uri="http://schemas.microsoft.com/office/word/2010/wordprocessingShape">
                            <wps:wsp>
                              <wps:cNvSpPr/>
                              <wps:spPr>
                                <a:xfrm>
                                  <a:off x="0" y="0"/>
                                  <a:ext cx="419100" cy="2952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8E51D3" id="Rectangle 40" o:spid="_x0000_s1026" style="position:absolute;margin-left:108.5pt;margin-top:24pt;width:33pt;height:23.25pt;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" fillcolor="white [3212]" stroked="f" strokeweight="2pt"/>
                    </w:pict>
                  </mc:Fallback>
                </mc:AlternateContent>
              </w:r>
              <w:r>
                <w:rPr>
                  <w:rFonts w:asciiTheme="minorHAnsi" w:eastAsia="Times New Roman" w:hAnsiTheme="minorHAnsi" w:cstheme="minorHAnsi"/>
                  <w:noProof/>
                  <w:sz w:val="16"/>
                  <w:szCs w:val="16"/>
                  <w:lang w:val="sk-SK" w:eastAsia="sk-SK"/>
                </w:rPr>
                <mc:AlternateContent>
                  <mc:Choice Requires="wps">
                    <w:drawing>
                      <wp:anchor distT="0" distB="0" distL="114300" distR="114300" simplePos="0" relativeHeight="251658245" behindDoc="0" locked="0" layoutInCell="1" allowOverlap="1" wp14:anchorId="19339060" wp14:editId="1EB6E0E2">
                        <wp:simplePos x="0" y="0"/>
                        <wp:positionH relativeFrom="column">
                          <wp:posOffset>25400</wp:posOffset>
                        </wp:positionH>
                        <wp:positionV relativeFrom="paragraph">
                          <wp:posOffset>304800</wp:posOffset>
                        </wp:positionV>
                        <wp:extent cx="419100" cy="295275"/>
                        <wp:effectExtent l="0" t="0" r="0" b="9525"/>
                        <wp:wrapNone/>
                        <wp:docPr id="53" name="Rectangle 53"/>
                        <wp:cNvGraphicFramePr/>
                        <a:graphic xmlns:a="http://schemas.openxmlformats.org/drawingml/2006/main">
                          <a:graphicData uri="http://schemas.microsoft.com/office/word/2010/wordprocessingShape">
                            <wps:wsp>
                              <wps:cNvSpPr/>
                              <wps:spPr>
                                <a:xfrm>
                                  <a:off x="0" y="0"/>
                                  <a:ext cx="419100" cy="2952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4339A" id="Rectangle 53" o:spid="_x0000_s1026" style="position:absolute;margin-left:2pt;margin-top:24pt;width:33pt;height:23.25pt;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" fillcolor="white [3212]" stroked="f" strokeweight="2pt"/>
                    </w:pict>
                  </mc:Fallback>
                </mc:AlternateContent>
              </w:r>
            </w:del>
            <w:ins w:id="1277" w:author="Ghita Benotmane" w:date="2016-09-15T15:19:00Z">
              <w:r>
                <w:rPr>
                  <w:rFonts w:asciiTheme="minorHAnsi" w:eastAsia="Times New Roman" w:hAnsiTheme="minorHAnsi" w:cstheme="minorHAnsi"/>
                  <w:noProof/>
                  <w:sz w:val="16"/>
                  <w:szCs w:val="16"/>
                  <w:lang w:val="sk-SK" w:eastAsia="sk-SK"/>
                </w:rPr>
                <mc:AlternateContent>
                  <mc:Choice Requires="wps">
                    <w:drawing>
                      <wp:anchor distT="0" distB="0" distL="114300" distR="114300" simplePos="0" relativeHeight="251658241" behindDoc="0" locked="0" layoutInCell="1" allowOverlap="1" wp14:anchorId="41268D90" wp14:editId="2464E74A">
                        <wp:simplePos x="0" y="0"/>
                        <wp:positionH relativeFrom="column">
                          <wp:posOffset>1377950</wp:posOffset>
                        </wp:positionH>
                        <wp:positionV relativeFrom="paragraph">
                          <wp:posOffset>304800</wp:posOffset>
                        </wp:positionV>
                        <wp:extent cx="419100" cy="295275"/>
                        <wp:effectExtent l="0" t="0" r="0" b="9525"/>
                        <wp:wrapNone/>
                        <wp:docPr id="25" name="Rectangle 25"/>
                        <wp:cNvGraphicFramePr/>
                        <a:graphic xmlns:a="http://schemas.openxmlformats.org/drawingml/2006/main">
                          <a:graphicData uri="http://schemas.microsoft.com/office/word/2010/wordprocessingShape">
                            <wps:wsp>
                              <wps:cNvSpPr/>
                              <wps:spPr>
                                <a:xfrm>
                                  <a:off x="0" y="0"/>
                                  <a:ext cx="419100" cy="2952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7887F2" id="Rectangle 25" o:spid="_x0000_s1026" style="position:absolute;margin-left:108.5pt;margin-top:24pt;width:33pt;height:23.25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" fillcolor="white [3212]" stroked="f" strokeweight="2pt"/>
                    </w:pict>
                  </mc:Fallback>
                </mc:AlternateContent>
              </w:r>
              <w:r>
                <w:rPr>
                  <w:rFonts w:asciiTheme="minorHAnsi" w:eastAsia="Times New Roman" w:hAnsiTheme="minorHAnsi" w:cstheme="minorHAnsi"/>
                  <w:noProof/>
                  <w:sz w:val="16"/>
                  <w:szCs w:val="16"/>
                  <w:lang w:val="sk-SK" w:eastAsia="sk-SK"/>
                </w:rPr>
                <mc:AlternateContent>
                  <mc:Choice Requires="wps">
                    <w:drawing>
                      <wp:anchor distT="0" distB="0" distL="114300" distR="114300" simplePos="0" relativeHeight="251658240" behindDoc="0" locked="0" layoutInCell="1" allowOverlap="1" wp14:anchorId="19339060" wp14:editId="1EB6E0E2">
                        <wp:simplePos x="0" y="0"/>
                        <wp:positionH relativeFrom="column">
                          <wp:posOffset>25400</wp:posOffset>
                        </wp:positionH>
                        <wp:positionV relativeFrom="paragraph">
                          <wp:posOffset>304800</wp:posOffset>
                        </wp:positionV>
                        <wp:extent cx="419100" cy="295275"/>
                        <wp:effectExtent l="0" t="0" r="0" b="9525"/>
                        <wp:wrapNone/>
                        <wp:docPr id="23" name="Rectangle 23"/>
                        <wp:cNvGraphicFramePr/>
                        <a:graphic xmlns:a="http://schemas.openxmlformats.org/drawingml/2006/main">
                          <a:graphicData uri="http://schemas.microsoft.com/office/word/2010/wordprocessingShape">
                            <wps:wsp>
                              <wps:cNvSpPr/>
                              <wps:spPr>
                                <a:xfrm>
                                  <a:off x="0" y="0"/>
                                  <a:ext cx="419100" cy="2952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AD1B15" id="Rectangle 23" o:spid="_x0000_s1026" style="position:absolute;margin-left:2pt;margin-top:24pt;width:33pt;height:23.2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" fillcolor="white [3212]" stroked="f" strokeweight="2pt"/>
                    </w:pict>
                  </mc:Fallback>
                </mc:AlternateContent>
              </w:r>
            </w:ins>
            <w:r>
              <w:rPr>
                <w:rFonts w:asciiTheme="minorHAnsi" w:eastAsia="Times New Roman" w:hAnsiTheme="minorHAnsi" w:cstheme="minorHAnsi"/>
                <w:noProof/>
                <w:sz w:val="16"/>
                <w:szCs w:val="16"/>
                <w:lang w:val="sk-SK" w:eastAsia="sk-SK"/>
              </w:rPr>
              <w:drawing>
                <wp:inline distT="0" distB="0" distL="0" distR="0" wp14:anchorId="64BFB635" wp14:editId="29BE0891">
                  <wp:extent cx="1123950" cy="80962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notification-circle.png"/>
                          <pic:cNvPicPr/>
                        </pic:nvPicPr>
                        <pic:blipFill>
                          <a:blip r:embed="rId42">
                            <a:extLst>
                              <a:ext uri="{28A0092B-C50C-407E-A947-70E740481C1C}">
                                <a14:useLocalDpi xmlns:a14="http://schemas.microsoft.com/office/drawing/2010/main" val="0"/>
                              </a:ext>
                            </a:extLst>
                          </a:blip>
                          <a:stretch>
                            <a:fillRect/>
                          </a:stretch>
                        </pic:blipFill>
                        <pic:spPr>
                          <a:xfrm>
                            <a:off x="0" y="0"/>
                            <a:ext cx="1123950" cy="809625"/>
                          </a:xfrm>
                          <a:prstGeom prst="rect">
                            <a:avLst/>
                          </a:prstGeom>
                        </pic:spPr>
                      </pic:pic>
                    </a:graphicData>
                  </a:graphic>
                </wp:inline>
              </w:drawing>
            </w:r>
            <w:r>
              <w:rPr>
                <w:rFonts w:asciiTheme="minorHAnsi" w:eastAsia="Times New Roman" w:hAnsiTheme="minorHAnsi" w:cstheme="minorHAnsi"/>
                <w:noProof/>
                <w:sz w:val="16"/>
                <w:szCs w:val="16"/>
                <w:lang w:val="en-US"/>
              </w:rPr>
              <w:t xml:space="preserve">      </w:t>
            </w:r>
            <w:r>
              <w:rPr>
                <w:rFonts w:asciiTheme="minorHAnsi" w:eastAsia="Times New Roman" w:hAnsiTheme="minorHAnsi" w:cstheme="minorHAnsi"/>
                <w:noProof/>
                <w:sz w:val="16"/>
                <w:szCs w:val="16"/>
                <w:lang w:val="sk-SK" w:eastAsia="sk-SK"/>
              </w:rPr>
              <w:drawing>
                <wp:inline distT="0" distB="0" distL="0" distR="0" wp14:anchorId="7A5B5912" wp14:editId="1D7502CC">
                  <wp:extent cx="1123950" cy="809625"/>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notification-circle2.png"/>
                          <pic:cNvPicPr/>
                        </pic:nvPicPr>
                        <pic:blipFill>
                          <a:blip r:embed="rId43">
                            <a:extLst>
                              <a:ext uri="{28A0092B-C50C-407E-A947-70E740481C1C}">
                                <a14:useLocalDpi xmlns:a14="http://schemas.microsoft.com/office/drawing/2010/main" val="0"/>
                              </a:ext>
                            </a:extLst>
                          </a:blip>
                          <a:stretch>
                            <a:fillRect/>
                          </a:stretch>
                        </pic:blipFill>
                        <pic:spPr>
                          <a:xfrm>
                            <a:off x="0" y="0"/>
                            <a:ext cx="1123950" cy="809625"/>
                          </a:xfrm>
                          <a:prstGeom prst="rect">
                            <a:avLst/>
                          </a:prstGeom>
                        </pic:spPr>
                      </pic:pic>
                    </a:graphicData>
                  </a:graphic>
                </wp:inline>
              </w:drawing>
            </w:r>
          </w:p>
        </w:tc>
        <w:tc>
          <w:tcPr>
            <w:tcW w:w="884" w:type="dxa"/>
          </w:tcPr>
          <w:p w14:paraId="429C3BA5" w14:textId="441C0CC0" w:rsidR="00614F2B" w:rsidRDefault="00614F2B" w:rsidP="00614F2B">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7968C4" w:rsidRPr="00193438" w14:paraId="46E48E9F" w14:textId="77777777" w:rsidTr="00160D3F">
        <w:trPr>
          <w:trHeight w:val="1110"/>
        </w:trPr>
        <w:tc>
          <w:tcPr>
            <w:tcW w:w="710" w:type="dxa"/>
          </w:tcPr>
          <w:p w14:paraId="5E54B57D" w14:textId="7B4CD0E9" w:rsidR="007968C4" w:rsidRPr="0000776D" w:rsidRDefault="0030720B" w:rsidP="007968C4">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1.4</w:t>
            </w:r>
            <w:r w:rsidR="00160D3F">
              <w:rPr>
                <w:rFonts w:asciiTheme="minorHAnsi" w:eastAsia="Times New Roman" w:hAnsiTheme="minorHAnsi" w:cstheme="minorHAnsi"/>
                <w:color w:val="000000"/>
                <w:sz w:val="16"/>
                <w:szCs w:val="16"/>
                <w:lang w:val="en-US"/>
              </w:rPr>
              <w:t>.3</w:t>
            </w:r>
          </w:p>
        </w:tc>
        <w:tc>
          <w:tcPr>
            <w:tcW w:w="1134" w:type="dxa"/>
          </w:tcPr>
          <w:p w14:paraId="72C3702C" w14:textId="5BAF7260" w:rsidR="007968C4" w:rsidRDefault="007968C4" w:rsidP="007968C4">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Notifications</w:t>
            </w:r>
          </w:p>
        </w:tc>
        <w:tc>
          <w:tcPr>
            <w:tcW w:w="1275" w:type="dxa"/>
          </w:tcPr>
          <w:p w14:paraId="4EB33A2D" w14:textId="769E8723" w:rsidR="007968C4" w:rsidRDefault="007968C4" w:rsidP="007968C4">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Notification post engage</w:t>
            </w:r>
          </w:p>
        </w:tc>
        <w:tc>
          <w:tcPr>
            <w:tcW w:w="5529" w:type="dxa"/>
            <w:gridSpan w:val="2"/>
          </w:tcPr>
          <w:p w14:paraId="11A8C31A" w14:textId="344DCADC" w:rsidR="007968C4" w:rsidRDefault="007968C4" w:rsidP="007968C4">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have opened the notifications panel</w:t>
            </w:r>
          </w:p>
          <w:p w14:paraId="125181E8" w14:textId="77777777" w:rsidR="007968C4" w:rsidRDefault="007968C4" w:rsidP="007968C4">
            <w:pPr>
              <w:rPr>
                <w:rFonts w:asciiTheme="minorHAnsi" w:eastAsia="Times New Roman" w:hAnsiTheme="minorHAnsi" w:cstheme="minorHAnsi"/>
                <w:sz w:val="16"/>
                <w:szCs w:val="16"/>
                <w:lang w:val="en-US" w:eastAsia="ru-RU"/>
              </w:rPr>
            </w:pPr>
            <w:r w:rsidRPr="001921E5">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located anywhere in the system</w:t>
            </w:r>
          </w:p>
          <w:p w14:paraId="5BF1635E" w14:textId="78714365" w:rsidR="007968C4" w:rsidRDefault="007968C4" w:rsidP="007968C4">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w:t>
            </w:r>
            <w:r w:rsidRPr="00123367">
              <w:rPr>
                <w:rFonts w:asciiTheme="minorHAnsi" w:eastAsia="Times New Roman" w:hAnsiTheme="minorHAnsi" w:cstheme="minorHAnsi"/>
                <w:color w:val="0000FF"/>
                <w:sz w:val="16"/>
                <w:szCs w:val="16"/>
                <w:lang w:val="en-US" w:eastAsia="ru-RU"/>
              </w:rPr>
              <w:t xml:space="preserve">hen </w:t>
            </w:r>
            <w:r w:rsidR="00160D3F">
              <w:rPr>
                <w:rFonts w:asciiTheme="minorHAnsi" w:eastAsia="Times New Roman" w:hAnsiTheme="minorHAnsi" w:cstheme="minorHAnsi"/>
                <w:sz w:val="16"/>
                <w:szCs w:val="16"/>
                <w:lang w:val="en-US" w:eastAsia="ru-RU"/>
              </w:rPr>
              <w:t xml:space="preserve">the engage notification post </w:t>
            </w:r>
            <w:r>
              <w:rPr>
                <w:rFonts w:asciiTheme="minorHAnsi" w:eastAsia="Times New Roman" w:hAnsiTheme="minorHAnsi" w:cstheme="minorHAnsi"/>
                <w:sz w:val="16"/>
                <w:szCs w:val="16"/>
                <w:lang w:val="en-US" w:eastAsia="ru-RU"/>
              </w:rPr>
              <w:t>appear</w:t>
            </w:r>
            <w:r w:rsidR="001A539F">
              <w:rPr>
                <w:rFonts w:asciiTheme="minorHAnsi" w:eastAsia="Times New Roman" w:hAnsiTheme="minorHAnsi" w:cstheme="minorHAnsi"/>
                <w:sz w:val="16"/>
                <w:szCs w:val="16"/>
                <w:lang w:val="en-US" w:eastAsia="ru-RU"/>
              </w:rPr>
              <w:t>s</w:t>
            </w:r>
            <w:r>
              <w:rPr>
                <w:rFonts w:asciiTheme="minorHAnsi" w:eastAsia="Times New Roman" w:hAnsiTheme="minorHAnsi" w:cstheme="minorHAnsi"/>
                <w:sz w:val="16"/>
                <w:szCs w:val="16"/>
                <w:lang w:val="en-US" w:eastAsia="ru-RU"/>
              </w:rPr>
              <w:t xml:space="preserve"> for colleagues and communities that I follow on engage.</w:t>
            </w:r>
          </w:p>
          <w:p w14:paraId="567DEEEE" w14:textId="77777777" w:rsidR="007968C4" w:rsidRDefault="007968C4" w:rsidP="007968C4">
            <w:pPr>
              <w:rPr>
                <w:rFonts w:asciiTheme="minorHAnsi" w:eastAsia="Times New Roman" w:hAnsiTheme="minorHAnsi" w:cstheme="minorHAnsi"/>
                <w:sz w:val="16"/>
                <w:szCs w:val="16"/>
                <w:lang w:val="en-US" w:eastAsia="ru-RU"/>
              </w:rPr>
            </w:pPr>
            <w:r w:rsidRPr="001921E5">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the system will indicate me which notifications are new by highlighting the block.</w:t>
            </w:r>
          </w:p>
          <w:p w14:paraId="3843FBE0" w14:textId="516F1DC4" w:rsidR="007968C4" w:rsidRDefault="007968C4" w:rsidP="007968C4">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When </w:t>
            </w:r>
            <w:r w:rsidRPr="00123367">
              <w:rPr>
                <w:rFonts w:asciiTheme="minorHAnsi" w:eastAsia="Times New Roman" w:hAnsiTheme="minorHAnsi" w:cstheme="minorHAnsi"/>
                <w:sz w:val="16"/>
                <w:szCs w:val="16"/>
                <w:lang w:val="en-US" w:eastAsia="ru-RU"/>
              </w:rPr>
              <w:t xml:space="preserve">I </w:t>
            </w:r>
            <w:r>
              <w:rPr>
                <w:rFonts w:asciiTheme="minorHAnsi" w:eastAsia="Times New Roman" w:hAnsiTheme="minorHAnsi" w:cstheme="minorHAnsi"/>
                <w:sz w:val="16"/>
                <w:szCs w:val="16"/>
                <w:lang w:val="en-US" w:eastAsia="ru-RU"/>
              </w:rPr>
              <w:t>click the notification</w:t>
            </w:r>
          </w:p>
          <w:p w14:paraId="4CCBA34B" w14:textId="5DE5E15B" w:rsidR="007968C4" w:rsidRPr="00123367" w:rsidRDefault="007968C4" w:rsidP="007968C4">
            <w:pPr>
              <w:rPr>
                <w:rFonts w:asciiTheme="minorHAnsi" w:eastAsia="Times New Roman" w:hAnsiTheme="minorHAnsi" w:cstheme="minorHAnsi"/>
                <w:color w:val="0000FF"/>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the system will redirect me to the engage post location.</w:t>
            </w:r>
          </w:p>
        </w:tc>
        <w:tc>
          <w:tcPr>
            <w:tcW w:w="884" w:type="dxa"/>
          </w:tcPr>
          <w:p w14:paraId="3B445102" w14:textId="1CDA4D63" w:rsidR="007968C4" w:rsidRDefault="007968C4" w:rsidP="007968C4">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7968C4" w:rsidRPr="00193438" w14:paraId="39952C26" w14:textId="77777777" w:rsidTr="00160D3F">
        <w:trPr>
          <w:trHeight w:val="1110"/>
        </w:trPr>
        <w:tc>
          <w:tcPr>
            <w:tcW w:w="710" w:type="dxa"/>
          </w:tcPr>
          <w:p w14:paraId="227E3B48" w14:textId="4A288B7F" w:rsidR="007968C4" w:rsidRPr="0000776D" w:rsidRDefault="0030720B" w:rsidP="007968C4">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1.4</w:t>
            </w:r>
            <w:r w:rsidR="00160D3F">
              <w:rPr>
                <w:rFonts w:asciiTheme="minorHAnsi" w:eastAsia="Times New Roman" w:hAnsiTheme="minorHAnsi" w:cstheme="minorHAnsi"/>
                <w:color w:val="000000"/>
                <w:sz w:val="16"/>
                <w:szCs w:val="16"/>
                <w:lang w:val="en-US"/>
              </w:rPr>
              <w:t>.4</w:t>
            </w:r>
          </w:p>
        </w:tc>
        <w:tc>
          <w:tcPr>
            <w:tcW w:w="1134" w:type="dxa"/>
          </w:tcPr>
          <w:p w14:paraId="5FB50296" w14:textId="17C6ABCE" w:rsidR="007968C4" w:rsidRDefault="007968C4" w:rsidP="007968C4">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Notifications</w:t>
            </w:r>
          </w:p>
        </w:tc>
        <w:tc>
          <w:tcPr>
            <w:tcW w:w="1275" w:type="dxa"/>
          </w:tcPr>
          <w:p w14:paraId="3E310EA2" w14:textId="593CF4C5" w:rsidR="007968C4" w:rsidRDefault="007968C4" w:rsidP="007968C4">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Notification post SharePoint</w:t>
            </w:r>
          </w:p>
        </w:tc>
        <w:tc>
          <w:tcPr>
            <w:tcW w:w="5529" w:type="dxa"/>
            <w:gridSpan w:val="2"/>
          </w:tcPr>
          <w:p w14:paraId="4C0071E4" w14:textId="63DC18F2" w:rsidR="007968C4" w:rsidRDefault="007968C4" w:rsidP="007968C4">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have opened the notifications panel</w:t>
            </w:r>
          </w:p>
          <w:p w14:paraId="481E05FA" w14:textId="77777777" w:rsidR="007968C4" w:rsidRDefault="007968C4" w:rsidP="007968C4">
            <w:pPr>
              <w:rPr>
                <w:rFonts w:asciiTheme="minorHAnsi" w:eastAsia="Times New Roman" w:hAnsiTheme="minorHAnsi" w:cstheme="minorHAnsi"/>
                <w:sz w:val="16"/>
                <w:szCs w:val="16"/>
                <w:lang w:val="en-US" w:eastAsia="ru-RU"/>
              </w:rPr>
            </w:pPr>
            <w:r w:rsidRPr="001921E5">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located anywhere in the system</w:t>
            </w:r>
          </w:p>
          <w:p w14:paraId="42D832F8" w14:textId="23B2C724" w:rsidR="007968C4" w:rsidRDefault="007968C4" w:rsidP="007968C4">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w:t>
            </w:r>
            <w:r w:rsidRPr="00123367">
              <w:rPr>
                <w:rFonts w:asciiTheme="minorHAnsi" w:eastAsia="Times New Roman" w:hAnsiTheme="minorHAnsi" w:cstheme="minorHAnsi"/>
                <w:color w:val="0000FF"/>
                <w:sz w:val="16"/>
                <w:szCs w:val="16"/>
                <w:lang w:val="en-US" w:eastAsia="ru-RU"/>
              </w:rPr>
              <w:t xml:space="preserve">hen </w:t>
            </w:r>
            <w:r>
              <w:rPr>
                <w:rFonts w:asciiTheme="minorHAnsi" w:eastAsia="Times New Roman" w:hAnsiTheme="minorHAnsi" w:cstheme="minorHAnsi"/>
                <w:sz w:val="16"/>
                <w:szCs w:val="16"/>
                <w:lang w:val="en-US" w:eastAsia="ru-RU"/>
              </w:rPr>
              <w:t>t</w:t>
            </w:r>
            <w:r w:rsidR="00160D3F">
              <w:rPr>
                <w:rFonts w:asciiTheme="minorHAnsi" w:eastAsia="Times New Roman" w:hAnsiTheme="minorHAnsi" w:cstheme="minorHAnsi"/>
                <w:sz w:val="16"/>
                <w:szCs w:val="16"/>
                <w:lang w:val="en-US" w:eastAsia="ru-RU"/>
              </w:rPr>
              <w:t>he SharePoint notification post</w:t>
            </w:r>
            <w:r>
              <w:rPr>
                <w:rFonts w:asciiTheme="minorHAnsi" w:eastAsia="Times New Roman" w:hAnsiTheme="minorHAnsi" w:cstheme="minorHAnsi"/>
                <w:sz w:val="16"/>
                <w:szCs w:val="16"/>
                <w:lang w:val="en-US" w:eastAsia="ru-RU"/>
              </w:rPr>
              <w:t xml:space="preserve"> appear</w:t>
            </w:r>
            <w:r w:rsidR="009169D1">
              <w:rPr>
                <w:rFonts w:asciiTheme="minorHAnsi" w:eastAsia="Times New Roman" w:hAnsiTheme="minorHAnsi" w:cstheme="minorHAnsi"/>
                <w:sz w:val="16"/>
                <w:szCs w:val="16"/>
                <w:lang w:val="en-US" w:eastAsia="ru-RU"/>
              </w:rPr>
              <w:t>s</w:t>
            </w:r>
            <w:r>
              <w:rPr>
                <w:rFonts w:asciiTheme="minorHAnsi" w:eastAsia="Times New Roman" w:hAnsiTheme="minorHAnsi" w:cstheme="minorHAnsi"/>
                <w:sz w:val="16"/>
                <w:szCs w:val="16"/>
                <w:lang w:val="en-US" w:eastAsia="ru-RU"/>
              </w:rPr>
              <w:t xml:space="preserve"> for documents that I </w:t>
            </w:r>
            <w:del w:id="1278" w:author="Ghita Benotmane" w:date="2016-09-13T14:32:00Z">
              <w:r>
                <w:rPr>
                  <w:rFonts w:asciiTheme="minorHAnsi" w:eastAsia="Times New Roman" w:hAnsiTheme="minorHAnsi" w:cstheme="minorHAnsi"/>
                  <w:sz w:val="16"/>
                  <w:szCs w:val="16"/>
                  <w:lang w:val="en-US" w:eastAsia="ru-RU"/>
                </w:rPr>
                <w:delText xml:space="preserve">follow </w:delText>
              </w:r>
            </w:del>
            <w:commentRangeStart w:id="1279"/>
            <w:ins w:id="1280" w:author="Ghita Benotmane" w:date="2016-09-13T14:32:00Z">
              <w:r w:rsidR="00A33848" w:rsidRPr="008F59BB">
                <w:rPr>
                  <w:rFonts w:asciiTheme="minorHAnsi" w:eastAsia="Times New Roman" w:hAnsiTheme="minorHAnsi" w:cstheme="minorHAnsi"/>
                  <w:sz w:val="16"/>
                  <w:szCs w:val="16"/>
                  <w:highlight w:val="yellow"/>
                  <w:lang w:val="en-US" w:eastAsia="ru-RU"/>
                </w:rPr>
                <w:t>added</w:t>
              </w:r>
              <w:commentRangeEnd w:id="1279"/>
              <w:r w:rsidR="00A33848">
                <w:rPr>
                  <w:rStyle w:val="CommentReference"/>
                </w:rPr>
                <w:commentReference w:id="1279"/>
              </w:r>
              <w:r w:rsidR="00A33848" w:rsidRPr="008F59BB">
                <w:rPr>
                  <w:rFonts w:asciiTheme="minorHAnsi" w:eastAsia="Times New Roman" w:hAnsiTheme="minorHAnsi" w:cstheme="minorHAnsi"/>
                  <w:sz w:val="16"/>
                  <w:szCs w:val="16"/>
                  <w:highlight w:val="yellow"/>
                  <w:lang w:val="en-US" w:eastAsia="ru-RU"/>
                </w:rPr>
                <w:t xml:space="preserve"> to my favorites</w:t>
              </w:r>
              <w:r w:rsidR="00A33848">
                <w:rPr>
                  <w:rFonts w:asciiTheme="minorHAnsi" w:eastAsia="Times New Roman" w:hAnsiTheme="minorHAnsi" w:cstheme="minorHAnsi"/>
                  <w:sz w:val="16"/>
                  <w:szCs w:val="16"/>
                  <w:lang w:val="en-US" w:eastAsia="ru-RU"/>
                </w:rPr>
                <w:t xml:space="preserve"> </w:t>
              </w:r>
            </w:ins>
            <w:r>
              <w:rPr>
                <w:rFonts w:asciiTheme="minorHAnsi" w:eastAsia="Times New Roman" w:hAnsiTheme="minorHAnsi" w:cstheme="minorHAnsi"/>
                <w:sz w:val="16"/>
                <w:szCs w:val="16"/>
                <w:lang w:val="en-US" w:eastAsia="ru-RU"/>
              </w:rPr>
              <w:t>on the inside intranet.</w:t>
            </w:r>
          </w:p>
          <w:p w14:paraId="7B282430" w14:textId="77777777" w:rsidR="007968C4" w:rsidRPr="001A539F" w:rsidRDefault="007968C4" w:rsidP="007968C4">
            <w:pPr>
              <w:rPr>
                <w:rFonts w:asciiTheme="minorHAnsi" w:eastAsia="Times New Roman" w:hAnsiTheme="minorHAnsi" w:cstheme="minorHAnsi"/>
                <w:sz w:val="16"/>
                <w:szCs w:val="16"/>
                <w:lang w:val="en-US" w:eastAsia="ru-RU"/>
              </w:rPr>
            </w:pPr>
            <w:r w:rsidRPr="001921E5">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the system </w:t>
            </w:r>
            <w:r w:rsidRPr="001A539F">
              <w:rPr>
                <w:rFonts w:asciiTheme="minorHAnsi" w:eastAsia="Times New Roman" w:hAnsiTheme="minorHAnsi" w:cstheme="minorHAnsi"/>
                <w:sz w:val="16"/>
                <w:szCs w:val="16"/>
                <w:lang w:val="en-US" w:eastAsia="ru-RU"/>
              </w:rPr>
              <w:t>will indicate me which notifications are new by highlighting the block.</w:t>
            </w:r>
          </w:p>
          <w:p w14:paraId="4E014C4F" w14:textId="6CD270A2" w:rsidR="007968C4" w:rsidRPr="001A539F" w:rsidRDefault="007968C4" w:rsidP="007968C4">
            <w:pPr>
              <w:rPr>
                <w:rFonts w:asciiTheme="minorHAnsi" w:eastAsia="Times New Roman" w:hAnsiTheme="minorHAnsi" w:cstheme="minorHAnsi"/>
                <w:sz w:val="16"/>
                <w:szCs w:val="16"/>
                <w:lang w:val="en-US" w:eastAsia="ru-RU"/>
              </w:rPr>
            </w:pPr>
            <w:r w:rsidRPr="001A539F">
              <w:rPr>
                <w:rFonts w:asciiTheme="minorHAnsi" w:eastAsia="Times New Roman" w:hAnsiTheme="minorHAnsi" w:cstheme="minorHAnsi"/>
                <w:color w:val="0000FF"/>
                <w:sz w:val="16"/>
                <w:szCs w:val="16"/>
                <w:lang w:val="en-US" w:eastAsia="ru-RU"/>
              </w:rPr>
              <w:t xml:space="preserve">When </w:t>
            </w:r>
            <w:r w:rsidRPr="001A539F">
              <w:rPr>
                <w:rFonts w:asciiTheme="minorHAnsi" w:eastAsia="Times New Roman" w:hAnsiTheme="minorHAnsi" w:cstheme="minorHAnsi"/>
                <w:sz w:val="16"/>
                <w:szCs w:val="16"/>
                <w:lang w:val="en-US" w:eastAsia="ru-RU"/>
              </w:rPr>
              <w:t>I click the notification</w:t>
            </w:r>
          </w:p>
          <w:p w14:paraId="7B0B2408" w14:textId="21E36F1A" w:rsidR="007968C4" w:rsidRPr="00123367" w:rsidRDefault="007968C4" w:rsidP="007968C4">
            <w:pPr>
              <w:rPr>
                <w:rFonts w:asciiTheme="minorHAnsi" w:eastAsia="Times New Roman" w:hAnsiTheme="minorHAnsi" w:cstheme="minorHAnsi"/>
                <w:color w:val="0000FF"/>
                <w:sz w:val="16"/>
                <w:szCs w:val="16"/>
                <w:lang w:val="en-US" w:eastAsia="ru-RU"/>
              </w:rPr>
            </w:pPr>
            <w:r w:rsidRPr="001A539F">
              <w:rPr>
                <w:rFonts w:asciiTheme="minorHAnsi" w:eastAsia="Times New Roman" w:hAnsiTheme="minorHAnsi" w:cstheme="minorHAnsi"/>
                <w:color w:val="0000FF"/>
                <w:sz w:val="16"/>
                <w:szCs w:val="16"/>
                <w:lang w:val="en-US" w:eastAsia="ru-RU"/>
              </w:rPr>
              <w:t xml:space="preserve">Then </w:t>
            </w:r>
            <w:r w:rsidRPr="001A539F">
              <w:rPr>
                <w:rFonts w:asciiTheme="minorHAnsi" w:eastAsia="Times New Roman" w:hAnsiTheme="minorHAnsi" w:cstheme="minorHAnsi"/>
                <w:sz w:val="16"/>
                <w:szCs w:val="16"/>
                <w:lang w:val="en-US" w:eastAsia="ru-RU"/>
              </w:rPr>
              <w:t>the system will redirect me to the document file.</w:t>
            </w:r>
          </w:p>
        </w:tc>
        <w:tc>
          <w:tcPr>
            <w:tcW w:w="884" w:type="dxa"/>
          </w:tcPr>
          <w:p w14:paraId="7572362C" w14:textId="35E57494" w:rsidR="007968C4" w:rsidRDefault="007968C4" w:rsidP="007968C4">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7968C4" w:rsidRPr="00193438" w14:paraId="387C1C85" w14:textId="77777777" w:rsidTr="00160D3F">
        <w:trPr>
          <w:trHeight w:val="439"/>
        </w:trPr>
        <w:tc>
          <w:tcPr>
            <w:tcW w:w="710" w:type="dxa"/>
          </w:tcPr>
          <w:p w14:paraId="5E184D58" w14:textId="0FA0FCFC" w:rsidR="007968C4" w:rsidRPr="0000776D" w:rsidRDefault="0030720B" w:rsidP="007968C4">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1.4</w:t>
            </w:r>
            <w:r w:rsidR="00160D3F">
              <w:rPr>
                <w:rFonts w:asciiTheme="minorHAnsi" w:eastAsia="Times New Roman" w:hAnsiTheme="minorHAnsi" w:cstheme="minorHAnsi"/>
                <w:color w:val="000000"/>
                <w:sz w:val="16"/>
                <w:szCs w:val="16"/>
                <w:lang w:val="en-US"/>
              </w:rPr>
              <w:t>.5</w:t>
            </w:r>
          </w:p>
        </w:tc>
        <w:tc>
          <w:tcPr>
            <w:tcW w:w="1134" w:type="dxa"/>
          </w:tcPr>
          <w:p w14:paraId="655C14A4" w14:textId="2E51EA8E" w:rsidR="007968C4" w:rsidRDefault="007968C4" w:rsidP="007968C4">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Notifications</w:t>
            </w:r>
          </w:p>
        </w:tc>
        <w:tc>
          <w:tcPr>
            <w:tcW w:w="1275" w:type="dxa"/>
          </w:tcPr>
          <w:p w14:paraId="1890B218" w14:textId="3C3E2F0E" w:rsidR="007968C4" w:rsidRDefault="007968C4" w:rsidP="007968C4">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Notification edit</w:t>
            </w:r>
          </w:p>
        </w:tc>
        <w:tc>
          <w:tcPr>
            <w:tcW w:w="5529" w:type="dxa"/>
            <w:gridSpan w:val="2"/>
          </w:tcPr>
          <w:p w14:paraId="1D5F0633" w14:textId="77777777" w:rsidR="00BE3E24" w:rsidRPr="00593D16" w:rsidRDefault="00BE3E24" w:rsidP="00BE3E24">
            <w:pPr>
              <w:rPr>
                <w:rFonts w:asciiTheme="minorHAnsi" w:eastAsia="Times New Roman" w:hAnsiTheme="minorHAnsi" w:cstheme="minorHAnsi"/>
                <w:color w:val="0000FF"/>
                <w:sz w:val="16"/>
                <w:szCs w:val="16"/>
                <w:lang w:val="en-US" w:eastAsia="ru-RU"/>
              </w:rPr>
            </w:pPr>
            <w:r w:rsidRPr="00593D16">
              <w:rPr>
                <w:rFonts w:asciiTheme="minorHAnsi" w:eastAsia="Times New Roman" w:hAnsiTheme="minorHAnsi" w:cstheme="minorHAnsi"/>
                <w:color w:val="0000FF"/>
                <w:sz w:val="16"/>
                <w:szCs w:val="16"/>
                <w:lang w:val="en-US" w:eastAsia="ru-RU"/>
              </w:rPr>
              <w:t xml:space="preserve">Given </w:t>
            </w:r>
            <w:r w:rsidRPr="003642B6">
              <w:rPr>
                <w:rFonts w:asciiTheme="minorHAnsi" w:eastAsia="Times New Roman" w:hAnsiTheme="minorHAnsi" w:cstheme="minorHAnsi"/>
                <w:sz w:val="16"/>
                <w:szCs w:val="16"/>
                <w:lang w:val="en-US" w:eastAsia="ru-RU"/>
              </w:rPr>
              <w:t>that I have opened the notifications panel</w:t>
            </w:r>
          </w:p>
          <w:p w14:paraId="617D9BF5" w14:textId="77777777" w:rsidR="00BE3E24" w:rsidRPr="00593D16" w:rsidRDefault="00BE3E24" w:rsidP="00BE3E24">
            <w:pPr>
              <w:rPr>
                <w:rFonts w:asciiTheme="minorHAnsi" w:eastAsia="Times New Roman" w:hAnsiTheme="minorHAnsi" w:cstheme="minorHAnsi"/>
                <w:color w:val="0000FF"/>
                <w:sz w:val="16"/>
                <w:szCs w:val="16"/>
                <w:lang w:val="en-US" w:eastAsia="ru-RU"/>
              </w:rPr>
            </w:pPr>
            <w:r w:rsidRPr="00593D16">
              <w:rPr>
                <w:rFonts w:asciiTheme="minorHAnsi" w:eastAsia="Times New Roman" w:hAnsiTheme="minorHAnsi" w:cstheme="minorHAnsi"/>
                <w:color w:val="0000FF"/>
                <w:sz w:val="16"/>
                <w:szCs w:val="16"/>
                <w:lang w:val="en-US" w:eastAsia="ru-RU"/>
              </w:rPr>
              <w:t xml:space="preserve">And </w:t>
            </w:r>
            <w:r w:rsidRPr="003642B6">
              <w:rPr>
                <w:rFonts w:asciiTheme="minorHAnsi" w:eastAsia="Times New Roman" w:hAnsiTheme="minorHAnsi" w:cstheme="minorHAnsi"/>
                <w:sz w:val="16"/>
                <w:szCs w:val="16"/>
                <w:lang w:val="en-US" w:eastAsia="ru-RU"/>
              </w:rPr>
              <w:t>located anywhere in the system</w:t>
            </w:r>
          </w:p>
          <w:p w14:paraId="2AD4E025" w14:textId="17C1D165" w:rsidR="00BE3E24" w:rsidRPr="003642B6" w:rsidRDefault="00BE3E24" w:rsidP="00BE3E24">
            <w:pPr>
              <w:rPr>
                <w:rFonts w:asciiTheme="minorHAnsi" w:eastAsia="Times New Roman" w:hAnsiTheme="minorHAnsi" w:cstheme="minorHAnsi"/>
                <w:sz w:val="16"/>
                <w:szCs w:val="16"/>
                <w:lang w:val="en-US" w:eastAsia="ru-RU"/>
              </w:rPr>
            </w:pPr>
            <w:r w:rsidRPr="00593D16">
              <w:rPr>
                <w:rFonts w:asciiTheme="minorHAnsi" w:eastAsia="Times New Roman" w:hAnsiTheme="minorHAnsi" w:cstheme="minorHAnsi"/>
                <w:color w:val="0000FF"/>
                <w:sz w:val="16"/>
                <w:szCs w:val="16"/>
                <w:lang w:val="en-US" w:eastAsia="ru-RU"/>
              </w:rPr>
              <w:t xml:space="preserve">When </w:t>
            </w:r>
            <w:r w:rsidRPr="003642B6">
              <w:rPr>
                <w:rFonts w:asciiTheme="minorHAnsi" w:eastAsia="Times New Roman" w:hAnsiTheme="minorHAnsi" w:cstheme="minorHAnsi"/>
                <w:sz w:val="16"/>
                <w:szCs w:val="16"/>
                <w:lang w:val="en-US" w:eastAsia="ru-RU"/>
              </w:rPr>
              <w:t>I click in th</w:t>
            </w:r>
            <w:r w:rsidR="00354BB7">
              <w:rPr>
                <w:rFonts w:asciiTheme="minorHAnsi" w:eastAsia="Times New Roman" w:hAnsiTheme="minorHAnsi" w:cstheme="minorHAnsi"/>
                <w:sz w:val="16"/>
                <w:szCs w:val="16"/>
                <w:lang w:val="en-US" w:eastAsia="ru-RU"/>
              </w:rPr>
              <w:t>e cog edit</w:t>
            </w:r>
            <w:r w:rsidRPr="003642B6">
              <w:rPr>
                <w:rFonts w:asciiTheme="minorHAnsi" w:eastAsia="Times New Roman" w:hAnsiTheme="minorHAnsi" w:cstheme="minorHAnsi"/>
                <w:sz w:val="16"/>
                <w:szCs w:val="16"/>
                <w:lang w:val="en-US" w:eastAsia="ru-RU"/>
              </w:rPr>
              <w:t xml:space="preserve"> button</w:t>
            </w:r>
          </w:p>
          <w:p w14:paraId="43A7B2A0" w14:textId="1CE2FA5A" w:rsidR="00BE3E24" w:rsidRPr="00593D16" w:rsidRDefault="00BE3E24" w:rsidP="00BE3E24">
            <w:pPr>
              <w:rPr>
                <w:rFonts w:asciiTheme="minorHAnsi" w:eastAsia="Times New Roman" w:hAnsiTheme="minorHAnsi" w:cstheme="minorHAnsi"/>
                <w:color w:val="0000FF"/>
                <w:sz w:val="16"/>
                <w:szCs w:val="16"/>
                <w:lang w:val="en-US" w:eastAsia="ru-RU"/>
              </w:rPr>
            </w:pPr>
            <w:r w:rsidRPr="00593D16">
              <w:rPr>
                <w:rFonts w:asciiTheme="minorHAnsi" w:eastAsia="Times New Roman" w:hAnsiTheme="minorHAnsi" w:cstheme="minorHAnsi"/>
                <w:color w:val="0000FF"/>
                <w:sz w:val="16"/>
                <w:szCs w:val="16"/>
                <w:lang w:val="en-US" w:eastAsia="ru-RU"/>
              </w:rPr>
              <w:t xml:space="preserve">Then </w:t>
            </w:r>
            <w:r w:rsidRPr="003642B6">
              <w:rPr>
                <w:rFonts w:asciiTheme="minorHAnsi" w:eastAsia="Times New Roman" w:hAnsiTheme="minorHAnsi" w:cstheme="minorHAnsi"/>
                <w:sz w:val="16"/>
                <w:szCs w:val="16"/>
                <w:lang w:val="en-US" w:eastAsia="ru-RU"/>
              </w:rPr>
              <w:t>I'm redirected to the "Notifications</w:t>
            </w:r>
            <w:r w:rsidR="00354BB7">
              <w:rPr>
                <w:rFonts w:asciiTheme="minorHAnsi" w:eastAsia="Times New Roman" w:hAnsiTheme="minorHAnsi" w:cstheme="minorHAnsi"/>
                <w:sz w:val="16"/>
                <w:szCs w:val="16"/>
                <w:lang w:val="en-US" w:eastAsia="ru-RU"/>
              </w:rPr>
              <w:t>”</w:t>
            </w:r>
            <w:r w:rsidRPr="003642B6">
              <w:rPr>
                <w:rFonts w:asciiTheme="minorHAnsi" w:eastAsia="Times New Roman" w:hAnsiTheme="minorHAnsi" w:cstheme="minorHAnsi"/>
                <w:sz w:val="16"/>
                <w:szCs w:val="16"/>
                <w:lang w:val="en-US" w:eastAsia="ru-RU"/>
              </w:rPr>
              <w:t xml:space="preserve"> </w:t>
            </w:r>
            <w:r w:rsidR="00354BB7">
              <w:rPr>
                <w:rFonts w:asciiTheme="minorHAnsi" w:eastAsia="Times New Roman" w:hAnsiTheme="minorHAnsi" w:cstheme="minorHAnsi"/>
                <w:sz w:val="16"/>
                <w:szCs w:val="16"/>
                <w:lang w:val="en-US" w:eastAsia="ru-RU"/>
              </w:rPr>
              <w:t>m</w:t>
            </w:r>
            <w:r w:rsidRPr="003642B6">
              <w:rPr>
                <w:rFonts w:asciiTheme="minorHAnsi" w:eastAsia="Times New Roman" w:hAnsiTheme="minorHAnsi" w:cstheme="minorHAnsi"/>
                <w:sz w:val="16"/>
                <w:szCs w:val="16"/>
                <w:lang w:val="en-US" w:eastAsia="ru-RU"/>
              </w:rPr>
              <w:t>anager in</w:t>
            </w:r>
            <w:r w:rsidR="00354BB7">
              <w:rPr>
                <w:rFonts w:asciiTheme="minorHAnsi" w:eastAsia="Times New Roman" w:hAnsiTheme="minorHAnsi" w:cstheme="minorHAnsi"/>
                <w:sz w:val="16"/>
                <w:szCs w:val="16"/>
                <w:lang w:val="en-US" w:eastAsia="ru-RU"/>
              </w:rPr>
              <w:t xml:space="preserve"> m</w:t>
            </w:r>
            <w:r w:rsidRPr="003642B6">
              <w:rPr>
                <w:rFonts w:asciiTheme="minorHAnsi" w:eastAsia="Times New Roman" w:hAnsiTheme="minorHAnsi" w:cstheme="minorHAnsi"/>
                <w:sz w:val="16"/>
                <w:szCs w:val="16"/>
                <w:lang w:val="en-US" w:eastAsia="ru-RU"/>
              </w:rPr>
              <w:t xml:space="preserve">y </w:t>
            </w:r>
            <w:r w:rsidR="00354BB7">
              <w:rPr>
                <w:rFonts w:asciiTheme="minorHAnsi" w:eastAsia="Times New Roman" w:hAnsiTheme="minorHAnsi" w:cstheme="minorHAnsi"/>
                <w:sz w:val="16"/>
                <w:szCs w:val="16"/>
                <w:lang w:val="en-US" w:eastAsia="ru-RU"/>
              </w:rPr>
              <w:t>“S</w:t>
            </w:r>
            <w:r w:rsidRPr="003642B6">
              <w:rPr>
                <w:rFonts w:asciiTheme="minorHAnsi" w:eastAsia="Times New Roman" w:hAnsiTheme="minorHAnsi" w:cstheme="minorHAnsi"/>
                <w:sz w:val="16"/>
                <w:szCs w:val="16"/>
                <w:lang w:val="en-US" w:eastAsia="ru-RU"/>
              </w:rPr>
              <w:t>ettings"</w:t>
            </w:r>
            <w:r w:rsidR="00354BB7">
              <w:rPr>
                <w:rFonts w:asciiTheme="minorHAnsi" w:eastAsia="Times New Roman" w:hAnsiTheme="minorHAnsi" w:cstheme="minorHAnsi"/>
                <w:sz w:val="16"/>
                <w:szCs w:val="16"/>
                <w:lang w:val="en-US" w:eastAsia="ru-RU"/>
              </w:rPr>
              <w:t xml:space="preserve"> page</w:t>
            </w:r>
          </w:p>
          <w:p w14:paraId="020D0662" w14:textId="137C6D09" w:rsidR="00BE3E24" w:rsidRPr="00EC542E" w:rsidRDefault="00BE3E24" w:rsidP="00BE3E24">
            <w:pPr>
              <w:rPr>
                <w:rFonts w:asciiTheme="minorHAnsi" w:eastAsia="Times New Roman" w:hAnsiTheme="minorHAnsi" w:cstheme="minorHAnsi"/>
                <w:sz w:val="16"/>
                <w:szCs w:val="16"/>
                <w:lang w:eastAsia="ru-RU"/>
              </w:rPr>
            </w:pPr>
            <w:r w:rsidRPr="00593D16">
              <w:rPr>
                <w:rFonts w:asciiTheme="minorHAnsi" w:eastAsia="Times New Roman" w:hAnsiTheme="minorHAnsi" w:cstheme="minorHAnsi"/>
                <w:color w:val="0000FF"/>
                <w:sz w:val="16"/>
                <w:szCs w:val="16"/>
                <w:lang w:val="en-US" w:eastAsia="ru-RU"/>
              </w:rPr>
              <w:t xml:space="preserve">And </w:t>
            </w:r>
            <w:r w:rsidRPr="003642B6">
              <w:rPr>
                <w:rFonts w:asciiTheme="minorHAnsi" w:eastAsia="Times New Roman" w:hAnsiTheme="minorHAnsi" w:cstheme="minorHAnsi"/>
                <w:sz w:val="16"/>
                <w:szCs w:val="16"/>
                <w:lang w:val="en-US" w:eastAsia="ru-RU"/>
              </w:rPr>
              <w:t>I can manage my notifications</w:t>
            </w:r>
          </w:p>
        </w:tc>
        <w:tc>
          <w:tcPr>
            <w:tcW w:w="884" w:type="dxa"/>
          </w:tcPr>
          <w:p w14:paraId="48BA91E7" w14:textId="1004280D" w:rsidR="007968C4" w:rsidRDefault="007968C4" w:rsidP="007968C4">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7968C4" w:rsidRPr="00193438" w14:paraId="7CE06202" w14:textId="77777777" w:rsidTr="00160D3F">
        <w:trPr>
          <w:trHeight w:val="439"/>
        </w:trPr>
        <w:tc>
          <w:tcPr>
            <w:tcW w:w="710" w:type="dxa"/>
          </w:tcPr>
          <w:p w14:paraId="0E74FF54" w14:textId="1FF45288" w:rsidR="007968C4" w:rsidRPr="0000776D" w:rsidRDefault="0030720B" w:rsidP="007968C4">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1.4</w:t>
            </w:r>
            <w:r w:rsidR="00160D3F">
              <w:rPr>
                <w:rFonts w:asciiTheme="minorHAnsi" w:eastAsia="Times New Roman" w:hAnsiTheme="minorHAnsi" w:cstheme="minorHAnsi"/>
                <w:color w:val="000000"/>
                <w:sz w:val="16"/>
                <w:szCs w:val="16"/>
                <w:lang w:val="en-US"/>
              </w:rPr>
              <w:t>.6</w:t>
            </w:r>
          </w:p>
        </w:tc>
        <w:tc>
          <w:tcPr>
            <w:tcW w:w="1134" w:type="dxa"/>
          </w:tcPr>
          <w:p w14:paraId="3973F3E3" w14:textId="25728FBB" w:rsidR="007968C4" w:rsidRDefault="007968C4" w:rsidP="007968C4">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Notifications</w:t>
            </w:r>
          </w:p>
        </w:tc>
        <w:tc>
          <w:tcPr>
            <w:tcW w:w="1275" w:type="dxa"/>
          </w:tcPr>
          <w:p w14:paraId="3060120C" w14:textId="3C3B5A2F" w:rsidR="007968C4" w:rsidRDefault="007968C4" w:rsidP="007968C4">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Notification load more</w:t>
            </w:r>
          </w:p>
        </w:tc>
        <w:tc>
          <w:tcPr>
            <w:tcW w:w="5529" w:type="dxa"/>
            <w:gridSpan w:val="2"/>
          </w:tcPr>
          <w:p w14:paraId="7FA6F3C3" w14:textId="6B85C667" w:rsidR="007968C4" w:rsidRDefault="007968C4" w:rsidP="007968C4">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have opened the notifications panel</w:t>
            </w:r>
          </w:p>
          <w:p w14:paraId="42E27062" w14:textId="77777777" w:rsidR="007968C4" w:rsidRDefault="007968C4" w:rsidP="007968C4">
            <w:pPr>
              <w:rPr>
                <w:rFonts w:asciiTheme="minorHAnsi" w:eastAsia="Times New Roman" w:hAnsiTheme="minorHAnsi" w:cstheme="minorHAnsi"/>
                <w:sz w:val="16"/>
                <w:szCs w:val="16"/>
                <w:lang w:val="en-US" w:eastAsia="ru-RU"/>
              </w:rPr>
            </w:pPr>
            <w:r w:rsidRPr="001921E5">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located anywhere in the system</w:t>
            </w:r>
          </w:p>
          <w:p w14:paraId="70A1343E" w14:textId="146BE27B" w:rsidR="007968C4" w:rsidRPr="00123367" w:rsidRDefault="007968C4" w:rsidP="007968C4">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T</w:t>
            </w:r>
            <w:r w:rsidRPr="00123367">
              <w:rPr>
                <w:rFonts w:asciiTheme="minorHAnsi" w:eastAsia="Times New Roman" w:hAnsiTheme="minorHAnsi" w:cstheme="minorHAnsi"/>
                <w:color w:val="0000FF"/>
                <w:sz w:val="16"/>
                <w:szCs w:val="16"/>
                <w:lang w:val="en-US" w:eastAsia="ru-RU"/>
              </w:rPr>
              <w:t xml:space="preserve">hen </w:t>
            </w:r>
            <w:r>
              <w:rPr>
                <w:rFonts w:asciiTheme="minorHAnsi" w:eastAsia="Times New Roman" w:hAnsiTheme="minorHAnsi" w:cstheme="minorHAnsi"/>
                <w:sz w:val="16"/>
                <w:szCs w:val="16"/>
                <w:lang w:val="en-US" w:eastAsia="ru-RU"/>
              </w:rPr>
              <w:t>I can request the system to load the 5 next notifications in the notifications panel.</w:t>
            </w:r>
          </w:p>
        </w:tc>
        <w:tc>
          <w:tcPr>
            <w:tcW w:w="884" w:type="dxa"/>
          </w:tcPr>
          <w:p w14:paraId="735E1F36" w14:textId="57AC0AC6" w:rsidR="007968C4" w:rsidRDefault="007968C4" w:rsidP="007968C4">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bl>
    <w:p w14:paraId="4EF92C3F" w14:textId="77777777" w:rsidR="0015774D" w:rsidRDefault="0015774D" w:rsidP="0015774D">
      <w:pPr>
        <w:rPr>
          <w:rFonts w:cs="Arial"/>
          <w:sz w:val="22"/>
        </w:rPr>
      </w:pPr>
    </w:p>
    <w:p w14:paraId="14FC8953" w14:textId="4246A9AF" w:rsidR="00EE302E" w:rsidRDefault="005B0CB0" w:rsidP="005339EF">
      <w:pPr>
        <w:pStyle w:val="Heading3"/>
        <w:numPr>
          <w:ilvl w:val="2"/>
          <w:numId w:val="20"/>
        </w:numPr>
      </w:pPr>
      <w:bookmarkStart w:id="1281" w:name="_Toc461707100"/>
      <w:bookmarkStart w:id="1282" w:name="_Toc463013411"/>
      <w:r>
        <w:t>Engage n</w:t>
      </w:r>
      <w:r w:rsidR="00EE302E">
        <w:t xml:space="preserve">otification </w:t>
      </w:r>
      <w:r>
        <w:t>s</w:t>
      </w:r>
      <w:r w:rsidR="00EE302E">
        <w:t>tructure</w:t>
      </w:r>
      <w:bookmarkEnd w:id="1281"/>
      <w:bookmarkEnd w:id="1282"/>
    </w:p>
    <w:tbl>
      <w:tblPr>
        <w:tblStyle w:val="TableGrid"/>
        <w:tblW w:w="9532" w:type="dxa"/>
        <w:tblInd w:w="-289" w:type="dxa"/>
        <w:tblLayout w:type="fixed"/>
        <w:tblLook w:val="04A0" w:firstRow="1" w:lastRow="0" w:firstColumn="1" w:lastColumn="0" w:noHBand="0" w:noVBand="1"/>
      </w:tblPr>
      <w:tblGrid>
        <w:gridCol w:w="993"/>
        <w:gridCol w:w="851"/>
        <w:gridCol w:w="6804"/>
        <w:gridCol w:w="884"/>
      </w:tblGrid>
      <w:tr w:rsidR="00EE302E" w14:paraId="04E73B2F" w14:textId="77777777" w:rsidTr="00EE302E">
        <w:trPr>
          <w:trHeight w:val="439"/>
        </w:trPr>
        <w:tc>
          <w:tcPr>
            <w:tcW w:w="993" w:type="dxa"/>
          </w:tcPr>
          <w:p w14:paraId="784ECDD0" w14:textId="0DB7F6B7" w:rsidR="00EE302E" w:rsidRDefault="00EE302E" w:rsidP="00EE302E">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Seen / not seen</w:t>
            </w:r>
          </w:p>
        </w:tc>
        <w:tc>
          <w:tcPr>
            <w:tcW w:w="851" w:type="dxa"/>
          </w:tcPr>
          <w:p w14:paraId="023A9B7A" w14:textId="7E1F5284" w:rsidR="00EE302E" w:rsidRDefault="005679BC" w:rsidP="00EE302E">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User profile picture</w:t>
            </w:r>
          </w:p>
        </w:tc>
        <w:tc>
          <w:tcPr>
            <w:tcW w:w="6804" w:type="dxa"/>
          </w:tcPr>
          <w:p w14:paraId="7DD5944B" w14:textId="0A910486" w:rsidR="00EE302E" w:rsidRDefault="005679BC" w:rsidP="00EE302E">
            <w:pPr>
              <w:rPr>
                <w:rFonts w:asciiTheme="minorHAnsi" w:eastAsia="Times New Roman" w:hAnsiTheme="minorHAnsi" w:cstheme="minorHAnsi"/>
                <w:color w:val="000000"/>
                <w:sz w:val="16"/>
                <w:szCs w:val="16"/>
                <w:u w:val="single"/>
                <w:lang w:val="en-US"/>
              </w:rPr>
            </w:pPr>
            <w:r w:rsidRPr="00EE302E">
              <w:rPr>
                <w:rFonts w:asciiTheme="minorHAnsi" w:eastAsia="Times New Roman" w:hAnsiTheme="minorHAnsi" w:cstheme="minorHAnsi"/>
                <w:b/>
                <w:color w:val="000000"/>
                <w:sz w:val="16"/>
                <w:szCs w:val="16"/>
                <w:lang w:val="en-US"/>
              </w:rPr>
              <w:t xml:space="preserve">Garcia, </w:t>
            </w:r>
            <w:r w:rsidR="00AF0DAB" w:rsidRPr="00EE302E">
              <w:rPr>
                <w:rFonts w:asciiTheme="minorHAnsi" w:eastAsia="Times New Roman" w:hAnsiTheme="minorHAnsi" w:cstheme="minorHAnsi"/>
                <w:b/>
                <w:color w:val="000000"/>
                <w:sz w:val="16"/>
                <w:szCs w:val="16"/>
                <w:lang w:val="en-US"/>
              </w:rPr>
              <w:t>Blanca</w:t>
            </w:r>
            <w:r w:rsidRPr="00EE302E">
              <w:rPr>
                <w:rFonts w:asciiTheme="minorHAnsi" w:eastAsia="Times New Roman" w:hAnsiTheme="minorHAnsi" w:cstheme="minorHAnsi"/>
                <w:b/>
                <w:color w:val="000000"/>
                <w:sz w:val="16"/>
                <w:szCs w:val="16"/>
                <w:lang w:val="en-US"/>
              </w:rPr>
              <w:t xml:space="preserve"> </w:t>
            </w:r>
            <w:r w:rsidR="00EE302E">
              <w:rPr>
                <w:rFonts w:asciiTheme="minorHAnsi" w:eastAsia="Times New Roman" w:hAnsiTheme="minorHAnsi" w:cstheme="minorHAnsi"/>
                <w:color w:val="000000"/>
                <w:sz w:val="16"/>
                <w:szCs w:val="16"/>
                <w:lang w:val="en-US"/>
              </w:rPr>
              <w:t xml:space="preserve">has posted on </w:t>
            </w:r>
            <w:r w:rsidRPr="00EE302E">
              <w:rPr>
                <w:rFonts w:asciiTheme="minorHAnsi" w:eastAsia="Times New Roman" w:hAnsiTheme="minorHAnsi" w:cstheme="minorHAnsi"/>
                <w:color w:val="000000"/>
                <w:sz w:val="16"/>
                <w:szCs w:val="16"/>
                <w:u w:val="single"/>
                <w:lang w:val="en-US"/>
              </w:rPr>
              <w:t>@[inside engage news, views, and questions]</w:t>
            </w:r>
          </w:p>
          <w:p w14:paraId="64311AFC" w14:textId="5B90DCB8" w:rsidR="00EE302E" w:rsidRPr="00EE302E" w:rsidRDefault="005679BC" w:rsidP="00EE302E">
            <w:pPr>
              <w:rPr>
                <w:rFonts w:asciiTheme="minorHAnsi" w:eastAsia="Times New Roman" w:hAnsiTheme="minorHAnsi" w:cstheme="minorHAnsi"/>
                <w:color w:val="000000"/>
                <w:sz w:val="16"/>
                <w:szCs w:val="16"/>
                <w:lang w:val="en-US"/>
              </w:rPr>
            </w:pPr>
            <w:r w:rsidRPr="00EE302E">
              <w:rPr>
                <w:rFonts w:asciiTheme="minorHAnsi" w:eastAsia="Times New Roman" w:hAnsiTheme="minorHAnsi" w:cstheme="minorHAnsi"/>
                <w:color w:val="000000"/>
                <w:sz w:val="16"/>
                <w:szCs w:val="16"/>
                <w:lang w:val="en-US"/>
              </w:rPr>
              <w:t xml:space="preserve">Dear all, please be informed that all </w:t>
            </w:r>
            <w:r w:rsidR="00AF0DAB" w:rsidRPr="00EE302E">
              <w:rPr>
                <w:rFonts w:asciiTheme="minorHAnsi" w:eastAsia="Times New Roman" w:hAnsiTheme="minorHAnsi" w:cstheme="minorHAnsi"/>
                <w:color w:val="000000"/>
                <w:sz w:val="16"/>
                <w:szCs w:val="16"/>
                <w:lang w:val="en-US"/>
              </w:rPr>
              <w:t>SharePoint</w:t>
            </w:r>
            <w:r w:rsidRPr="00EE302E">
              <w:rPr>
                <w:rFonts w:asciiTheme="minorHAnsi" w:eastAsia="Times New Roman" w:hAnsiTheme="minorHAnsi" w:cstheme="minorHAnsi"/>
                <w:color w:val="000000"/>
                <w:sz w:val="16"/>
                <w:szCs w:val="16"/>
                <w:lang w:val="en-US"/>
              </w:rPr>
              <w:t xml:space="preserve"> </w:t>
            </w:r>
            <w:r w:rsidR="00C423F1" w:rsidRPr="00EE302E">
              <w:rPr>
                <w:rFonts w:asciiTheme="minorHAnsi" w:eastAsia="Times New Roman" w:hAnsiTheme="minorHAnsi" w:cstheme="minorHAnsi"/>
                <w:color w:val="000000"/>
                <w:sz w:val="16"/>
                <w:szCs w:val="16"/>
                <w:lang w:val="en-US"/>
              </w:rPr>
              <w:t>resources</w:t>
            </w:r>
            <w:r w:rsidRPr="00EE302E">
              <w:rPr>
                <w:rFonts w:asciiTheme="minorHAnsi" w:eastAsia="Times New Roman" w:hAnsiTheme="minorHAnsi" w:cstheme="minorHAnsi"/>
                <w:color w:val="000000"/>
                <w:sz w:val="16"/>
                <w:szCs w:val="16"/>
                <w:lang w:val="en-US"/>
              </w:rPr>
              <w:t xml:space="preserve"> (inside engage included) will not be available on </w:t>
            </w:r>
            <w:r w:rsidR="00AF0DAB" w:rsidRPr="00EE302E">
              <w:rPr>
                <w:rFonts w:asciiTheme="minorHAnsi" w:eastAsia="Times New Roman" w:hAnsiTheme="minorHAnsi" w:cstheme="minorHAnsi"/>
                <w:color w:val="000000"/>
                <w:sz w:val="16"/>
                <w:szCs w:val="16"/>
                <w:lang w:val="en-US"/>
              </w:rPr>
              <w:t>Novem</w:t>
            </w:r>
            <w:r w:rsidR="00AF0DAB">
              <w:rPr>
                <w:rFonts w:asciiTheme="minorHAnsi" w:eastAsia="Times New Roman" w:hAnsiTheme="minorHAnsi" w:cstheme="minorHAnsi"/>
                <w:color w:val="000000"/>
                <w:sz w:val="16"/>
                <w:szCs w:val="16"/>
                <w:lang w:val="en-US"/>
              </w:rPr>
              <w:t>ber 1 from 9h to 15h CET</w:t>
            </w:r>
            <w:r>
              <w:rPr>
                <w:rFonts w:asciiTheme="minorHAnsi" w:eastAsia="Times New Roman" w:hAnsiTheme="minorHAnsi" w:cstheme="minorHAnsi"/>
                <w:color w:val="000000"/>
                <w:sz w:val="16"/>
                <w:szCs w:val="16"/>
                <w:lang w:val="en-US"/>
              </w:rPr>
              <w:t>#outage…</w:t>
            </w:r>
          </w:p>
          <w:p w14:paraId="1D6B54FD" w14:textId="77777777" w:rsidR="00EE302E" w:rsidRPr="00EE302E" w:rsidRDefault="00EE302E" w:rsidP="00EE302E">
            <w:pPr>
              <w:rPr>
                <w:rFonts w:asciiTheme="minorHAnsi" w:eastAsia="Times New Roman" w:hAnsiTheme="minorHAnsi" w:cstheme="minorHAnsi"/>
                <w:color w:val="000000"/>
                <w:sz w:val="16"/>
                <w:szCs w:val="16"/>
                <w:lang w:val="en-US"/>
              </w:rPr>
            </w:pPr>
          </w:p>
        </w:tc>
        <w:tc>
          <w:tcPr>
            <w:tcW w:w="884" w:type="dxa"/>
          </w:tcPr>
          <w:p w14:paraId="5050AC76" w14:textId="0226B0F7" w:rsidR="00EE302E" w:rsidRPr="00C9015F" w:rsidRDefault="00EE302E" w:rsidP="00EE302E">
            <w:pPr>
              <w:jc w:val="right"/>
              <w:rPr>
                <w:rFonts w:asciiTheme="minorHAnsi" w:eastAsia="Times New Roman" w:hAnsiTheme="minorHAnsi" w:cstheme="minorHAnsi"/>
                <w:color w:val="000000"/>
                <w:sz w:val="16"/>
                <w:szCs w:val="16"/>
                <w:lang w:val="en-US"/>
              </w:rPr>
            </w:pPr>
            <w:r w:rsidRPr="00C9015F">
              <w:rPr>
                <w:rFonts w:asciiTheme="minorHAnsi" w:eastAsia="Times New Roman" w:hAnsiTheme="minorHAnsi" w:cstheme="minorHAnsi"/>
                <w:color w:val="000000"/>
                <w:sz w:val="16"/>
                <w:szCs w:val="16"/>
                <w:lang w:val="en-US"/>
              </w:rPr>
              <w:t>Elapse time</w:t>
            </w:r>
          </w:p>
        </w:tc>
      </w:tr>
      <w:tr w:rsidR="00C44DB5" w14:paraId="5D793CED" w14:textId="77777777" w:rsidTr="00EE302E">
        <w:trPr>
          <w:trHeight w:val="439"/>
        </w:trPr>
        <w:tc>
          <w:tcPr>
            <w:tcW w:w="993" w:type="dxa"/>
          </w:tcPr>
          <w:p w14:paraId="5574555C" w14:textId="008FBEA8" w:rsidR="00C44DB5" w:rsidRDefault="00C44DB5" w:rsidP="00C44DB5">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Seen / not seen</w:t>
            </w:r>
          </w:p>
        </w:tc>
        <w:tc>
          <w:tcPr>
            <w:tcW w:w="851" w:type="dxa"/>
          </w:tcPr>
          <w:p w14:paraId="6AFB8BC0" w14:textId="53662A91" w:rsidR="00C44DB5" w:rsidRDefault="005679BC" w:rsidP="00C44DB5">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User profile picture</w:t>
            </w:r>
          </w:p>
        </w:tc>
        <w:tc>
          <w:tcPr>
            <w:tcW w:w="6804" w:type="dxa"/>
          </w:tcPr>
          <w:p w14:paraId="4F2D4314" w14:textId="10693772" w:rsidR="00C44DB5" w:rsidRPr="001709FC" w:rsidRDefault="005679BC" w:rsidP="00C44DB5">
            <w:pPr>
              <w:rPr>
                <w:rFonts w:asciiTheme="minorHAnsi" w:eastAsia="Times New Roman" w:hAnsiTheme="minorHAnsi" w:cstheme="minorHAnsi"/>
                <w:b/>
                <w:color w:val="000000"/>
                <w:sz w:val="16"/>
                <w:szCs w:val="16"/>
                <w:lang w:val="en-US"/>
              </w:rPr>
            </w:pPr>
            <w:r w:rsidRPr="001709FC">
              <w:rPr>
                <w:rFonts w:asciiTheme="minorHAnsi" w:eastAsia="Times New Roman" w:hAnsiTheme="minorHAnsi" w:cstheme="minorHAnsi"/>
                <w:b/>
                <w:color w:val="000000"/>
                <w:sz w:val="16"/>
                <w:szCs w:val="16"/>
                <w:lang w:val="en-US"/>
              </w:rPr>
              <w:t xml:space="preserve">Garcia, </w:t>
            </w:r>
            <w:r w:rsidR="00AF0DAB" w:rsidRPr="001709FC">
              <w:rPr>
                <w:rFonts w:asciiTheme="minorHAnsi" w:eastAsia="Times New Roman" w:hAnsiTheme="minorHAnsi" w:cstheme="minorHAnsi"/>
                <w:b/>
                <w:color w:val="000000"/>
                <w:sz w:val="16"/>
                <w:szCs w:val="16"/>
                <w:lang w:val="en-US"/>
              </w:rPr>
              <w:t>Blanca</w:t>
            </w:r>
            <w:r w:rsidRPr="001709FC">
              <w:rPr>
                <w:rFonts w:asciiTheme="minorHAnsi" w:eastAsia="Times New Roman" w:hAnsiTheme="minorHAnsi" w:cstheme="minorHAnsi"/>
                <w:b/>
                <w:color w:val="000000"/>
                <w:sz w:val="16"/>
                <w:szCs w:val="16"/>
                <w:lang w:val="en-US"/>
              </w:rPr>
              <w:t xml:space="preserve"> </w:t>
            </w:r>
            <w:r w:rsidRPr="001709FC">
              <w:rPr>
                <w:rFonts w:asciiTheme="minorHAnsi" w:eastAsia="Times New Roman" w:hAnsiTheme="minorHAnsi" w:cstheme="minorHAnsi"/>
                <w:color w:val="000000"/>
                <w:sz w:val="16"/>
                <w:szCs w:val="16"/>
                <w:lang w:val="en-US"/>
              </w:rPr>
              <w:t xml:space="preserve">now following community </w:t>
            </w:r>
            <w:r w:rsidRPr="001709FC">
              <w:rPr>
                <w:rFonts w:asciiTheme="minorHAnsi" w:eastAsia="Times New Roman" w:hAnsiTheme="minorHAnsi" w:cstheme="minorHAnsi"/>
                <w:color w:val="000000"/>
                <w:sz w:val="16"/>
                <w:szCs w:val="16"/>
                <w:u w:val="single"/>
                <w:lang w:val="en-US"/>
              </w:rPr>
              <w:t>arise video brazil</w:t>
            </w:r>
            <w:r w:rsidR="00C44DB5" w:rsidRPr="001709FC">
              <w:rPr>
                <w:rFonts w:asciiTheme="minorHAnsi" w:eastAsia="Times New Roman" w:hAnsiTheme="minorHAnsi" w:cstheme="minorHAnsi"/>
                <w:color w:val="000000"/>
                <w:sz w:val="16"/>
                <w:szCs w:val="16"/>
                <w:lang w:val="en-US"/>
              </w:rPr>
              <w:t>.</w:t>
            </w:r>
          </w:p>
        </w:tc>
        <w:tc>
          <w:tcPr>
            <w:tcW w:w="884" w:type="dxa"/>
          </w:tcPr>
          <w:p w14:paraId="167339B3" w14:textId="6445B415" w:rsidR="00C44DB5" w:rsidRPr="00C9015F" w:rsidRDefault="00C44DB5" w:rsidP="00C44DB5">
            <w:pPr>
              <w:jc w:val="right"/>
              <w:rPr>
                <w:rFonts w:asciiTheme="minorHAnsi" w:eastAsia="Times New Roman" w:hAnsiTheme="minorHAnsi" w:cstheme="minorHAnsi"/>
                <w:color w:val="000000"/>
                <w:sz w:val="16"/>
                <w:szCs w:val="16"/>
                <w:lang w:val="en-US"/>
              </w:rPr>
            </w:pPr>
            <w:r w:rsidRPr="00C9015F">
              <w:rPr>
                <w:rFonts w:asciiTheme="minorHAnsi" w:eastAsia="Times New Roman" w:hAnsiTheme="minorHAnsi" w:cstheme="minorHAnsi"/>
                <w:color w:val="000000"/>
                <w:sz w:val="16"/>
                <w:szCs w:val="16"/>
                <w:lang w:val="en-US"/>
              </w:rPr>
              <w:t>Elapse time</w:t>
            </w:r>
          </w:p>
        </w:tc>
      </w:tr>
      <w:tr w:rsidR="00C44DB5" w14:paraId="3E685611" w14:textId="77777777" w:rsidTr="00EE302E">
        <w:trPr>
          <w:trHeight w:val="439"/>
        </w:trPr>
        <w:tc>
          <w:tcPr>
            <w:tcW w:w="993" w:type="dxa"/>
          </w:tcPr>
          <w:p w14:paraId="00ACD59F" w14:textId="43BAA91C" w:rsidR="00C44DB5" w:rsidRDefault="00C44DB5" w:rsidP="00C44DB5">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Seen / not seen</w:t>
            </w:r>
          </w:p>
        </w:tc>
        <w:tc>
          <w:tcPr>
            <w:tcW w:w="851" w:type="dxa"/>
          </w:tcPr>
          <w:p w14:paraId="018BF594" w14:textId="4FACAC22" w:rsidR="00C44DB5" w:rsidRDefault="005679BC" w:rsidP="00C44DB5">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User profile picture</w:t>
            </w:r>
          </w:p>
        </w:tc>
        <w:tc>
          <w:tcPr>
            <w:tcW w:w="6804" w:type="dxa"/>
          </w:tcPr>
          <w:p w14:paraId="5DEDEC7F" w14:textId="390618D5" w:rsidR="00C44DB5" w:rsidRPr="001709FC" w:rsidRDefault="005679BC" w:rsidP="00C44DB5">
            <w:pPr>
              <w:rPr>
                <w:rFonts w:asciiTheme="minorHAnsi" w:eastAsia="Times New Roman" w:hAnsiTheme="minorHAnsi" w:cstheme="minorHAnsi"/>
                <w:color w:val="000000"/>
                <w:sz w:val="16"/>
                <w:szCs w:val="16"/>
                <w:lang w:val="en-US"/>
              </w:rPr>
            </w:pPr>
            <w:r w:rsidRPr="001709FC">
              <w:rPr>
                <w:rFonts w:asciiTheme="minorHAnsi" w:eastAsia="Times New Roman" w:hAnsiTheme="minorHAnsi" w:cstheme="minorHAnsi"/>
                <w:b/>
                <w:color w:val="000000"/>
                <w:sz w:val="16"/>
                <w:szCs w:val="16"/>
                <w:lang w:val="en-US"/>
              </w:rPr>
              <w:t xml:space="preserve">Garcia, </w:t>
            </w:r>
            <w:r w:rsidR="00AF0DAB" w:rsidRPr="001709FC">
              <w:rPr>
                <w:rFonts w:asciiTheme="minorHAnsi" w:eastAsia="Times New Roman" w:hAnsiTheme="minorHAnsi" w:cstheme="minorHAnsi"/>
                <w:b/>
                <w:color w:val="000000"/>
                <w:sz w:val="16"/>
                <w:szCs w:val="16"/>
                <w:lang w:val="en-US"/>
              </w:rPr>
              <w:t>Blanca</w:t>
            </w:r>
            <w:r w:rsidRPr="001709FC">
              <w:rPr>
                <w:rFonts w:asciiTheme="minorHAnsi" w:eastAsia="Times New Roman" w:hAnsiTheme="minorHAnsi" w:cstheme="minorHAnsi"/>
                <w:b/>
                <w:color w:val="000000"/>
                <w:sz w:val="16"/>
                <w:szCs w:val="16"/>
                <w:lang w:val="en-US"/>
              </w:rPr>
              <w:t xml:space="preserve"> </w:t>
            </w:r>
            <w:r w:rsidR="00C44DB5" w:rsidRPr="001709FC">
              <w:rPr>
                <w:rFonts w:asciiTheme="minorHAnsi" w:eastAsia="Times New Roman" w:hAnsiTheme="minorHAnsi" w:cstheme="minorHAnsi"/>
                <w:color w:val="000000"/>
                <w:sz w:val="16"/>
                <w:szCs w:val="16"/>
                <w:lang w:val="en-US"/>
              </w:rPr>
              <w:t xml:space="preserve">received </w:t>
            </w:r>
            <w:r w:rsidRPr="001709FC">
              <w:rPr>
                <w:rFonts w:asciiTheme="minorHAnsi" w:eastAsia="Times New Roman" w:hAnsiTheme="minorHAnsi" w:cstheme="minorHAnsi"/>
                <w:color w:val="000000"/>
                <w:sz w:val="16"/>
                <w:szCs w:val="16"/>
                <w:lang w:val="en-US"/>
              </w:rPr>
              <w:t>recognition</w:t>
            </w:r>
            <w:r w:rsidR="00C44DB5" w:rsidRPr="001709FC">
              <w:rPr>
                <w:rFonts w:asciiTheme="minorHAnsi" w:eastAsia="Times New Roman" w:hAnsiTheme="minorHAnsi" w:cstheme="minorHAnsi"/>
                <w:color w:val="000000"/>
                <w:sz w:val="16"/>
                <w:szCs w:val="16"/>
                <w:lang w:val="en-US"/>
              </w:rPr>
              <w:t xml:space="preserve"> from </w:t>
            </w:r>
            <w:r w:rsidR="00AF0DAB" w:rsidRPr="001709FC">
              <w:rPr>
                <w:rFonts w:asciiTheme="minorHAnsi" w:eastAsia="Times New Roman" w:hAnsiTheme="minorHAnsi" w:cstheme="minorHAnsi"/>
                <w:b/>
                <w:color w:val="000000"/>
                <w:sz w:val="16"/>
                <w:szCs w:val="16"/>
                <w:lang w:val="en-US"/>
              </w:rPr>
              <w:t>Erce</w:t>
            </w:r>
            <w:r w:rsidRPr="001709FC">
              <w:rPr>
                <w:rFonts w:asciiTheme="minorHAnsi" w:eastAsia="Times New Roman" w:hAnsiTheme="minorHAnsi" w:cstheme="minorHAnsi"/>
                <w:b/>
                <w:color w:val="000000"/>
                <w:sz w:val="16"/>
                <w:szCs w:val="16"/>
                <w:lang w:val="en-US"/>
              </w:rPr>
              <w:t xml:space="preserve">, </w:t>
            </w:r>
            <w:r w:rsidR="00AF0DAB" w:rsidRPr="001709FC">
              <w:rPr>
                <w:rFonts w:asciiTheme="minorHAnsi" w:eastAsia="Times New Roman" w:hAnsiTheme="minorHAnsi" w:cstheme="minorHAnsi"/>
                <w:b/>
                <w:color w:val="000000"/>
                <w:sz w:val="16"/>
                <w:szCs w:val="16"/>
                <w:lang w:val="en-US"/>
              </w:rPr>
              <w:t>Juan</w:t>
            </w:r>
            <w:r w:rsidRPr="001709FC">
              <w:rPr>
                <w:rFonts w:asciiTheme="minorHAnsi" w:eastAsia="Times New Roman" w:hAnsiTheme="minorHAnsi" w:cstheme="minorHAnsi"/>
                <w:b/>
                <w:color w:val="000000"/>
                <w:sz w:val="16"/>
                <w:szCs w:val="16"/>
                <w:lang w:val="en-US"/>
              </w:rPr>
              <w:t xml:space="preserve"> </w:t>
            </w:r>
            <w:r w:rsidR="00AF0DAB" w:rsidRPr="001709FC">
              <w:rPr>
                <w:rFonts w:asciiTheme="minorHAnsi" w:eastAsia="Times New Roman" w:hAnsiTheme="minorHAnsi" w:cstheme="minorHAnsi"/>
                <w:b/>
                <w:color w:val="000000"/>
                <w:sz w:val="16"/>
                <w:szCs w:val="16"/>
                <w:lang w:val="en-US"/>
              </w:rPr>
              <w:t>Antonio</w:t>
            </w:r>
          </w:p>
          <w:p w14:paraId="7158E6CF" w14:textId="2003FCCD" w:rsidR="00C44DB5" w:rsidRPr="001709FC" w:rsidRDefault="005679BC" w:rsidP="00AF0DAB">
            <w:pPr>
              <w:rPr>
                <w:rFonts w:asciiTheme="minorHAnsi" w:eastAsia="Times New Roman" w:hAnsiTheme="minorHAnsi" w:cstheme="minorHAnsi"/>
                <w:b/>
                <w:color w:val="000000"/>
                <w:sz w:val="16"/>
                <w:szCs w:val="16"/>
                <w:lang w:val="en-US"/>
              </w:rPr>
            </w:pPr>
            <w:r w:rsidRPr="001709FC">
              <w:rPr>
                <w:rFonts w:asciiTheme="minorHAnsi" w:eastAsia="Times New Roman" w:hAnsiTheme="minorHAnsi" w:cstheme="minorHAnsi"/>
                <w:color w:val="000000"/>
                <w:sz w:val="16"/>
                <w:szCs w:val="16"/>
                <w:lang w:val="en-US"/>
              </w:rPr>
              <w:t>Another #</w:t>
            </w:r>
            <w:r w:rsidR="00AF0DAB" w:rsidRPr="001709FC">
              <w:rPr>
                <w:rFonts w:asciiTheme="minorHAnsi" w:eastAsia="Times New Roman" w:hAnsiTheme="minorHAnsi" w:cstheme="minorHAnsi"/>
                <w:color w:val="000000"/>
                <w:sz w:val="16"/>
                <w:szCs w:val="16"/>
                <w:lang w:val="en-US"/>
              </w:rPr>
              <w:t>JTI</w:t>
            </w:r>
            <w:r w:rsidRPr="001709FC">
              <w:rPr>
                <w:rFonts w:asciiTheme="minorHAnsi" w:eastAsia="Times New Roman" w:hAnsiTheme="minorHAnsi" w:cstheme="minorHAnsi"/>
                <w:color w:val="000000"/>
                <w:sz w:val="16"/>
                <w:szCs w:val="16"/>
                <w:lang w:val="en-US"/>
              </w:rPr>
              <w:t xml:space="preserve"> #kudos</w:t>
            </w:r>
          </w:p>
        </w:tc>
        <w:tc>
          <w:tcPr>
            <w:tcW w:w="884" w:type="dxa"/>
          </w:tcPr>
          <w:p w14:paraId="7A9B99CD" w14:textId="28EDE6ED" w:rsidR="00C44DB5" w:rsidRPr="00C9015F" w:rsidRDefault="00C44DB5" w:rsidP="00C44DB5">
            <w:pPr>
              <w:jc w:val="right"/>
              <w:rPr>
                <w:rFonts w:asciiTheme="minorHAnsi" w:eastAsia="Times New Roman" w:hAnsiTheme="minorHAnsi" w:cstheme="minorHAnsi"/>
                <w:color w:val="000000"/>
                <w:sz w:val="16"/>
                <w:szCs w:val="16"/>
                <w:lang w:val="en-US"/>
              </w:rPr>
            </w:pPr>
            <w:r w:rsidRPr="00C9015F">
              <w:rPr>
                <w:rFonts w:asciiTheme="minorHAnsi" w:eastAsia="Times New Roman" w:hAnsiTheme="minorHAnsi" w:cstheme="minorHAnsi"/>
                <w:color w:val="000000"/>
                <w:sz w:val="16"/>
                <w:szCs w:val="16"/>
                <w:lang w:val="en-US"/>
              </w:rPr>
              <w:t>Elapse time</w:t>
            </w:r>
          </w:p>
        </w:tc>
      </w:tr>
    </w:tbl>
    <w:p w14:paraId="07447760" w14:textId="77777777" w:rsidR="00EE302E" w:rsidRDefault="00EE302E" w:rsidP="0015774D">
      <w:pPr>
        <w:rPr>
          <w:rFonts w:cs="Arial"/>
          <w:sz w:val="22"/>
        </w:rPr>
      </w:pPr>
    </w:p>
    <w:p w14:paraId="79FCF1CF" w14:textId="07F409B0" w:rsidR="00EE302E" w:rsidRDefault="00AF0DAB" w:rsidP="005339EF">
      <w:pPr>
        <w:pStyle w:val="Heading3"/>
        <w:numPr>
          <w:ilvl w:val="2"/>
          <w:numId w:val="20"/>
        </w:numPr>
      </w:pPr>
      <w:bookmarkStart w:id="1283" w:name="_SharePoint_document_notification"/>
      <w:bookmarkStart w:id="1284" w:name="_Toc461707101"/>
      <w:bookmarkStart w:id="1285" w:name="_Toc463013412"/>
      <w:bookmarkEnd w:id="1283"/>
      <w:r>
        <w:t>SharePoint</w:t>
      </w:r>
      <w:r w:rsidR="005679BC">
        <w:t xml:space="preserve"> d</w:t>
      </w:r>
      <w:r w:rsidR="00EE302E">
        <w:t xml:space="preserve">ocument </w:t>
      </w:r>
      <w:r w:rsidR="005B0CB0">
        <w:t>n</w:t>
      </w:r>
      <w:r w:rsidR="00EE302E">
        <w:t>o</w:t>
      </w:r>
      <w:r w:rsidR="005B0CB0">
        <w:t>tification st</w:t>
      </w:r>
      <w:r w:rsidR="00EE302E">
        <w:t>ructure</w:t>
      </w:r>
      <w:bookmarkEnd w:id="1284"/>
      <w:bookmarkEnd w:id="1285"/>
    </w:p>
    <w:tbl>
      <w:tblPr>
        <w:tblStyle w:val="TableGrid"/>
        <w:tblW w:w="9532" w:type="dxa"/>
        <w:tblInd w:w="-289" w:type="dxa"/>
        <w:tblLayout w:type="fixed"/>
        <w:tblLook w:val="04A0" w:firstRow="1" w:lastRow="0" w:firstColumn="1" w:lastColumn="0" w:noHBand="0" w:noVBand="1"/>
      </w:tblPr>
      <w:tblGrid>
        <w:gridCol w:w="1418"/>
        <w:gridCol w:w="1418"/>
        <w:gridCol w:w="5812"/>
        <w:gridCol w:w="884"/>
      </w:tblGrid>
      <w:tr w:rsidR="00EE302E" w:rsidRPr="00EE302E" w14:paraId="0D2AC840" w14:textId="77777777" w:rsidTr="00EE302E">
        <w:trPr>
          <w:trHeight w:val="439"/>
        </w:trPr>
        <w:tc>
          <w:tcPr>
            <w:tcW w:w="1418" w:type="dxa"/>
          </w:tcPr>
          <w:p w14:paraId="371CA7D7" w14:textId="0E026AF4" w:rsidR="00EE302E" w:rsidRDefault="00EE302E" w:rsidP="00C44DB5">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Seen / not seen</w:t>
            </w:r>
          </w:p>
        </w:tc>
        <w:tc>
          <w:tcPr>
            <w:tcW w:w="1418" w:type="dxa"/>
          </w:tcPr>
          <w:p w14:paraId="615FAA5C" w14:textId="5418F59D" w:rsidR="00EE302E" w:rsidRDefault="005679BC" w:rsidP="00C44DB5">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Document icon</w:t>
            </w:r>
          </w:p>
        </w:tc>
        <w:tc>
          <w:tcPr>
            <w:tcW w:w="5812" w:type="dxa"/>
          </w:tcPr>
          <w:p w14:paraId="6A314A0A" w14:textId="679F9250" w:rsidR="00EE302E" w:rsidRPr="00EE302E" w:rsidRDefault="005679BC" w:rsidP="00EE302E">
            <w:pPr>
              <w:rPr>
                <w:rFonts w:asciiTheme="minorHAnsi" w:eastAsia="Times New Roman" w:hAnsiTheme="minorHAnsi" w:cstheme="minorHAnsi"/>
                <w:color w:val="000000"/>
                <w:sz w:val="16"/>
                <w:szCs w:val="16"/>
                <w:u w:val="single"/>
                <w:lang w:val="en-US"/>
              </w:rPr>
            </w:pPr>
            <w:r w:rsidRPr="00EE302E">
              <w:rPr>
                <w:rFonts w:asciiTheme="minorHAnsi" w:eastAsia="Times New Roman" w:hAnsiTheme="minorHAnsi" w:cstheme="minorHAnsi"/>
                <w:b/>
                <w:color w:val="000000"/>
                <w:sz w:val="16"/>
                <w:szCs w:val="16"/>
                <w:lang w:val="en-US"/>
              </w:rPr>
              <w:t xml:space="preserve">Garcia, </w:t>
            </w:r>
            <w:r w:rsidR="00AF0DAB" w:rsidRPr="00EE302E">
              <w:rPr>
                <w:rFonts w:asciiTheme="minorHAnsi" w:eastAsia="Times New Roman" w:hAnsiTheme="minorHAnsi" w:cstheme="minorHAnsi"/>
                <w:b/>
                <w:color w:val="000000"/>
                <w:sz w:val="16"/>
                <w:szCs w:val="16"/>
                <w:lang w:val="en-US"/>
              </w:rPr>
              <w:t>Blanca</w:t>
            </w:r>
            <w:r w:rsidRPr="00EE302E">
              <w:rPr>
                <w:rFonts w:asciiTheme="minorHAnsi" w:eastAsia="Times New Roman" w:hAnsiTheme="minorHAnsi" w:cstheme="minorHAnsi"/>
                <w:b/>
                <w:color w:val="000000"/>
                <w:sz w:val="16"/>
                <w:szCs w:val="16"/>
                <w:lang w:val="en-US"/>
              </w:rPr>
              <w:t xml:space="preserve"> </w:t>
            </w:r>
            <w:r w:rsidR="00EE302E">
              <w:rPr>
                <w:rFonts w:asciiTheme="minorHAnsi" w:eastAsia="Times New Roman" w:hAnsiTheme="minorHAnsi" w:cstheme="minorHAnsi"/>
                <w:color w:val="000000"/>
                <w:sz w:val="16"/>
                <w:szCs w:val="16"/>
                <w:lang w:val="en-US"/>
              </w:rPr>
              <w:t xml:space="preserve">has updated on </w:t>
            </w:r>
            <w:r w:rsidR="00EE302E">
              <w:rPr>
                <w:rFonts w:asciiTheme="minorHAnsi" w:eastAsia="Times New Roman" w:hAnsiTheme="minorHAnsi" w:cstheme="minorHAnsi"/>
                <w:color w:val="000000"/>
                <w:sz w:val="16"/>
                <w:szCs w:val="16"/>
                <w:u w:val="single"/>
                <w:lang w:val="en-US"/>
              </w:rPr>
              <w:t>[file-name.pdf]</w:t>
            </w:r>
          </w:p>
        </w:tc>
        <w:tc>
          <w:tcPr>
            <w:tcW w:w="884" w:type="dxa"/>
          </w:tcPr>
          <w:p w14:paraId="7FF24AC1" w14:textId="77777777" w:rsidR="00EE302E" w:rsidRPr="00EE302E" w:rsidRDefault="00EE302E" w:rsidP="00C44DB5">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Elapse time</w:t>
            </w:r>
          </w:p>
        </w:tc>
      </w:tr>
    </w:tbl>
    <w:p w14:paraId="204BC744" w14:textId="77777777" w:rsidR="00C9015F" w:rsidRDefault="00C9015F" w:rsidP="00742E9F">
      <w:pPr>
        <w:rPr>
          <w:rFonts w:cs="Arial"/>
          <w:sz w:val="22"/>
        </w:rPr>
      </w:pPr>
    </w:p>
    <w:p w14:paraId="16284E34" w14:textId="37D99DDC" w:rsidR="00C9015F" w:rsidRDefault="00C9015F" w:rsidP="005339EF">
      <w:pPr>
        <w:pStyle w:val="Heading2"/>
        <w:numPr>
          <w:ilvl w:val="1"/>
          <w:numId w:val="20"/>
        </w:numPr>
      </w:pPr>
      <w:bookmarkStart w:id="1286" w:name="_Toc461707102"/>
      <w:bookmarkStart w:id="1287" w:name="_Toc463013413"/>
      <w:r>
        <w:t>User card</w:t>
      </w:r>
      <w:bookmarkEnd w:id="1286"/>
      <w:bookmarkEnd w:id="1287"/>
    </w:p>
    <w:tbl>
      <w:tblPr>
        <w:tblStyle w:val="TableGrid"/>
        <w:tblW w:w="9532" w:type="dxa"/>
        <w:tblInd w:w="-289" w:type="dxa"/>
        <w:tblLayout w:type="fixed"/>
        <w:tblLook w:val="04A0" w:firstRow="1" w:lastRow="0" w:firstColumn="1" w:lastColumn="0" w:noHBand="0" w:noVBand="1"/>
      </w:tblPr>
      <w:tblGrid>
        <w:gridCol w:w="710"/>
        <w:gridCol w:w="992"/>
        <w:gridCol w:w="1417"/>
        <w:gridCol w:w="5529"/>
        <w:gridCol w:w="884"/>
      </w:tblGrid>
      <w:tr w:rsidR="0015774D" w:rsidRPr="00193438" w14:paraId="0DAAC008" w14:textId="77777777" w:rsidTr="00160D3F">
        <w:trPr>
          <w:trHeight w:val="280"/>
        </w:trPr>
        <w:tc>
          <w:tcPr>
            <w:tcW w:w="710" w:type="dxa"/>
            <w:shd w:val="clear" w:color="auto" w:fill="122632" w:themeFill="text1"/>
            <w:hideMark/>
          </w:tcPr>
          <w:p w14:paraId="2D88F8E8" w14:textId="16A0F0E3" w:rsidR="0015774D" w:rsidRPr="00193438" w:rsidRDefault="005679BC" w:rsidP="00C44DB5">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Id</w:t>
            </w:r>
          </w:p>
        </w:tc>
        <w:tc>
          <w:tcPr>
            <w:tcW w:w="992" w:type="dxa"/>
            <w:shd w:val="clear" w:color="auto" w:fill="122632" w:themeFill="text1"/>
            <w:hideMark/>
          </w:tcPr>
          <w:p w14:paraId="7AC1A7F5" w14:textId="11AEA568" w:rsidR="0015774D" w:rsidRPr="00193438" w:rsidRDefault="005679BC" w:rsidP="00C44DB5">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category</w:t>
            </w:r>
          </w:p>
        </w:tc>
        <w:tc>
          <w:tcPr>
            <w:tcW w:w="1417" w:type="dxa"/>
            <w:shd w:val="clear" w:color="auto" w:fill="122632" w:themeFill="text1"/>
            <w:hideMark/>
          </w:tcPr>
          <w:p w14:paraId="72554D60" w14:textId="12607BF5" w:rsidR="0015774D" w:rsidRPr="00193438" w:rsidRDefault="005679BC" w:rsidP="00C44DB5">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name</w:t>
            </w:r>
          </w:p>
        </w:tc>
        <w:tc>
          <w:tcPr>
            <w:tcW w:w="5529" w:type="dxa"/>
            <w:shd w:val="clear" w:color="auto" w:fill="122632" w:themeFill="text1"/>
            <w:hideMark/>
          </w:tcPr>
          <w:p w14:paraId="4D8640F4" w14:textId="77777777" w:rsidR="0015774D" w:rsidRPr="00193438" w:rsidRDefault="0015774D" w:rsidP="00C44DB5">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Description</w:t>
            </w:r>
          </w:p>
        </w:tc>
        <w:tc>
          <w:tcPr>
            <w:tcW w:w="884" w:type="dxa"/>
            <w:shd w:val="clear" w:color="auto" w:fill="122632" w:themeFill="text1"/>
            <w:hideMark/>
          </w:tcPr>
          <w:p w14:paraId="3276ABD4" w14:textId="77777777" w:rsidR="0015774D" w:rsidRPr="00193438" w:rsidRDefault="0015774D" w:rsidP="00C44DB5">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Priority</w:t>
            </w:r>
          </w:p>
        </w:tc>
      </w:tr>
      <w:tr w:rsidR="00B54DCD" w:rsidRPr="00606C71" w14:paraId="15003F53" w14:textId="77777777" w:rsidTr="00160D3F">
        <w:trPr>
          <w:trHeight w:val="540"/>
        </w:trPr>
        <w:tc>
          <w:tcPr>
            <w:tcW w:w="710" w:type="dxa"/>
          </w:tcPr>
          <w:p w14:paraId="790D8294" w14:textId="77777777" w:rsidR="00B54DCD" w:rsidRDefault="00B54DCD" w:rsidP="00160FDA">
            <w:pPr>
              <w:jc w:val="right"/>
              <w:rPr>
                <w:rFonts w:asciiTheme="minorHAnsi" w:eastAsia="Times New Roman" w:hAnsiTheme="minorHAnsi" w:cstheme="minorHAnsi"/>
                <w:color w:val="000000"/>
                <w:sz w:val="16"/>
                <w:szCs w:val="16"/>
                <w:lang w:val="en-US"/>
              </w:rPr>
            </w:pPr>
          </w:p>
        </w:tc>
        <w:tc>
          <w:tcPr>
            <w:tcW w:w="8822" w:type="dxa"/>
            <w:gridSpan w:val="4"/>
          </w:tcPr>
          <w:p w14:paraId="542A00F7" w14:textId="77777777" w:rsidR="00B54DCD" w:rsidRDefault="00B54DCD" w:rsidP="00160FDA">
            <w:pPr>
              <w:rPr>
                <w:rFonts w:asciiTheme="minorHAnsi" w:eastAsia="Times New Roman" w:hAnsiTheme="minorHAnsi" w:cstheme="minorHAnsi"/>
                <w:color w:val="0000FF"/>
                <w:sz w:val="16"/>
                <w:szCs w:val="16"/>
                <w:lang w:val="en-US" w:eastAsia="ru-RU"/>
              </w:rPr>
            </w:pPr>
          </w:p>
          <w:p w14:paraId="6A73D52C" w14:textId="5F5A4A58" w:rsidR="00B54DCD" w:rsidRPr="004C0785" w:rsidRDefault="00C44F4B" w:rsidP="00160FDA">
            <w:pPr>
              <w:rPr>
                <w:noProof/>
                <w:lang w:val="en-US"/>
              </w:rPr>
            </w:pPr>
            <w:r>
              <w:rPr>
                <w:noProof/>
                <w:lang w:val="en-US"/>
              </w:rPr>
              <w:lastRenderedPageBreak/>
              <w:t xml:space="preserve"> </w:t>
            </w:r>
            <w:r w:rsidR="004C0785">
              <w:rPr>
                <w:noProof/>
                <w:lang w:val="sk-SK" w:eastAsia="sk-SK"/>
              </w:rPr>
              <w:drawing>
                <wp:inline distT="0" distB="0" distL="0" distR="0" wp14:anchorId="527EBEFE" wp14:editId="2026518A">
                  <wp:extent cx="2137367" cy="1554448"/>
                  <wp:effectExtent l="0" t="0" r="0"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137367" cy="1554448"/>
                          </a:xfrm>
                          <a:prstGeom prst="rect">
                            <a:avLst/>
                          </a:prstGeom>
                        </pic:spPr>
                      </pic:pic>
                    </a:graphicData>
                  </a:graphic>
                </wp:inline>
              </w:drawing>
            </w:r>
            <w:r w:rsidR="004C0785">
              <w:rPr>
                <w:rStyle w:val="CommentReference"/>
              </w:rPr>
              <w:t xml:space="preserve"> </w:t>
            </w:r>
          </w:p>
          <w:p w14:paraId="33927787" w14:textId="77777777" w:rsidR="00B54DCD" w:rsidRPr="00606C71" w:rsidRDefault="00B54DCD" w:rsidP="00160FDA">
            <w:pPr>
              <w:jc w:val="right"/>
              <w:rPr>
                <w:rFonts w:asciiTheme="minorHAnsi" w:eastAsia="Times New Roman" w:hAnsiTheme="minorHAnsi" w:cstheme="minorHAnsi"/>
                <w:color w:val="000000"/>
                <w:sz w:val="16"/>
                <w:szCs w:val="16"/>
                <w:lang w:val="en-US"/>
              </w:rPr>
            </w:pPr>
          </w:p>
        </w:tc>
      </w:tr>
      <w:tr w:rsidR="0015774D" w:rsidRPr="00193438" w14:paraId="75631FC3" w14:textId="77777777" w:rsidTr="00160D3F">
        <w:trPr>
          <w:trHeight w:val="439"/>
        </w:trPr>
        <w:tc>
          <w:tcPr>
            <w:tcW w:w="710" w:type="dxa"/>
          </w:tcPr>
          <w:p w14:paraId="6A95A87A" w14:textId="07329721" w:rsidR="0015774D" w:rsidRPr="00606C71" w:rsidRDefault="0030720B" w:rsidP="00C44DB5">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lastRenderedPageBreak/>
              <w:t>1.5</w:t>
            </w:r>
            <w:r w:rsidR="00160D3F">
              <w:rPr>
                <w:rFonts w:asciiTheme="minorHAnsi" w:eastAsia="Times New Roman" w:hAnsiTheme="minorHAnsi" w:cstheme="minorHAnsi"/>
                <w:color w:val="000000"/>
                <w:sz w:val="16"/>
                <w:szCs w:val="16"/>
                <w:lang w:val="en-US"/>
              </w:rPr>
              <w:t>.1</w:t>
            </w:r>
          </w:p>
        </w:tc>
        <w:tc>
          <w:tcPr>
            <w:tcW w:w="992" w:type="dxa"/>
          </w:tcPr>
          <w:p w14:paraId="0A6D4BA8" w14:textId="3E899EED" w:rsidR="0015774D" w:rsidRPr="00606C71" w:rsidRDefault="005679BC" w:rsidP="00C44DB5">
            <w:pPr>
              <w:rPr>
                <w:rFonts w:asciiTheme="minorHAnsi" w:eastAsia="Times New Roman" w:hAnsiTheme="minorHAnsi" w:cstheme="minorHAnsi"/>
                <w:color w:val="000000"/>
                <w:sz w:val="16"/>
                <w:szCs w:val="16"/>
                <w:lang w:val="en-US"/>
              </w:rPr>
            </w:pPr>
            <w:r w:rsidRPr="00606C71">
              <w:rPr>
                <w:rFonts w:asciiTheme="minorHAnsi" w:eastAsia="Times New Roman" w:hAnsiTheme="minorHAnsi" w:cstheme="minorHAnsi"/>
                <w:color w:val="000000"/>
                <w:sz w:val="16"/>
                <w:szCs w:val="16"/>
                <w:lang w:val="en-US"/>
              </w:rPr>
              <w:t>User card</w:t>
            </w:r>
          </w:p>
        </w:tc>
        <w:tc>
          <w:tcPr>
            <w:tcW w:w="1417" w:type="dxa"/>
          </w:tcPr>
          <w:p w14:paraId="78CF258E" w14:textId="77777777" w:rsidR="00DC13AA" w:rsidRDefault="0015774D" w:rsidP="00C44DB5">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User name card</w:t>
            </w:r>
          </w:p>
          <w:p w14:paraId="1DFC1EC3" w14:textId="7450A9E1" w:rsidR="0015774D" w:rsidRPr="00606C71" w:rsidRDefault="00DC13AA" w:rsidP="00C44DB5">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Contact information</w:t>
            </w:r>
            <w:r w:rsidR="0015774D">
              <w:rPr>
                <w:rFonts w:asciiTheme="minorHAnsi" w:eastAsia="Times New Roman" w:hAnsiTheme="minorHAnsi" w:cstheme="minorHAnsi"/>
                <w:color w:val="000000"/>
                <w:sz w:val="16"/>
                <w:szCs w:val="16"/>
                <w:lang w:val="en-US"/>
              </w:rPr>
              <w:t xml:space="preserve"> </w:t>
            </w:r>
          </w:p>
        </w:tc>
        <w:tc>
          <w:tcPr>
            <w:tcW w:w="5529" w:type="dxa"/>
          </w:tcPr>
          <w:p w14:paraId="6C34D130" w14:textId="784000A9" w:rsidR="0015774D" w:rsidRPr="00606C71" w:rsidRDefault="0015774D" w:rsidP="00C44DB5">
            <w:pPr>
              <w:rPr>
                <w:rFonts w:asciiTheme="minorHAnsi" w:eastAsia="Times New Roman" w:hAnsiTheme="minorHAnsi" w:cstheme="minorHAnsi"/>
                <w:sz w:val="16"/>
                <w:szCs w:val="16"/>
                <w:lang w:val="en-US" w:eastAsia="ru-RU"/>
              </w:rPr>
            </w:pPr>
            <w:r w:rsidRPr="00606C71">
              <w:rPr>
                <w:rFonts w:asciiTheme="minorHAnsi" w:eastAsia="Times New Roman" w:hAnsiTheme="minorHAnsi" w:cstheme="minorHAnsi"/>
                <w:color w:val="0000FF"/>
                <w:sz w:val="16"/>
                <w:szCs w:val="16"/>
                <w:lang w:val="en-US" w:eastAsia="ru-RU"/>
              </w:rPr>
              <w:t xml:space="preserve">Given </w:t>
            </w:r>
            <w:r w:rsidR="00AF0DAB" w:rsidRPr="00606C71">
              <w:rPr>
                <w:rFonts w:asciiTheme="minorHAnsi" w:eastAsia="Times New Roman" w:hAnsiTheme="minorHAnsi" w:cstheme="minorHAnsi"/>
                <w:sz w:val="16"/>
                <w:szCs w:val="16"/>
                <w:lang w:val="en-US" w:eastAsia="ru-RU"/>
              </w:rPr>
              <w:t>I</w:t>
            </w:r>
            <w:r w:rsidR="005679BC" w:rsidRPr="00606C71">
              <w:rPr>
                <w:rFonts w:asciiTheme="minorHAnsi" w:eastAsia="Times New Roman" w:hAnsiTheme="minorHAnsi" w:cstheme="minorHAnsi"/>
                <w:sz w:val="16"/>
                <w:szCs w:val="16"/>
                <w:lang w:val="en-US" w:eastAsia="ru-RU"/>
              </w:rPr>
              <w:t xml:space="preserve"> click on </w:t>
            </w:r>
            <w:r w:rsidR="00D32450">
              <w:rPr>
                <w:rFonts w:asciiTheme="minorHAnsi" w:eastAsia="Times New Roman" w:hAnsiTheme="minorHAnsi" w:cstheme="minorHAnsi"/>
                <w:sz w:val="16"/>
                <w:szCs w:val="16"/>
                <w:lang w:val="en-US" w:eastAsia="ru-RU"/>
              </w:rPr>
              <w:t>the</w:t>
            </w:r>
            <w:r>
              <w:rPr>
                <w:rFonts w:asciiTheme="minorHAnsi" w:eastAsia="Times New Roman" w:hAnsiTheme="minorHAnsi" w:cstheme="minorHAnsi"/>
                <w:sz w:val="16"/>
                <w:szCs w:val="16"/>
                <w:lang w:val="en-US" w:eastAsia="ru-RU"/>
              </w:rPr>
              <w:t xml:space="preserve"> active “user name” component</w:t>
            </w:r>
          </w:p>
          <w:p w14:paraId="414A210A" w14:textId="5F5A33F5" w:rsidR="0015774D" w:rsidRDefault="00734077" w:rsidP="00C44DB5">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w:t>
            </w:r>
            <w:r w:rsidR="0015774D">
              <w:rPr>
                <w:rFonts w:asciiTheme="minorHAnsi" w:eastAsia="Times New Roman" w:hAnsiTheme="minorHAnsi" w:cstheme="minorHAnsi"/>
                <w:color w:val="0000FF"/>
                <w:sz w:val="16"/>
                <w:szCs w:val="16"/>
                <w:lang w:val="en-US" w:eastAsia="ru-RU"/>
              </w:rPr>
              <w:t>hen</w:t>
            </w:r>
            <w:r w:rsidR="0015774D" w:rsidRPr="00606C71">
              <w:rPr>
                <w:rFonts w:asciiTheme="minorHAnsi" w:eastAsia="Times New Roman" w:hAnsiTheme="minorHAnsi" w:cstheme="minorHAnsi"/>
                <w:sz w:val="16"/>
                <w:szCs w:val="16"/>
                <w:lang w:val="en-US" w:eastAsia="ru-RU"/>
              </w:rPr>
              <w:t xml:space="preserve"> the user card appears on top</w:t>
            </w:r>
          </w:p>
          <w:p w14:paraId="53E24730" w14:textId="17B488CD" w:rsidR="0015774D" w:rsidRDefault="0015774D" w:rsidP="00C44DB5">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Add</w:t>
            </w:r>
            <w:r w:rsidRPr="00606C71">
              <w:rPr>
                <w:rFonts w:asciiTheme="minorHAnsi" w:eastAsia="Times New Roman" w:hAnsiTheme="minorHAnsi" w:cstheme="minorHAnsi"/>
                <w:sz w:val="16"/>
                <w:szCs w:val="16"/>
                <w:lang w:val="en-US" w:eastAsia="ru-RU"/>
              </w:rPr>
              <w:t xml:space="preserve"> </w:t>
            </w:r>
            <w:r w:rsidR="005679BC">
              <w:rPr>
                <w:rFonts w:asciiTheme="minorHAnsi" w:eastAsia="Times New Roman" w:hAnsiTheme="minorHAnsi" w:cstheme="minorHAnsi"/>
                <w:sz w:val="16"/>
                <w:szCs w:val="16"/>
                <w:lang w:val="en-US" w:eastAsia="ru-RU"/>
              </w:rPr>
              <w:t>indicates the</w:t>
            </w:r>
            <w:r w:rsidRPr="00606C71">
              <w:rPr>
                <w:rFonts w:asciiTheme="minorHAnsi" w:eastAsia="Times New Roman" w:hAnsiTheme="minorHAnsi" w:cstheme="minorHAnsi"/>
                <w:sz w:val="16"/>
                <w:szCs w:val="16"/>
                <w:lang w:val="en-US" w:eastAsia="ru-RU"/>
              </w:rPr>
              <w:t xml:space="preserve"> user </w:t>
            </w:r>
            <w:r>
              <w:rPr>
                <w:rFonts w:asciiTheme="minorHAnsi" w:eastAsia="Times New Roman" w:hAnsiTheme="minorHAnsi" w:cstheme="minorHAnsi"/>
                <w:sz w:val="16"/>
                <w:szCs w:val="16"/>
                <w:lang w:val="en-US" w:eastAsia="ru-RU"/>
              </w:rPr>
              <w:t>contact information</w:t>
            </w:r>
            <w:r w:rsidR="00734077">
              <w:rPr>
                <w:rFonts w:asciiTheme="minorHAnsi" w:eastAsia="Times New Roman" w:hAnsiTheme="minorHAnsi" w:cstheme="minorHAnsi"/>
                <w:sz w:val="16"/>
                <w:szCs w:val="16"/>
                <w:lang w:val="en-US" w:eastAsia="ru-RU"/>
              </w:rPr>
              <w:t>.</w:t>
            </w:r>
          </w:p>
          <w:p w14:paraId="2AD1CC03" w14:textId="01EB395F" w:rsidR="0015774D" w:rsidRDefault="0015774D" w:rsidP="00C44DB5">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When</w:t>
            </w:r>
            <w:r w:rsidRPr="00606C71">
              <w:rPr>
                <w:rFonts w:asciiTheme="minorHAnsi" w:eastAsia="Times New Roman" w:hAnsiTheme="minorHAnsi" w:cstheme="minorHAnsi"/>
                <w:sz w:val="16"/>
                <w:szCs w:val="16"/>
                <w:lang w:val="en-US" w:eastAsia="ru-RU"/>
              </w:rPr>
              <w:t xml:space="preserve"> </w:t>
            </w:r>
            <w:r w:rsidR="00AF0DAB">
              <w:rPr>
                <w:rFonts w:asciiTheme="minorHAnsi" w:eastAsia="Times New Roman" w:hAnsiTheme="minorHAnsi" w:cstheme="minorHAnsi"/>
                <w:sz w:val="16"/>
                <w:szCs w:val="16"/>
                <w:lang w:val="en-US" w:eastAsia="ru-RU"/>
              </w:rPr>
              <w:t>I</w:t>
            </w:r>
            <w:r w:rsidR="005679BC">
              <w:rPr>
                <w:rFonts w:asciiTheme="minorHAnsi" w:eastAsia="Times New Roman" w:hAnsiTheme="minorHAnsi" w:cstheme="minorHAnsi"/>
                <w:sz w:val="16"/>
                <w:szCs w:val="16"/>
                <w:lang w:val="en-US" w:eastAsia="ru-RU"/>
              </w:rPr>
              <w:t xml:space="preserve"> click the user’s name in the user card</w:t>
            </w:r>
          </w:p>
          <w:p w14:paraId="4D8C652F" w14:textId="2617A5A1" w:rsidR="0015774D" w:rsidRDefault="0015774D" w:rsidP="00C44DB5">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Then</w:t>
            </w:r>
            <w:r w:rsidRPr="00606C71">
              <w:rPr>
                <w:rFonts w:asciiTheme="minorHAnsi" w:eastAsia="Times New Roman" w:hAnsiTheme="minorHAnsi" w:cstheme="minorHAnsi"/>
                <w:sz w:val="16"/>
                <w:szCs w:val="16"/>
                <w:lang w:val="en-US" w:eastAsia="ru-RU"/>
              </w:rPr>
              <w:t xml:space="preserve"> </w:t>
            </w:r>
            <w:r w:rsidR="00AF0DAB">
              <w:rPr>
                <w:rFonts w:asciiTheme="minorHAnsi" w:eastAsia="Times New Roman" w:hAnsiTheme="minorHAnsi" w:cstheme="minorHAnsi"/>
                <w:sz w:val="16"/>
                <w:szCs w:val="16"/>
                <w:lang w:val="en-US" w:eastAsia="ru-RU"/>
              </w:rPr>
              <w:t>I</w:t>
            </w:r>
            <w:r w:rsidR="005679BC">
              <w:rPr>
                <w:rFonts w:asciiTheme="minorHAnsi" w:eastAsia="Times New Roman" w:hAnsiTheme="minorHAnsi" w:cstheme="minorHAnsi"/>
                <w:sz w:val="16"/>
                <w:szCs w:val="16"/>
                <w:lang w:val="en-US" w:eastAsia="ru-RU"/>
              </w:rPr>
              <w:t xml:space="preserve"> am redirected by the system to the user’s public profile page</w:t>
            </w:r>
          </w:p>
          <w:p w14:paraId="1E128A9A" w14:textId="3EF26E39" w:rsidR="0015774D" w:rsidRPr="00DC13AA" w:rsidRDefault="0015774D" w:rsidP="00C44DB5">
            <w:pPr>
              <w:rPr>
                <w:rFonts w:asciiTheme="minorHAnsi" w:eastAsia="Times New Roman" w:hAnsiTheme="minorHAnsi" w:cstheme="minorHAnsi"/>
                <w:sz w:val="16"/>
                <w:szCs w:val="16"/>
                <w:lang w:val="en-US" w:eastAsia="ru-RU"/>
              </w:rPr>
            </w:pPr>
            <w:r w:rsidRPr="00DC13AA">
              <w:rPr>
                <w:rFonts w:asciiTheme="minorHAnsi" w:eastAsia="Times New Roman" w:hAnsiTheme="minorHAnsi" w:cstheme="minorHAnsi"/>
                <w:color w:val="0000FF"/>
                <w:sz w:val="16"/>
                <w:szCs w:val="16"/>
                <w:lang w:val="en-US" w:eastAsia="ru-RU"/>
              </w:rPr>
              <w:t>When</w:t>
            </w:r>
            <w:r w:rsidR="005679BC" w:rsidRPr="00DC13AA">
              <w:rPr>
                <w:rFonts w:asciiTheme="minorHAnsi" w:eastAsia="Times New Roman" w:hAnsiTheme="minorHAnsi" w:cstheme="minorHAnsi"/>
                <w:sz w:val="16"/>
                <w:szCs w:val="16"/>
                <w:lang w:val="en-US" w:eastAsia="ru-RU"/>
              </w:rPr>
              <w:t xml:space="preserve"> </w:t>
            </w:r>
            <w:r w:rsidR="00AF0DAB" w:rsidRPr="00DC13AA">
              <w:rPr>
                <w:rFonts w:asciiTheme="minorHAnsi" w:eastAsia="Times New Roman" w:hAnsiTheme="minorHAnsi" w:cstheme="minorHAnsi"/>
                <w:sz w:val="16"/>
                <w:szCs w:val="16"/>
                <w:lang w:val="en-US" w:eastAsia="ru-RU"/>
              </w:rPr>
              <w:t>I</w:t>
            </w:r>
            <w:r w:rsidR="005679BC" w:rsidRPr="00DC13AA">
              <w:rPr>
                <w:rFonts w:asciiTheme="minorHAnsi" w:eastAsia="Times New Roman" w:hAnsiTheme="minorHAnsi" w:cstheme="minorHAnsi"/>
                <w:sz w:val="16"/>
                <w:szCs w:val="16"/>
                <w:lang w:val="en-US" w:eastAsia="ru-RU"/>
              </w:rPr>
              <w:t xml:space="preserve"> </w:t>
            </w:r>
            <w:r w:rsidR="005D73A8" w:rsidRPr="00DC13AA">
              <w:rPr>
                <w:rFonts w:asciiTheme="minorHAnsi" w:eastAsia="Times New Roman" w:hAnsiTheme="minorHAnsi" w:cstheme="minorHAnsi"/>
                <w:sz w:val="16"/>
                <w:szCs w:val="16"/>
                <w:lang w:val="en-US" w:eastAsia="ru-RU"/>
              </w:rPr>
              <w:t>hover</w:t>
            </w:r>
            <w:r w:rsidR="005679BC" w:rsidRPr="00DC13AA">
              <w:rPr>
                <w:rFonts w:asciiTheme="minorHAnsi" w:eastAsia="Times New Roman" w:hAnsiTheme="minorHAnsi" w:cstheme="minorHAnsi"/>
                <w:sz w:val="16"/>
                <w:szCs w:val="16"/>
                <w:lang w:val="en-US" w:eastAsia="ru-RU"/>
              </w:rPr>
              <w:t xml:space="preserve"> the </w:t>
            </w:r>
            <w:r w:rsidR="00AF0DAB" w:rsidRPr="00DC13AA">
              <w:rPr>
                <w:rFonts w:asciiTheme="minorHAnsi" w:eastAsia="Times New Roman" w:hAnsiTheme="minorHAnsi" w:cstheme="minorHAnsi"/>
                <w:sz w:val="16"/>
                <w:szCs w:val="16"/>
                <w:lang w:val="en-US" w:eastAsia="ru-RU"/>
              </w:rPr>
              <w:t>Lync</w:t>
            </w:r>
            <w:r w:rsidR="005679BC" w:rsidRPr="00DC13AA">
              <w:rPr>
                <w:rFonts w:asciiTheme="minorHAnsi" w:eastAsia="Times New Roman" w:hAnsiTheme="minorHAnsi" w:cstheme="minorHAnsi"/>
                <w:sz w:val="16"/>
                <w:szCs w:val="16"/>
                <w:lang w:val="en-US" w:eastAsia="ru-RU"/>
              </w:rPr>
              <w:t xml:space="preserve"> availability</w:t>
            </w:r>
          </w:p>
          <w:p w14:paraId="485BF735" w14:textId="19DFEC6E" w:rsidR="0015774D" w:rsidRDefault="0015774D" w:rsidP="00C44DB5">
            <w:pPr>
              <w:rPr>
                <w:rFonts w:asciiTheme="minorHAnsi" w:eastAsia="Times New Roman" w:hAnsiTheme="minorHAnsi" w:cstheme="minorHAnsi"/>
                <w:sz w:val="16"/>
                <w:szCs w:val="16"/>
                <w:lang w:val="en-US" w:eastAsia="ru-RU"/>
              </w:rPr>
            </w:pPr>
            <w:r w:rsidRPr="00DC13AA">
              <w:rPr>
                <w:rFonts w:asciiTheme="minorHAnsi" w:eastAsia="Times New Roman" w:hAnsiTheme="minorHAnsi" w:cstheme="minorHAnsi"/>
                <w:color w:val="0000FF"/>
                <w:sz w:val="16"/>
                <w:szCs w:val="16"/>
                <w:lang w:val="en-US" w:eastAsia="ru-RU"/>
              </w:rPr>
              <w:t>Then</w:t>
            </w:r>
            <w:r w:rsidR="005679BC" w:rsidRPr="00DC13AA">
              <w:rPr>
                <w:rFonts w:asciiTheme="minorHAnsi" w:eastAsia="Times New Roman" w:hAnsiTheme="minorHAnsi" w:cstheme="minorHAnsi"/>
                <w:sz w:val="16"/>
                <w:szCs w:val="16"/>
                <w:lang w:val="en-US" w:eastAsia="ru-RU"/>
              </w:rPr>
              <w:t xml:space="preserve"> the </w:t>
            </w:r>
            <w:r w:rsidR="00AF0DAB" w:rsidRPr="00DC13AA">
              <w:rPr>
                <w:rFonts w:asciiTheme="minorHAnsi" w:eastAsia="Times New Roman" w:hAnsiTheme="minorHAnsi" w:cstheme="minorHAnsi"/>
                <w:sz w:val="16"/>
                <w:szCs w:val="16"/>
                <w:lang w:val="en-US" w:eastAsia="ru-RU"/>
              </w:rPr>
              <w:t>Lync</w:t>
            </w:r>
            <w:r w:rsidR="005679BC" w:rsidRPr="00DC13AA">
              <w:rPr>
                <w:rFonts w:asciiTheme="minorHAnsi" w:eastAsia="Times New Roman" w:hAnsiTheme="minorHAnsi" w:cstheme="minorHAnsi"/>
                <w:sz w:val="16"/>
                <w:szCs w:val="16"/>
                <w:lang w:val="en-US" w:eastAsia="ru-RU"/>
              </w:rPr>
              <w:t xml:space="preserve"> user card appears</w:t>
            </w:r>
          </w:p>
          <w:p w14:paraId="0B278E1D" w14:textId="3F0ECD46" w:rsidR="0015774D" w:rsidRDefault="0015774D" w:rsidP="00C44DB5">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When</w:t>
            </w:r>
            <w:r w:rsidRPr="00606C71">
              <w:rPr>
                <w:rFonts w:asciiTheme="minorHAnsi" w:eastAsia="Times New Roman" w:hAnsiTheme="minorHAnsi" w:cstheme="minorHAnsi"/>
                <w:sz w:val="16"/>
                <w:szCs w:val="16"/>
                <w:lang w:val="en-US" w:eastAsia="ru-RU"/>
              </w:rPr>
              <w:t xml:space="preserve"> </w:t>
            </w:r>
            <w:r w:rsidR="00AF0DAB">
              <w:rPr>
                <w:rFonts w:asciiTheme="minorHAnsi" w:eastAsia="Times New Roman" w:hAnsiTheme="minorHAnsi" w:cstheme="minorHAnsi"/>
                <w:sz w:val="16"/>
                <w:szCs w:val="16"/>
                <w:lang w:val="en-US" w:eastAsia="ru-RU"/>
              </w:rPr>
              <w:t>I</w:t>
            </w:r>
            <w:r w:rsidR="005679BC">
              <w:rPr>
                <w:rFonts w:asciiTheme="minorHAnsi" w:eastAsia="Times New Roman" w:hAnsiTheme="minorHAnsi" w:cstheme="minorHAnsi"/>
                <w:sz w:val="16"/>
                <w:szCs w:val="16"/>
                <w:lang w:val="en-US" w:eastAsia="ru-RU"/>
              </w:rPr>
              <w:t xml:space="preserve"> click the user’s email in the user card</w:t>
            </w:r>
          </w:p>
          <w:p w14:paraId="0783AA8E" w14:textId="5A5D280B" w:rsidR="0015774D" w:rsidRPr="00606C71" w:rsidRDefault="0015774D" w:rsidP="00160D3F">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Then</w:t>
            </w:r>
            <w:r w:rsidRPr="00606C71">
              <w:rPr>
                <w:rFonts w:asciiTheme="minorHAnsi" w:eastAsia="Times New Roman" w:hAnsiTheme="minorHAnsi" w:cstheme="minorHAnsi"/>
                <w:sz w:val="16"/>
                <w:szCs w:val="16"/>
                <w:lang w:val="en-US" w:eastAsia="ru-RU"/>
              </w:rPr>
              <w:t xml:space="preserve"> </w:t>
            </w:r>
            <w:r w:rsidR="00AF0DAB">
              <w:rPr>
                <w:rFonts w:asciiTheme="minorHAnsi" w:eastAsia="Times New Roman" w:hAnsiTheme="minorHAnsi" w:cstheme="minorHAnsi"/>
                <w:sz w:val="16"/>
                <w:szCs w:val="16"/>
                <w:lang w:val="en-US" w:eastAsia="ru-RU"/>
              </w:rPr>
              <w:t>I</w:t>
            </w:r>
            <w:r w:rsidR="005679BC">
              <w:rPr>
                <w:rFonts w:asciiTheme="minorHAnsi" w:eastAsia="Times New Roman" w:hAnsiTheme="minorHAnsi" w:cstheme="minorHAnsi"/>
                <w:sz w:val="16"/>
                <w:szCs w:val="16"/>
                <w:lang w:val="en-US" w:eastAsia="ru-RU"/>
              </w:rPr>
              <w:t xml:space="preserve"> am r</w:t>
            </w:r>
            <w:r>
              <w:rPr>
                <w:rFonts w:asciiTheme="minorHAnsi" w:eastAsia="Times New Roman" w:hAnsiTheme="minorHAnsi" w:cstheme="minorHAnsi"/>
                <w:sz w:val="16"/>
                <w:szCs w:val="16"/>
                <w:lang w:val="en-US" w:eastAsia="ru-RU"/>
              </w:rPr>
              <w:t>edirected by the system to my inbox to write an email</w:t>
            </w:r>
            <w:r w:rsidR="00160D3F">
              <w:rPr>
                <w:rFonts w:asciiTheme="minorHAnsi" w:eastAsia="Times New Roman" w:hAnsiTheme="minorHAnsi" w:cstheme="minorHAnsi"/>
                <w:sz w:val="16"/>
                <w:szCs w:val="16"/>
                <w:lang w:val="en-US" w:eastAsia="ru-RU"/>
              </w:rPr>
              <w:t xml:space="preserve"> to the user with their email address already filled for me.</w:t>
            </w:r>
          </w:p>
        </w:tc>
        <w:tc>
          <w:tcPr>
            <w:tcW w:w="884" w:type="dxa"/>
          </w:tcPr>
          <w:p w14:paraId="6132D004" w14:textId="77777777" w:rsidR="0015774D" w:rsidRPr="00606C71" w:rsidRDefault="0015774D" w:rsidP="00C44DB5">
            <w:pPr>
              <w:jc w:val="right"/>
              <w:rPr>
                <w:rFonts w:asciiTheme="minorHAnsi" w:eastAsia="Times New Roman" w:hAnsiTheme="minorHAnsi" w:cstheme="minorHAnsi"/>
                <w:color w:val="000000"/>
                <w:sz w:val="16"/>
                <w:szCs w:val="16"/>
                <w:lang w:val="en-US"/>
              </w:rPr>
            </w:pPr>
            <w:r w:rsidRPr="00606C71">
              <w:rPr>
                <w:rFonts w:asciiTheme="minorHAnsi" w:eastAsia="Times New Roman" w:hAnsiTheme="minorHAnsi" w:cstheme="minorHAnsi"/>
                <w:color w:val="000000"/>
                <w:sz w:val="16"/>
                <w:szCs w:val="16"/>
                <w:lang w:val="en-US"/>
              </w:rPr>
              <w:t>1</w:t>
            </w:r>
          </w:p>
        </w:tc>
      </w:tr>
      <w:tr w:rsidR="00D32450" w:rsidRPr="00193438" w14:paraId="1BCEF2C6" w14:textId="77777777" w:rsidTr="00160D3F">
        <w:trPr>
          <w:trHeight w:val="439"/>
        </w:trPr>
        <w:tc>
          <w:tcPr>
            <w:tcW w:w="710" w:type="dxa"/>
          </w:tcPr>
          <w:p w14:paraId="602EE560" w14:textId="358745F1" w:rsidR="00D32450" w:rsidRDefault="0030720B" w:rsidP="00D32450">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1.5</w:t>
            </w:r>
            <w:r w:rsidR="00160D3F">
              <w:rPr>
                <w:rFonts w:asciiTheme="minorHAnsi" w:eastAsia="Times New Roman" w:hAnsiTheme="minorHAnsi" w:cstheme="minorHAnsi"/>
                <w:color w:val="000000"/>
                <w:sz w:val="16"/>
                <w:szCs w:val="16"/>
                <w:lang w:val="en-US"/>
              </w:rPr>
              <w:t>.2</w:t>
            </w:r>
          </w:p>
        </w:tc>
        <w:tc>
          <w:tcPr>
            <w:tcW w:w="992" w:type="dxa"/>
          </w:tcPr>
          <w:p w14:paraId="02228266" w14:textId="25D444BD" w:rsidR="00D32450" w:rsidRPr="00606C71" w:rsidRDefault="00D32450" w:rsidP="00D32450">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User profile picture</w:t>
            </w:r>
          </w:p>
        </w:tc>
        <w:tc>
          <w:tcPr>
            <w:tcW w:w="1417" w:type="dxa"/>
          </w:tcPr>
          <w:p w14:paraId="653A22D9" w14:textId="77777777" w:rsidR="00D32450" w:rsidRDefault="00D32450" w:rsidP="00D32450">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User name card</w:t>
            </w:r>
          </w:p>
          <w:p w14:paraId="00F13376" w14:textId="0257D84B" w:rsidR="00D32450" w:rsidRDefault="00D32450" w:rsidP="00D32450">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Contact information </w:t>
            </w:r>
          </w:p>
        </w:tc>
        <w:tc>
          <w:tcPr>
            <w:tcW w:w="5529" w:type="dxa"/>
          </w:tcPr>
          <w:p w14:paraId="38FF1CC1" w14:textId="7ADB092E" w:rsidR="00D32450" w:rsidRDefault="00D32450" w:rsidP="00D32450">
            <w:pPr>
              <w:rPr>
                <w:rFonts w:asciiTheme="minorHAnsi" w:eastAsia="Times New Roman" w:hAnsiTheme="minorHAnsi" w:cstheme="minorHAnsi"/>
                <w:sz w:val="16"/>
                <w:szCs w:val="16"/>
                <w:lang w:val="en-US" w:eastAsia="ru-RU"/>
              </w:rPr>
            </w:pPr>
            <w:r w:rsidRPr="00606C71">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on Engage</w:t>
            </w:r>
          </w:p>
          <w:p w14:paraId="2983C085" w14:textId="7BDE9A46" w:rsidR="00D32450" w:rsidRDefault="00D32450" w:rsidP="00D32450">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And</w:t>
            </w:r>
            <w:r w:rsidRPr="00606C71">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I see a profile picture next to a user name in an Engage web-part component</w:t>
            </w:r>
          </w:p>
          <w:p w14:paraId="5C7215C8" w14:textId="26388122" w:rsidR="00D32450" w:rsidRPr="00606C71" w:rsidRDefault="00D32450" w:rsidP="00D32450">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When</w:t>
            </w:r>
            <w:r w:rsidRPr="00606C71">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I hover</w:t>
            </w:r>
            <w:r w:rsidRPr="00606C71">
              <w:rPr>
                <w:rFonts w:asciiTheme="minorHAnsi" w:eastAsia="Times New Roman" w:hAnsiTheme="minorHAnsi" w:cstheme="minorHAnsi"/>
                <w:sz w:val="16"/>
                <w:szCs w:val="16"/>
                <w:lang w:val="en-US" w:eastAsia="ru-RU"/>
              </w:rPr>
              <w:t xml:space="preserve"> on </w:t>
            </w:r>
            <w:r>
              <w:rPr>
                <w:rFonts w:asciiTheme="minorHAnsi" w:eastAsia="Times New Roman" w:hAnsiTheme="minorHAnsi" w:cstheme="minorHAnsi"/>
                <w:sz w:val="16"/>
                <w:szCs w:val="16"/>
                <w:lang w:val="en-US" w:eastAsia="ru-RU"/>
              </w:rPr>
              <w:t>the profile picture</w:t>
            </w:r>
          </w:p>
          <w:p w14:paraId="404FF662" w14:textId="0CF544A4" w:rsidR="00D32450" w:rsidRPr="00D32450" w:rsidRDefault="00D32450" w:rsidP="00D32450">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Then</w:t>
            </w:r>
            <w:r w:rsidRPr="00606C71">
              <w:rPr>
                <w:rFonts w:asciiTheme="minorHAnsi" w:eastAsia="Times New Roman" w:hAnsiTheme="minorHAnsi" w:cstheme="minorHAnsi"/>
                <w:sz w:val="16"/>
                <w:szCs w:val="16"/>
                <w:lang w:val="en-US" w:eastAsia="ru-RU"/>
              </w:rPr>
              <w:t xml:space="preserve"> the user card</w:t>
            </w:r>
            <w:r>
              <w:rPr>
                <w:rFonts w:asciiTheme="minorHAnsi" w:eastAsia="Times New Roman" w:hAnsiTheme="minorHAnsi" w:cstheme="minorHAnsi"/>
                <w:sz w:val="16"/>
                <w:szCs w:val="16"/>
                <w:lang w:val="en-US" w:eastAsia="ru-RU"/>
              </w:rPr>
              <w:t xml:space="preserve"> also</w:t>
            </w:r>
            <w:r w:rsidRPr="00606C71">
              <w:rPr>
                <w:rFonts w:asciiTheme="minorHAnsi" w:eastAsia="Times New Roman" w:hAnsiTheme="minorHAnsi" w:cstheme="minorHAnsi"/>
                <w:sz w:val="16"/>
                <w:szCs w:val="16"/>
                <w:lang w:val="en-US" w:eastAsia="ru-RU"/>
              </w:rPr>
              <w:t xml:space="preserve"> appears on top</w:t>
            </w:r>
            <w:r>
              <w:rPr>
                <w:rFonts w:asciiTheme="minorHAnsi" w:eastAsia="Times New Roman" w:hAnsiTheme="minorHAnsi" w:cstheme="minorHAnsi"/>
                <w:sz w:val="16"/>
                <w:szCs w:val="16"/>
                <w:lang w:val="en-US" w:eastAsia="ru-RU"/>
              </w:rPr>
              <w:t>.</w:t>
            </w:r>
          </w:p>
        </w:tc>
        <w:tc>
          <w:tcPr>
            <w:tcW w:w="884" w:type="dxa"/>
          </w:tcPr>
          <w:p w14:paraId="56ABE722" w14:textId="55F1DFD7" w:rsidR="00D32450" w:rsidRPr="00606C71" w:rsidRDefault="00D32450" w:rsidP="00D32450">
            <w:pPr>
              <w:jc w:val="right"/>
              <w:rPr>
                <w:rFonts w:asciiTheme="minorHAnsi" w:eastAsia="Times New Roman" w:hAnsiTheme="minorHAnsi" w:cstheme="minorHAnsi"/>
                <w:color w:val="000000"/>
                <w:sz w:val="16"/>
                <w:szCs w:val="16"/>
                <w:lang w:val="en-US"/>
              </w:rPr>
            </w:pPr>
            <w:r w:rsidRPr="00606C71">
              <w:rPr>
                <w:rFonts w:asciiTheme="minorHAnsi" w:eastAsia="Times New Roman" w:hAnsiTheme="minorHAnsi" w:cstheme="minorHAnsi"/>
                <w:color w:val="000000"/>
                <w:sz w:val="16"/>
                <w:szCs w:val="16"/>
                <w:lang w:val="en-US"/>
              </w:rPr>
              <w:t>1</w:t>
            </w:r>
          </w:p>
        </w:tc>
      </w:tr>
      <w:tr w:rsidR="00D32450" w:rsidRPr="00193438" w14:paraId="2699CE1E" w14:textId="77777777" w:rsidTr="00160D3F">
        <w:trPr>
          <w:trHeight w:val="439"/>
        </w:trPr>
        <w:tc>
          <w:tcPr>
            <w:tcW w:w="710" w:type="dxa"/>
          </w:tcPr>
          <w:p w14:paraId="4FEC6189" w14:textId="1F628543" w:rsidR="00D32450" w:rsidRDefault="0030720B" w:rsidP="00D32450">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1.5</w:t>
            </w:r>
            <w:r w:rsidR="00160D3F">
              <w:rPr>
                <w:rFonts w:asciiTheme="minorHAnsi" w:eastAsia="Times New Roman" w:hAnsiTheme="minorHAnsi" w:cstheme="minorHAnsi"/>
                <w:color w:val="000000"/>
                <w:sz w:val="16"/>
                <w:szCs w:val="16"/>
                <w:lang w:val="en-US"/>
              </w:rPr>
              <w:t>.3</w:t>
            </w:r>
          </w:p>
        </w:tc>
        <w:tc>
          <w:tcPr>
            <w:tcW w:w="992" w:type="dxa"/>
          </w:tcPr>
          <w:p w14:paraId="3A66B3BD" w14:textId="28830571" w:rsidR="00D32450" w:rsidRPr="00606C71" w:rsidRDefault="00D32450" w:rsidP="00D32450">
            <w:pPr>
              <w:rPr>
                <w:rFonts w:asciiTheme="minorHAnsi" w:eastAsia="Times New Roman" w:hAnsiTheme="minorHAnsi" w:cstheme="minorHAnsi"/>
                <w:color w:val="000000"/>
                <w:sz w:val="16"/>
                <w:szCs w:val="16"/>
                <w:lang w:val="en-US"/>
              </w:rPr>
            </w:pPr>
            <w:r w:rsidRPr="00606C71">
              <w:rPr>
                <w:rFonts w:asciiTheme="minorHAnsi" w:eastAsia="Times New Roman" w:hAnsiTheme="minorHAnsi" w:cstheme="minorHAnsi"/>
                <w:color w:val="000000"/>
                <w:sz w:val="16"/>
                <w:szCs w:val="16"/>
                <w:lang w:val="en-US"/>
              </w:rPr>
              <w:t>User card</w:t>
            </w:r>
          </w:p>
        </w:tc>
        <w:tc>
          <w:tcPr>
            <w:tcW w:w="1417" w:type="dxa"/>
          </w:tcPr>
          <w:p w14:paraId="34E7B846" w14:textId="77777777" w:rsidR="00D32450" w:rsidRDefault="00D32450" w:rsidP="00D32450">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User name card</w:t>
            </w:r>
          </w:p>
          <w:p w14:paraId="110A33E1" w14:textId="4C912F44" w:rsidR="00D32450" w:rsidRDefault="00D32450" w:rsidP="00D32450">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Lync contact </w:t>
            </w:r>
          </w:p>
        </w:tc>
        <w:tc>
          <w:tcPr>
            <w:tcW w:w="5529" w:type="dxa"/>
          </w:tcPr>
          <w:p w14:paraId="1286ACF7" w14:textId="40E0FC36" w:rsidR="00D32450" w:rsidRPr="00606C71" w:rsidRDefault="00D32450" w:rsidP="00D32450">
            <w:pPr>
              <w:rPr>
                <w:rFonts w:asciiTheme="minorHAnsi" w:eastAsia="Times New Roman" w:hAnsiTheme="minorHAnsi" w:cstheme="minorHAnsi"/>
                <w:sz w:val="16"/>
                <w:szCs w:val="16"/>
                <w:lang w:val="en-US" w:eastAsia="ru-RU"/>
              </w:rPr>
            </w:pPr>
            <w:r w:rsidRPr="00606C71">
              <w:rPr>
                <w:rFonts w:asciiTheme="minorHAnsi" w:eastAsia="Times New Roman" w:hAnsiTheme="minorHAnsi" w:cstheme="minorHAnsi"/>
                <w:color w:val="0000FF"/>
                <w:sz w:val="16"/>
                <w:szCs w:val="16"/>
                <w:lang w:val="en-US" w:eastAsia="ru-RU"/>
              </w:rPr>
              <w:t xml:space="preserve">Given </w:t>
            </w:r>
            <w:r w:rsidRPr="00606C71">
              <w:rPr>
                <w:rFonts w:asciiTheme="minorHAnsi" w:eastAsia="Times New Roman" w:hAnsiTheme="minorHAnsi" w:cstheme="minorHAnsi"/>
                <w:sz w:val="16"/>
                <w:szCs w:val="16"/>
                <w:lang w:val="en-US" w:eastAsia="ru-RU"/>
              </w:rPr>
              <w:t xml:space="preserve">I click on </w:t>
            </w:r>
            <w:r>
              <w:rPr>
                <w:rFonts w:asciiTheme="minorHAnsi" w:eastAsia="Times New Roman" w:hAnsiTheme="minorHAnsi" w:cstheme="minorHAnsi"/>
                <w:sz w:val="16"/>
                <w:szCs w:val="16"/>
                <w:lang w:val="en-US" w:eastAsia="ru-RU"/>
              </w:rPr>
              <w:t>any active “user name” component</w:t>
            </w:r>
          </w:p>
          <w:p w14:paraId="53A62EDC" w14:textId="77777777" w:rsidR="00D32450" w:rsidRDefault="00D32450" w:rsidP="00D32450">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Then</w:t>
            </w:r>
            <w:r w:rsidRPr="00606C71">
              <w:rPr>
                <w:rFonts w:asciiTheme="minorHAnsi" w:eastAsia="Times New Roman" w:hAnsiTheme="minorHAnsi" w:cstheme="minorHAnsi"/>
                <w:sz w:val="16"/>
                <w:szCs w:val="16"/>
                <w:lang w:val="en-US" w:eastAsia="ru-RU"/>
              </w:rPr>
              <w:t xml:space="preserve"> the user card appears on top</w:t>
            </w:r>
          </w:p>
          <w:p w14:paraId="2960916E" w14:textId="6F149F72" w:rsidR="00D32450" w:rsidRDefault="00D32450" w:rsidP="00D32450">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Add</w:t>
            </w:r>
            <w:r w:rsidRPr="00606C71">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indicates the</w:t>
            </w:r>
            <w:r w:rsidRPr="00606C71">
              <w:rPr>
                <w:rFonts w:asciiTheme="minorHAnsi" w:eastAsia="Times New Roman" w:hAnsiTheme="minorHAnsi" w:cstheme="minorHAnsi"/>
                <w:sz w:val="16"/>
                <w:szCs w:val="16"/>
                <w:lang w:val="en-US" w:eastAsia="ru-RU"/>
              </w:rPr>
              <w:t xml:space="preserve"> user </w:t>
            </w:r>
            <w:r>
              <w:rPr>
                <w:rFonts w:asciiTheme="minorHAnsi" w:eastAsia="Times New Roman" w:hAnsiTheme="minorHAnsi" w:cstheme="minorHAnsi"/>
                <w:sz w:val="16"/>
                <w:szCs w:val="16"/>
                <w:lang w:val="en-US" w:eastAsia="ru-RU"/>
              </w:rPr>
              <w:t>contact information.</w:t>
            </w:r>
          </w:p>
          <w:p w14:paraId="424DA4B7" w14:textId="5F7A2A6F" w:rsidR="00D32450" w:rsidRPr="00DC13AA" w:rsidRDefault="00D32450" w:rsidP="00D32450">
            <w:pPr>
              <w:rPr>
                <w:rFonts w:asciiTheme="minorHAnsi" w:eastAsia="Times New Roman" w:hAnsiTheme="minorHAnsi" w:cstheme="minorHAnsi"/>
                <w:sz w:val="16"/>
                <w:szCs w:val="16"/>
                <w:lang w:val="en-US" w:eastAsia="ru-RU"/>
              </w:rPr>
            </w:pPr>
            <w:r w:rsidRPr="00DC13AA">
              <w:rPr>
                <w:rFonts w:asciiTheme="minorHAnsi" w:eastAsia="Times New Roman" w:hAnsiTheme="minorHAnsi" w:cstheme="minorHAnsi"/>
                <w:color w:val="0000FF"/>
                <w:sz w:val="16"/>
                <w:szCs w:val="16"/>
                <w:lang w:val="en-US" w:eastAsia="ru-RU"/>
              </w:rPr>
              <w:t>When</w:t>
            </w:r>
            <w:r w:rsidRPr="00DC13AA">
              <w:rPr>
                <w:rFonts w:asciiTheme="minorHAnsi" w:eastAsia="Times New Roman" w:hAnsiTheme="minorHAnsi" w:cstheme="minorHAnsi"/>
                <w:sz w:val="16"/>
                <w:szCs w:val="16"/>
                <w:lang w:val="en-US" w:eastAsia="ru-RU"/>
              </w:rPr>
              <w:t xml:space="preserve"> I hover the Lync availability</w:t>
            </w:r>
          </w:p>
          <w:p w14:paraId="4F74E686" w14:textId="55CA4426" w:rsidR="00D32450" w:rsidRPr="00DC13AA" w:rsidRDefault="00D32450" w:rsidP="00D32450">
            <w:pPr>
              <w:rPr>
                <w:rFonts w:asciiTheme="minorHAnsi" w:eastAsia="Times New Roman" w:hAnsiTheme="minorHAnsi" w:cstheme="minorHAnsi"/>
                <w:sz w:val="16"/>
                <w:szCs w:val="16"/>
                <w:lang w:val="en-US" w:eastAsia="ru-RU"/>
              </w:rPr>
            </w:pPr>
            <w:r w:rsidRPr="00DC13AA">
              <w:rPr>
                <w:rFonts w:asciiTheme="minorHAnsi" w:eastAsia="Times New Roman" w:hAnsiTheme="minorHAnsi" w:cstheme="minorHAnsi"/>
                <w:color w:val="0000FF"/>
                <w:sz w:val="16"/>
                <w:szCs w:val="16"/>
                <w:lang w:val="en-US" w:eastAsia="ru-RU"/>
              </w:rPr>
              <w:t>Then</w:t>
            </w:r>
            <w:r w:rsidRPr="00DC13AA">
              <w:rPr>
                <w:rFonts w:asciiTheme="minorHAnsi" w:eastAsia="Times New Roman" w:hAnsiTheme="minorHAnsi" w:cstheme="minorHAnsi"/>
                <w:sz w:val="16"/>
                <w:szCs w:val="16"/>
                <w:lang w:val="en-US" w:eastAsia="ru-RU"/>
              </w:rPr>
              <w:t xml:space="preserve"> the Lync user card appears</w:t>
            </w:r>
          </w:p>
        </w:tc>
        <w:tc>
          <w:tcPr>
            <w:tcW w:w="884" w:type="dxa"/>
          </w:tcPr>
          <w:p w14:paraId="52BC8DD4" w14:textId="2FFBC10F" w:rsidR="00D32450" w:rsidRPr="00606C71" w:rsidRDefault="00D32450" w:rsidP="00D32450">
            <w:pPr>
              <w:jc w:val="right"/>
              <w:rPr>
                <w:rFonts w:asciiTheme="minorHAnsi" w:eastAsia="Times New Roman" w:hAnsiTheme="minorHAnsi" w:cstheme="minorHAnsi"/>
                <w:color w:val="000000"/>
                <w:sz w:val="16"/>
                <w:szCs w:val="16"/>
                <w:lang w:val="en-US"/>
              </w:rPr>
            </w:pPr>
            <w:r w:rsidRPr="00606C71">
              <w:rPr>
                <w:rFonts w:asciiTheme="minorHAnsi" w:eastAsia="Times New Roman" w:hAnsiTheme="minorHAnsi" w:cstheme="minorHAnsi"/>
                <w:color w:val="000000"/>
                <w:sz w:val="16"/>
                <w:szCs w:val="16"/>
                <w:lang w:val="en-US"/>
              </w:rPr>
              <w:t>1</w:t>
            </w:r>
          </w:p>
        </w:tc>
      </w:tr>
      <w:tr w:rsidR="00D32450" w:rsidRPr="00193438" w14:paraId="76D6F1ED" w14:textId="77777777" w:rsidTr="00160D3F">
        <w:trPr>
          <w:trHeight w:val="439"/>
        </w:trPr>
        <w:tc>
          <w:tcPr>
            <w:tcW w:w="710" w:type="dxa"/>
          </w:tcPr>
          <w:p w14:paraId="59186968" w14:textId="71D98DA0" w:rsidR="00D32450" w:rsidRDefault="0030720B" w:rsidP="00D32450">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1.5</w:t>
            </w:r>
            <w:r w:rsidR="00160D3F">
              <w:rPr>
                <w:rFonts w:asciiTheme="minorHAnsi" w:eastAsia="Times New Roman" w:hAnsiTheme="minorHAnsi" w:cstheme="minorHAnsi"/>
                <w:color w:val="000000"/>
                <w:sz w:val="16"/>
                <w:szCs w:val="16"/>
                <w:lang w:val="en-US"/>
              </w:rPr>
              <w:t>.4</w:t>
            </w:r>
          </w:p>
        </w:tc>
        <w:tc>
          <w:tcPr>
            <w:tcW w:w="992" w:type="dxa"/>
          </w:tcPr>
          <w:p w14:paraId="1890A6E8" w14:textId="327F12F7" w:rsidR="00D32450" w:rsidRPr="00606C71" w:rsidRDefault="00D32450" w:rsidP="00D32450">
            <w:pPr>
              <w:rPr>
                <w:rFonts w:asciiTheme="minorHAnsi" w:eastAsia="Times New Roman" w:hAnsiTheme="minorHAnsi" w:cstheme="minorHAnsi"/>
                <w:color w:val="000000"/>
                <w:sz w:val="16"/>
                <w:szCs w:val="16"/>
                <w:lang w:val="en-US"/>
              </w:rPr>
            </w:pPr>
            <w:r w:rsidRPr="00606C71">
              <w:rPr>
                <w:rFonts w:asciiTheme="minorHAnsi" w:eastAsia="Times New Roman" w:hAnsiTheme="minorHAnsi" w:cstheme="minorHAnsi"/>
                <w:color w:val="000000"/>
                <w:sz w:val="16"/>
                <w:szCs w:val="16"/>
                <w:lang w:val="en-US"/>
              </w:rPr>
              <w:t>User card</w:t>
            </w:r>
          </w:p>
        </w:tc>
        <w:tc>
          <w:tcPr>
            <w:tcW w:w="1417" w:type="dxa"/>
          </w:tcPr>
          <w:p w14:paraId="55018433" w14:textId="77777777" w:rsidR="00D32450" w:rsidRDefault="00D32450" w:rsidP="00D32450">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User name card</w:t>
            </w:r>
          </w:p>
          <w:p w14:paraId="005FC9E2" w14:textId="4CAD0AC2" w:rsidR="00D32450" w:rsidRDefault="00D32450" w:rsidP="00D32450">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Follow button </w:t>
            </w:r>
          </w:p>
        </w:tc>
        <w:tc>
          <w:tcPr>
            <w:tcW w:w="5529" w:type="dxa"/>
          </w:tcPr>
          <w:p w14:paraId="08668B7E" w14:textId="032C6EB9" w:rsidR="00D32450" w:rsidRPr="00606C71" w:rsidRDefault="00D32450" w:rsidP="00D32450">
            <w:pPr>
              <w:rPr>
                <w:rFonts w:asciiTheme="minorHAnsi" w:eastAsia="Times New Roman" w:hAnsiTheme="minorHAnsi" w:cstheme="minorHAnsi"/>
                <w:sz w:val="16"/>
                <w:szCs w:val="16"/>
                <w:lang w:val="en-US" w:eastAsia="ru-RU"/>
              </w:rPr>
            </w:pPr>
            <w:r w:rsidRPr="00606C71">
              <w:rPr>
                <w:rFonts w:asciiTheme="minorHAnsi" w:eastAsia="Times New Roman" w:hAnsiTheme="minorHAnsi" w:cstheme="minorHAnsi"/>
                <w:color w:val="0000FF"/>
                <w:sz w:val="16"/>
                <w:szCs w:val="16"/>
                <w:lang w:val="en-US" w:eastAsia="ru-RU"/>
              </w:rPr>
              <w:t xml:space="preserve">Given </w:t>
            </w:r>
            <w:r w:rsidRPr="00606C71">
              <w:rPr>
                <w:rFonts w:asciiTheme="minorHAnsi" w:eastAsia="Times New Roman" w:hAnsiTheme="minorHAnsi" w:cstheme="minorHAnsi"/>
                <w:sz w:val="16"/>
                <w:szCs w:val="16"/>
                <w:lang w:val="en-US" w:eastAsia="ru-RU"/>
              </w:rPr>
              <w:t xml:space="preserve">I click on </w:t>
            </w:r>
            <w:r>
              <w:rPr>
                <w:rFonts w:asciiTheme="minorHAnsi" w:eastAsia="Times New Roman" w:hAnsiTheme="minorHAnsi" w:cstheme="minorHAnsi"/>
                <w:sz w:val="16"/>
                <w:szCs w:val="16"/>
                <w:lang w:val="en-US" w:eastAsia="ru-RU"/>
              </w:rPr>
              <w:t>any active “user name” component</w:t>
            </w:r>
          </w:p>
          <w:p w14:paraId="61021E83" w14:textId="77777777" w:rsidR="00D32450" w:rsidRDefault="00D32450" w:rsidP="00D32450">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Then</w:t>
            </w:r>
            <w:r w:rsidRPr="00606C71">
              <w:rPr>
                <w:rFonts w:asciiTheme="minorHAnsi" w:eastAsia="Times New Roman" w:hAnsiTheme="minorHAnsi" w:cstheme="minorHAnsi"/>
                <w:sz w:val="16"/>
                <w:szCs w:val="16"/>
                <w:lang w:val="en-US" w:eastAsia="ru-RU"/>
              </w:rPr>
              <w:t xml:space="preserve"> the user card appears on top</w:t>
            </w:r>
          </w:p>
          <w:p w14:paraId="29597B35" w14:textId="4322302E" w:rsidR="00D32450" w:rsidRDefault="00D32450" w:rsidP="00D32450">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Add</w:t>
            </w:r>
            <w:r w:rsidRPr="00606C71">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indicates the</w:t>
            </w:r>
            <w:r w:rsidRPr="00606C71">
              <w:rPr>
                <w:rFonts w:asciiTheme="minorHAnsi" w:eastAsia="Times New Roman" w:hAnsiTheme="minorHAnsi" w:cstheme="minorHAnsi"/>
                <w:sz w:val="16"/>
                <w:szCs w:val="16"/>
                <w:lang w:val="en-US" w:eastAsia="ru-RU"/>
              </w:rPr>
              <w:t xml:space="preserve"> user </w:t>
            </w:r>
            <w:r>
              <w:rPr>
                <w:rFonts w:asciiTheme="minorHAnsi" w:eastAsia="Times New Roman" w:hAnsiTheme="minorHAnsi" w:cstheme="minorHAnsi"/>
                <w:sz w:val="16"/>
                <w:szCs w:val="16"/>
                <w:lang w:val="en-US" w:eastAsia="ru-RU"/>
              </w:rPr>
              <w:t>contact information.</w:t>
            </w:r>
          </w:p>
          <w:p w14:paraId="79269D9B" w14:textId="561643D3" w:rsidR="00D32450" w:rsidRDefault="00D32450" w:rsidP="00D32450">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When</w:t>
            </w:r>
            <w:r w:rsidRPr="00606C71">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I click the follow button</w:t>
            </w:r>
          </w:p>
          <w:p w14:paraId="75D08E08" w14:textId="2801655F" w:rsidR="00D32450" w:rsidRPr="00606C71" w:rsidRDefault="00D32450" w:rsidP="00D32450">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Then</w:t>
            </w:r>
            <w:r w:rsidRPr="00606C71">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the system will add this user to my colleagues list</w:t>
            </w:r>
          </w:p>
        </w:tc>
        <w:tc>
          <w:tcPr>
            <w:tcW w:w="884" w:type="dxa"/>
          </w:tcPr>
          <w:p w14:paraId="5CE5CC2E" w14:textId="056C3AB9" w:rsidR="00D32450" w:rsidRPr="00606C71" w:rsidRDefault="00D32450" w:rsidP="00D32450">
            <w:pPr>
              <w:jc w:val="right"/>
              <w:rPr>
                <w:rFonts w:asciiTheme="minorHAnsi" w:eastAsia="Times New Roman" w:hAnsiTheme="minorHAnsi" w:cstheme="minorHAnsi"/>
                <w:color w:val="000000"/>
                <w:sz w:val="16"/>
                <w:szCs w:val="16"/>
                <w:lang w:val="en-US"/>
              </w:rPr>
            </w:pPr>
            <w:r w:rsidRPr="00606C71">
              <w:rPr>
                <w:rFonts w:asciiTheme="minorHAnsi" w:eastAsia="Times New Roman" w:hAnsiTheme="minorHAnsi" w:cstheme="minorHAnsi"/>
                <w:color w:val="000000"/>
                <w:sz w:val="16"/>
                <w:szCs w:val="16"/>
                <w:lang w:val="en-US"/>
              </w:rPr>
              <w:t>1</w:t>
            </w:r>
          </w:p>
        </w:tc>
      </w:tr>
      <w:tr w:rsidR="00D32450" w:rsidRPr="00193438" w14:paraId="535E7EA7" w14:textId="77777777" w:rsidTr="00160D3F">
        <w:trPr>
          <w:trHeight w:val="439"/>
        </w:trPr>
        <w:tc>
          <w:tcPr>
            <w:tcW w:w="710" w:type="dxa"/>
          </w:tcPr>
          <w:p w14:paraId="40EC60C6" w14:textId="257952B3" w:rsidR="00D32450" w:rsidRDefault="0030720B" w:rsidP="00D32450">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1.5</w:t>
            </w:r>
            <w:r w:rsidR="00160D3F">
              <w:rPr>
                <w:rFonts w:asciiTheme="minorHAnsi" w:eastAsia="Times New Roman" w:hAnsiTheme="minorHAnsi" w:cstheme="minorHAnsi"/>
                <w:color w:val="000000"/>
                <w:sz w:val="16"/>
                <w:szCs w:val="16"/>
                <w:lang w:val="en-US"/>
              </w:rPr>
              <w:t>.5</w:t>
            </w:r>
          </w:p>
        </w:tc>
        <w:tc>
          <w:tcPr>
            <w:tcW w:w="992" w:type="dxa"/>
          </w:tcPr>
          <w:p w14:paraId="4749611F" w14:textId="1EA09612" w:rsidR="00D32450" w:rsidRPr="00606C71" w:rsidRDefault="00D32450" w:rsidP="00D32450">
            <w:pPr>
              <w:rPr>
                <w:rFonts w:asciiTheme="minorHAnsi" w:eastAsia="Times New Roman" w:hAnsiTheme="minorHAnsi" w:cstheme="minorHAnsi"/>
                <w:color w:val="000000"/>
                <w:sz w:val="16"/>
                <w:szCs w:val="16"/>
                <w:lang w:val="en-US"/>
              </w:rPr>
            </w:pPr>
            <w:r w:rsidRPr="00606C71">
              <w:rPr>
                <w:rFonts w:asciiTheme="minorHAnsi" w:eastAsia="Times New Roman" w:hAnsiTheme="minorHAnsi" w:cstheme="minorHAnsi"/>
                <w:color w:val="000000"/>
                <w:sz w:val="16"/>
                <w:szCs w:val="16"/>
                <w:lang w:val="en-US"/>
              </w:rPr>
              <w:t>User card</w:t>
            </w:r>
          </w:p>
        </w:tc>
        <w:tc>
          <w:tcPr>
            <w:tcW w:w="1417" w:type="dxa"/>
          </w:tcPr>
          <w:p w14:paraId="73397D85" w14:textId="77777777" w:rsidR="00D32450" w:rsidRDefault="00D32450" w:rsidP="00D32450">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User name card</w:t>
            </w:r>
          </w:p>
          <w:p w14:paraId="651FD041" w14:textId="405D7F71" w:rsidR="00D32450" w:rsidRDefault="00D32450" w:rsidP="00D32450">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Email button </w:t>
            </w:r>
          </w:p>
        </w:tc>
        <w:tc>
          <w:tcPr>
            <w:tcW w:w="5529" w:type="dxa"/>
          </w:tcPr>
          <w:p w14:paraId="034518C2" w14:textId="1A5ECB8C" w:rsidR="00D32450" w:rsidRPr="00606C71" w:rsidRDefault="00D32450" w:rsidP="00D32450">
            <w:pPr>
              <w:rPr>
                <w:rFonts w:asciiTheme="minorHAnsi" w:eastAsia="Times New Roman" w:hAnsiTheme="minorHAnsi" w:cstheme="minorHAnsi"/>
                <w:sz w:val="16"/>
                <w:szCs w:val="16"/>
                <w:lang w:val="en-US" w:eastAsia="ru-RU"/>
              </w:rPr>
            </w:pPr>
            <w:r w:rsidRPr="00606C71">
              <w:rPr>
                <w:rFonts w:asciiTheme="minorHAnsi" w:eastAsia="Times New Roman" w:hAnsiTheme="minorHAnsi" w:cstheme="minorHAnsi"/>
                <w:color w:val="0000FF"/>
                <w:sz w:val="16"/>
                <w:szCs w:val="16"/>
                <w:lang w:val="en-US" w:eastAsia="ru-RU"/>
              </w:rPr>
              <w:t xml:space="preserve">Given </w:t>
            </w:r>
            <w:r w:rsidRPr="00606C71">
              <w:rPr>
                <w:rFonts w:asciiTheme="minorHAnsi" w:eastAsia="Times New Roman" w:hAnsiTheme="minorHAnsi" w:cstheme="minorHAnsi"/>
                <w:sz w:val="16"/>
                <w:szCs w:val="16"/>
                <w:lang w:val="en-US" w:eastAsia="ru-RU"/>
              </w:rPr>
              <w:t xml:space="preserve">I click on </w:t>
            </w:r>
            <w:r>
              <w:rPr>
                <w:rFonts w:asciiTheme="minorHAnsi" w:eastAsia="Times New Roman" w:hAnsiTheme="minorHAnsi" w:cstheme="minorHAnsi"/>
                <w:sz w:val="16"/>
                <w:szCs w:val="16"/>
                <w:lang w:val="en-US" w:eastAsia="ru-RU"/>
              </w:rPr>
              <w:t>any active “user name” component</w:t>
            </w:r>
          </w:p>
          <w:p w14:paraId="0CD37C28" w14:textId="77777777" w:rsidR="00D32450" w:rsidRDefault="00D32450" w:rsidP="00D32450">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Then</w:t>
            </w:r>
            <w:r w:rsidRPr="00606C71">
              <w:rPr>
                <w:rFonts w:asciiTheme="minorHAnsi" w:eastAsia="Times New Roman" w:hAnsiTheme="minorHAnsi" w:cstheme="minorHAnsi"/>
                <w:sz w:val="16"/>
                <w:szCs w:val="16"/>
                <w:lang w:val="en-US" w:eastAsia="ru-RU"/>
              </w:rPr>
              <w:t xml:space="preserve"> the user card appears on top</w:t>
            </w:r>
          </w:p>
          <w:p w14:paraId="284ECE6C" w14:textId="43AD04C9" w:rsidR="00D32450" w:rsidRDefault="00D32450" w:rsidP="00D32450">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Add</w:t>
            </w:r>
            <w:r w:rsidRPr="00606C71">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indicates the</w:t>
            </w:r>
            <w:r w:rsidRPr="00606C71">
              <w:rPr>
                <w:rFonts w:asciiTheme="minorHAnsi" w:eastAsia="Times New Roman" w:hAnsiTheme="minorHAnsi" w:cstheme="minorHAnsi"/>
                <w:sz w:val="16"/>
                <w:szCs w:val="16"/>
                <w:lang w:val="en-US" w:eastAsia="ru-RU"/>
              </w:rPr>
              <w:t xml:space="preserve"> user </w:t>
            </w:r>
            <w:r>
              <w:rPr>
                <w:rFonts w:asciiTheme="minorHAnsi" w:eastAsia="Times New Roman" w:hAnsiTheme="minorHAnsi" w:cstheme="minorHAnsi"/>
                <w:sz w:val="16"/>
                <w:szCs w:val="16"/>
                <w:lang w:val="en-US" w:eastAsia="ru-RU"/>
              </w:rPr>
              <w:t>contact information.</w:t>
            </w:r>
          </w:p>
          <w:p w14:paraId="7251BF11" w14:textId="1F2AE33D" w:rsidR="00D32450" w:rsidRDefault="00D32450" w:rsidP="00D32450">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When</w:t>
            </w:r>
            <w:r w:rsidRPr="00606C71">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I click the user’s email button in the user card</w:t>
            </w:r>
          </w:p>
          <w:p w14:paraId="10854055" w14:textId="325AF132" w:rsidR="00D32450" w:rsidRPr="00606C71" w:rsidRDefault="00D32450" w:rsidP="00D32450">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Then</w:t>
            </w:r>
            <w:r w:rsidRPr="00606C71">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I am redirected by the system to my inbox to write the user an email.</w:t>
            </w:r>
          </w:p>
        </w:tc>
        <w:tc>
          <w:tcPr>
            <w:tcW w:w="884" w:type="dxa"/>
          </w:tcPr>
          <w:p w14:paraId="6301B3E0" w14:textId="5ABFA943" w:rsidR="00D32450" w:rsidRPr="00606C71" w:rsidRDefault="00D32450" w:rsidP="00D32450">
            <w:pPr>
              <w:jc w:val="right"/>
              <w:rPr>
                <w:rFonts w:asciiTheme="minorHAnsi" w:eastAsia="Times New Roman" w:hAnsiTheme="minorHAnsi" w:cstheme="minorHAnsi"/>
                <w:color w:val="000000"/>
                <w:sz w:val="16"/>
                <w:szCs w:val="16"/>
                <w:lang w:val="en-US"/>
              </w:rPr>
            </w:pPr>
            <w:r w:rsidRPr="00606C71">
              <w:rPr>
                <w:rFonts w:asciiTheme="minorHAnsi" w:eastAsia="Times New Roman" w:hAnsiTheme="minorHAnsi" w:cstheme="minorHAnsi"/>
                <w:color w:val="000000"/>
                <w:sz w:val="16"/>
                <w:szCs w:val="16"/>
                <w:lang w:val="en-US"/>
              </w:rPr>
              <w:t>1</w:t>
            </w:r>
          </w:p>
        </w:tc>
      </w:tr>
    </w:tbl>
    <w:p w14:paraId="5FBD80CC" w14:textId="77777777" w:rsidR="00697424" w:rsidRDefault="00697424" w:rsidP="003D3051">
      <w:pPr>
        <w:rPr>
          <w:rFonts w:cs="Arial"/>
          <w:sz w:val="22"/>
        </w:rPr>
      </w:pPr>
    </w:p>
    <w:p w14:paraId="5BD00E21" w14:textId="77777777" w:rsidR="00096924" w:rsidRDefault="005679BC" w:rsidP="00096924">
      <w:pPr>
        <w:pStyle w:val="Heading1"/>
        <w:numPr>
          <w:ilvl w:val="0"/>
          <w:numId w:val="20"/>
        </w:numPr>
      </w:pPr>
      <w:bookmarkStart w:id="1288" w:name="_Toc461707103"/>
      <w:bookmarkStart w:id="1289" w:name="_Toc463013414"/>
      <w:r w:rsidRPr="00287E62">
        <w:t>Index page components</w:t>
      </w:r>
      <w:bookmarkEnd w:id="1288"/>
      <w:bookmarkEnd w:id="1289"/>
    </w:p>
    <w:p w14:paraId="10DA18FA" w14:textId="57BAF276" w:rsidR="00096924" w:rsidRPr="00096924" w:rsidRDefault="008F5848" w:rsidP="00096924">
      <w:pPr>
        <w:pStyle w:val="Bodycopy"/>
        <w:rPr>
          <w:rFonts w:cs="Times New Roman"/>
          <w:sz w:val="44"/>
        </w:rPr>
      </w:pPr>
      <w:hyperlink r:id="rId45" w:history="1">
        <w:r w:rsidR="00096924" w:rsidRPr="00096924">
          <w:rPr>
            <w:rStyle w:val="Hyperlink"/>
            <w:rFonts w:cs="Arial"/>
            <w:sz w:val="22"/>
          </w:rPr>
          <w:t>http://insidejti.azurewebsites.net/public/index.html</w:t>
        </w:r>
      </w:hyperlink>
    </w:p>
    <w:p w14:paraId="21103155" w14:textId="7155F8E3" w:rsidR="003D3051" w:rsidRPr="00133696" w:rsidRDefault="003D3051" w:rsidP="005339EF">
      <w:pPr>
        <w:pStyle w:val="Heading2"/>
        <w:numPr>
          <w:ilvl w:val="1"/>
          <w:numId w:val="20"/>
        </w:numPr>
      </w:pPr>
      <w:bookmarkStart w:id="1290" w:name="_Toc461707104"/>
      <w:bookmarkStart w:id="1291" w:name="_Toc463013415"/>
      <w:r>
        <w:t>Co</w:t>
      </w:r>
      <w:r w:rsidR="005679BC">
        <w:t>rporate news</w:t>
      </w:r>
      <w:bookmarkEnd w:id="1290"/>
      <w:bookmarkEnd w:id="1291"/>
    </w:p>
    <w:tbl>
      <w:tblPr>
        <w:tblStyle w:val="TableGrid"/>
        <w:tblW w:w="9532" w:type="dxa"/>
        <w:tblInd w:w="-289" w:type="dxa"/>
        <w:tblLayout w:type="fixed"/>
        <w:tblLook w:val="04A0" w:firstRow="1" w:lastRow="0" w:firstColumn="1" w:lastColumn="0" w:noHBand="0" w:noVBand="1"/>
      </w:tblPr>
      <w:tblGrid>
        <w:gridCol w:w="710"/>
        <w:gridCol w:w="1134"/>
        <w:gridCol w:w="1275"/>
        <w:gridCol w:w="5529"/>
        <w:gridCol w:w="708"/>
        <w:gridCol w:w="176"/>
      </w:tblGrid>
      <w:tr w:rsidR="003D3051" w:rsidRPr="00193438" w14:paraId="534B5D23" w14:textId="77777777" w:rsidTr="00160D3F">
        <w:trPr>
          <w:trHeight w:val="280"/>
        </w:trPr>
        <w:tc>
          <w:tcPr>
            <w:tcW w:w="710" w:type="dxa"/>
            <w:shd w:val="clear" w:color="auto" w:fill="122632" w:themeFill="text1"/>
            <w:hideMark/>
          </w:tcPr>
          <w:p w14:paraId="2EA40CB0" w14:textId="6EDE46BB" w:rsidR="003D3051" w:rsidRPr="00193438" w:rsidRDefault="005679BC" w:rsidP="00287E62">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Id</w:t>
            </w:r>
          </w:p>
        </w:tc>
        <w:tc>
          <w:tcPr>
            <w:tcW w:w="1134" w:type="dxa"/>
            <w:shd w:val="clear" w:color="auto" w:fill="122632" w:themeFill="text1"/>
            <w:hideMark/>
          </w:tcPr>
          <w:p w14:paraId="668784EA" w14:textId="70B9CCE7" w:rsidR="003D3051" w:rsidRPr="00193438" w:rsidRDefault="005679BC" w:rsidP="00287E62">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category</w:t>
            </w:r>
          </w:p>
        </w:tc>
        <w:tc>
          <w:tcPr>
            <w:tcW w:w="1275" w:type="dxa"/>
            <w:shd w:val="clear" w:color="auto" w:fill="122632" w:themeFill="text1"/>
            <w:hideMark/>
          </w:tcPr>
          <w:p w14:paraId="7803020F" w14:textId="6E63282D" w:rsidR="003D3051" w:rsidRPr="00193438" w:rsidRDefault="005679BC" w:rsidP="00287E62">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name</w:t>
            </w:r>
          </w:p>
        </w:tc>
        <w:tc>
          <w:tcPr>
            <w:tcW w:w="5529" w:type="dxa"/>
            <w:shd w:val="clear" w:color="auto" w:fill="122632" w:themeFill="text1"/>
            <w:hideMark/>
          </w:tcPr>
          <w:p w14:paraId="2672FFB9" w14:textId="77777777" w:rsidR="003D3051" w:rsidRPr="00193438" w:rsidRDefault="003D3051" w:rsidP="00287E62">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Description</w:t>
            </w:r>
          </w:p>
        </w:tc>
        <w:tc>
          <w:tcPr>
            <w:tcW w:w="884" w:type="dxa"/>
            <w:gridSpan w:val="2"/>
            <w:shd w:val="clear" w:color="auto" w:fill="122632" w:themeFill="text1"/>
            <w:hideMark/>
          </w:tcPr>
          <w:p w14:paraId="24C922DE" w14:textId="77777777" w:rsidR="003D3051" w:rsidRPr="00193438" w:rsidRDefault="003D3051" w:rsidP="00287E62">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Priority</w:t>
            </w:r>
          </w:p>
        </w:tc>
      </w:tr>
      <w:tr w:rsidR="003D3051" w:rsidRPr="00193438" w14:paraId="2AF875DE" w14:textId="77777777" w:rsidTr="00160D3F">
        <w:trPr>
          <w:gridAfter w:val="1"/>
          <w:wAfter w:w="176" w:type="dxa"/>
          <w:trHeight w:val="783"/>
        </w:trPr>
        <w:tc>
          <w:tcPr>
            <w:tcW w:w="710" w:type="dxa"/>
          </w:tcPr>
          <w:p w14:paraId="0D40F44A" w14:textId="7E33B63D" w:rsidR="003D3051" w:rsidRDefault="00B611DB" w:rsidP="00287E62">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2.1</w:t>
            </w:r>
            <w:r w:rsidR="00160D3F">
              <w:rPr>
                <w:rFonts w:asciiTheme="minorHAnsi" w:eastAsia="Times New Roman" w:hAnsiTheme="minorHAnsi" w:cstheme="minorHAnsi"/>
                <w:color w:val="000000"/>
                <w:sz w:val="16"/>
                <w:szCs w:val="16"/>
                <w:lang w:val="en-US"/>
              </w:rPr>
              <w:t>.1</w:t>
            </w:r>
          </w:p>
        </w:tc>
        <w:tc>
          <w:tcPr>
            <w:tcW w:w="1134" w:type="dxa"/>
          </w:tcPr>
          <w:p w14:paraId="0FE875EE" w14:textId="15971B8F" w:rsidR="003D3051" w:rsidRPr="00193438" w:rsidRDefault="005679BC" w:rsidP="00287E62">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Corporate news</w:t>
            </w:r>
          </w:p>
        </w:tc>
        <w:tc>
          <w:tcPr>
            <w:tcW w:w="1275" w:type="dxa"/>
          </w:tcPr>
          <w:p w14:paraId="6400E408" w14:textId="627178E3" w:rsidR="003D3051" w:rsidRDefault="003D3051" w:rsidP="00DC13AA">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Corporate </w:t>
            </w:r>
            <w:r w:rsidR="00DC13AA">
              <w:rPr>
                <w:rFonts w:asciiTheme="minorHAnsi" w:eastAsia="Times New Roman" w:hAnsiTheme="minorHAnsi" w:cstheme="minorHAnsi"/>
                <w:color w:val="000000"/>
                <w:sz w:val="16"/>
                <w:szCs w:val="16"/>
                <w:lang w:val="en-US"/>
              </w:rPr>
              <w:t>news header</w:t>
            </w:r>
          </w:p>
        </w:tc>
        <w:tc>
          <w:tcPr>
            <w:tcW w:w="5529" w:type="dxa"/>
          </w:tcPr>
          <w:p w14:paraId="1138E612" w14:textId="6F0994BF" w:rsidR="003D3051" w:rsidRDefault="003D3051" w:rsidP="00287E62">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sidR="005679BC" w:rsidRPr="00123367">
              <w:rPr>
                <w:rFonts w:asciiTheme="minorHAnsi" w:eastAsia="Times New Roman" w:hAnsiTheme="minorHAnsi" w:cstheme="minorHAnsi"/>
                <w:sz w:val="16"/>
                <w:szCs w:val="16"/>
                <w:lang w:val="en-US" w:eastAsia="ru-RU"/>
              </w:rPr>
              <w:t xml:space="preserve">that </w:t>
            </w:r>
            <w:r w:rsidR="00AF0DAB" w:rsidRPr="00123367">
              <w:rPr>
                <w:rFonts w:asciiTheme="minorHAnsi" w:eastAsia="Times New Roman" w:hAnsiTheme="minorHAnsi" w:cstheme="minorHAnsi"/>
                <w:sz w:val="16"/>
                <w:szCs w:val="16"/>
                <w:lang w:val="en-US" w:eastAsia="ru-RU"/>
              </w:rPr>
              <w:t>I</w:t>
            </w:r>
            <w:r w:rsidR="005679BC" w:rsidRPr="00123367">
              <w:rPr>
                <w:rFonts w:asciiTheme="minorHAnsi" w:eastAsia="Times New Roman" w:hAnsiTheme="minorHAnsi" w:cstheme="minorHAnsi"/>
                <w:sz w:val="16"/>
                <w:szCs w:val="16"/>
                <w:lang w:val="en-US" w:eastAsia="ru-RU"/>
              </w:rPr>
              <w:t xml:space="preserve"> am </w:t>
            </w:r>
            <w:r>
              <w:rPr>
                <w:rFonts w:asciiTheme="minorHAnsi" w:eastAsia="Times New Roman" w:hAnsiTheme="minorHAnsi" w:cstheme="minorHAnsi"/>
                <w:sz w:val="16"/>
                <w:szCs w:val="16"/>
                <w:lang w:val="en-US" w:eastAsia="ru-RU"/>
              </w:rPr>
              <w:t>a logged user</w:t>
            </w:r>
          </w:p>
          <w:p w14:paraId="4EDEE7E0" w14:textId="7A32FEA5" w:rsidR="003D3051" w:rsidRDefault="003D3051" w:rsidP="00287E62">
            <w:pPr>
              <w:rPr>
                <w:rFonts w:asciiTheme="minorHAnsi" w:eastAsia="Times New Roman" w:hAnsiTheme="minorHAnsi" w:cstheme="minorHAnsi"/>
                <w:sz w:val="16"/>
                <w:szCs w:val="16"/>
                <w:lang w:val="en-US" w:eastAsia="ru-RU"/>
              </w:rPr>
            </w:pPr>
            <w:r w:rsidRPr="001921E5">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located on the “index” homepage</w:t>
            </w:r>
          </w:p>
          <w:p w14:paraId="68B12FAE" w14:textId="3855E085" w:rsidR="003D3051" w:rsidRDefault="00DC13AA" w:rsidP="00DC13A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w:t>
            </w:r>
            <w:r w:rsidR="003D3051" w:rsidRPr="00123367">
              <w:rPr>
                <w:rFonts w:asciiTheme="minorHAnsi" w:eastAsia="Times New Roman" w:hAnsiTheme="minorHAnsi" w:cstheme="minorHAnsi"/>
                <w:color w:val="0000FF"/>
                <w:sz w:val="16"/>
                <w:szCs w:val="16"/>
                <w:lang w:val="en-US" w:eastAsia="ru-RU"/>
              </w:rPr>
              <w:t xml:space="preserve">hen </w:t>
            </w:r>
            <w:r>
              <w:rPr>
                <w:rFonts w:asciiTheme="minorHAnsi" w:eastAsia="Times New Roman" w:hAnsiTheme="minorHAnsi" w:cstheme="minorHAnsi"/>
                <w:sz w:val="16"/>
                <w:szCs w:val="16"/>
                <w:lang w:val="en-US" w:eastAsia="ru-RU"/>
              </w:rPr>
              <w:t>t</w:t>
            </w:r>
            <w:r w:rsidR="00697424">
              <w:rPr>
                <w:rFonts w:asciiTheme="minorHAnsi" w:eastAsia="Times New Roman" w:hAnsiTheme="minorHAnsi" w:cstheme="minorHAnsi"/>
                <w:sz w:val="16"/>
                <w:szCs w:val="16"/>
                <w:lang w:val="en-US" w:eastAsia="ru-RU"/>
              </w:rPr>
              <w:t>he system display</w:t>
            </w:r>
            <w:r>
              <w:rPr>
                <w:rFonts w:asciiTheme="minorHAnsi" w:eastAsia="Times New Roman" w:hAnsiTheme="minorHAnsi" w:cstheme="minorHAnsi"/>
                <w:sz w:val="16"/>
                <w:szCs w:val="16"/>
                <w:lang w:val="en-US" w:eastAsia="ru-RU"/>
              </w:rPr>
              <w:t xml:space="preserve">s the </w:t>
            </w:r>
            <w:r w:rsidR="00697424">
              <w:rPr>
                <w:rFonts w:asciiTheme="minorHAnsi" w:eastAsia="Times New Roman" w:hAnsiTheme="minorHAnsi" w:cstheme="minorHAnsi"/>
                <w:sz w:val="16"/>
                <w:szCs w:val="16"/>
                <w:lang w:val="en-US" w:eastAsia="ru-RU"/>
              </w:rPr>
              <w:t>3 newest</w:t>
            </w:r>
            <w:r>
              <w:rPr>
                <w:rFonts w:asciiTheme="minorHAnsi" w:eastAsia="Times New Roman" w:hAnsiTheme="minorHAnsi" w:cstheme="minorHAnsi"/>
                <w:sz w:val="16"/>
                <w:szCs w:val="16"/>
                <w:lang w:val="en-US" w:eastAsia="ru-RU"/>
              </w:rPr>
              <w:t xml:space="preserve"> corporate news. </w:t>
            </w:r>
          </w:p>
          <w:p w14:paraId="482C5ED4" w14:textId="3619C6E5" w:rsidR="00DC13AA" w:rsidRPr="00123367" w:rsidRDefault="00DC13AA" w:rsidP="00DC13AA">
            <w:pPr>
              <w:rPr>
                <w:rFonts w:asciiTheme="minorHAnsi" w:eastAsia="Times New Roman" w:hAnsiTheme="minorHAnsi" w:cstheme="minorHAnsi"/>
                <w:color w:val="0000FF"/>
                <w:sz w:val="16"/>
                <w:szCs w:val="16"/>
                <w:lang w:val="en-US" w:eastAsia="ru-RU"/>
              </w:rPr>
            </w:pPr>
            <w:r w:rsidRPr="001921E5">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this news type has been given by the publisher the “corporate” metadata property.</w:t>
            </w:r>
          </w:p>
        </w:tc>
        <w:tc>
          <w:tcPr>
            <w:tcW w:w="708" w:type="dxa"/>
          </w:tcPr>
          <w:p w14:paraId="693ED82F" w14:textId="77777777" w:rsidR="003D3051" w:rsidRDefault="003D3051" w:rsidP="00287E62">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DC13AA" w:rsidRPr="00193438" w14:paraId="20172274" w14:textId="77777777" w:rsidTr="00160D3F">
        <w:trPr>
          <w:gridAfter w:val="1"/>
          <w:wAfter w:w="176" w:type="dxa"/>
          <w:trHeight w:val="783"/>
        </w:trPr>
        <w:tc>
          <w:tcPr>
            <w:tcW w:w="710" w:type="dxa"/>
          </w:tcPr>
          <w:p w14:paraId="0378C58F" w14:textId="48AC8496" w:rsidR="00DC13AA" w:rsidRDefault="00DC13AA" w:rsidP="00DC13AA">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2.1</w:t>
            </w:r>
            <w:r w:rsidR="00160D3F">
              <w:rPr>
                <w:rFonts w:asciiTheme="minorHAnsi" w:eastAsia="Times New Roman" w:hAnsiTheme="minorHAnsi" w:cstheme="minorHAnsi"/>
                <w:color w:val="000000"/>
                <w:sz w:val="16"/>
                <w:szCs w:val="16"/>
                <w:lang w:val="en-US"/>
              </w:rPr>
              <w:t>.2</w:t>
            </w:r>
          </w:p>
        </w:tc>
        <w:tc>
          <w:tcPr>
            <w:tcW w:w="1134" w:type="dxa"/>
          </w:tcPr>
          <w:p w14:paraId="4B3FBD24" w14:textId="76423CA8" w:rsidR="00DC13AA" w:rsidRDefault="005679BC" w:rsidP="00DC13AA">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Corporate news</w:t>
            </w:r>
          </w:p>
        </w:tc>
        <w:tc>
          <w:tcPr>
            <w:tcW w:w="1275" w:type="dxa"/>
          </w:tcPr>
          <w:p w14:paraId="6747DEC6" w14:textId="26FAC407" w:rsidR="00DC13AA" w:rsidRDefault="005679BC" w:rsidP="00DC13AA">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Corporate news button</w:t>
            </w:r>
          </w:p>
        </w:tc>
        <w:tc>
          <w:tcPr>
            <w:tcW w:w="5529" w:type="dxa"/>
          </w:tcPr>
          <w:p w14:paraId="03BD311D" w14:textId="4F9A9829" w:rsidR="00DC13AA" w:rsidRDefault="00DC13AA" w:rsidP="00DC13AA">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sidR="005679BC" w:rsidRPr="00123367">
              <w:rPr>
                <w:rFonts w:asciiTheme="minorHAnsi" w:eastAsia="Times New Roman" w:hAnsiTheme="minorHAnsi" w:cstheme="minorHAnsi"/>
                <w:sz w:val="16"/>
                <w:szCs w:val="16"/>
                <w:lang w:val="en-US" w:eastAsia="ru-RU"/>
              </w:rPr>
              <w:t xml:space="preserve">that </w:t>
            </w:r>
            <w:r w:rsidR="00AF0DAB" w:rsidRPr="00123367">
              <w:rPr>
                <w:rFonts w:asciiTheme="minorHAnsi" w:eastAsia="Times New Roman" w:hAnsiTheme="minorHAnsi" w:cstheme="minorHAnsi"/>
                <w:sz w:val="16"/>
                <w:szCs w:val="16"/>
                <w:lang w:val="en-US" w:eastAsia="ru-RU"/>
              </w:rPr>
              <w:t>I</w:t>
            </w:r>
            <w:r w:rsidR="005679BC" w:rsidRPr="00123367">
              <w:rPr>
                <w:rFonts w:asciiTheme="minorHAnsi" w:eastAsia="Times New Roman" w:hAnsiTheme="minorHAnsi" w:cstheme="minorHAnsi"/>
                <w:sz w:val="16"/>
                <w:szCs w:val="16"/>
                <w:lang w:val="en-US" w:eastAsia="ru-RU"/>
              </w:rPr>
              <w:t xml:space="preserve"> am </w:t>
            </w:r>
            <w:r>
              <w:rPr>
                <w:rFonts w:asciiTheme="minorHAnsi" w:eastAsia="Times New Roman" w:hAnsiTheme="minorHAnsi" w:cstheme="minorHAnsi"/>
                <w:sz w:val="16"/>
                <w:szCs w:val="16"/>
                <w:lang w:val="en-US" w:eastAsia="ru-RU"/>
              </w:rPr>
              <w:t>a logged user</w:t>
            </w:r>
          </w:p>
          <w:p w14:paraId="0C11E381" w14:textId="77777777" w:rsidR="00DC13AA" w:rsidRDefault="00DC13AA" w:rsidP="00DC13AA">
            <w:pPr>
              <w:rPr>
                <w:rFonts w:asciiTheme="minorHAnsi" w:eastAsia="Times New Roman" w:hAnsiTheme="minorHAnsi" w:cstheme="minorHAnsi"/>
                <w:sz w:val="16"/>
                <w:szCs w:val="16"/>
                <w:lang w:val="en-US" w:eastAsia="ru-RU"/>
              </w:rPr>
            </w:pPr>
            <w:r w:rsidRPr="001921E5">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located on the “index” homepage</w:t>
            </w:r>
          </w:p>
          <w:p w14:paraId="4B3A43D2" w14:textId="2B02D75F" w:rsidR="00E4198D" w:rsidRPr="00EC542E" w:rsidRDefault="00DC13AA" w:rsidP="0041293B">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When </w:t>
            </w:r>
            <w:r w:rsidR="00AF0DAB">
              <w:rPr>
                <w:rFonts w:asciiTheme="minorHAnsi" w:eastAsia="Times New Roman" w:hAnsiTheme="minorHAnsi" w:cstheme="minorHAnsi"/>
                <w:sz w:val="16"/>
                <w:szCs w:val="16"/>
                <w:lang w:val="en-US" w:eastAsia="ru-RU"/>
              </w:rPr>
              <w:t>I</w:t>
            </w:r>
            <w:r w:rsidR="005679BC">
              <w:rPr>
                <w:rFonts w:asciiTheme="minorHAnsi" w:eastAsia="Times New Roman" w:hAnsiTheme="minorHAnsi" w:cstheme="minorHAnsi"/>
                <w:sz w:val="16"/>
                <w:szCs w:val="16"/>
                <w:lang w:val="en-US" w:eastAsia="ru-RU"/>
              </w:rPr>
              <w:t xml:space="preserve"> click the “corporate news” title button, the system redirects me to the </w:t>
            </w:r>
            <w:r w:rsidR="0041293B">
              <w:rPr>
                <w:rFonts w:asciiTheme="minorHAnsi" w:eastAsia="Times New Roman" w:hAnsiTheme="minorHAnsi" w:cstheme="minorHAnsi"/>
                <w:sz w:val="16"/>
                <w:szCs w:val="16"/>
                <w:lang w:val="en-US" w:eastAsia="ru-RU"/>
              </w:rPr>
              <w:t>c</w:t>
            </w:r>
            <w:r w:rsidR="005679BC" w:rsidRPr="0041293B">
              <w:rPr>
                <w:rFonts w:asciiTheme="minorHAnsi" w:eastAsia="Times New Roman" w:hAnsiTheme="minorHAnsi" w:cstheme="minorHAnsi"/>
                <w:sz w:val="16"/>
                <w:szCs w:val="16"/>
                <w:lang w:val="en-US" w:eastAsia="ru-RU"/>
              </w:rPr>
              <w:t>orporate section in the news page</w:t>
            </w:r>
            <w:r w:rsidRPr="0041293B">
              <w:rPr>
                <w:rFonts w:asciiTheme="minorHAnsi" w:eastAsia="Times New Roman" w:hAnsiTheme="minorHAnsi" w:cstheme="minorHAnsi"/>
                <w:sz w:val="16"/>
                <w:szCs w:val="16"/>
                <w:lang w:val="en-US" w:eastAsia="ru-RU"/>
              </w:rPr>
              <w:t>.</w:t>
            </w:r>
          </w:p>
        </w:tc>
        <w:tc>
          <w:tcPr>
            <w:tcW w:w="708" w:type="dxa"/>
          </w:tcPr>
          <w:p w14:paraId="1548ACBA" w14:textId="5345AD0C" w:rsidR="00DC13AA" w:rsidRDefault="00DC13AA" w:rsidP="00DC13AA">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DC13AA" w:rsidRPr="00193438" w14:paraId="01222E89" w14:textId="77777777" w:rsidTr="00160D3F">
        <w:trPr>
          <w:gridAfter w:val="1"/>
          <w:wAfter w:w="176" w:type="dxa"/>
          <w:trHeight w:val="439"/>
        </w:trPr>
        <w:tc>
          <w:tcPr>
            <w:tcW w:w="710" w:type="dxa"/>
          </w:tcPr>
          <w:p w14:paraId="18CE839E" w14:textId="1C85AB1E" w:rsidR="00DC13AA" w:rsidRDefault="00DC13AA" w:rsidP="00DC13AA">
            <w:pPr>
              <w:jc w:val="right"/>
              <w:rPr>
                <w:rFonts w:asciiTheme="minorHAnsi" w:eastAsia="Times New Roman" w:hAnsiTheme="minorHAnsi" w:cstheme="minorHAnsi"/>
                <w:color w:val="000000"/>
                <w:sz w:val="16"/>
                <w:szCs w:val="16"/>
                <w:lang w:val="en-US"/>
              </w:rPr>
            </w:pPr>
            <w:r w:rsidRPr="00B12898">
              <w:rPr>
                <w:rFonts w:asciiTheme="minorHAnsi" w:eastAsia="Times New Roman" w:hAnsiTheme="minorHAnsi" w:cstheme="minorHAnsi"/>
                <w:color w:val="000000"/>
                <w:sz w:val="16"/>
                <w:szCs w:val="16"/>
                <w:lang w:val="en-US"/>
              </w:rPr>
              <w:t>2.1</w:t>
            </w:r>
            <w:r w:rsidR="00160D3F">
              <w:rPr>
                <w:rFonts w:asciiTheme="minorHAnsi" w:eastAsia="Times New Roman" w:hAnsiTheme="minorHAnsi" w:cstheme="minorHAnsi"/>
                <w:color w:val="000000"/>
                <w:sz w:val="16"/>
                <w:szCs w:val="16"/>
                <w:lang w:val="en-US"/>
              </w:rPr>
              <w:t>.3</w:t>
            </w:r>
          </w:p>
        </w:tc>
        <w:tc>
          <w:tcPr>
            <w:tcW w:w="1134" w:type="dxa"/>
          </w:tcPr>
          <w:p w14:paraId="459C0031" w14:textId="4C26B8D1" w:rsidR="00DC13AA" w:rsidRPr="00193438" w:rsidRDefault="005679BC" w:rsidP="00DC13AA">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Corporate news</w:t>
            </w:r>
          </w:p>
        </w:tc>
        <w:tc>
          <w:tcPr>
            <w:tcW w:w="1275" w:type="dxa"/>
          </w:tcPr>
          <w:p w14:paraId="0CC02FB2" w14:textId="338DE894" w:rsidR="00DC13AA" w:rsidRDefault="005679BC" w:rsidP="00DC13AA">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Article image and title</w:t>
            </w:r>
          </w:p>
        </w:tc>
        <w:tc>
          <w:tcPr>
            <w:tcW w:w="5529" w:type="dxa"/>
          </w:tcPr>
          <w:p w14:paraId="15C43D41" w14:textId="1EBEACB9" w:rsidR="00DC13AA" w:rsidRDefault="00DC13AA" w:rsidP="00DC13AA">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sidR="005679BC" w:rsidRPr="00123367">
              <w:rPr>
                <w:rFonts w:asciiTheme="minorHAnsi" w:eastAsia="Times New Roman" w:hAnsiTheme="minorHAnsi" w:cstheme="minorHAnsi"/>
                <w:sz w:val="16"/>
                <w:szCs w:val="16"/>
                <w:lang w:val="en-US" w:eastAsia="ru-RU"/>
              </w:rPr>
              <w:t xml:space="preserve">that </w:t>
            </w:r>
            <w:r w:rsidR="00AF0DAB" w:rsidRPr="00123367">
              <w:rPr>
                <w:rFonts w:asciiTheme="minorHAnsi" w:eastAsia="Times New Roman" w:hAnsiTheme="minorHAnsi" w:cstheme="minorHAnsi"/>
                <w:sz w:val="16"/>
                <w:szCs w:val="16"/>
                <w:lang w:val="en-US" w:eastAsia="ru-RU"/>
              </w:rPr>
              <w:t>I</w:t>
            </w:r>
            <w:r w:rsidR="005679BC" w:rsidRPr="00123367">
              <w:rPr>
                <w:rFonts w:asciiTheme="minorHAnsi" w:eastAsia="Times New Roman" w:hAnsiTheme="minorHAnsi" w:cstheme="minorHAnsi"/>
                <w:sz w:val="16"/>
                <w:szCs w:val="16"/>
                <w:lang w:val="en-US" w:eastAsia="ru-RU"/>
              </w:rPr>
              <w:t xml:space="preserve"> am </w:t>
            </w:r>
            <w:r>
              <w:rPr>
                <w:rFonts w:asciiTheme="minorHAnsi" w:eastAsia="Times New Roman" w:hAnsiTheme="minorHAnsi" w:cstheme="minorHAnsi"/>
                <w:sz w:val="16"/>
                <w:szCs w:val="16"/>
                <w:lang w:val="en-US" w:eastAsia="ru-RU"/>
              </w:rPr>
              <w:t>a logged user</w:t>
            </w:r>
          </w:p>
          <w:p w14:paraId="246EA854" w14:textId="77777777" w:rsidR="00DC13AA" w:rsidRDefault="00DC13AA" w:rsidP="00DC13AA">
            <w:pPr>
              <w:rPr>
                <w:rFonts w:asciiTheme="minorHAnsi" w:eastAsia="Times New Roman" w:hAnsiTheme="minorHAnsi" w:cstheme="minorHAnsi"/>
                <w:sz w:val="16"/>
                <w:szCs w:val="16"/>
                <w:lang w:val="en-US" w:eastAsia="ru-RU"/>
              </w:rPr>
            </w:pPr>
            <w:r w:rsidRPr="001921E5">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located on the “index” homepage</w:t>
            </w:r>
          </w:p>
          <w:p w14:paraId="43F2759D" w14:textId="3555D5D5" w:rsidR="00DC13AA" w:rsidRPr="00123367" w:rsidRDefault="00DC13AA" w:rsidP="00DC13AA">
            <w:pPr>
              <w:rPr>
                <w:rFonts w:asciiTheme="minorHAnsi" w:eastAsia="Times New Roman" w:hAnsiTheme="minorHAnsi" w:cstheme="minorHAnsi"/>
                <w:color w:val="0000FF"/>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When </w:t>
            </w:r>
            <w:r w:rsidR="00AF0DAB">
              <w:rPr>
                <w:rFonts w:asciiTheme="minorHAnsi" w:eastAsia="Times New Roman" w:hAnsiTheme="minorHAnsi" w:cstheme="minorHAnsi"/>
                <w:sz w:val="16"/>
                <w:szCs w:val="16"/>
                <w:lang w:val="en-US" w:eastAsia="ru-RU"/>
              </w:rPr>
              <w:t>I</w:t>
            </w:r>
            <w:r w:rsidR="005679BC">
              <w:rPr>
                <w:rFonts w:asciiTheme="minorHAnsi" w:eastAsia="Times New Roman" w:hAnsiTheme="minorHAnsi" w:cstheme="minorHAnsi"/>
                <w:sz w:val="16"/>
                <w:szCs w:val="16"/>
                <w:lang w:val="en-US" w:eastAsia="ru-RU"/>
              </w:rPr>
              <w:t xml:space="preserve"> click on either the “image” or “title” from a news art</w:t>
            </w:r>
            <w:r>
              <w:rPr>
                <w:rFonts w:asciiTheme="minorHAnsi" w:eastAsia="Times New Roman" w:hAnsiTheme="minorHAnsi" w:cstheme="minorHAnsi"/>
                <w:sz w:val="16"/>
                <w:szCs w:val="16"/>
                <w:lang w:val="en-US" w:eastAsia="ru-RU"/>
              </w:rPr>
              <w:t>icle, the system redirects me to that specific article page.</w:t>
            </w:r>
          </w:p>
        </w:tc>
        <w:tc>
          <w:tcPr>
            <w:tcW w:w="708" w:type="dxa"/>
          </w:tcPr>
          <w:p w14:paraId="4796D97B" w14:textId="77777777" w:rsidR="00DC13AA" w:rsidRDefault="00DC13AA" w:rsidP="00DC13AA">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096924" w:rsidRPr="00193438" w14:paraId="338E7977" w14:textId="77777777" w:rsidTr="00160D3F">
        <w:trPr>
          <w:gridAfter w:val="1"/>
          <w:wAfter w:w="176" w:type="dxa"/>
          <w:trHeight w:val="439"/>
        </w:trPr>
        <w:tc>
          <w:tcPr>
            <w:tcW w:w="710" w:type="dxa"/>
          </w:tcPr>
          <w:p w14:paraId="175FF1FF" w14:textId="275D3D06" w:rsidR="00096924" w:rsidRDefault="00096924" w:rsidP="00096924">
            <w:pPr>
              <w:jc w:val="right"/>
              <w:rPr>
                <w:rFonts w:asciiTheme="minorHAnsi" w:eastAsia="Times New Roman" w:hAnsiTheme="minorHAnsi" w:cstheme="minorHAnsi"/>
                <w:color w:val="000000"/>
                <w:sz w:val="16"/>
                <w:szCs w:val="16"/>
                <w:lang w:val="en-US"/>
              </w:rPr>
            </w:pPr>
            <w:r w:rsidRPr="00B12898">
              <w:rPr>
                <w:rFonts w:asciiTheme="minorHAnsi" w:eastAsia="Times New Roman" w:hAnsiTheme="minorHAnsi" w:cstheme="minorHAnsi"/>
                <w:color w:val="000000"/>
                <w:sz w:val="16"/>
                <w:szCs w:val="16"/>
                <w:lang w:val="en-US"/>
              </w:rPr>
              <w:t>2.1</w:t>
            </w:r>
            <w:r>
              <w:rPr>
                <w:rFonts w:asciiTheme="minorHAnsi" w:eastAsia="Times New Roman" w:hAnsiTheme="minorHAnsi" w:cstheme="minorHAnsi"/>
                <w:color w:val="000000"/>
                <w:sz w:val="16"/>
                <w:szCs w:val="16"/>
                <w:lang w:val="en-US"/>
              </w:rPr>
              <w:t>.4</w:t>
            </w:r>
          </w:p>
        </w:tc>
        <w:tc>
          <w:tcPr>
            <w:tcW w:w="1134" w:type="dxa"/>
          </w:tcPr>
          <w:p w14:paraId="56D38E44" w14:textId="4DD2D960" w:rsidR="00096924" w:rsidRDefault="00096924" w:rsidP="00096924">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Corporate news</w:t>
            </w:r>
          </w:p>
        </w:tc>
        <w:tc>
          <w:tcPr>
            <w:tcW w:w="1275" w:type="dxa"/>
          </w:tcPr>
          <w:p w14:paraId="0D05A8C0" w14:textId="2CEA0D5F" w:rsidR="00096924" w:rsidRDefault="00096924" w:rsidP="00096924">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Newest button</w:t>
            </w:r>
          </w:p>
        </w:tc>
        <w:tc>
          <w:tcPr>
            <w:tcW w:w="5529" w:type="dxa"/>
          </w:tcPr>
          <w:p w14:paraId="2A2CE594" w14:textId="77777777" w:rsidR="00096924" w:rsidRDefault="00096924" w:rsidP="00096924">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click on the “</w:t>
            </w:r>
            <w:commentRangeStart w:id="1292"/>
            <w:commentRangeStart w:id="1293"/>
            <w:r>
              <w:rPr>
                <w:rFonts w:asciiTheme="minorHAnsi" w:eastAsia="Times New Roman" w:hAnsiTheme="minorHAnsi" w:cstheme="minorHAnsi"/>
                <w:sz w:val="16"/>
                <w:szCs w:val="16"/>
                <w:lang w:val="en-US" w:eastAsia="ru-RU"/>
              </w:rPr>
              <w:t>newes</w:t>
            </w:r>
            <w:commentRangeEnd w:id="1292"/>
            <w:r w:rsidR="00B32AD6">
              <w:rPr>
                <w:rStyle w:val="CommentReference"/>
              </w:rPr>
              <w:commentReference w:id="1292"/>
            </w:r>
            <w:commentRangeEnd w:id="1293"/>
            <w:r w:rsidR="00584438">
              <w:rPr>
                <w:rStyle w:val="CommentReference"/>
              </w:rPr>
              <w:commentReference w:id="1293"/>
            </w:r>
            <w:r>
              <w:rPr>
                <w:rFonts w:asciiTheme="minorHAnsi" w:eastAsia="Times New Roman" w:hAnsiTheme="minorHAnsi" w:cstheme="minorHAnsi"/>
                <w:sz w:val="16"/>
                <w:szCs w:val="16"/>
                <w:lang w:val="en-US" w:eastAsia="ru-RU"/>
              </w:rPr>
              <w:t>t” button in the drop down feature, the system sorts corporate news list by chronological order.</w:t>
            </w:r>
          </w:p>
          <w:p w14:paraId="17701AF0" w14:textId="77777777" w:rsidR="00096924" w:rsidRDefault="00096924" w:rsidP="00096924">
            <w:pPr>
              <w:rPr>
                <w:rFonts w:asciiTheme="minorHAnsi" w:eastAsia="Times New Roman" w:hAnsiTheme="minorHAnsi" w:cstheme="minorHAnsi"/>
                <w:sz w:val="16"/>
                <w:szCs w:val="16"/>
                <w:lang w:val="en-US" w:eastAsia="ru-RU"/>
              </w:rPr>
            </w:pPr>
            <w:r>
              <w:rPr>
                <w:rFonts w:asciiTheme="minorHAnsi" w:eastAsia="Times New Roman" w:hAnsiTheme="minorHAnsi" w:cstheme="minorHAnsi"/>
                <w:noProof/>
                <w:sz w:val="16"/>
                <w:szCs w:val="16"/>
                <w:lang w:val="sk-SK" w:eastAsia="sk-SK"/>
              </w:rPr>
              <w:lastRenderedPageBreak/>
              <w:drawing>
                <wp:inline distT="0" distB="0" distL="0" distR="0" wp14:anchorId="42C61732" wp14:editId="4474A0DF">
                  <wp:extent cx="609600" cy="377519"/>
                  <wp:effectExtent l="0" t="0" r="0" b="381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newest-dropdown.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4562" cy="380592"/>
                          </a:xfrm>
                          <a:prstGeom prst="rect">
                            <a:avLst/>
                          </a:prstGeom>
                        </pic:spPr>
                      </pic:pic>
                    </a:graphicData>
                  </a:graphic>
                </wp:inline>
              </w:drawing>
            </w:r>
          </w:p>
          <w:p w14:paraId="2D27880C" w14:textId="373BFC6A" w:rsidR="00096924" w:rsidRDefault="00096924" w:rsidP="00096924">
            <w:pPr>
              <w:rPr>
                <w:rFonts w:asciiTheme="minorHAnsi" w:eastAsia="Times New Roman" w:hAnsiTheme="minorHAnsi" w:cstheme="minorHAnsi"/>
                <w:color w:val="0000FF"/>
                <w:sz w:val="16"/>
                <w:szCs w:val="16"/>
                <w:lang w:val="en-US" w:eastAsia="ru-RU"/>
              </w:rPr>
            </w:pPr>
          </w:p>
        </w:tc>
        <w:tc>
          <w:tcPr>
            <w:tcW w:w="708" w:type="dxa"/>
          </w:tcPr>
          <w:p w14:paraId="609AF3F9" w14:textId="77777777" w:rsidR="00096924" w:rsidRDefault="00096924" w:rsidP="00096924">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lastRenderedPageBreak/>
              <w:t>1</w:t>
            </w:r>
          </w:p>
        </w:tc>
      </w:tr>
      <w:tr w:rsidR="00096924" w:rsidRPr="00193438" w14:paraId="39FD93AC" w14:textId="77777777" w:rsidTr="00160D3F">
        <w:trPr>
          <w:gridAfter w:val="1"/>
          <w:wAfter w:w="176" w:type="dxa"/>
          <w:trHeight w:val="439"/>
        </w:trPr>
        <w:tc>
          <w:tcPr>
            <w:tcW w:w="710" w:type="dxa"/>
          </w:tcPr>
          <w:p w14:paraId="7BD6942E" w14:textId="365AC993" w:rsidR="00096924" w:rsidRDefault="00096924" w:rsidP="00096924">
            <w:pPr>
              <w:jc w:val="right"/>
              <w:rPr>
                <w:rFonts w:asciiTheme="minorHAnsi" w:eastAsia="Times New Roman" w:hAnsiTheme="minorHAnsi" w:cstheme="minorHAnsi"/>
                <w:color w:val="000000"/>
                <w:sz w:val="16"/>
                <w:szCs w:val="16"/>
                <w:lang w:val="en-US"/>
              </w:rPr>
            </w:pPr>
            <w:r w:rsidRPr="00B12898">
              <w:rPr>
                <w:rFonts w:asciiTheme="minorHAnsi" w:eastAsia="Times New Roman" w:hAnsiTheme="minorHAnsi" w:cstheme="minorHAnsi"/>
                <w:color w:val="000000"/>
                <w:sz w:val="16"/>
                <w:szCs w:val="16"/>
                <w:lang w:val="en-US"/>
              </w:rPr>
              <w:t>2.1</w:t>
            </w:r>
            <w:r>
              <w:rPr>
                <w:rFonts w:asciiTheme="minorHAnsi" w:eastAsia="Times New Roman" w:hAnsiTheme="minorHAnsi" w:cstheme="minorHAnsi"/>
                <w:color w:val="000000"/>
                <w:sz w:val="16"/>
                <w:szCs w:val="16"/>
                <w:lang w:val="en-US"/>
              </w:rPr>
              <w:t>.5</w:t>
            </w:r>
          </w:p>
        </w:tc>
        <w:tc>
          <w:tcPr>
            <w:tcW w:w="1134" w:type="dxa"/>
          </w:tcPr>
          <w:p w14:paraId="71FFB3A0" w14:textId="134F51A4" w:rsidR="00096924" w:rsidRDefault="00096924" w:rsidP="00096924">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Corporate news</w:t>
            </w:r>
          </w:p>
        </w:tc>
        <w:tc>
          <w:tcPr>
            <w:tcW w:w="1275" w:type="dxa"/>
          </w:tcPr>
          <w:p w14:paraId="799AF855" w14:textId="0D91067C" w:rsidR="00096924" w:rsidRDefault="00096924" w:rsidP="00096924">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Most viewed button</w:t>
            </w:r>
          </w:p>
        </w:tc>
        <w:tc>
          <w:tcPr>
            <w:tcW w:w="5529" w:type="dxa"/>
          </w:tcPr>
          <w:p w14:paraId="5FE09AC0" w14:textId="77777777" w:rsidR="00096924" w:rsidRDefault="00096924" w:rsidP="00096924">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click on the “</w:t>
            </w:r>
            <w:commentRangeStart w:id="1294"/>
            <w:commentRangeStart w:id="1295"/>
            <w:r>
              <w:rPr>
                <w:rFonts w:asciiTheme="minorHAnsi" w:eastAsia="Times New Roman" w:hAnsiTheme="minorHAnsi" w:cstheme="minorHAnsi"/>
                <w:sz w:val="16"/>
                <w:szCs w:val="16"/>
                <w:lang w:val="en-US" w:eastAsia="ru-RU"/>
              </w:rPr>
              <w:t>most viewed</w:t>
            </w:r>
            <w:commentRangeEnd w:id="1294"/>
            <w:r w:rsidR="00227EA3">
              <w:rPr>
                <w:rStyle w:val="CommentReference"/>
              </w:rPr>
              <w:commentReference w:id="1294"/>
            </w:r>
            <w:commentRangeEnd w:id="1295"/>
            <w:r w:rsidR="00584438">
              <w:rPr>
                <w:rStyle w:val="CommentReference"/>
              </w:rPr>
              <w:commentReference w:id="1295"/>
            </w:r>
            <w:r>
              <w:rPr>
                <w:rFonts w:asciiTheme="minorHAnsi" w:eastAsia="Times New Roman" w:hAnsiTheme="minorHAnsi" w:cstheme="minorHAnsi"/>
                <w:sz w:val="16"/>
                <w:szCs w:val="16"/>
                <w:lang w:val="en-US" w:eastAsia="ru-RU"/>
              </w:rPr>
              <w:t>” button in the drop down feature, the system sorts corporate news articles by most page views.</w:t>
            </w:r>
          </w:p>
          <w:p w14:paraId="4935D4C8" w14:textId="7E5144D1" w:rsidR="00096924" w:rsidRPr="00EC542E" w:rsidRDefault="00096924" w:rsidP="00096924">
            <w:pPr>
              <w:rPr>
                <w:rFonts w:asciiTheme="minorHAnsi" w:eastAsia="Times New Roman" w:hAnsiTheme="minorHAnsi" w:cstheme="minorHAnsi"/>
                <w:sz w:val="16"/>
                <w:szCs w:val="16"/>
                <w:lang w:val="en-US" w:eastAsia="ru-RU"/>
              </w:rPr>
            </w:pPr>
            <w:r>
              <w:rPr>
                <w:rFonts w:asciiTheme="minorHAnsi" w:eastAsia="Times New Roman" w:hAnsiTheme="minorHAnsi" w:cstheme="minorHAnsi"/>
                <w:noProof/>
                <w:sz w:val="16"/>
                <w:szCs w:val="16"/>
                <w:lang w:val="sk-SK" w:eastAsia="sk-SK"/>
              </w:rPr>
              <w:drawing>
                <wp:inline distT="0" distB="0" distL="0" distR="0" wp14:anchorId="2870C24D" wp14:editId="08DAD2BA">
                  <wp:extent cx="609600" cy="377519"/>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newest-dropdown.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4562" cy="380592"/>
                          </a:xfrm>
                          <a:prstGeom prst="rect">
                            <a:avLst/>
                          </a:prstGeom>
                        </pic:spPr>
                      </pic:pic>
                    </a:graphicData>
                  </a:graphic>
                </wp:inline>
              </w:drawing>
            </w:r>
          </w:p>
        </w:tc>
        <w:tc>
          <w:tcPr>
            <w:tcW w:w="708" w:type="dxa"/>
          </w:tcPr>
          <w:p w14:paraId="3130D8E5" w14:textId="77777777" w:rsidR="00096924" w:rsidRDefault="00096924" w:rsidP="00096924">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DC13AA" w:rsidRPr="00193438" w14:paraId="5EB7856E" w14:textId="77777777" w:rsidTr="00160D3F">
        <w:trPr>
          <w:gridAfter w:val="1"/>
          <w:wAfter w:w="176" w:type="dxa"/>
          <w:trHeight w:val="439"/>
        </w:trPr>
        <w:tc>
          <w:tcPr>
            <w:tcW w:w="9356" w:type="dxa"/>
            <w:gridSpan w:val="5"/>
          </w:tcPr>
          <w:p w14:paraId="3F5A7BB2" w14:textId="4B7EF09B" w:rsidR="00DC13AA" w:rsidRDefault="00DC13AA" w:rsidP="005D7988">
            <w:pPr>
              <w:rPr>
                <w:rFonts w:asciiTheme="minorHAnsi" w:eastAsia="Times New Roman" w:hAnsiTheme="minorHAnsi" w:cstheme="minorHAnsi"/>
                <w:color w:val="000000"/>
                <w:sz w:val="16"/>
                <w:szCs w:val="16"/>
                <w:lang w:val="en-US"/>
              </w:rPr>
            </w:pPr>
          </w:p>
          <w:p w14:paraId="0D4843E5" w14:textId="0D76FD89" w:rsidR="00DC13AA" w:rsidRDefault="00354BB7" w:rsidP="005D7988">
            <w:pPr>
              <w:rPr>
                <w:rFonts w:asciiTheme="minorHAnsi" w:eastAsia="Times New Roman" w:hAnsiTheme="minorHAnsi" w:cstheme="minorHAnsi"/>
                <w:color w:val="000000"/>
                <w:sz w:val="16"/>
                <w:szCs w:val="16"/>
                <w:lang w:val="en-US"/>
              </w:rPr>
            </w:pPr>
            <w:r>
              <w:rPr>
                <w:noProof/>
                <w:lang w:val="sk-SK" w:eastAsia="sk-SK"/>
              </w:rPr>
              <w:drawing>
                <wp:inline distT="0" distB="0" distL="0" distR="0" wp14:anchorId="5ACD6BAF" wp14:editId="15A8F2CA">
                  <wp:extent cx="5803900" cy="1811020"/>
                  <wp:effectExtent l="0" t="0" r="635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email">
                            <a:extLst>
                              <a:ext uri="{28A0092B-C50C-407E-A947-70E740481C1C}">
                                <a14:useLocalDpi xmlns:a14="http://schemas.microsoft.com/office/drawing/2010/main"/>
                              </a:ext>
                            </a:extLst>
                          </a:blip>
                          <a:stretch>
                            <a:fillRect/>
                          </a:stretch>
                        </pic:blipFill>
                        <pic:spPr>
                          <a:xfrm>
                            <a:off x="0" y="0"/>
                            <a:ext cx="5803900" cy="1811020"/>
                          </a:xfrm>
                          <a:prstGeom prst="rect">
                            <a:avLst/>
                          </a:prstGeom>
                        </pic:spPr>
                      </pic:pic>
                    </a:graphicData>
                  </a:graphic>
                </wp:inline>
              </w:drawing>
            </w:r>
            <w:r>
              <w:rPr>
                <w:rStyle w:val="CommentReference"/>
              </w:rPr>
              <w:t xml:space="preserve"> </w:t>
            </w:r>
          </w:p>
          <w:p w14:paraId="181E5535" w14:textId="11F90B81" w:rsidR="00DC13AA" w:rsidRDefault="00DC13AA" w:rsidP="005D7988">
            <w:pPr>
              <w:rPr>
                <w:rFonts w:asciiTheme="minorHAnsi" w:eastAsia="Times New Roman" w:hAnsiTheme="minorHAnsi" w:cstheme="minorHAnsi"/>
                <w:color w:val="000000"/>
                <w:sz w:val="16"/>
                <w:szCs w:val="16"/>
                <w:lang w:val="en-US"/>
              </w:rPr>
            </w:pPr>
          </w:p>
        </w:tc>
      </w:tr>
    </w:tbl>
    <w:p w14:paraId="277496BA" w14:textId="5A559DFA" w:rsidR="00D038A7" w:rsidRPr="00133696" w:rsidRDefault="005679BC" w:rsidP="005339EF">
      <w:pPr>
        <w:pStyle w:val="Heading2"/>
        <w:numPr>
          <w:ilvl w:val="1"/>
          <w:numId w:val="20"/>
        </w:numPr>
      </w:pPr>
      <w:bookmarkStart w:id="1296" w:name="_Toc461707105"/>
      <w:bookmarkStart w:id="1297" w:name="_Toc463013416"/>
      <w:r>
        <w:t>My news</w:t>
      </w:r>
      <w:bookmarkEnd w:id="1296"/>
      <w:bookmarkEnd w:id="1297"/>
      <w:r w:rsidR="00054F28">
        <w:t xml:space="preserve"> </w:t>
      </w:r>
    </w:p>
    <w:tbl>
      <w:tblPr>
        <w:tblStyle w:val="TableGrid"/>
        <w:tblW w:w="9532" w:type="dxa"/>
        <w:tblInd w:w="-289" w:type="dxa"/>
        <w:tblLayout w:type="fixed"/>
        <w:tblLook w:val="04A0" w:firstRow="1" w:lastRow="0" w:firstColumn="1" w:lastColumn="0" w:noHBand="0" w:noVBand="1"/>
      </w:tblPr>
      <w:tblGrid>
        <w:gridCol w:w="710"/>
        <w:gridCol w:w="992"/>
        <w:gridCol w:w="1417"/>
        <w:gridCol w:w="5529"/>
        <w:gridCol w:w="884"/>
      </w:tblGrid>
      <w:tr w:rsidR="00D038A7" w:rsidRPr="00193438" w14:paraId="44250818" w14:textId="77777777" w:rsidTr="0041293B">
        <w:trPr>
          <w:trHeight w:val="280"/>
        </w:trPr>
        <w:tc>
          <w:tcPr>
            <w:tcW w:w="710" w:type="dxa"/>
            <w:shd w:val="clear" w:color="auto" w:fill="122632" w:themeFill="text1"/>
            <w:hideMark/>
          </w:tcPr>
          <w:p w14:paraId="232CA315" w14:textId="3A2951A9" w:rsidR="00D038A7" w:rsidRPr="00193438" w:rsidRDefault="005679BC" w:rsidP="00287E62">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Id</w:t>
            </w:r>
          </w:p>
        </w:tc>
        <w:tc>
          <w:tcPr>
            <w:tcW w:w="992" w:type="dxa"/>
            <w:shd w:val="clear" w:color="auto" w:fill="122632" w:themeFill="text1"/>
            <w:hideMark/>
          </w:tcPr>
          <w:p w14:paraId="0279253D" w14:textId="3CE86115" w:rsidR="00D038A7" w:rsidRPr="00193438" w:rsidRDefault="005679BC" w:rsidP="00287E62">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category</w:t>
            </w:r>
          </w:p>
        </w:tc>
        <w:tc>
          <w:tcPr>
            <w:tcW w:w="1417" w:type="dxa"/>
            <w:shd w:val="clear" w:color="auto" w:fill="122632" w:themeFill="text1"/>
            <w:hideMark/>
          </w:tcPr>
          <w:p w14:paraId="7C964902" w14:textId="0EEE0F62" w:rsidR="00D038A7" w:rsidRPr="00193438" w:rsidRDefault="005679BC" w:rsidP="00287E62">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name</w:t>
            </w:r>
          </w:p>
        </w:tc>
        <w:tc>
          <w:tcPr>
            <w:tcW w:w="5529" w:type="dxa"/>
            <w:shd w:val="clear" w:color="auto" w:fill="122632" w:themeFill="text1"/>
            <w:hideMark/>
          </w:tcPr>
          <w:p w14:paraId="2C7BC63E" w14:textId="3BF5F24A" w:rsidR="00D038A7" w:rsidRPr="00193438" w:rsidRDefault="00D038A7" w:rsidP="00287E62">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Description</w:t>
            </w:r>
          </w:p>
        </w:tc>
        <w:tc>
          <w:tcPr>
            <w:tcW w:w="884" w:type="dxa"/>
            <w:shd w:val="clear" w:color="auto" w:fill="122632" w:themeFill="text1"/>
            <w:hideMark/>
          </w:tcPr>
          <w:p w14:paraId="23711450" w14:textId="77777777" w:rsidR="00D038A7" w:rsidRPr="00193438" w:rsidRDefault="00D038A7" w:rsidP="00287E62">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Priority</w:t>
            </w:r>
          </w:p>
        </w:tc>
      </w:tr>
      <w:tr w:rsidR="00D038A7" w:rsidRPr="00193438" w14:paraId="084D4873" w14:textId="77777777" w:rsidTr="0041293B">
        <w:trPr>
          <w:trHeight w:val="704"/>
        </w:trPr>
        <w:tc>
          <w:tcPr>
            <w:tcW w:w="710" w:type="dxa"/>
          </w:tcPr>
          <w:p w14:paraId="5BB4620D" w14:textId="729003FD" w:rsidR="00D038A7" w:rsidRDefault="00B611DB" w:rsidP="00287E62">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2.2</w:t>
            </w:r>
            <w:r w:rsidR="0041293B">
              <w:rPr>
                <w:rFonts w:asciiTheme="minorHAnsi" w:eastAsia="Times New Roman" w:hAnsiTheme="minorHAnsi" w:cstheme="minorHAnsi"/>
                <w:color w:val="000000"/>
                <w:sz w:val="16"/>
                <w:szCs w:val="16"/>
                <w:lang w:val="en-US"/>
              </w:rPr>
              <w:t>.1</w:t>
            </w:r>
          </w:p>
        </w:tc>
        <w:tc>
          <w:tcPr>
            <w:tcW w:w="992" w:type="dxa"/>
          </w:tcPr>
          <w:p w14:paraId="322264B1" w14:textId="31BF9746" w:rsidR="00D038A7" w:rsidRPr="00193438" w:rsidRDefault="005679BC" w:rsidP="00287E62">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My news</w:t>
            </w:r>
          </w:p>
        </w:tc>
        <w:tc>
          <w:tcPr>
            <w:tcW w:w="1417" w:type="dxa"/>
          </w:tcPr>
          <w:p w14:paraId="6C7D9737" w14:textId="3C660CE9" w:rsidR="00D038A7" w:rsidRDefault="00D038A7" w:rsidP="00697424">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My </w:t>
            </w:r>
            <w:r w:rsidR="008925FD">
              <w:rPr>
                <w:rFonts w:asciiTheme="minorHAnsi" w:eastAsia="Times New Roman" w:hAnsiTheme="minorHAnsi" w:cstheme="minorHAnsi"/>
                <w:color w:val="000000"/>
                <w:sz w:val="16"/>
                <w:szCs w:val="16"/>
                <w:lang w:val="en-US"/>
              </w:rPr>
              <w:t>n</w:t>
            </w:r>
            <w:r>
              <w:rPr>
                <w:rFonts w:asciiTheme="minorHAnsi" w:eastAsia="Times New Roman" w:hAnsiTheme="minorHAnsi" w:cstheme="minorHAnsi"/>
                <w:color w:val="000000"/>
                <w:sz w:val="16"/>
                <w:szCs w:val="16"/>
                <w:lang w:val="en-US"/>
              </w:rPr>
              <w:t xml:space="preserve">ews </w:t>
            </w:r>
          </w:p>
        </w:tc>
        <w:tc>
          <w:tcPr>
            <w:tcW w:w="5529" w:type="dxa"/>
          </w:tcPr>
          <w:p w14:paraId="291F0CAC" w14:textId="121BC24D" w:rsidR="00D038A7" w:rsidRDefault="00D038A7" w:rsidP="00287E62">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sidR="005679BC" w:rsidRPr="00123367">
              <w:rPr>
                <w:rFonts w:asciiTheme="minorHAnsi" w:eastAsia="Times New Roman" w:hAnsiTheme="minorHAnsi" w:cstheme="minorHAnsi"/>
                <w:sz w:val="16"/>
                <w:szCs w:val="16"/>
                <w:lang w:val="en-US" w:eastAsia="ru-RU"/>
              </w:rPr>
              <w:t xml:space="preserve">that </w:t>
            </w:r>
            <w:r w:rsidR="00AF0DAB" w:rsidRPr="00123367">
              <w:rPr>
                <w:rFonts w:asciiTheme="minorHAnsi" w:eastAsia="Times New Roman" w:hAnsiTheme="minorHAnsi" w:cstheme="minorHAnsi"/>
                <w:sz w:val="16"/>
                <w:szCs w:val="16"/>
                <w:lang w:val="en-US" w:eastAsia="ru-RU"/>
              </w:rPr>
              <w:t>I</w:t>
            </w:r>
            <w:r w:rsidR="005679BC" w:rsidRPr="00123367">
              <w:rPr>
                <w:rFonts w:asciiTheme="minorHAnsi" w:eastAsia="Times New Roman" w:hAnsiTheme="minorHAnsi" w:cstheme="minorHAnsi"/>
                <w:sz w:val="16"/>
                <w:szCs w:val="16"/>
                <w:lang w:val="en-US" w:eastAsia="ru-RU"/>
              </w:rPr>
              <w:t xml:space="preserve"> am </w:t>
            </w:r>
            <w:r>
              <w:rPr>
                <w:rFonts w:asciiTheme="minorHAnsi" w:eastAsia="Times New Roman" w:hAnsiTheme="minorHAnsi" w:cstheme="minorHAnsi"/>
                <w:sz w:val="16"/>
                <w:szCs w:val="16"/>
                <w:lang w:val="en-US" w:eastAsia="ru-RU"/>
              </w:rPr>
              <w:t>a logged user</w:t>
            </w:r>
          </w:p>
          <w:p w14:paraId="2735E758" w14:textId="77777777" w:rsidR="00D038A7" w:rsidRDefault="00D038A7" w:rsidP="00287E62">
            <w:pPr>
              <w:rPr>
                <w:rFonts w:asciiTheme="minorHAnsi" w:eastAsia="Times New Roman" w:hAnsiTheme="minorHAnsi" w:cstheme="minorHAnsi"/>
                <w:sz w:val="16"/>
                <w:szCs w:val="16"/>
                <w:lang w:val="en-US" w:eastAsia="ru-RU"/>
              </w:rPr>
            </w:pPr>
            <w:r w:rsidRPr="001921E5">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located on the “index” homepage</w:t>
            </w:r>
          </w:p>
          <w:p w14:paraId="4D4C50FD" w14:textId="77777777" w:rsidR="00697424" w:rsidRDefault="00697424" w:rsidP="00697424">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w:t>
            </w:r>
            <w:r w:rsidRPr="00123367">
              <w:rPr>
                <w:rFonts w:asciiTheme="minorHAnsi" w:eastAsia="Times New Roman" w:hAnsiTheme="minorHAnsi" w:cstheme="minorHAnsi"/>
                <w:color w:val="0000FF"/>
                <w:sz w:val="16"/>
                <w:szCs w:val="16"/>
                <w:lang w:val="en-US" w:eastAsia="ru-RU"/>
              </w:rPr>
              <w:t xml:space="preserve">hen </w:t>
            </w:r>
            <w:r>
              <w:rPr>
                <w:rFonts w:asciiTheme="minorHAnsi" w:eastAsia="Times New Roman" w:hAnsiTheme="minorHAnsi" w:cstheme="minorHAnsi"/>
                <w:sz w:val="16"/>
                <w:szCs w:val="16"/>
                <w:lang w:val="en-US" w:eastAsia="ru-RU"/>
              </w:rPr>
              <w:t>the system displays the 10 newest news articles</w:t>
            </w:r>
          </w:p>
          <w:p w14:paraId="59F8F209" w14:textId="1FF452AE" w:rsidR="00D038A7" w:rsidRPr="00EE6626" w:rsidRDefault="00697424" w:rsidP="00697424">
            <w:p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 xml:space="preserve"> </w:t>
            </w:r>
            <w:r w:rsidR="00AF0DAB" w:rsidRPr="001921E5">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filter based on “my news” settings. </w:t>
            </w:r>
          </w:p>
        </w:tc>
        <w:tc>
          <w:tcPr>
            <w:tcW w:w="884" w:type="dxa"/>
          </w:tcPr>
          <w:p w14:paraId="3E6A1FA8" w14:textId="77777777" w:rsidR="00D038A7" w:rsidRDefault="00D038A7" w:rsidP="00287E62">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697424" w:rsidRPr="00193438" w14:paraId="204822A6" w14:textId="77777777" w:rsidTr="0041293B">
        <w:trPr>
          <w:trHeight w:val="751"/>
        </w:trPr>
        <w:tc>
          <w:tcPr>
            <w:tcW w:w="710" w:type="dxa"/>
          </w:tcPr>
          <w:p w14:paraId="0BB43593" w14:textId="0E4A9F36" w:rsidR="00697424" w:rsidRDefault="00697424" w:rsidP="00697424">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2.2</w:t>
            </w:r>
            <w:r w:rsidR="0041293B">
              <w:rPr>
                <w:rFonts w:asciiTheme="minorHAnsi" w:eastAsia="Times New Roman" w:hAnsiTheme="minorHAnsi" w:cstheme="minorHAnsi"/>
                <w:color w:val="000000"/>
                <w:sz w:val="16"/>
                <w:szCs w:val="16"/>
                <w:lang w:val="en-US"/>
              </w:rPr>
              <w:t>.2</w:t>
            </w:r>
          </w:p>
        </w:tc>
        <w:tc>
          <w:tcPr>
            <w:tcW w:w="992" w:type="dxa"/>
          </w:tcPr>
          <w:p w14:paraId="1B77F403" w14:textId="645685F9" w:rsidR="00697424" w:rsidRDefault="005679BC" w:rsidP="00697424">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My news</w:t>
            </w:r>
          </w:p>
        </w:tc>
        <w:tc>
          <w:tcPr>
            <w:tcW w:w="1417" w:type="dxa"/>
          </w:tcPr>
          <w:p w14:paraId="63D8E5FD" w14:textId="11D63792" w:rsidR="00697424" w:rsidRDefault="00697424" w:rsidP="00697424">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My news button</w:t>
            </w:r>
          </w:p>
        </w:tc>
        <w:tc>
          <w:tcPr>
            <w:tcW w:w="5529" w:type="dxa"/>
          </w:tcPr>
          <w:p w14:paraId="621E8FE3" w14:textId="0374E09F" w:rsidR="00697424" w:rsidRDefault="00697424" w:rsidP="00697424">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sidR="005679BC" w:rsidRPr="00123367">
              <w:rPr>
                <w:rFonts w:asciiTheme="minorHAnsi" w:eastAsia="Times New Roman" w:hAnsiTheme="minorHAnsi" w:cstheme="minorHAnsi"/>
                <w:sz w:val="16"/>
                <w:szCs w:val="16"/>
                <w:lang w:val="en-US" w:eastAsia="ru-RU"/>
              </w:rPr>
              <w:t xml:space="preserve">that </w:t>
            </w:r>
            <w:r w:rsidR="00AF0DAB" w:rsidRPr="00123367">
              <w:rPr>
                <w:rFonts w:asciiTheme="minorHAnsi" w:eastAsia="Times New Roman" w:hAnsiTheme="minorHAnsi" w:cstheme="minorHAnsi"/>
                <w:sz w:val="16"/>
                <w:szCs w:val="16"/>
                <w:lang w:val="en-US" w:eastAsia="ru-RU"/>
              </w:rPr>
              <w:t>I</w:t>
            </w:r>
            <w:r w:rsidR="005679BC" w:rsidRPr="00123367">
              <w:rPr>
                <w:rFonts w:asciiTheme="minorHAnsi" w:eastAsia="Times New Roman" w:hAnsiTheme="minorHAnsi" w:cstheme="minorHAnsi"/>
                <w:sz w:val="16"/>
                <w:szCs w:val="16"/>
                <w:lang w:val="en-US" w:eastAsia="ru-RU"/>
              </w:rPr>
              <w:t xml:space="preserve"> am </w:t>
            </w:r>
            <w:r>
              <w:rPr>
                <w:rFonts w:asciiTheme="minorHAnsi" w:eastAsia="Times New Roman" w:hAnsiTheme="minorHAnsi" w:cstheme="minorHAnsi"/>
                <w:sz w:val="16"/>
                <w:szCs w:val="16"/>
                <w:lang w:val="en-US" w:eastAsia="ru-RU"/>
              </w:rPr>
              <w:t>a logged user</w:t>
            </w:r>
          </w:p>
          <w:p w14:paraId="4982EBFA" w14:textId="77777777" w:rsidR="00697424" w:rsidRDefault="00697424" w:rsidP="00697424">
            <w:pPr>
              <w:rPr>
                <w:rFonts w:asciiTheme="minorHAnsi" w:eastAsia="Times New Roman" w:hAnsiTheme="minorHAnsi" w:cstheme="minorHAnsi"/>
                <w:sz w:val="16"/>
                <w:szCs w:val="16"/>
                <w:lang w:val="en-US" w:eastAsia="ru-RU"/>
              </w:rPr>
            </w:pPr>
            <w:r w:rsidRPr="001921E5">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located on the “index” homepage</w:t>
            </w:r>
          </w:p>
          <w:p w14:paraId="12FBFF04" w14:textId="32530FDC" w:rsidR="00697424" w:rsidRPr="00123367" w:rsidRDefault="00697424" w:rsidP="00697424">
            <w:pPr>
              <w:rPr>
                <w:rFonts w:asciiTheme="minorHAnsi" w:eastAsia="Times New Roman" w:hAnsiTheme="minorHAnsi" w:cstheme="minorHAnsi"/>
                <w:color w:val="0000FF"/>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When </w:t>
            </w:r>
            <w:r w:rsidR="00AF0DAB">
              <w:rPr>
                <w:rFonts w:asciiTheme="minorHAnsi" w:eastAsia="Times New Roman" w:hAnsiTheme="minorHAnsi" w:cstheme="minorHAnsi"/>
                <w:sz w:val="16"/>
                <w:szCs w:val="16"/>
                <w:lang w:val="en-US" w:eastAsia="ru-RU"/>
              </w:rPr>
              <w:t>I</w:t>
            </w:r>
            <w:r w:rsidR="005679BC">
              <w:rPr>
                <w:rFonts w:asciiTheme="minorHAnsi" w:eastAsia="Times New Roman" w:hAnsiTheme="minorHAnsi" w:cstheme="minorHAnsi"/>
                <w:sz w:val="16"/>
                <w:szCs w:val="16"/>
                <w:lang w:val="en-US" w:eastAsia="ru-RU"/>
              </w:rPr>
              <w:t xml:space="preserve"> click the “my news” title button, the system redirects me to the </w:t>
            </w:r>
            <w:r w:rsidR="00E70421">
              <w:rPr>
                <w:rFonts w:asciiTheme="minorHAnsi" w:eastAsia="Times New Roman" w:hAnsiTheme="minorHAnsi" w:cstheme="minorHAnsi"/>
                <w:sz w:val="16"/>
                <w:szCs w:val="16"/>
                <w:lang w:val="en-US" w:eastAsia="ru-RU"/>
              </w:rPr>
              <w:t>“</w:t>
            </w:r>
            <w:r w:rsidR="005679BC">
              <w:rPr>
                <w:rFonts w:asciiTheme="minorHAnsi" w:eastAsia="Times New Roman" w:hAnsiTheme="minorHAnsi" w:cstheme="minorHAnsi"/>
                <w:sz w:val="16"/>
                <w:szCs w:val="16"/>
                <w:lang w:val="en-US" w:eastAsia="ru-RU"/>
              </w:rPr>
              <w:t>my news</w:t>
            </w:r>
            <w:r w:rsidR="00E70421">
              <w:rPr>
                <w:rFonts w:asciiTheme="minorHAnsi" w:eastAsia="Times New Roman" w:hAnsiTheme="minorHAnsi" w:cstheme="minorHAnsi"/>
                <w:sz w:val="16"/>
                <w:szCs w:val="16"/>
                <w:lang w:val="en-US" w:eastAsia="ru-RU"/>
              </w:rPr>
              <w:t>”</w:t>
            </w:r>
            <w:r w:rsidR="005679BC">
              <w:rPr>
                <w:rFonts w:asciiTheme="minorHAnsi" w:eastAsia="Times New Roman" w:hAnsiTheme="minorHAnsi" w:cstheme="minorHAnsi"/>
                <w:sz w:val="16"/>
                <w:szCs w:val="16"/>
                <w:lang w:val="en-US" w:eastAsia="ru-RU"/>
              </w:rPr>
              <w:t xml:space="preserve"> section in the “news” page</w:t>
            </w:r>
          </w:p>
        </w:tc>
        <w:tc>
          <w:tcPr>
            <w:tcW w:w="884" w:type="dxa"/>
          </w:tcPr>
          <w:p w14:paraId="687309B4" w14:textId="2B2EBA32" w:rsidR="00697424" w:rsidRDefault="00697424" w:rsidP="00697424">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697424" w:rsidRPr="00193438" w14:paraId="1E307D5A" w14:textId="77777777" w:rsidTr="0041293B">
        <w:trPr>
          <w:trHeight w:val="988"/>
        </w:trPr>
        <w:tc>
          <w:tcPr>
            <w:tcW w:w="710" w:type="dxa"/>
          </w:tcPr>
          <w:p w14:paraId="50951DF9" w14:textId="7C1579B8" w:rsidR="00697424" w:rsidRDefault="00697424" w:rsidP="0041293B">
            <w:pPr>
              <w:jc w:val="right"/>
              <w:rPr>
                <w:rFonts w:asciiTheme="minorHAnsi" w:eastAsia="Times New Roman" w:hAnsiTheme="minorHAnsi" w:cstheme="minorHAnsi"/>
                <w:color w:val="000000"/>
                <w:sz w:val="16"/>
                <w:szCs w:val="16"/>
                <w:lang w:val="en-US"/>
              </w:rPr>
            </w:pPr>
            <w:r w:rsidRPr="00FC08DB">
              <w:rPr>
                <w:rFonts w:asciiTheme="minorHAnsi" w:eastAsia="Times New Roman" w:hAnsiTheme="minorHAnsi" w:cstheme="minorHAnsi"/>
                <w:color w:val="000000"/>
                <w:sz w:val="16"/>
                <w:szCs w:val="16"/>
                <w:lang w:val="en-US"/>
              </w:rPr>
              <w:t>2.2</w:t>
            </w:r>
            <w:r w:rsidR="0041293B">
              <w:rPr>
                <w:rFonts w:asciiTheme="minorHAnsi" w:eastAsia="Times New Roman" w:hAnsiTheme="minorHAnsi" w:cstheme="minorHAnsi"/>
                <w:color w:val="000000"/>
                <w:sz w:val="16"/>
                <w:szCs w:val="16"/>
                <w:lang w:val="en-US"/>
              </w:rPr>
              <w:t>.3</w:t>
            </w:r>
          </w:p>
        </w:tc>
        <w:tc>
          <w:tcPr>
            <w:tcW w:w="992" w:type="dxa"/>
          </w:tcPr>
          <w:p w14:paraId="03ABB9BE" w14:textId="301C4023" w:rsidR="00697424" w:rsidRDefault="005679BC" w:rsidP="00697424">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My news</w:t>
            </w:r>
          </w:p>
        </w:tc>
        <w:tc>
          <w:tcPr>
            <w:tcW w:w="1417" w:type="dxa"/>
          </w:tcPr>
          <w:p w14:paraId="0ABDB8AB" w14:textId="620A51D2" w:rsidR="00697424" w:rsidRDefault="00BF1473" w:rsidP="00697424">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Manage my news tags “cog” </w:t>
            </w:r>
            <w:r w:rsidR="00697424">
              <w:rPr>
                <w:rFonts w:asciiTheme="minorHAnsi" w:eastAsia="Times New Roman" w:hAnsiTheme="minorHAnsi" w:cstheme="minorHAnsi"/>
                <w:color w:val="000000"/>
                <w:sz w:val="16"/>
                <w:szCs w:val="16"/>
                <w:lang w:val="en-US"/>
              </w:rPr>
              <w:t>button</w:t>
            </w:r>
          </w:p>
          <w:p w14:paraId="6E017128" w14:textId="7D7BA033" w:rsidR="00BF1473" w:rsidRDefault="00BF1473" w:rsidP="00697424">
            <w:pPr>
              <w:rPr>
                <w:rFonts w:asciiTheme="minorHAnsi" w:eastAsia="Times New Roman" w:hAnsiTheme="minorHAnsi" w:cstheme="minorHAnsi"/>
                <w:color w:val="000000"/>
                <w:sz w:val="16"/>
                <w:szCs w:val="16"/>
                <w:lang w:val="en-US"/>
              </w:rPr>
            </w:pPr>
          </w:p>
        </w:tc>
        <w:tc>
          <w:tcPr>
            <w:tcW w:w="5529" w:type="dxa"/>
          </w:tcPr>
          <w:p w14:paraId="3FB1347B" w14:textId="6E75BDA7" w:rsidR="00697424" w:rsidRPr="000F0A8F" w:rsidRDefault="00697424" w:rsidP="00697424">
            <w:pPr>
              <w:rPr>
                <w:rFonts w:asciiTheme="minorHAnsi" w:eastAsia="Times New Roman" w:hAnsiTheme="minorHAnsi" w:cstheme="minorHAnsi"/>
                <w:sz w:val="16"/>
                <w:szCs w:val="16"/>
                <w:lang w:val="en-US" w:eastAsia="ru-RU"/>
              </w:rPr>
            </w:pPr>
            <w:r w:rsidRPr="000F0A8F">
              <w:rPr>
                <w:rFonts w:asciiTheme="minorHAnsi" w:eastAsia="Times New Roman" w:hAnsiTheme="minorHAnsi" w:cstheme="minorHAnsi"/>
                <w:color w:val="0000FF"/>
                <w:sz w:val="16"/>
                <w:szCs w:val="16"/>
                <w:lang w:val="en-US" w:eastAsia="ru-RU"/>
              </w:rPr>
              <w:t xml:space="preserve">Given </w:t>
            </w:r>
            <w:r w:rsidR="005679BC" w:rsidRPr="000F0A8F">
              <w:rPr>
                <w:rFonts w:asciiTheme="minorHAnsi" w:eastAsia="Times New Roman" w:hAnsiTheme="minorHAnsi" w:cstheme="minorHAnsi"/>
                <w:sz w:val="16"/>
                <w:szCs w:val="16"/>
                <w:lang w:val="en-US" w:eastAsia="ru-RU"/>
              </w:rPr>
              <w:t xml:space="preserve">that </w:t>
            </w:r>
            <w:r w:rsidR="00AF0DAB" w:rsidRPr="000F0A8F">
              <w:rPr>
                <w:rFonts w:asciiTheme="minorHAnsi" w:eastAsia="Times New Roman" w:hAnsiTheme="minorHAnsi" w:cstheme="minorHAnsi"/>
                <w:sz w:val="16"/>
                <w:szCs w:val="16"/>
                <w:lang w:val="en-US" w:eastAsia="ru-RU"/>
              </w:rPr>
              <w:t>I</w:t>
            </w:r>
            <w:r w:rsidR="005679BC" w:rsidRPr="000F0A8F">
              <w:rPr>
                <w:rFonts w:asciiTheme="minorHAnsi" w:eastAsia="Times New Roman" w:hAnsiTheme="minorHAnsi" w:cstheme="minorHAnsi"/>
                <w:sz w:val="16"/>
                <w:szCs w:val="16"/>
                <w:lang w:val="en-US" w:eastAsia="ru-RU"/>
              </w:rPr>
              <w:t xml:space="preserve"> am </w:t>
            </w:r>
            <w:r w:rsidRPr="000F0A8F">
              <w:rPr>
                <w:rFonts w:asciiTheme="minorHAnsi" w:eastAsia="Times New Roman" w:hAnsiTheme="minorHAnsi" w:cstheme="minorHAnsi"/>
                <w:sz w:val="16"/>
                <w:szCs w:val="16"/>
                <w:lang w:val="en-US" w:eastAsia="ru-RU"/>
              </w:rPr>
              <w:t>a logged user</w:t>
            </w:r>
          </w:p>
          <w:p w14:paraId="0C373584" w14:textId="77777777" w:rsidR="00697424" w:rsidRPr="000F0A8F" w:rsidRDefault="00697424" w:rsidP="00697424">
            <w:pPr>
              <w:rPr>
                <w:rFonts w:asciiTheme="minorHAnsi" w:eastAsia="Times New Roman" w:hAnsiTheme="minorHAnsi" w:cstheme="minorHAnsi"/>
                <w:sz w:val="16"/>
                <w:szCs w:val="16"/>
                <w:lang w:val="en-US" w:eastAsia="ru-RU"/>
              </w:rPr>
            </w:pPr>
            <w:r w:rsidRPr="000F0A8F">
              <w:rPr>
                <w:rFonts w:asciiTheme="minorHAnsi" w:eastAsia="Times New Roman" w:hAnsiTheme="minorHAnsi" w:cstheme="minorHAnsi"/>
                <w:color w:val="0000FF"/>
                <w:sz w:val="16"/>
                <w:szCs w:val="16"/>
                <w:lang w:val="en-US" w:eastAsia="ru-RU"/>
              </w:rPr>
              <w:t>And</w:t>
            </w:r>
            <w:r w:rsidRPr="000F0A8F">
              <w:rPr>
                <w:rFonts w:asciiTheme="minorHAnsi" w:eastAsia="Times New Roman" w:hAnsiTheme="minorHAnsi" w:cstheme="minorHAnsi"/>
                <w:sz w:val="16"/>
                <w:szCs w:val="16"/>
                <w:lang w:val="en-US" w:eastAsia="ru-RU"/>
              </w:rPr>
              <w:t xml:space="preserve"> located on the “index” homepage</w:t>
            </w:r>
          </w:p>
          <w:p w14:paraId="0F5DB649" w14:textId="30FBF80F" w:rsidR="00697424" w:rsidRPr="000F0A8F" w:rsidRDefault="00697424" w:rsidP="00697424">
            <w:pPr>
              <w:rPr>
                <w:rFonts w:asciiTheme="minorHAnsi" w:eastAsia="Times New Roman" w:hAnsiTheme="minorHAnsi" w:cstheme="minorHAnsi"/>
                <w:sz w:val="16"/>
                <w:szCs w:val="16"/>
                <w:lang w:val="en-US" w:eastAsia="ru-RU"/>
              </w:rPr>
            </w:pPr>
            <w:r w:rsidRPr="000F0A8F">
              <w:rPr>
                <w:rFonts w:asciiTheme="minorHAnsi" w:eastAsia="Times New Roman" w:hAnsiTheme="minorHAnsi" w:cstheme="minorHAnsi"/>
                <w:color w:val="0000FF"/>
                <w:sz w:val="16"/>
                <w:szCs w:val="16"/>
                <w:lang w:val="en-US" w:eastAsia="ru-RU"/>
              </w:rPr>
              <w:t xml:space="preserve">When </w:t>
            </w:r>
            <w:r w:rsidR="00AF0DAB" w:rsidRPr="000F0A8F">
              <w:rPr>
                <w:rFonts w:asciiTheme="minorHAnsi" w:eastAsia="Times New Roman" w:hAnsiTheme="minorHAnsi" w:cstheme="minorHAnsi"/>
                <w:sz w:val="16"/>
                <w:szCs w:val="16"/>
                <w:lang w:val="en-US" w:eastAsia="ru-RU"/>
              </w:rPr>
              <w:t>I</w:t>
            </w:r>
            <w:r w:rsidR="005679BC" w:rsidRPr="000F0A8F">
              <w:rPr>
                <w:rFonts w:asciiTheme="minorHAnsi" w:eastAsia="Times New Roman" w:hAnsiTheme="minorHAnsi" w:cstheme="minorHAnsi"/>
                <w:sz w:val="16"/>
                <w:szCs w:val="16"/>
                <w:lang w:val="en-US" w:eastAsia="ru-RU"/>
              </w:rPr>
              <w:t xml:space="preserve"> click the “</w:t>
            </w:r>
            <w:r w:rsidR="00BF1473" w:rsidRPr="000F0A8F">
              <w:rPr>
                <w:rFonts w:asciiTheme="minorHAnsi" w:eastAsia="Times New Roman" w:hAnsiTheme="minorHAnsi" w:cstheme="minorHAnsi"/>
                <w:sz w:val="16"/>
                <w:szCs w:val="16"/>
                <w:lang w:val="en-US" w:eastAsia="ru-RU"/>
              </w:rPr>
              <w:t>cog</w:t>
            </w:r>
            <w:r w:rsidR="005679BC" w:rsidRPr="000F0A8F">
              <w:rPr>
                <w:rFonts w:asciiTheme="minorHAnsi" w:eastAsia="Times New Roman" w:hAnsiTheme="minorHAnsi" w:cstheme="minorHAnsi"/>
                <w:sz w:val="16"/>
                <w:szCs w:val="16"/>
                <w:lang w:val="en-US" w:eastAsia="ru-RU"/>
              </w:rPr>
              <w:t>”</w:t>
            </w:r>
            <w:r w:rsidR="00283CBC" w:rsidRPr="000F0A8F">
              <w:rPr>
                <w:rFonts w:asciiTheme="minorHAnsi" w:eastAsia="Times New Roman" w:hAnsiTheme="minorHAnsi" w:cstheme="minorHAnsi"/>
                <w:sz w:val="16"/>
                <w:szCs w:val="16"/>
                <w:lang w:val="en-US" w:eastAsia="ru-RU"/>
              </w:rPr>
              <w:t xml:space="preserve"> </w:t>
            </w:r>
            <w:r w:rsidR="005679BC" w:rsidRPr="000F0A8F">
              <w:rPr>
                <w:rFonts w:asciiTheme="minorHAnsi" w:eastAsia="Times New Roman" w:hAnsiTheme="minorHAnsi" w:cstheme="minorHAnsi"/>
                <w:sz w:val="16"/>
                <w:szCs w:val="16"/>
                <w:lang w:val="en-US" w:eastAsia="ru-RU"/>
              </w:rPr>
              <w:t xml:space="preserve">button next to my news, </w:t>
            </w:r>
          </w:p>
          <w:p w14:paraId="485F0224" w14:textId="4C60CA61" w:rsidR="00697424" w:rsidRPr="00123367" w:rsidRDefault="00697424" w:rsidP="000F0A8F">
            <w:pPr>
              <w:rPr>
                <w:rFonts w:asciiTheme="minorHAnsi" w:eastAsia="Times New Roman" w:hAnsiTheme="minorHAnsi" w:cstheme="minorHAnsi"/>
                <w:color w:val="0000FF"/>
                <w:sz w:val="16"/>
                <w:szCs w:val="16"/>
                <w:lang w:val="en-US" w:eastAsia="ru-RU"/>
              </w:rPr>
            </w:pPr>
            <w:r w:rsidRPr="000F0A8F">
              <w:rPr>
                <w:rFonts w:asciiTheme="minorHAnsi" w:eastAsia="Times New Roman" w:hAnsiTheme="minorHAnsi" w:cstheme="minorHAnsi"/>
                <w:color w:val="0000FF"/>
                <w:sz w:val="16"/>
                <w:szCs w:val="16"/>
                <w:lang w:val="en-US" w:eastAsia="ru-RU"/>
              </w:rPr>
              <w:t>Then</w:t>
            </w:r>
            <w:r w:rsidRPr="000F0A8F">
              <w:rPr>
                <w:rFonts w:asciiTheme="minorHAnsi" w:eastAsia="Times New Roman" w:hAnsiTheme="minorHAnsi" w:cstheme="minorHAnsi"/>
                <w:sz w:val="16"/>
                <w:szCs w:val="16"/>
                <w:lang w:val="en-US" w:eastAsia="ru-RU"/>
              </w:rPr>
              <w:t xml:space="preserve"> the system opens the lightbox modal that allows me to “</w:t>
            </w:r>
            <w:r w:rsidR="000F0A8F" w:rsidRPr="000F0A8F">
              <w:rPr>
                <w:rFonts w:asciiTheme="minorHAnsi" w:eastAsia="Times New Roman" w:hAnsiTheme="minorHAnsi" w:cstheme="minorHAnsi"/>
                <w:sz w:val="16"/>
                <w:szCs w:val="16"/>
                <w:lang w:val="en-US" w:eastAsia="ru-RU"/>
              </w:rPr>
              <w:t xml:space="preserve">manage my news tags” </w:t>
            </w:r>
            <w:r w:rsidRPr="000F0A8F">
              <w:rPr>
                <w:rFonts w:asciiTheme="minorHAnsi" w:eastAsia="Times New Roman" w:hAnsiTheme="minorHAnsi" w:cstheme="minorHAnsi"/>
                <w:sz w:val="16"/>
                <w:szCs w:val="16"/>
                <w:lang w:val="en-US" w:eastAsia="ru-RU"/>
              </w:rPr>
              <w:t>settings.</w:t>
            </w:r>
          </w:p>
        </w:tc>
        <w:tc>
          <w:tcPr>
            <w:tcW w:w="884" w:type="dxa"/>
          </w:tcPr>
          <w:p w14:paraId="7FE20D98" w14:textId="300112F7" w:rsidR="00697424" w:rsidRDefault="00697424" w:rsidP="00697424">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697424" w14:paraId="102AE91A" w14:textId="77777777" w:rsidTr="0041293B">
        <w:trPr>
          <w:trHeight w:val="439"/>
        </w:trPr>
        <w:tc>
          <w:tcPr>
            <w:tcW w:w="710" w:type="dxa"/>
          </w:tcPr>
          <w:p w14:paraId="1CBEB469" w14:textId="00FB942E" w:rsidR="00697424" w:rsidRDefault="00697424" w:rsidP="00697424">
            <w:pPr>
              <w:rPr>
                <w:rFonts w:asciiTheme="minorHAnsi" w:eastAsia="Times New Roman" w:hAnsiTheme="minorHAnsi" w:cstheme="minorHAnsi"/>
                <w:color w:val="000000"/>
                <w:sz w:val="16"/>
                <w:szCs w:val="16"/>
                <w:lang w:val="en-US"/>
              </w:rPr>
            </w:pPr>
            <w:r w:rsidRPr="00FC08DB">
              <w:rPr>
                <w:rFonts w:asciiTheme="minorHAnsi" w:eastAsia="Times New Roman" w:hAnsiTheme="minorHAnsi" w:cstheme="minorHAnsi"/>
                <w:color w:val="000000"/>
                <w:sz w:val="16"/>
                <w:szCs w:val="16"/>
                <w:lang w:val="en-US"/>
              </w:rPr>
              <w:t>2.2</w:t>
            </w:r>
          </w:p>
        </w:tc>
        <w:tc>
          <w:tcPr>
            <w:tcW w:w="992" w:type="dxa"/>
          </w:tcPr>
          <w:p w14:paraId="5B1BE9DF" w14:textId="52A1337E" w:rsidR="00697424" w:rsidRDefault="005679BC" w:rsidP="00697424">
            <w:pPr>
              <w:rPr>
                <w:rFonts w:asciiTheme="minorHAnsi" w:eastAsia="Times New Roman" w:hAnsiTheme="minorHAnsi" w:cstheme="minorHAnsi"/>
                <w:color w:val="000000"/>
                <w:sz w:val="16"/>
                <w:szCs w:val="16"/>
                <w:lang w:val="en-US"/>
              </w:rPr>
            </w:pPr>
            <w:r w:rsidRPr="00986468">
              <w:rPr>
                <w:rFonts w:asciiTheme="minorHAnsi" w:eastAsia="Times New Roman" w:hAnsiTheme="minorHAnsi" w:cstheme="minorHAnsi"/>
                <w:color w:val="000000"/>
                <w:sz w:val="16"/>
                <w:szCs w:val="16"/>
                <w:lang w:val="en-US"/>
              </w:rPr>
              <w:t>My news</w:t>
            </w:r>
          </w:p>
        </w:tc>
        <w:tc>
          <w:tcPr>
            <w:tcW w:w="1417" w:type="dxa"/>
          </w:tcPr>
          <w:p w14:paraId="58E80606" w14:textId="77777777" w:rsidR="00697424" w:rsidRDefault="00697424" w:rsidP="00697424">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Newest button</w:t>
            </w:r>
          </w:p>
        </w:tc>
        <w:tc>
          <w:tcPr>
            <w:tcW w:w="5529" w:type="dxa"/>
          </w:tcPr>
          <w:p w14:paraId="583BF13D" w14:textId="32206081" w:rsidR="00697424" w:rsidRDefault="00697424" w:rsidP="00697424">
            <w:pPr>
              <w:rPr>
                <w:rFonts w:asciiTheme="minorHAnsi" w:eastAsia="Times New Roman" w:hAnsiTheme="minorHAnsi" w:cstheme="minorHAnsi"/>
                <w:color w:val="0000FF"/>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When </w:t>
            </w:r>
            <w:r w:rsidR="00AF0DAB">
              <w:rPr>
                <w:rFonts w:asciiTheme="minorHAnsi" w:eastAsia="Times New Roman" w:hAnsiTheme="minorHAnsi" w:cstheme="minorHAnsi"/>
                <w:sz w:val="16"/>
                <w:szCs w:val="16"/>
                <w:lang w:val="en-US" w:eastAsia="ru-RU"/>
              </w:rPr>
              <w:t>I</w:t>
            </w:r>
            <w:r w:rsidR="005679BC">
              <w:rPr>
                <w:rFonts w:asciiTheme="minorHAnsi" w:eastAsia="Times New Roman" w:hAnsiTheme="minorHAnsi" w:cstheme="minorHAnsi"/>
                <w:sz w:val="16"/>
                <w:szCs w:val="16"/>
                <w:lang w:val="en-US" w:eastAsia="ru-RU"/>
              </w:rPr>
              <w:t xml:space="preserve"> click on either the “</w:t>
            </w:r>
            <w:commentRangeStart w:id="1298"/>
            <w:commentRangeStart w:id="1299"/>
            <w:r w:rsidR="005679BC">
              <w:rPr>
                <w:rFonts w:asciiTheme="minorHAnsi" w:eastAsia="Times New Roman" w:hAnsiTheme="minorHAnsi" w:cstheme="minorHAnsi"/>
                <w:sz w:val="16"/>
                <w:szCs w:val="16"/>
                <w:lang w:val="en-US" w:eastAsia="ru-RU"/>
              </w:rPr>
              <w:t>newest</w:t>
            </w:r>
            <w:commentRangeEnd w:id="1298"/>
            <w:r w:rsidR="00B32AD6">
              <w:rPr>
                <w:rStyle w:val="CommentReference"/>
              </w:rPr>
              <w:commentReference w:id="1298"/>
            </w:r>
            <w:commentRangeEnd w:id="1299"/>
            <w:r w:rsidR="0036053D">
              <w:rPr>
                <w:rStyle w:val="CommentReference"/>
              </w:rPr>
              <w:commentReference w:id="1299"/>
            </w:r>
            <w:r w:rsidR="005679BC">
              <w:rPr>
                <w:rFonts w:asciiTheme="minorHAnsi" w:eastAsia="Times New Roman" w:hAnsiTheme="minorHAnsi" w:cstheme="minorHAnsi"/>
                <w:sz w:val="16"/>
                <w:szCs w:val="16"/>
                <w:lang w:val="en-US" w:eastAsia="ru-RU"/>
              </w:rPr>
              <w:t>” button, the system sorts corporate news list by chronological order.</w:t>
            </w:r>
          </w:p>
        </w:tc>
        <w:tc>
          <w:tcPr>
            <w:tcW w:w="884" w:type="dxa"/>
          </w:tcPr>
          <w:p w14:paraId="0EA2A1EE" w14:textId="77777777" w:rsidR="00697424" w:rsidRDefault="00697424" w:rsidP="00697424">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697424" w:rsidRPr="00193438" w14:paraId="3D9C5383" w14:textId="77777777" w:rsidTr="0041293B">
        <w:trPr>
          <w:trHeight w:val="439"/>
        </w:trPr>
        <w:tc>
          <w:tcPr>
            <w:tcW w:w="710" w:type="dxa"/>
          </w:tcPr>
          <w:p w14:paraId="17E12425" w14:textId="44D00EAB" w:rsidR="00697424" w:rsidRDefault="00697424" w:rsidP="00697424">
            <w:pPr>
              <w:rPr>
                <w:rFonts w:asciiTheme="minorHAnsi" w:eastAsia="Times New Roman" w:hAnsiTheme="minorHAnsi" w:cstheme="minorHAnsi"/>
                <w:color w:val="000000"/>
                <w:sz w:val="16"/>
                <w:szCs w:val="16"/>
                <w:lang w:val="en-US"/>
              </w:rPr>
            </w:pPr>
            <w:r w:rsidRPr="00FC08DB">
              <w:rPr>
                <w:rFonts w:asciiTheme="minorHAnsi" w:eastAsia="Times New Roman" w:hAnsiTheme="minorHAnsi" w:cstheme="minorHAnsi"/>
                <w:color w:val="000000"/>
                <w:sz w:val="16"/>
                <w:szCs w:val="16"/>
                <w:lang w:val="en-US"/>
              </w:rPr>
              <w:t>2.2</w:t>
            </w:r>
          </w:p>
        </w:tc>
        <w:tc>
          <w:tcPr>
            <w:tcW w:w="992" w:type="dxa"/>
          </w:tcPr>
          <w:p w14:paraId="3334540B" w14:textId="7CA1A223" w:rsidR="00697424" w:rsidRPr="00193438" w:rsidRDefault="005679BC" w:rsidP="00697424">
            <w:pPr>
              <w:rPr>
                <w:rFonts w:asciiTheme="minorHAnsi" w:eastAsia="Times New Roman" w:hAnsiTheme="minorHAnsi" w:cstheme="minorHAnsi"/>
                <w:color w:val="000000"/>
                <w:sz w:val="16"/>
                <w:szCs w:val="16"/>
                <w:lang w:val="en-US"/>
              </w:rPr>
            </w:pPr>
            <w:r w:rsidRPr="00986468">
              <w:rPr>
                <w:rFonts w:asciiTheme="minorHAnsi" w:eastAsia="Times New Roman" w:hAnsiTheme="minorHAnsi" w:cstheme="minorHAnsi"/>
                <w:color w:val="000000"/>
                <w:sz w:val="16"/>
                <w:szCs w:val="16"/>
                <w:lang w:val="en-US"/>
              </w:rPr>
              <w:t>My news</w:t>
            </w:r>
          </w:p>
        </w:tc>
        <w:tc>
          <w:tcPr>
            <w:tcW w:w="1417" w:type="dxa"/>
          </w:tcPr>
          <w:p w14:paraId="7988F11A" w14:textId="3EDAE5CE" w:rsidR="00697424" w:rsidRDefault="00697424" w:rsidP="00C241E6">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Most </w:t>
            </w:r>
            <w:r w:rsidR="00C241E6">
              <w:rPr>
                <w:rFonts w:asciiTheme="minorHAnsi" w:eastAsia="Times New Roman" w:hAnsiTheme="minorHAnsi" w:cstheme="minorHAnsi"/>
                <w:color w:val="000000"/>
                <w:sz w:val="16"/>
                <w:szCs w:val="16"/>
                <w:lang w:val="en-US"/>
              </w:rPr>
              <w:t>viewed</w:t>
            </w:r>
            <w:r>
              <w:rPr>
                <w:rFonts w:asciiTheme="minorHAnsi" w:eastAsia="Times New Roman" w:hAnsiTheme="minorHAnsi" w:cstheme="minorHAnsi"/>
                <w:color w:val="000000"/>
                <w:sz w:val="16"/>
                <w:szCs w:val="16"/>
                <w:lang w:val="en-US"/>
              </w:rPr>
              <w:t xml:space="preserve"> button</w:t>
            </w:r>
          </w:p>
        </w:tc>
        <w:tc>
          <w:tcPr>
            <w:tcW w:w="5529" w:type="dxa"/>
          </w:tcPr>
          <w:p w14:paraId="39B52C17" w14:textId="1EE6A1D7" w:rsidR="00697424" w:rsidRPr="00123367" w:rsidRDefault="00697424" w:rsidP="00697424">
            <w:pPr>
              <w:rPr>
                <w:rFonts w:asciiTheme="minorHAnsi" w:eastAsia="Times New Roman" w:hAnsiTheme="minorHAnsi" w:cstheme="minorHAnsi"/>
                <w:color w:val="0000FF"/>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When </w:t>
            </w:r>
            <w:r w:rsidR="00AF0DAB">
              <w:rPr>
                <w:rFonts w:asciiTheme="minorHAnsi" w:eastAsia="Times New Roman" w:hAnsiTheme="minorHAnsi" w:cstheme="minorHAnsi"/>
                <w:sz w:val="16"/>
                <w:szCs w:val="16"/>
                <w:lang w:val="en-US" w:eastAsia="ru-RU"/>
              </w:rPr>
              <w:t>I</w:t>
            </w:r>
            <w:r w:rsidR="005679BC">
              <w:rPr>
                <w:rFonts w:asciiTheme="minorHAnsi" w:eastAsia="Times New Roman" w:hAnsiTheme="minorHAnsi" w:cstheme="minorHAnsi"/>
                <w:sz w:val="16"/>
                <w:szCs w:val="16"/>
                <w:lang w:val="en-US" w:eastAsia="ru-RU"/>
              </w:rPr>
              <w:t xml:space="preserve"> click on the “most viewed” button, the system sorts my news articles by most page views.</w:t>
            </w:r>
          </w:p>
        </w:tc>
        <w:tc>
          <w:tcPr>
            <w:tcW w:w="884" w:type="dxa"/>
          </w:tcPr>
          <w:p w14:paraId="76693828" w14:textId="3ED2B1D1" w:rsidR="00697424" w:rsidRDefault="00697424" w:rsidP="00697424">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697424" w:rsidRPr="00193438" w14:paraId="746DB5A5" w14:textId="77777777" w:rsidTr="00160FDA">
        <w:trPr>
          <w:trHeight w:val="439"/>
        </w:trPr>
        <w:tc>
          <w:tcPr>
            <w:tcW w:w="9532" w:type="dxa"/>
            <w:gridSpan w:val="5"/>
          </w:tcPr>
          <w:p w14:paraId="56AB9498" w14:textId="13FBF617" w:rsidR="005D7988" w:rsidRDefault="00CE2D3D" w:rsidP="00697424">
            <w:pPr>
              <w:rPr>
                <w:rFonts w:asciiTheme="minorHAnsi" w:eastAsia="Times New Roman" w:hAnsiTheme="minorHAnsi" w:cstheme="minorHAnsi"/>
                <w:color w:val="000000"/>
                <w:sz w:val="16"/>
                <w:szCs w:val="16"/>
                <w:lang w:val="en-US"/>
              </w:rPr>
            </w:pPr>
            <w:r>
              <w:rPr>
                <w:noProof/>
                <w:lang w:val="sk-SK" w:eastAsia="sk-SK"/>
              </w:rPr>
              <w:drawing>
                <wp:inline distT="0" distB="0" distL="0" distR="0" wp14:anchorId="441C99A3" wp14:editId="183ECE6B">
                  <wp:extent cx="5915660" cy="351790"/>
                  <wp:effectExtent l="0" t="0" r="889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15660" cy="351790"/>
                          </a:xfrm>
                          <a:prstGeom prst="rect">
                            <a:avLst/>
                          </a:prstGeom>
                        </pic:spPr>
                      </pic:pic>
                    </a:graphicData>
                  </a:graphic>
                </wp:inline>
              </w:drawing>
            </w:r>
          </w:p>
          <w:p w14:paraId="1FC8C657" w14:textId="4727726E" w:rsidR="00697424" w:rsidRDefault="00697424" w:rsidP="00697424">
            <w:pPr>
              <w:rPr>
                <w:rFonts w:asciiTheme="minorHAnsi" w:eastAsia="Times New Roman" w:hAnsiTheme="minorHAnsi" w:cstheme="minorHAnsi"/>
                <w:color w:val="000000"/>
                <w:sz w:val="16"/>
                <w:szCs w:val="16"/>
                <w:lang w:val="en-US"/>
              </w:rPr>
            </w:pPr>
          </w:p>
        </w:tc>
      </w:tr>
    </w:tbl>
    <w:p w14:paraId="22A64683" w14:textId="54BF19BC" w:rsidR="005339EF" w:rsidRPr="00133696" w:rsidRDefault="005339EF" w:rsidP="005339EF">
      <w:pPr>
        <w:pStyle w:val="Heading2"/>
        <w:numPr>
          <w:ilvl w:val="1"/>
          <w:numId w:val="20"/>
        </w:numPr>
      </w:pPr>
      <w:bookmarkStart w:id="1300" w:name="_Toc461707106"/>
      <w:bookmarkStart w:id="1301" w:name="_Toc463013417"/>
      <w:r w:rsidRPr="005339EF">
        <w:t>News article content component</w:t>
      </w:r>
      <w:r>
        <w:t xml:space="preserve"> </w:t>
      </w:r>
      <w:r w:rsidR="00CE2D3D" w:rsidRPr="00CE2D3D">
        <w:rPr>
          <w:highlight w:val="yellow"/>
        </w:rPr>
        <w:t>(updated)</w:t>
      </w:r>
      <w:bookmarkEnd w:id="1300"/>
      <w:bookmarkEnd w:id="1301"/>
    </w:p>
    <w:tbl>
      <w:tblPr>
        <w:tblStyle w:val="TableGrid"/>
        <w:tblW w:w="9532" w:type="dxa"/>
        <w:tblInd w:w="-289" w:type="dxa"/>
        <w:tblLayout w:type="fixed"/>
        <w:tblLook w:val="04A0" w:firstRow="1" w:lastRow="0" w:firstColumn="1" w:lastColumn="0" w:noHBand="0" w:noVBand="1"/>
      </w:tblPr>
      <w:tblGrid>
        <w:gridCol w:w="568"/>
        <w:gridCol w:w="1134"/>
        <w:gridCol w:w="1417"/>
        <w:gridCol w:w="5529"/>
        <w:gridCol w:w="884"/>
      </w:tblGrid>
      <w:tr w:rsidR="00054F28" w:rsidRPr="00193438" w14:paraId="700CBE75" w14:textId="77777777" w:rsidTr="003C7B67">
        <w:trPr>
          <w:trHeight w:val="413"/>
        </w:trPr>
        <w:tc>
          <w:tcPr>
            <w:tcW w:w="568" w:type="dxa"/>
            <w:shd w:val="clear" w:color="auto" w:fill="122632" w:themeFill="text1"/>
            <w:hideMark/>
          </w:tcPr>
          <w:p w14:paraId="481051CD" w14:textId="171A2438" w:rsidR="00054F28" w:rsidRPr="00193438" w:rsidRDefault="005679BC" w:rsidP="00287E62">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Id</w:t>
            </w:r>
          </w:p>
        </w:tc>
        <w:tc>
          <w:tcPr>
            <w:tcW w:w="1134" w:type="dxa"/>
            <w:shd w:val="clear" w:color="auto" w:fill="122632" w:themeFill="text1"/>
            <w:hideMark/>
          </w:tcPr>
          <w:p w14:paraId="351EF4E6" w14:textId="637BB95E" w:rsidR="00054F28" w:rsidRPr="00193438" w:rsidRDefault="005679BC" w:rsidP="00287E62">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category</w:t>
            </w:r>
          </w:p>
        </w:tc>
        <w:tc>
          <w:tcPr>
            <w:tcW w:w="1417" w:type="dxa"/>
            <w:shd w:val="clear" w:color="auto" w:fill="122632" w:themeFill="text1"/>
            <w:hideMark/>
          </w:tcPr>
          <w:p w14:paraId="7FA5E3B5" w14:textId="70CF7151" w:rsidR="00054F28" w:rsidRPr="00193438" w:rsidRDefault="005679BC" w:rsidP="00287E62">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name</w:t>
            </w:r>
          </w:p>
        </w:tc>
        <w:tc>
          <w:tcPr>
            <w:tcW w:w="5529" w:type="dxa"/>
            <w:shd w:val="clear" w:color="auto" w:fill="122632" w:themeFill="text1"/>
            <w:hideMark/>
          </w:tcPr>
          <w:p w14:paraId="1A1D93E3" w14:textId="77777777" w:rsidR="00054F28" w:rsidRPr="00193438" w:rsidRDefault="00054F28" w:rsidP="00287E62">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Description</w:t>
            </w:r>
          </w:p>
        </w:tc>
        <w:tc>
          <w:tcPr>
            <w:tcW w:w="884" w:type="dxa"/>
            <w:shd w:val="clear" w:color="auto" w:fill="122632" w:themeFill="text1"/>
            <w:hideMark/>
          </w:tcPr>
          <w:p w14:paraId="7BBF2C20" w14:textId="77777777" w:rsidR="00054F28" w:rsidRPr="00193438" w:rsidRDefault="00054F28" w:rsidP="00287E62">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Priority</w:t>
            </w:r>
          </w:p>
        </w:tc>
      </w:tr>
      <w:tr w:rsidR="00485FB9" w:rsidRPr="00193438" w14:paraId="04BC09AE" w14:textId="77777777" w:rsidTr="00B611DB">
        <w:trPr>
          <w:trHeight w:val="439"/>
        </w:trPr>
        <w:tc>
          <w:tcPr>
            <w:tcW w:w="568" w:type="dxa"/>
          </w:tcPr>
          <w:p w14:paraId="4CAD3B02" w14:textId="6DBF3274" w:rsidR="00485FB9" w:rsidRDefault="00B611DB" w:rsidP="00485FB9">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2.3</w:t>
            </w:r>
          </w:p>
        </w:tc>
        <w:tc>
          <w:tcPr>
            <w:tcW w:w="1134" w:type="dxa"/>
          </w:tcPr>
          <w:p w14:paraId="2CBDA587" w14:textId="0731F451" w:rsidR="00485FB9" w:rsidRPr="00986468" w:rsidRDefault="00606C71" w:rsidP="00485FB9">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News article content component</w:t>
            </w:r>
          </w:p>
        </w:tc>
        <w:tc>
          <w:tcPr>
            <w:tcW w:w="1417" w:type="dxa"/>
          </w:tcPr>
          <w:p w14:paraId="0283F1CE" w14:textId="247904A5" w:rsidR="00485FB9" w:rsidRPr="000F0A8F" w:rsidRDefault="00697424" w:rsidP="004B27E0">
            <w:pPr>
              <w:rPr>
                <w:rFonts w:asciiTheme="minorHAnsi" w:eastAsia="Times New Roman" w:hAnsiTheme="minorHAnsi" w:cstheme="minorHAnsi"/>
                <w:sz w:val="16"/>
                <w:szCs w:val="16"/>
                <w:lang w:val="en-US"/>
              </w:rPr>
            </w:pPr>
            <w:r w:rsidRPr="000F0A8F">
              <w:rPr>
                <w:rFonts w:asciiTheme="minorHAnsi" w:eastAsia="Times New Roman" w:hAnsiTheme="minorHAnsi" w:cstheme="minorHAnsi"/>
                <w:sz w:val="16"/>
                <w:szCs w:val="16"/>
                <w:lang w:val="en-US"/>
              </w:rPr>
              <w:t>Marke</w:t>
            </w:r>
            <w:r w:rsidR="003C1749" w:rsidRPr="000F0A8F">
              <w:rPr>
                <w:rFonts w:asciiTheme="minorHAnsi" w:eastAsia="Times New Roman" w:hAnsiTheme="minorHAnsi" w:cstheme="minorHAnsi"/>
                <w:sz w:val="16"/>
                <w:szCs w:val="16"/>
                <w:lang w:val="en-US"/>
              </w:rPr>
              <w:t xml:space="preserve">t </w:t>
            </w:r>
            <w:r w:rsidR="004B27E0" w:rsidRPr="000F0A8F">
              <w:rPr>
                <w:rFonts w:asciiTheme="minorHAnsi" w:eastAsia="Times New Roman" w:hAnsiTheme="minorHAnsi" w:cstheme="minorHAnsi"/>
                <w:sz w:val="16"/>
                <w:szCs w:val="16"/>
                <w:lang w:val="en-US"/>
              </w:rPr>
              <w:t>label</w:t>
            </w:r>
          </w:p>
        </w:tc>
        <w:tc>
          <w:tcPr>
            <w:tcW w:w="5529" w:type="dxa"/>
          </w:tcPr>
          <w:p w14:paraId="2347A158" w14:textId="4FEB43E6" w:rsidR="00A862BA" w:rsidRPr="00354BB7" w:rsidRDefault="00A862BA" w:rsidP="00A862BA">
            <w:pPr>
              <w:rPr>
                <w:rFonts w:asciiTheme="minorHAnsi" w:eastAsia="Times New Roman" w:hAnsiTheme="minorHAnsi" w:cstheme="minorHAnsi"/>
                <w:sz w:val="16"/>
                <w:szCs w:val="16"/>
                <w:lang w:val="en-US" w:eastAsia="ru-RU"/>
              </w:rPr>
            </w:pPr>
            <w:r w:rsidRPr="00354BB7">
              <w:rPr>
                <w:rFonts w:asciiTheme="minorHAnsi" w:eastAsia="Times New Roman" w:hAnsiTheme="minorHAnsi" w:cstheme="minorHAnsi"/>
                <w:color w:val="0000FF"/>
                <w:sz w:val="16"/>
                <w:szCs w:val="16"/>
                <w:lang w:val="en-US" w:eastAsia="ru-RU"/>
              </w:rPr>
              <w:t xml:space="preserve">Given </w:t>
            </w:r>
            <w:r w:rsidR="00AF0DAB" w:rsidRPr="00354BB7">
              <w:rPr>
                <w:rFonts w:asciiTheme="minorHAnsi" w:eastAsia="Times New Roman" w:hAnsiTheme="minorHAnsi" w:cstheme="minorHAnsi"/>
                <w:sz w:val="16"/>
                <w:szCs w:val="16"/>
                <w:lang w:val="en-US" w:eastAsia="ru-RU"/>
              </w:rPr>
              <w:t>I</w:t>
            </w:r>
            <w:r w:rsidR="005679BC" w:rsidRPr="00354BB7">
              <w:rPr>
                <w:rFonts w:asciiTheme="minorHAnsi" w:eastAsia="Times New Roman" w:hAnsiTheme="minorHAnsi" w:cstheme="minorHAnsi"/>
                <w:sz w:val="16"/>
                <w:szCs w:val="16"/>
                <w:lang w:val="en-US" w:eastAsia="ru-RU"/>
              </w:rPr>
              <w:t xml:space="preserve"> am on the index page or news page</w:t>
            </w:r>
          </w:p>
          <w:p w14:paraId="58A14CB1" w14:textId="6F8F3034" w:rsidR="00485FB9" w:rsidRPr="00354BB7" w:rsidRDefault="00A862BA" w:rsidP="00485FB9">
            <w:pPr>
              <w:rPr>
                <w:rFonts w:asciiTheme="minorHAnsi" w:eastAsia="Times New Roman" w:hAnsiTheme="minorHAnsi" w:cstheme="minorHAnsi"/>
                <w:sz w:val="16"/>
                <w:szCs w:val="16"/>
                <w:lang w:val="en-US" w:eastAsia="ru-RU"/>
              </w:rPr>
            </w:pPr>
            <w:r w:rsidRPr="00354BB7">
              <w:rPr>
                <w:rFonts w:asciiTheme="minorHAnsi" w:eastAsia="Times New Roman" w:hAnsiTheme="minorHAnsi" w:cstheme="minorHAnsi"/>
                <w:color w:val="0000FF"/>
                <w:sz w:val="16"/>
                <w:szCs w:val="16"/>
                <w:lang w:val="en-US" w:eastAsia="ru-RU"/>
              </w:rPr>
              <w:t>When</w:t>
            </w:r>
            <w:r w:rsidR="00485FB9" w:rsidRPr="00354BB7">
              <w:rPr>
                <w:rFonts w:asciiTheme="minorHAnsi" w:eastAsia="Times New Roman" w:hAnsiTheme="minorHAnsi" w:cstheme="minorHAnsi"/>
                <w:color w:val="0000FF"/>
                <w:sz w:val="16"/>
                <w:szCs w:val="16"/>
                <w:lang w:val="en-US" w:eastAsia="ru-RU"/>
              </w:rPr>
              <w:t xml:space="preserve"> </w:t>
            </w:r>
            <w:r w:rsidR="00AF0DAB" w:rsidRPr="00354BB7">
              <w:rPr>
                <w:rFonts w:asciiTheme="minorHAnsi" w:eastAsia="Times New Roman" w:hAnsiTheme="minorHAnsi" w:cstheme="minorHAnsi"/>
                <w:sz w:val="16"/>
                <w:szCs w:val="16"/>
                <w:lang w:val="en-US" w:eastAsia="ru-RU"/>
              </w:rPr>
              <w:t>I</w:t>
            </w:r>
            <w:r w:rsidR="005679BC" w:rsidRPr="00354BB7">
              <w:rPr>
                <w:rFonts w:asciiTheme="minorHAnsi" w:eastAsia="Times New Roman" w:hAnsiTheme="minorHAnsi" w:cstheme="minorHAnsi"/>
                <w:sz w:val="16"/>
                <w:szCs w:val="16"/>
                <w:lang w:val="en-US" w:eastAsia="ru-RU"/>
              </w:rPr>
              <w:t xml:space="preserve"> view a news article content component</w:t>
            </w:r>
          </w:p>
          <w:p w14:paraId="3F080714" w14:textId="3840CAC6" w:rsidR="00485FB9" w:rsidRPr="00354BB7" w:rsidRDefault="00485FB9" w:rsidP="00485FB9">
            <w:pPr>
              <w:rPr>
                <w:rFonts w:asciiTheme="minorHAnsi" w:eastAsia="Times New Roman" w:hAnsiTheme="minorHAnsi" w:cstheme="minorHAnsi"/>
                <w:sz w:val="16"/>
                <w:szCs w:val="16"/>
                <w:lang w:val="en-US" w:eastAsia="ru-RU"/>
              </w:rPr>
            </w:pPr>
            <w:r w:rsidRPr="00354BB7">
              <w:rPr>
                <w:rFonts w:asciiTheme="minorHAnsi" w:eastAsia="Times New Roman" w:hAnsiTheme="minorHAnsi" w:cstheme="minorHAnsi"/>
                <w:color w:val="0000FF"/>
                <w:sz w:val="16"/>
                <w:szCs w:val="16"/>
                <w:lang w:val="en-US" w:eastAsia="ru-RU"/>
              </w:rPr>
              <w:t xml:space="preserve">Then </w:t>
            </w:r>
            <w:r w:rsidR="00AF0DAB" w:rsidRPr="00354BB7">
              <w:rPr>
                <w:rFonts w:asciiTheme="minorHAnsi" w:eastAsia="Times New Roman" w:hAnsiTheme="minorHAnsi" w:cstheme="minorHAnsi"/>
                <w:sz w:val="16"/>
                <w:szCs w:val="16"/>
                <w:lang w:val="en-US" w:eastAsia="ru-RU"/>
              </w:rPr>
              <w:t>I</w:t>
            </w:r>
            <w:r w:rsidR="005679BC" w:rsidRPr="00354BB7">
              <w:rPr>
                <w:rFonts w:asciiTheme="minorHAnsi" w:eastAsia="Times New Roman" w:hAnsiTheme="minorHAnsi" w:cstheme="minorHAnsi"/>
                <w:sz w:val="16"/>
                <w:szCs w:val="16"/>
                <w:lang w:val="en-US" w:eastAsia="ru-RU"/>
              </w:rPr>
              <w:t xml:space="preserve"> will always be indicated the market </w:t>
            </w:r>
            <w:r w:rsidR="004B27E0" w:rsidRPr="00354BB7">
              <w:rPr>
                <w:rFonts w:asciiTheme="minorHAnsi" w:eastAsia="Times New Roman" w:hAnsiTheme="minorHAnsi" w:cstheme="minorHAnsi"/>
                <w:sz w:val="16"/>
                <w:szCs w:val="16"/>
                <w:lang w:val="en-US" w:eastAsia="ru-RU"/>
              </w:rPr>
              <w:t>label</w:t>
            </w:r>
            <w:r w:rsidRPr="00354BB7">
              <w:rPr>
                <w:rFonts w:asciiTheme="minorHAnsi" w:eastAsia="Times New Roman" w:hAnsiTheme="minorHAnsi" w:cstheme="minorHAnsi"/>
                <w:sz w:val="16"/>
                <w:szCs w:val="16"/>
                <w:lang w:val="en-US" w:eastAsia="ru-RU"/>
              </w:rPr>
              <w:t xml:space="preserve"> this article is associated to. </w:t>
            </w:r>
          </w:p>
          <w:p w14:paraId="1AE0236F" w14:textId="0261CCC4" w:rsidR="00485FB9" w:rsidRPr="00354BB7" w:rsidRDefault="0041293B" w:rsidP="0041293B">
            <w:pPr>
              <w:rPr>
                <w:rFonts w:asciiTheme="minorHAnsi" w:eastAsia="Times New Roman" w:hAnsiTheme="minorHAnsi" w:cstheme="minorHAnsi"/>
                <w:color w:val="0000FF"/>
                <w:sz w:val="16"/>
                <w:szCs w:val="16"/>
                <w:lang w:val="en-US" w:eastAsia="ru-RU"/>
              </w:rPr>
            </w:pPr>
            <w:r w:rsidRPr="00354BB7">
              <w:rPr>
                <w:rFonts w:asciiTheme="minorHAnsi" w:eastAsia="Times New Roman" w:hAnsiTheme="minorHAnsi" w:cstheme="minorHAnsi"/>
                <w:color w:val="0000FF"/>
                <w:sz w:val="16"/>
                <w:szCs w:val="16"/>
                <w:lang w:val="en-US" w:eastAsia="ru-RU"/>
              </w:rPr>
              <w:t>When</w:t>
            </w:r>
            <w:r w:rsidR="004B27E0" w:rsidRPr="00354BB7">
              <w:rPr>
                <w:rFonts w:asciiTheme="minorHAnsi" w:eastAsia="Times New Roman" w:hAnsiTheme="minorHAnsi" w:cstheme="minorHAnsi"/>
                <w:color w:val="0000FF"/>
                <w:sz w:val="16"/>
                <w:szCs w:val="16"/>
                <w:lang w:val="en-US" w:eastAsia="ru-RU"/>
              </w:rPr>
              <w:t xml:space="preserve"> </w:t>
            </w:r>
            <w:r w:rsidRPr="00354BB7">
              <w:rPr>
                <w:rFonts w:asciiTheme="minorHAnsi" w:eastAsia="Times New Roman" w:hAnsiTheme="minorHAnsi" w:cstheme="minorHAnsi"/>
                <w:sz w:val="16"/>
                <w:szCs w:val="16"/>
                <w:lang w:val="en-US" w:eastAsia="ru-RU"/>
              </w:rPr>
              <w:t>I click t</w:t>
            </w:r>
            <w:r w:rsidR="004B27E0" w:rsidRPr="00354BB7">
              <w:rPr>
                <w:rFonts w:asciiTheme="minorHAnsi" w:eastAsia="Times New Roman" w:hAnsiTheme="minorHAnsi" w:cstheme="minorHAnsi"/>
                <w:sz w:val="16"/>
                <w:szCs w:val="16"/>
                <w:lang w:val="en-US" w:eastAsia="ru-RU"/>
              </w:rPr>
              <w:t xml:space="preserve">he market label </w:t>
            </w:r>
            <w:r w:rsidRPr="00354BB7">
              <w:rPr>
                <w:rFonts w:asciiTheme="minorHAnsi" w:eastAsia="Times New Roman" w:hAnsiTheme="minorHAnsi" w:cstheme="minorHAnsi"/>
                <w:sz w:val="16"/>
                <w:szCs w:val="16"/>
                <w:lang w:val="en-US" w:eastAsia="ru-RU"/>
              </w:rPr>
              <w:t>the systems brings me to all news filtered by this tag.</w:t>
            </w:r>
            <w:r w:rsidR="004B27E0" w:rsidRPr="00354BB7">
              <w:rPr>
                <w:rFonts w:asciiTheme="minorHAnsi" w:eastAsia="Times New Roman" w:hAnsiTheme="minorHAnsi" w:cstheme="minorHAnsi"/>
                <w:color w:val="0000FF"/>
                <w:sz w:val="16"/>
                <w:szCs w:val="16"/>
                <w:lang w:val="en-US" w:eastAsia="ru-RU"/>
              </w:rPr>
              <w:t xml:space="preserve"> </w:t>
            </w:r>
          </w:p>
        </w:tc>
        <w:tc>
          <w:tcPr>
            <w:tcW w:w="884" w:type="dxa"/>
          </w:tcPr>
          <w:p w14:paraId="23BC2AA0" w14:textId="318305E9" w:rsidR="00485FB9" w:rsidRDefault="00485FB9" w:rsidP="00485FB9">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4B27E0" w:rsidRPr="00193438" w14:paraId="72C63955" w14:textId="77777777" w:rsidTr="00B611DB">
        <w:trPr>
          <w:trHeight w:val="439"/>
        </w:trPr>
        <w:tc>
          <w:tcPr>
            <w:tcW w:w="568" w:type="dxa"/>
          </w:tcPr>
          <w:p w14:paraId="550A35CE" w14:textId="5C6FE75E" w:rsidR="004B27E0" w:rsidRDefault="004B27E0" w:rsidP="004B27E0">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2.3</w:t>
            </w:r>
          </w:p>
        </w:tc>
        <w:tc>
          <w:tcPr>
            <w:tcW w:w="1134" w:type="dxa"/>
          </w:tcPr>
          <w:p w14:paraId="03BEF003" w14:textId="4C0BF955" w:rsidR="004B27E0" w:rsidRDefault="004B27E0" w:rsidP="004B27E0">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News article content component</w:t>
            </w:r>
          </w:p>
        </w:tc>
        <w:tc>
          <w:tcPr>
            <w:tcW w:w="1417" w:type="dxa"/>
          </w:tcPr>
          <w:p w14:paraId="4F0A6434" w14:textId="5A55DD69" w:rsidR="004B27E0" w:rsidRPr="000F0A8F" w:rsidRDefault="004B27E0" w:rsidP="004B27E0">
            <w:pPr>
              <w:rPr>
                <w:rFonts w:asciiTheme="minorHAnsi" w:eastAsia="Times New Roman" w:hAnsiTheme="minorHAnsi" w:cstheme="minorHAnsi"/>
                <w:sz w:val="16"/>
                <w:szCs w:val="16"/>
                <w:lang w:val="en-US"/>
              </w:rPr>
            </w:pPr>
            <w:r w:rsidRPr="000F0A8F">
              <w:rPr>
                <w:rFonts w:asciiTheme="minorHAnsi" w:eastAsia="Times New Roman" w:hAnsiTheme="minorHAnsi" w:cstheme="minorHAnsi"/>
                <w:sz w:val="16"/>
                <w:szCs w:val="16"/>
                <w:lang w:val="en-US"/>
              </w:rPr>
              <w:t>Job posting label</w:t>
            </w:r>
          </w:p>
        </w:tc>
        <w:tc>
          <w:tcPr>
            <w:tcW w:w="5529" w:type="dxa"/>
          </w:tcPr>
          <w:p w14:paraId="14F8CC3D" w14:textId="06D3019C" w:rsidR="004B27E0" w:rsidRPr="00354BB7" w:rsidRDefault="004B27E0" w:rsidP="004B27E0">
            <w:pPr>
              <w:rPr>
                <w:rFonts w:asciiTheme="minorHAnsi" w:eastAsia="Times New Roman" w:hAnsiTheme="minorHAnsi" w:cstheme="minorHAnsi"/>
                <w:sz w:val="16"/>
                <w:szCs w:val="16"/>
                <w:lang w:val="en-US" w:eastAsia="ru-RU"/>
              </w:rPr>
            </w:pPr>
            <w:r w:rsidRPr="00354BB7">
              <w:rPr>
                <w:rFonts w:asciiTheme="minorHAnsi" w:eastAsia="Times New Roman" w:hAnsiTheme="minorHAnsi" w:cstheme="minorHAnsi"/>
                <w:color w:val="0000FF"/>
                <w:sz w:val="16"/>
                <w:szCs w:val="16"/>
                <w:lang w:val="en-US" w:eastAsia="ru-RU"/>
              </w:rPr>
              <w:t xml:space="preserve">Given </w:t>
            </w:r>
            <w:r w:rsidR="00AF0DAB" w:rsidRPr="00354BB7">
              <w:rPr>
                <w:rFonts w:asciiTheme="minorHAnsi" w:eastAsia="Times New Roman" w:hAnsiTheme="minorHAnsi" w:cstheme="minorHAnsi"/>
                <w:sz w:val="16"/>
                <w:szCs w:val="16"/>
                <w:lang w:val="en-US" w:eastAsia="ru-RU"/>
              </w:rPr>
              <w:t>I</w:t>
            </w:r>
            <w:r w:rsidR="005679BC" w:rsidRPr="00354BB7">
              <w:rPr>
                <w:rFonts w:asciiTheme="minorHAnsi" w:eastAsia="Times New Roman" w:hAnsiTheme="minorHAnsi" w:cstheme="minorHAnsi"/>
                <w:sz w:val="16"/>
                <w:szCs w:val="16"/>
                <w:lang w:val="en-US" w:eastAsia="ru-RU"/>
              </w:rPr>
              <w:t xml:space="preserve"> am on the index page or news page</w:t>
            </w:r>
          </w:p>
          <w:p w14:paraId="27C00CAB" w14:textId="33525EB4" w:rsidR="004B27E0" w:rsidRPr="00354BB7" w:rsidRDefault="004B27E0" w:rsidP="004B27E0">
            <w:pPr>
              <w:rPr>
                <w:rFonts w:asciiTheme="minorHAnsi" w:eastAsia="Times New Roman" w:hAnsiTheme="minorHAnsi" w:cstheme="minorHAnsi"/>
                <w:sz w:val="16"/>
                <w:szCs w:val="16"/>
                <w:lang w:val="en-US" w:eastAsia="ru-RU"/>
              </w:rPr>
            </w:pPr>
            <w:r w:rsidRPr="00354BB7">
              <w:rPr>
                <w:rFonts w:asciiTheme="minorHAnsi" w:eastAsia="Times New Roman" w:hAnsiTheme="minorHAnsi" w:cstheme="minorHAnsi"/>
                <w:color w:val="0000FF"/>
                <w:sz w:val="16"/>
                <w:szCs w:val="16"/>
                <w:lang w:val="en-US" w:eastAsia="ru-RU"/>
              </w:rPr>
              <w:t xml:space="preserve">When </w:t>
            </w:r>
            <w:r w:rsidR="00AF0DAB" w:rsidRPr="00354BB7">
              <w:rPr>
                <w:rFonts w:asciiTheme="minorHAnsi" w:eastAsia="Times New Roman" w:hAnsiTheme="minorHAnsi" w:cstheme="minorHAnsi"/>
                <w:sz w:val="16"/>
                <w:szCs w:val="16"/>
                <w:lang w:val="en-US" w:eastAsia="ru-RU"/>
              </w:rPr>
              <w:t>I</w:t>
            </w:r>
            <w:r w:rsidR="005679BC" w:rsidRPr="00354BB7">
              <w:rPr>
                <w:rFonts w:asciiTheme="minorHAnsi" w:eastAsia="Times New Roman" w:hAnsiTheme="minorHAnsi" w:cstheme="minorHAnsi"/>
                <w:sz w:val="16"/>
                <w:szCs w:val="16"/>
                <w:lang w:val="en-US" w:eastAsia="ru-RU"/>
              </w:rPr>
              <w:t xml:space="preserve"> view a job posting content component</w:t>
            </w:r>
          </w:p>
          <w:p w14:paraId="0DB2B1B3" w14:textId="663A2174" w:rsidR="004B27E0" w:rsidRPr="00354BB7" w:rsidRDefault="004B27E0" w:rsidP="004B27E0">
            <w:pPr>
              <w:rPr>
                <w:rFonts w:asciiTheme="minorHAnsi" w:eastAsia="Times New Roman" w:hAnsiTheme="minorHAnsi" w:cstheme="minorHAnsi"/>
                <w:sz w:val="16"/>
                <w:szCs w:val="16"/>
                <w:lang w:val="en-US" w:eastAsia="ru-RU"/>
              </w:rPr>
            </w:pPr>
            <w:r w:rsidRPr="00354BB7">
              <w:rPr>
                <w:rFonts w:asciiTheme="minorHAnsi" w:eastAsia="Times New Roman" w:hAnsiTheme="minorHAnsi" w:cstheme="minorHAnsi"/>
                <w:color w:val="0000FF"/>
                <w:sz w:val="16"/>
                <w:szCs w:val="16"/>
                <w:lang w:val="en-US" w:eastAsia="ru-RU"/>
              </w:rPr>
              <w:t xml:space="preserve">Then </w:t>
            </w:r>
            <w:r w:rsidRPr="00354BB7">
              <w:rPr>
                <w:rFonts w:asciiTheme="minorHAnsi" w:eastAsia="Times New Roman" w:hAnsiTheme="minorHAnsi" w:cstheme="minorHAnsi"/>
                <w:sz w:val="16"/>
                <w:szCs w:val="16"/>
                <w:lang w:val="en-US" w:eastAsia="ru-RU"/>
              </w:rPr>
              <w:t>the system will indicate that this is a job posting using the “job posting” label, under the market label.</w:t>
            </w:r>
          </w:p>
          <w:p w14:paraId="5CB2F2CF" w14:textId="098E2A2A" w:rsidR="004B27E0" w:rsidRPr="00354BB7" w:rsidRDefault="0041293B" w:rsidP="0041293B">
            <w:pPr>
              <w:rPr>
                <w:rFonts w:asciiTheme="minorHAnsi" w:eastAsia="Times New Roman" w:hAnsiTheme="minorHAnsi" w:cstheme="minorHAnsi"/>
                <w:color w:val="0000FF"/>
                <w:sz w:val="16"/>
                <w:szCs w:val="16"/>
                <w:lang w:val="en-US" w:eastAsia="ru-RU"/>
              </w:rPr>
            </w:pPr>
            <w:r w:rsidRPr="00354BB7">
              <w:rPr>
                <w:rFonts w:asciiTheme="minorHAnsi" w:eastAsia="Times New Roman" w:hAnsiTheme="minorHAnsi" w:cstheme="minorHAnsi"/>
                <w:color w:val="0000FF"/>
                <w:sz w:val="16"/>
                <w:szCs w:val="16"/>
                <w:lang w:val="en-US" w:eastAsia="ru-RU"/>
              </w:rPr>
              <w:t xml:space="preserve">When </w:t>
            </w:r>
            <w:r w:rsidRPr="00354BB7">
              <w:rPr>
                <w:rFonts w:asciiTheme="minorHAnsi" w:eastAsia="Times New Roman" w:hAnsiTheme="minorHAnsi" w:cstheme="minorHAnsi"/>
                <w:sz w:val="16"/>
                <w:szCs w:val="16"/>
                <w:lang w:val="en-US" w:eastAsia="ru-RU"/>
              </w:rPr>
              <w:t>I click the job posting label the systems brings me to the job posting page in the news section</w:t>
            </w:r>
          </w:p>
        </w:tc>
        <w:tc>
          <w:tcPr>
            <w:tcW w:w="884" w:type="dxa"/>
          </w:tcPr>
          <w:p w14:paraId="5819D9D2" w14:textId="0F461FB3" w:rsidR="004B27E0" w:rsidRDefault="004B27E0" w:rsidP="004B27E0">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4B27E0" w:rsidRPr="00193438" w14:paraId="0E53E3D3" w14:textId="77777777" w:rsidTr="00B611DB">
        <w:trPr>
          <w:trHeight w:val="439"/>
        </w:trPr>
        <w:tc>
          <w:tcPr>
            <w:tcW w:w="568" w:type="dxa"/>
          </w:tcPr>
          <w:p w14:paraId="121FC690" w14:textId="5D3C6A8E" w:rsidR="004B27E0" w:rsidRDefault="004B27E0" w:rsidP="004B27E0">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lastRenderedPageBreak/>
              <w:t>2.3</w:t>
            </w:r>
          </w:p>
        </w:tc>
        <w:tc>
          <w:tcPr>
            <w:tcW w:w="1134" w:type="dxa"/>
          </w:tcPr>
          <w:p w14:paraId="68112E85" w14:textId="71D0B3FB" w:rsidR="004B27E0" w:rsidRDefault="004B27E0" w:rsidP="004B27E0">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News article content component</w:t>
            </w:r>
          </w:p>
        </w:tc>
        <w:tc>
          <w:tcPr>
            <w:tcW w:w="1417" w:type="dxa"/>
          </w:tcPr>
          <w:p w14:paraId="76328499" w14:textId="03C6BE3D" w:rsidR="004B27E0" w:rsidRPr="000F0A8F" w:rsidRDefault="004B27E0" w:rsidP="004B27E0">
            <w:pPr>
              <w:rPr>
                <w:rFonts w:asciiTheme="minorHAnsi" w:eastAsia="Times New Roman" w:hAnsiTheme="minorHAnsi" w:cstheme="minorHAnsi"/>
                <w:sz w:val="16"/>
                <w:szCs w:val="16"/>
                <w:lang w:val="en-US"/>
              </w:rPr>
            </w:pPr>
            <w:r w:rsidRPr="000F0A8F">
              <w:rPr>
                <w:rFonts w:asciiTheme="minorHAnsi" w:eastAsia="Times New Roman" w:hAnsiTheme="minorHAnsi" w:cstheme="minorHAnsi"/>
                <w:sz w:val="16"/>
                <w:szCs w:val="16"/>
                <w:lang w:val="en-US"/>
              </w:rPr>
              <w:t>Announcement label</w:t>
            </w:r>
          </w:p>
        </w:tc>
        <w:tc>
          <w:tcPr>
            <w:tcW w:w="5529" w:type="dxa"/>
          </w:tcPr>
          <w:p w14:paraId="2DCD0CD9" w14:textId="1DD1AB0A" w:rsidR="004B27E0" w:rsidRPr="00354BB7" w:rsidRDefault="004B27E0" w:rsidP="004B27E0">
            <w:pPr>
              <w:rPr>
                <w:rFonts w:asciiTheme="minorHAnsi" w:eastAsia="Times New Roman" w:hAnsiTheme="minorHAnsi" w:cstheme="minorHAnsi"/>
                <w:sz w:val="16"/>
                <w:szCs w:val="16"/>
                <w:lang w:val="en-US" w:eastAsia="ru-RU"/>
              </w:rPr>
            </w:pPr>
            <w:r w:rsidRPr="00354BB7">
              <w:rPr>
                <w:rFonts w:asciiTheme="minorHAnsi" w:eastAsia="Times New Roman" w:hAnsiTheme="minorHAnsi" w:cstheme="minorHAnsi"/>
                <w:color w:val="0000FF"/>
                <w:sz w:val="16"/>
                <w:szCs w:val="16"/>
                <w:lang w:val="en-US" w:eastAsia="ru-RU"/>
              </w:rPr>
              <w:t xml:space="preserve">Given </w:t>
            </w:r>
            <w:r w:rsidR="00AF0DAB" w:rsidRPr="00354BB7">
              <w:rPr>
                <w:rFonts w:asciiTheme="minorHAnsi" w:eastAsia="Times New Roman" w:hAnsiTheme="minorHAnsi" w:cstheme="minorHAnsi"/>
                <w:sz w:val="16"/>
                <w:szCs w:val="16"/>
                <w:lang w:val="en-US" w:eastAsia="ru-RU"/>
              </w:rPr>
              <w:t>I</w:t>
            </w:r>
            <w:r w:rsidR="005679BC" w:rsidRPr="00354BB7">
              <w:rPr>
                <w:rFonts w:asciiTheme="minorHAnsi" w:eastAsia="Times New Roman" w:hAnsiTheme="minorHAnsi" w:cstheme="minorHAnsi"/>
                <w:sz w:val="16"/>
                <w:szCs w:val="16"/>
                <w:lang w:val="en-US" w:eastAsia="ru-RU"/>
              </w:rPr>
              <w:t xml:space="preserve"> am on the index page or news page</w:t>
            </w:r>
          </w:p>
          <w:p w14:paraId="2E72AC96" w14:textId="58E29D37" w:rsidR="004B27E0" w:rsidRPr="00354BB7" w:rsidRDefault="004B27E0" w:rsidP="004B27E0">
            <w:pPr>
              <w:rPr>
                <w:rFonts w:asciiTheme="minorHAnsi" w:eastAsia="Times New Roman" w:hAnsiTheme="minorHAnsi" w:cstheme="minorHAnsi"/>
                <w:sz w:val="16"/>
                <w:szCs w:val="16"/>
                <w:lang w:val="en-US" w:eastAsia="ru-RU"/>
              </w:rPr>
            </w:pPr>
            <w:r w:rsidRPr="00354BB7">
              <w:rPr>
                <w:rFonts w:asciiTheme="minorHAnsi" w:eastAsia="Times New Roman" w:hAnsiTheme="minorHAnsi" w:cstheme="minorHAnsi"/>
                <w:color w:val="0000FF"/>
                <w:sz w:val="16"/>
                <w:szCs w:val="16"/>
                <w:lang w:val="en-US" w:eastAsia="ru-RU"/>
              </w:rPr>
              <w:t xml:space="preserve">When </w:t>
            </w:r>
            <w:r w:rsidR="00AF0DAB" w:rsidRPr="00354BB7">
              <w:rPr>
                <w:rFonts w:asciiTheme="minorHAnsi" w:eastAsia="Times New Roman" w:hAnsiTheme="minorHAnsi" w:cstheme="minorHAnsi"/>
                <w:sz w:val="16"/>
                <w:szCs w:val="16"/>
                <w:lang w:val="en-US" w:eastAsia="ru-RU"/>
              </w:rPr>
              <w:t>I</w:t>
            </w:r>
            <w:r w:rsidR="005679BC" w:rsidRPr="00354BB7">
              <w:rPr>
                <w:rFonts w:asciiTheme="minorHAnsi" w:eastAsia="Times New Roman" w:hAnsiTheme="minorHAnsi" w:cstheme="minorHAnsi"/>
                <w:sz w:val="16"/>
                <w:szCs w:val="16"/>
                <w:lang w:val="en-US" w:eastAsia="ru-RU"/>
              </w:rPr>
              <w:t xml:space="preserve"> view an announcement content component</w:t>
            </w:r>
          </w:p>
          <w:p w14:paraId="0053C279" w14:textId="28566C2E" w:rsidR="004B27E0" w:rsidRPr="00354BB7" w:rsidRDefault="004B27E0" w:rsidP="004B27E0">
            <w:pPr>
              <w:rPr>
                <w:rFonts w:asciiTheme="minorHAnsi" w:eastAsia="Times New Roman" w:hAnsiTheme="minorHAnsi" w:cstheme="minorHAnsi"/>
                <w:sz w:val="16"/>
                <w:szCs w:val="16"/>
                <w:lang w:val="en-US" w:eastAsia="ru-RU"/>
              </w:rPr>
            </w:pPr>
            <w:r w:rsidRPr="00354BB7">
              <w:rPr>
                <w:rFonts w:asciiTheme="minorHAnsi" w:eastAsia="Times New Roman" w:hAnsiTheme="minorHAnsi" w:cstheme="minorHAnsi"/>
                <w:color w:val="0000FF"/>
                <w:sz w:val="16"/>
                <w:szCs w:val="16"/>
                <w:lang w:val="en-US" w:eastAsia="ru-RU"/>
              </w:rPr>
              <w:t xml:space="preserve">Then </w:t>
            </w:r>
            <w:r w:rsidRPr="00354BB7">
              <w:rPr>
                <w:rFonts w:asciiTheme="minorHAnsi" w:eastAsia="Times New Roman" w:hAnsiTheme="minorHAnsi" w:cstheme="minorHAnsi"/>
                <w:sz w:val="16"/>
                <w:szCs w:val="16"/>
                <w:lang w:val="en-US" w:eastAsia="ru-RU"/>
              </w:rPr>
              <w:t>the system will indicate that this is an announcement using the “announcement” label, under the market label.</w:t>
            </w:r>
          </w:p>
          <w:p w14:paraId="0B15CB16" w14:textId="2732560C" w:rsidR="004B27E0" w:rsidRPr="00354BB7" w:rsidRDefault="0041293B" w:rsidP="0041293B">
            <w:pPr>
              <w:rPr>
                <w:rFonts w:asciiTheme="minorHAnsi" w:eastAsia="Times New Roman" w:hAnsiTheme="minorHAnsi" w:cstheme="minorHAnsi"/>
                <w:color w:val="0000FF"/>
                <w:sz w:val="16"/>
                <w:szCs w:val="16"/>
                <w:lang w:val="en-US" w:eastAsia="ru-RU"/>
              </w:rPr>
            </w:pPr>
            <w:r w:rsidRPr="00354BB7">
              <w:rPr>
                <w:rFonts w:asciiTheme="minorHAnsi" w:eastAsia="Times New Roman" w:hAnsiTheme="minorHAnsi" w:cstheme="minorHAnsi"/>
                <w:color w:val="0000FF"/>
                <w:sz w:val="16"/>
                <w:szCs w:val="16"/>
                <w:lang w:val="en-US" w:eastAsia="ru-RU"/>
              </w:rPr>
              <w:t xml:space="preserve">When </w:t>
            </w:r>
            <w:r w:rsidRPr="00354BB7">
              <w:rPr>
                <w:rFonts w:asciiTheme="minorHAnsi" w:eastAsia="Times New Roman" w:hAnsiTheme="minorHAnsi" w:cstheme="minorHAnsi"/>
                <w:sz w:val="16"/>
                <w:szCs w:val="16"/>
                <w:lang w:val="en-US" w:eastAsia="ru-RU"/>
              </w:rPr>
              <w:t>I click the Announcement label the systems brings me to the announcements page in the news section</w:t>
            </w:r>
          </w:p>
        </w:tc>
        <w:tc>
          <w:tcPr>
            <w:tcW w:w="884" w:type="dxa"/>
          </w:tcPr>
          <w:p w14:paraId="5E1CB4E0" w14:textId="5EB08675" w:rsidR="004B27E0" w:rsidRDefault="004B27E0" w:rsidP="004B27E0">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4B27E0" w:rsidRPr="00193438" w14:paraId="0E573F6A" w14:textId="77777777" w:rsidTr="00B611DB">
        <w:trPr>
          <w:trHeight w:val="439"/>
        </w:trPr>
        <w:tc>
          <w:tcPr>
            <w:tcW w:w="568" w:type="dxa"/>
          </w:tcPr>
          <w:p w14:paraId="4DED46D8" w14:textId="189A90D9" w:rsidR="004B27E0" w:rsidRDefault="004B27E0" w:rsidP="004B27E0">
            <w:pPr>
              <w:rPr>
                <w:rFonts w:asciiTheme="minorHAnsi" w:eastAsia="Times New Roman" w:hAnsiTheme="minorHAnsi" w:cstheme="minorHAnsi"/>
                <w:color w:val="000000"/>
                <w:sz w:val="16"/>
                <w:szCs w:val="16"/>
                <w:lang w:val="en-US"/>
              </w:rPr>
            </w:pPr>
            <w:r w:rsidRPr="002F04CA">
              <w:rPr>
                <w:rFonts w:asciiTheme="minorHAnsi" w:eastAsia="Times New Roman" w:hAnsiTheme="minorHAnsi" w:cstheme="minorHAnsi"/>
                <w:color w:val="000000"/>
                <w:sz w:val="16"/>
                <w:szCs w:val="16"/>
                <w:lang w:val="en-US"/>
              </w:rPr>
              <w:t>2.3</w:t>
            </w:r>
          </w:p>
        </w:tc>
        <w:tc>
          <w:tcPr>
            <w:tcW w:w="1134" w:type="dxa"/>
          </w:tcPr>
          <w:p w14:paraId="22C3A077" w14:textId="7E289D59" w:rsidR="004B27E0" w:rsidRDefault="004B27E0" w:rsidP="004B27E0">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News article content component</w:t>
            </w:r>
          </w:p>
        </w:tc>
        <w:tc>
          <w:tcPr>
            <w:tcW w:w="1417" w:type="dxa"/>
          </w:tcPr>
          <w:p w14:paraId="45EFC075" w14:textId="011B19C8" w:rsidR="004B27E0" w:rsidRDefault="004B27E0" w:rsidP="004B27E0">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Article image and title</w:t>
            </w:r>
          </w:p>
        </w:tc>
        <w:tc>
          <w:tcPr>
            <w:tcW w:w="5529" w:type="dxa"/>
          </w:tcPr>
          <w:p w14:paraId="5CE571C1" w14:textId="590A88CA" w:rsidR="004B27E0" w:rsidRPr="00354BB7" w:rsidRDefault="004B27E0" w:rsidP="004B27E0">
            <w:pPr>
              <w:rPr>
                <w:rFonts w:asciiTheme="minorHAnsi" w:eastAsia="Times New Roman" w:hAnsiTheme="minorHAnsi" w:cstheme="minorHAnsi"/>
                <w:sz w:val="16"/>
                <w:szCs w:val="16"/>
                <w:lang w:val="en-US" w:eastAsia="ru-RU"/>
              </w:rPr>
            </w:pPr>
            <w:r w:rsidRPr="00354BB7">
              <w:rPr>
                <w:rFonts w:asciiTheme="minorHAnsi" w:eastAsia="Times New Roman" w:hAnsiTheme="minorHAnsi" w:cstheme="minorHAnsi"/>
                <w:color w:val="0000FF"/>
                <w:sz w:val="16"/>
                <w:szCs w:val="16"/>
                <w:lang w:val="en-US" w:eastAsia="ru-RU"/>
              </w:rPr>
              <w:t xml:space="preserve">Given </w:t>
            </w:r>
            <w:r w:rsidR="00AF0DAB" w:rsidRPr="00354BB7">
              <w:rPr>
                <w:rFonts w:asciiTheme="minorHAnsi" w:eastAsia="Times New Roman" w:hAnsiTheme="minorHAnsi" w:cstheme="minorHAnsi"/>
                <w:sz w:val="16"/>
                <w:szCs w:val="16"/>
                <w:lang w:val="en-US" w:eastAsia="ru-RU"/>
              </w:rPr>
              <w:t>I</w:t>
            </w:r>
            <w:r w:rsidR="005679BC" w:rsidRPr="00354BB7">
              <w:rPr>
                <w:rFonts w:asciiTheme="minorHAnsi" w:eastAsia="Times New Roman" w:hAnsiTheme="minorHAnsi" w:cstheme="minorHAnsi"/>
                <w:sz w:val="16"/>
                <w:szCs w:val="16"/>
                <w:lang w:val="en-US" w:eastAsia="ru-RU"/>
              </w:rPr>
              <w:t xml:space="preserve"> am on the index page or news page</w:t>
            </w:r>
          </w:p>
          <w:p w14:paraId="6949EB60" w14:textId="08BE5F1B" w:rsidR="004B27E0" w:rsidRPr="00354BB7" w:rsidRDefault="004B27E0" w:rsidP="004B27E0">
            <w:pPr>
              <w:rPr>
                <w:rFonts w:asciiTheme="minorHAnsi" w:eastAsia="Times New Roman" w:hAnsiTheme="minorHAnsi" w:cstheme="minorHAnsi"/>
                <w:sz w:val="16"/>
                <w:szCs w:val="16"/>
                <w:lang w:val="en-US" w:eastAsia="ru-RU"/>
              </w:rPr>
            </w:pPr>
            <w:r w:rsidRPr="00354BB7">
              <w:rPr>
                <w:rFonts w:asciiTheme="minorHAnsi" w:eastAsia="Times New Roman" w:hAnsiTheme="minorHAnsi" w:cstheme="minorHAnsi"/>
                <w:color w:val="0000FF"/>
                <w:sz w:val="16"/>
                <w:szCs w:val="16"/>
                <w:lang w:val="en-US" w:eastAsia="ru-RU"/>
              </w:rPr>
              <w:t xml:space="preserve">When </w:t>
            </w:r>
            <w:r w:rsidR="00AF0DAB" w:rsidRPr="00354BB7">
              <w:rPr>
                <w:rFonts w:asciiTheme="minorHAnsi" w:eastAsia="Times New Roman" w:hAnsiTheme="minorHAnsi" w:cstheme="minorHAnsi"/>
                <w:sz w:val="16"/>
                <w:szCs w:val="16"/>
                <w:lang w:val="en-US" w:eastAsia="ru-RU"/>
              </w:rPr>
              <w:t>I</w:t>
            </w:r>
            <w:r w:rsidR="005679BC" w:rsidRPr="00354BB7">
              <w:rPr>
                <w:rFonts w:asciiTheme="minorHAnsi" w:eastAsia="Times New Roman" w:hAnsiTheme="minorHAnsi" w:cstheme="minorHAnsi"/>
                <w:sz w:val="16"/>
                <w:szCs w:val="16"/>
                <w:lang w:val="en-US" w:eastAsia="ru-RU"/>
              </w:rPr>
              <w:t xml:space="preserve"> view a news article content component</w:t>
            </w:r>
          </w:p>
          <w:p w14:paraId="3D3EDB9B" w14:textId="37C974B1" w:rsidR="004B27E0" w:rsidRPr="00354BB7" w:rsidRDefault="004B27E0" w:rsidP="004B27E0">
            <w:pPr>
              <w:rPr>
                <w:rFonts w:asciiTheme="minorHAnsi" w:eastAsia="Times New Roman" w:hAnsiTheme="minorHAnsi" w:cstheme="minorHAnsi"/>
                <w:sz w:val="16"/>
                <w:szCs w:val="16"/>
                <w:lang w:val="en-US" w:eastAsia="ru-RU"/>
              </w:rPr>
            </w:pPr>
            <w:r w:rsidRPr="00354BB7">
              <w:rPr>
                <w:rFonts w:asciiTheme="minorHAnsi" w:eastAsia="Times New Roman" w:hAnsiTheme="minorHAnsi" w:cstheme="minorHAnsi"/>
                <w:color w:val="0000FF"/>
                <w:sz w:val="16"/>
                <w:szCs w:val="16"/>
                <w:lang w:val="en-US" w:eastAsia="ru-RU"/>
              </w:rPr>
              <w:t xml:space="preserve">And </w:t>
            </w:r>
            <w:r w:rsidR="00AF0DAB" w:rsidRPr="00354BB7">
              <w:rPr>
                <w:rFonts w:asciiTheme="minorHAnsi" w:eastAsia="Times New Roman" w:hAnsiTheme="minorHAnsi" w:cstheme="minorHAnsi"/>
                <w:sz w:val="16"/>
                <w:szCs w:val="16"/>
                <w:lang w:val="en-US" w:eastAsia="ru-RU"/>
              </w:rPr>
              <w:t>I</w:t>
            </w:r>
            <w:r w:rsidR="005679BC" w:rsidRPr="00354BB7">
              <w:rPr>
                <w:rFonts w:asciiTheme="minorHAnsi" w:eastAsia="Times New Roman" w:hAnsiTheme="minorHAnsi" w:cstheme="minorHAnsi"/>
                <w:sz w:val="16"/>
                <w:szCs w:val="16"/>
                <w:lang w:val="en-US" w:eastAsia="ru-RU"/>
              </w:rPr>
              <w:t xml:space="preserve"> click on either the “image” or “title” from a news article</w:t>
            </w:r>
          </w:p>
          <w:p w14:paraId="19B7306F" w14:textId="01915C4E" w:rsidR="004B27E0" w:rsidRPr="00354BB7" w:rsidRDefault="004B27E0" w:rsidP="004B27E0">
            <w:pPr>
              <w:rPr>
                <w:rFonts w:asciiTheme="minorHAnsi" w:eastAsia="Times New Roman" w:hAnsiTheme="minorHAnsi" w:cstheme="minorHAnsi"/>
                <w:color w:val="0000FF"/>
                <w:sz w:val="16"/>
                <w:szCs w:val="16"/>
                <w:lang w:val="en-US" w:eastAsia="ru-RU"/>
              </w:rPr>
            </w:pPr>
            <w:r w:rsidRPr="00354BB7">
              <w:rPr>
                <w:rFonts w:asciiTheme="minorHAnsi" w:eastAsia="Times New Roman" w:hAnsiTheme="minorHAnsi" w:cstheme="minorHAnsi"/>
                <w:color w:val="0000FF"/>
                <w:sz w:val="16"/>
                <w:szCs w:val="16"/>
                <w:lang w:val="en-US" w:eastAsia="ru-RU"/>
              </w:rPr>
              <w:t>Then</w:t>
            </w:r>
            <w:r w:rsidRPr="00354BB7">
              <w:rPr>
                <w:rFonts w:asciiTheme="minorHAnsi" w:eastAsia="Times New Roman" w:hAnsiTheme="minorHAnsi" w:cstheme="minorHAnsi"/>
                <w:sz w:val="16"/>
                <w:szCs w:val="16"/>
                <w:lang w:val="en-US" w:eastAsia="ru-RU"/>
              </w:rPr>
              <w:t xml:space="preserve"> the system redirects me to the article page.</w:t>
            </w:r>
          </w:p>
        </w:tc>
        <w:tc>
          <w:tcPr>
            <w:tcW w:w="884" w:type="dxa"/>
          </w:tcPr>
          <w:p w14:paraId="23C9C354" w14:textId="01A101CC" w:rsidR="004B27E0" w:rsidRDefault="004B27E0" w:rsidP="004B27E0">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4B27E0" w:rsidRPr="00193438" w14:paraId="5814A3E8" w14:textId="77777777" w:rsidTr="003C1749">
        <w:trPr>
          <w:trHeight w:val="136"/>
        </w:trPr>
        <w:tc>
          <w:tcPr>
            <w:tcW w:w="568" w:type="dxa"/>
          </w:tcPr>
          <w:p w14:paraId="3CCC0B9D" w14:textId="2F7B95A9" w:rsidR="004B27E0" w:rsidRDefault="004B27E0" w:rsidP="004B27E0">
            <w:pPr>
              <w:rPr>
                <w:rFonts w:asciiTheme="minorHAnsi" w:eastAsia="Times New Roman" w:hAnsiTheme="minorHAnsi" w:cstheme="minorHAnsi"/>
                <w:color w:val="000000"/>
                <w:sz w:val="16"/>
                <w:szCs w:val="16"/>
                <w:lang w:val="en-US"/>
              </w:rPr>
            </w:pPr>
            <w:r w:rsidRPr="002F04CA">
              <w:rPr>
                <w:rFonts w:asciiTheme="minorHAnsi" w:eastAsia="Times New Roman" w:hAnsiTheme="minorHAnsi" w:cstheme="minorHAnsi"/>
                <w:color w:val="000000"/>
                <w:sz w:val="16"/>
                <w:szCs w:val="16"/>
                <w:lang w:val="en-US"/>
              </w:rPr>
              <w:t>2.3</w:t>
            </w:r>
          </w:p>
        </w:tc>
        <w:tc>
          <w:tcPr>
            <w:tcW w:w="1134" w:type="dxa"/>
          </w:tcPr>
          <w:p w14:paraId="7AE650BC" w14:textId="21FB66A0" w:rsidR="004B27E0" w:rsidRDefault="004B27E0" w:rsidP="004B27E0">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News article content component</w:t>
            </w:r>
          </w:p>
        </w:tc>
        <w:tc>
          <w:tcPr>
            <w:tcW w:w="1417" w:type="dxa"/>
          </w:tcPr>
          <w:p w14:paraId="70B4402B" w14:textId="563202E3" w:rsidR="004B27E0" w:rsidRDefault="004B27E0" w:rsidP="004B27E0">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Article date</w:t>
            </w:r>
          </w:p>
        </w:tc>
        <w:tc>
          <w:tcPr>
            <w:tcW w:w="5529" w:type="dxa"/>
          </w:tcPr>
          <w:p w14:paraId="349F946D" w14:textId="630BBAC9" w:rsidR="004B27E0" w:rsidRPr="00354BB7" w:rsidRDefault="004B27E0" w:rsidP="004B27E0">
            <w:pPr>
              <w:rPr>
                <w:rFonts w:asciiTheme="minorHAnsi" w:eastAsia="Times New Roman" w:hAnsiTheme="minorHAnsi" w:cstheme="minorHAnsi"/>
                <w:sz w:val="16"/>
                <w:szCs w:val="16"/>
                <w:lang w:val="en-US" w:eastAsia="ru-RU"/>
              </w:rPr>
            </w:pPr>
            <w:r w:rsidRPr="00354BB7">
              <w:rPr>
                <w:rFonts w:asciiTheme="minorHAnsi" w:eastAsia="Times New Roman" w:hAnsiTheme="minorHAnsi" w:cstheme="minorHAnsi"/>
                <w:color w:val="0000FF"/>
                <w:sz w:val="16"/>
                <w:szCs w:val="16"/>
                <w:lang w:val="en-US" w:eastAsia="ru-RU"/>
              </w:rPr>
              <w:t xml:space="preserve">Given </w:t>
            </w:r>
            <w:r w:rsidR="00AF0DAB" w:rsidRPr="00354BB7">
              <w:rPr>
                <w:rFonts w:asciiTheme="minorHAnsi" w:eastAsia="Times New Roman" w:hAnsiTheme="minorHAnsi" w:cstheme="minorHAnsi"/>
                <w:sz w:val="16"/>
                <w:szCs w:val="16"/>
                <w:lang w:val="en-US" w:eastAsia="ru-RU"/>
              </w:rPr>
              <w:t>I</w:t>
            </w:r>
            <w:r w:rsidR="005679BC" w:rsidRPr="00354BB7">
              <w:rPr>
                <w:rFonts w:asciiTheme="minorHAnsi" w:eastAsia="Times New Roman" w:hAnsiTheme="minorHAnsi" w:cstheme="minorHAnsi"/>
                <w:sz w:val="16"/>
                <w:szCs w:val="16"/>
                <w:lang w:val="en-US" w:eastAsia="ru-RU"/>
              </w:rPr>
              <w:t xml:space="preserve"> am on the index page or news page</w:t>
            </w:r>
          </w:p>
          <w:p w14:paraId="690DFC5A" w14:textId="0EE7172A" w:rsidR="004B27E0" w:rsidRPr="00354BB7" w:rsidRDefault="004B27E0" w:rsidP="004B27E0">
            <w:pPr>
              <w:rPr>
                <w:rFonts w:asciiTheme="minorHAnsi" w:eastAsia="Times New Roman" w:hAnsiTheme="minorHAnsi" w:cstheme="minorHAnsi"/>
                <w:sz w:val="16"/>
                <w:szCs w:val="16"/>
                <w:lang w:val="en-US" w:eastAsia="ru-RU"/>
              </w:rPr>
            </w:pPr>
            <w:r w:rsidRPr="00354BB7">
              <w:rPr>
                <w:rFonts w:asciiTheme="minorHAnsi" w:eastAsia="Times New Roman" w:hAnsiTheme="minorHAnsi" w:cstheme="minorHAnsi"/>
                <w:color w:val="0000FF"/>
                <w:sz w:val="16"/>
                <w:szCs w:val="16"/>
                <w:lang w:val="en-US" w:eastAsia="ru-RU"/>
              </w:rPr>
              <w:t xml:space="preserve">When </w:t>
            </w:r>
            <w:r w:rsidR="00AF0DAB" w:rsidRPr="00354BB7">
              <w:rPr>
                <w:rFonts w:asciiTheme="minorHAnsi" w:eastAsia="Times New Roman" w:hAnsiTheme="minorHAnsi" w:cstheme="minorHAnsi"/>
                <w:sz w:val="16"/>
                <w:szCs w:val="16"/>
                <w:lang w:val="en-US" w:eastAsia="ru-RU"/>
              </w:rPr>
              <w:t>I</w:t>
            </w:r>
            <w:r w:rsidR="005679BC" w:rsidRPr="00354BB7">
              <w:rPr>
                <w:rFonts w:asciiTheme="minorHAnsi" w:eastAsia="Times New Roman" w:hAnsiTheme="minorHAnsi" w:cstheme="minorHAnsi"/>
                <w:sz w:val="16"/>
                <w:szCs w:val="16"/>
                <w:lang w:val="en-US" w:eastAsia="ru-RU"/>
              </w:rPr>
              <w:t xml:space="preserve"> view a news article content component</w:t>
            </w:r>
          </w:p>
          <w:p w14:paraId="4E0EA5D6" w14:textId="44CCCAAB" w:rsidR="004B27E0" w:rsidRPr="00354BB7" w:rsidRDefault="004B27E0" w:rsidP="00D16B5A">
            <w:pPr>
              <w:rPr>
                <w:rFonts w:asciiTheme="minorHAnsi" w:eastAsia="Times New Roman" w:hAnsiTheme="minorHAnsi" w:cstheme="minorHAnsi"/>
                <w:sz w:val="16"/>
                <w:szCs w:val="16"/>
                <w:lang w:eastAsia="ru-RU"/>
              </w:rPr>
            </w:pPr>
            <w:r w:rsidRPr="00354BB7">
              <w:rPr>
                <w:rFonts w:asciiTheme="minorHAnsi" w:eastAsia="Times New Roman" w:hAnsiTheme="minorHAnsi" w:cstheme="minorHAnsi"/>
                <w:color w:val="0000FF"/>
                <w:sz w:val="16"/>
                <w:szCs w:val="16"/>
                <w:lang w:val="en-US" w:eastAsia="ru-RU"/>
              </w:rPr>
              <w:t xml:space="preserve">Then </w:t>
            </w:r>
            <w:r w:rsidR="00D16B5A" w:rsidRPr="00354BB7">
              <w:rPr>
                <w:rFonts w:asciiTheme="minorHAnsi" w:eastAsia="Times New Roman" w:hAnsiTheme="minorHAnsi" w:cstheme="minorHAnsi"/>
                <w:sz w:val="16"/>
                <w:szCs w:val="16"/>
                <w:lang w:val="en-US" w:eastAsia="ru-RU"/>
              </w:rPr>
              <w:t>I will be indicated the publishing date of the article</w:t>
            </w:r>
          </w:p>
        </w:tc>
        <w:tc>
          <w:tcPr>
            <w:tcW w:w="884" w:type="dxa"/>
          </w:tcPr>
          <w:p w14:paraId="22FCD218" w14:textId="0CF0F3EB" w:rsidR="004B27E0" w:rsidRDefault="004B27E0" w:rsidP="004B27E0">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4B27E0" w:rsidRPr="00193438" w14:paraId="5BADAF65" w14:textId="77777777" w:rsidTr="00B611DB">
        <w:trPr>
          <w:trHeight w:val="439"/>
        </w:trPr>
        <w:tc>
          <w:tcPr>
            <w:tcW w:w="568" w:type="dxa"/>
          </w:tcPr>
          <w:p w14:paraId="2AE0D62C" w14:textId="779DAB30" w:rsidR="004B27E0" w:rsidRDefault="004B27E0" w:rsidP="004B27E0">
            <w:pPr>
              <w:rPr>
                <w:rFonts w:asciiTheme="minorHAnsi" w:eastAsia="Times New Roman" w:hAnsiTheme="minorHAnsi" w:cstheme="minorHAnsi"/>
                <w:color w:val="000000"/>
                <w:sz w:val="16"/>
                <w:szCs w:val="16"/>
                <w:lang w:val="en-US"/>
              </w:rPr>
            </w:pPr>
            <w:r w:rsidRPr="002F04CA">
              <w:rPr>
                <w:rFonts w:asciiTheme="minorHAnsi" w:eastAsia="Times New Roman" w:hAnsiTheme="minorHAnsi" w:cstheme="minorHAnsi"/>
                <w:color w:val="000000"/>
                <w:sz w:val="16"/>
                <w:szCs w:val="16"/>
                <w:lang w:val="en-US"/>
              </w:rPr>
              <w:t>2.3</w:t>
            </w:r>
          </w:p>
        </w:tc>
        <w:tc>
          <w:tcPr>
            <w:tcW w:w="1134" w:type="dxa"/>
          </w:tcPr>
          <w:p w14:paraId="0E851620" w14:textId="4E093B45" w:rsidR="004B27E0" w:rsidRDefault="004B27E0" w:rsidP="004B27E0">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News article content component</w:t>
            </w:r>
          </w:p>
        </w:tc>
        <w:tc>
          <w:tcPr>
            <w:tcW w:w="1417" w:type="dxa"/>
          </w:tcPr>
          <w:p w14:paraId="22AE8FAF" w14:textId="0DA5D297" w:rsidR="004B27E0" w:rsidRDefault="004B27E0" w:rsidP="004B27E0">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Articles tag</w:t>
            </w:r>
          </w:p>
        </w:tc>
        <w:tc>
          <w:tcPr>
            <w:tcW w:w="5529" w:type="dxa"/>
          </w:tcPr>
          <w:p w14:paraId="5896F1F8" w14:textId="3B4651EF" w:rsidR="004B27E0" w:rsidRPr="00354BB7" w:rsidRDefault="004B27E0" w:rsidP="004B27E0">
            <w:pPr>
              <w:rPr>
                <w:rFonts w:asciiTheme="minorHAnsi" w:eastAsia="Times New Roman" w:hAnsiTheme="minorHAnsi" w:cstheme="minorHAnsi"/>
                <w:sz w:val="16"/>
                <w:szCs w:val="16"/>
                <w:lang w:val="en-US" w:eastAsia="ru-RU"/>
              </w:rPr>
            </w:pPr>
            <w:r w:rsidRPr="00354BB7">
              <w:rPr>
                <w:rFonts w:asciiTheme="minorHAnsi" w:eastAsia="Times New Roman" w:hAnsiTheme="minorHAnsi" w:cstheme="minorHAnsi"/>
                <w:color w:val="0000FF"/>
                <w:sz w:val="16"/>
                <w:szCs w:val="16"/>
                <w:lang w:val="en-US" w:eastAsia="ru-RU"/>
              </w:rPr>
              <w:t xml:space="preserve">Given </w:t>
            </w:r>
            <w:r w:rsidR="00AF0DAB" w:rsidRPr="00354BB7">
              <w:rPr>
                <w:rFonts w:asciiTheme="minorHAnsi" w:eastAsia="Times New Roman" w:hAnsiTheme="minorHAnsi" w:cstheme="minorHAnsi"/>
                <w:sz w:val="16"/>
                <w:szCs w:val="16"/>
                <w:lang w:val="en-US" w:eastAsia="ru-RU"/>
              </w:rPr>
              <w:t>I</w:t>
            </w:r>
            <w:r w:rsidR="005679BC" w:rsidRPr="00354BB7">
              <w:rPr>
                <w:rFonts w:asciiTheme="minorHAnsi" w:eastAsia="Times New Roman" w:hAnsiTheme="minorHAnsi" w:cstheme="minorHAnsi"/>
                <w:sz w:val="16"/>
                <w:szCs w:val="16"/>
                <w:lang w:val="en-US" w:eastAsia="ru-RU"/>
              </w:rPr>
              <w:t xml:space="preserve"> am on the index page or news page</w:t>
            </w:r>
          </w:p>
          <w:p w14:paraId="31CD98CD" w14:textId="18D05DE6" w:rsidR="004B27E0" w:rsidRPr="00354BB7" w:rsidRDefault="004B27E0" w:rsidP="004B27E0">
            <w:pPr>
              <w:rPr>
                <w:rFonts w:asciiTheme="minorHAnsi" w:eastAsia="Times New Roman" w:hAnsiTheme="minorHAnsi" w:cstheme="minorHAnsi"/>
                <w:sz w:val="16"/>
                <w:szCs w:val="16"/>
                <w:lang w:val="en-US" w:eastAsia="ru-RU"/>
              </w:rPr>
            </w:pPr>
            <w:r w:rsidRPr="00354BB7">
              <w:rPr>
                <w:rFonts w:asciiTheme="minorHAnsi" w:eastAsia="Times New Roman" w:hAnsiTheme="minorHAnsi" w:cstheme="minorHAnsi"/>
                <w:color w:val="0000FF"/>
                <w:sz w:val="16"/>
                <w:szCs w:val="16"/>
                <w:lang w:val="en-US" w:eastAsia="ru-RU"/>
              </w:rPr>
              <w:t xml:space="preserve">When </w:t>
            </w:r>
            <w:r w:rsidR="00AF0DAB" w:rsidRPr="00354BB7">
              <w:rPr>
                <w:rFonts w:asciiTheme="minorHAnsi" w:eastAsia="Times New Roman" w:hAnsiTheme="minorHAnsi" w:cstheme="minorHAnsi"/>
                <w:sz w:val="16"/>
                <w:szCs w:val="16"/>
                <w:lang w:val="en-US" w:eastAsia="ru-RU"/>
              </w:rPr>
              <w:t>I</w:t>
            </w:r>
            <w:r w:rsidR="005679BC" w:rsidRPr="00354BB7">
              <w:rPr>
                <w:rFonts w:asciiTheme="minorHAnsi" w:eastAsia="Times New Roman" w:hAnsiTheme="minorHAnsi" w:cstheme="minorHAnsi"/>
                <w:sz w:val="16"/>
                <w:szCs w:val="16"/>
                <w:lang w:val="en-US" w:eastAsia="ru-RU"/>
              </w:rPr>
              <w:t xml:space="preserve"> view a news article content component</w:t>
            </w:r>
          </w:p>
          <w:p w14:paraId="6C78C682" w14:textId="2E3F2F4E" w:rsidR="004B27E0" w:rsidRPr="00354BB7" w:rsidRDefault="004B27E0" w:rsidP="004B27E0">
            <w:pPr>
              <w:rPr>
                <w:rFonts w:asciiTheme="minorHAnsi" w:eastAsia="Times New Roman" w:hAnsiTheme="minorHAnsi" w:cstheme="minorHAnsi"/>
                <w:sz w:val="16"/>
                <w:szCs w:val="16"/>
                <w:lang w:val="en-US" w:eastAsia="ru-RU"/>
              </w:rPr>
            </w:pPr>
            <w:r w:rsidRPr="00354BB7">
              <w:rPr>
                <w:rFonts w:asciiTheme="minorHAnsi" w:eastAsia="Times New Roman" w:hAnsiTheme="minorHAnsi" w:cstheme="minorHAnsi"/>
                <w:color w:val="0000FF"/>
                <w:sz w:val="16"/>
                <w:szCs w:val="16"/>
                <w:lang w:val="en-US" w:eastAsia="ru-RU"/>
              </w:rPr>
              <w:t xml:space="preserve">Then </w:t>
            </w:r>
            <w:r w:rsidR="00AF0DAB" w:rsidRPr="00354BB7">
              <w:rPr>
                <w:rFonts w:asciiTheme="minorHAnsi" w:eastAsia="Times New Roman" w:hAnsiTheme="minorHAnsi" w:cstheme="minorHAnsi"/>
                <w:sz w:val="16"/>
                <w:szCs w:val="16"/>
                <w:lang w:val="en-US" w:eastAsia="ru-RU"/>
              </w:rPr>
              <w:t>I</w:t>
            </w:r>
            <w:r w:rsidR="005679BC" w:rsidRPr="00354BB7">
              <w:rPr>
                <w:rFonts w:asciiTheme="minorHAnsi" w:eastAsia="Times New Roman" w:hAnsiTheme="minorHAnsi" w:cstheme="minorHAnsi"/>
                <w:sz w:val="16"/>
                <w:szCs w:val="16"/>
                <w:lang w:val="en-US" w:eastAsia="ru-RU"/>
              </w:rPr>
              <w:t xml:space="preserve"> will always be indicated 3 topic tags this article is associated to, that are chosen by the publisher. </w:t>
            </w:r>
          </w:p>
          <w:p w14:paraId="1DCB000C" w14:textId="194EB368" w:rsidR="004B27E0" w:rsidRPr="00354BB7" w:rsidRDefault="0041293B">
            <w:pPr>
              <w:rPr>
                <w:rFonts w:asciiTheme="minorHAnsi" w:eastAsia="Times New Roman" w:hAnsiTheme="minorHAnsi" w:cstheme="minorHAnsi"/>
                <w:sz w:val="16"/>
                <w:szCs w:val="16"/>
                <w:lang w:val="en-US" w:eastAsia="ru-RU"/>
              </w:rPr>
            </w:pPr>
            <w:r w:rsidRPr="00354BB7">
              <w:rPr>
                <w:rFonts w:asciiTheme="minorHAnsi" w:eastAsia="Times New Roman" w:hAnsiTheme="minorHAnsi" w:cstheme="minorHAnsi"/>
                <w:color w:val="0000FF"/>
                <w:sz w:val="16"/>
                <w:szCs w:val="16"/>
                <w:lang w:val="en-US" w:eastAsia="ru-RU"/>
              </w:rPr>
              <w:t xml:space="preserve">When </w:t>
            </w:r>
            <w:r w:rsidRPr="00354BB7">
              <w:rPr>
                <w:rFonts w:asciiTheme="minorHAnsi" w:eastAsia="Times New Roman" w:hAnsiTheme="minorHAnsi" w:cstheme="minorHAnsi"/>
                <w:sz w:val="16"/>
                <w:szCs w:val="16"/>
                <w:lang w:val="en-US" w:eastAsia="ru-RU"/>
              </w:rPr>
              <w:t xml:space="preserve">I click the </w:t>
            </w:r>
            <w:commentRangeStart w:id="1302"/>
            <w:r w:rsidRPr="00354BB7">
              <w:rPr>
                <w:rFonts w:asciiTheme="minorHAnsi" w:eastAsia="Times New Roman" w:hAnsiTheme="minorHAnsi" w:cstheme="minorHAnsi"/>
                <w:sz w:val="16"/>
                <w:szCs w:val="16"/>
                <w:lang w:val="en-US" w:eastAsia="ru-RU"/>
              </w:rPr>
              <w:t xml:space="preserve">tag </w:t>
            </w:r>
            <w:del w:id="1303" w:author="Ghita Benotmane" w:date="2016-10-04T15:58:00Z">
              <w:r w:rsidRPr="00354BB7" w:rsidDel="0036053D">
                <w:rPr>
                  <w:rFonts w:asciiTheme="minorHAnsi" w:eastAsia="Times New Roman" w:hAnsiTheme="minorHAnsi" w:cstheme="minorHAnsi"/>
                  <w:sz w:val="16"/>
                  <w:szCs w:val="16"/>
                  <w:lang w:val="en-US" w:eastAsia="ru-RU"/>
                </w:rPr>
                <w:delText xml:space="preserve">label the systems brings me </w:delText>
              </w:r>
              <w:r w:rsidR="00EA2975" w:rsidRPr="00354BB7" w:rsidDel="0036053D">
                <w:rPr>
                  <w:rFonts w:asciiTheme="minorHAnsi" w:eastAsia="Times New Roman" w:hAnsiTheme="minorHAnsi" w:cstheme="minorHAnsi"/>
                  <w:sz w:val="16"/>
                  <w:szCs w:val="16"/>
                  <w:lang w:val="en-US" w:eastAsia="ru-RU"/>
                </w:rPr>
                <w:delText xml:space="preserve">to all news filtered </w:delText>
              </w:r>
              <w:commentRangeEnd w:id="1302"/>
              <w:r w:rsidR="00C24789" w:rsidDel="0036053D">
                <w:rPr>
                  <w:rStyle w:val="CommentReference"/>
                </w:rPr>
                <w:commentReference w:id="1302"/>
              </w:r>
              <w:r w:rsidR="00EA2975" w:rsidRPr="00354BB7" w:rsidDel="0036053D">
                <w:rPr>
                  <w:rFonts w:asciiTheme="minorHAnsi" w:eastAsia="Times New Roman" w:hAnsiTheme="minorHAnsi" w:cstheme="minorHAnsi"/>
                  <w:sz w:val="16"/>
                  <w:szCs w:val="16"/>
                  <w:lang w:val="en-US" w:eastAsia="ru-RU"/>
                </w:rPr>
                <w:delText>by this tag.</w:delText>
              </w:r>
            </w:del>
            <w:ins w:id="1304" w:author="Ghita Benotmane" w:date="2016-10-04T15:58:00Z">
              <w:r w:rsidR="0036053D">
                <w:rPr>
                  <w:rFonts w:asciiTheme="minorHAnsi" w:eastAsia="Times New Roman" w:hAnsiTheme="minorHAnsi" w:cstheme="minorHAnsi"/>
                  <w:sz w:val="16"/>
                  <w:szCs w:val="16"/>
                  <w:lang w:val="en-US" w:eastAsia="ru-RU"/>
                </w:rPr>
                <w:t>I’m directed to a search page results with the selected tags used a search keyword</w:t>
              </w:r>
            </w:ins>
          </w:p>
        </w:tc>
        <w:tc>
          <w:tcPr>
            <w:tcW w:w="884" w:type="dxa"/>
          </w:tcPr>
          <w:p w14:paraId="0FCD8D2D" w14:textId="754E096A" w:rsidR="004B27E0" w:rsidRDefault="004B27E0" w:rsidP="004B27E0">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4B27E0" w:rsidRPr="00193438" w14:paraId="7224F058" w14:textId="77777777" w:rsidTr="00EC542E">
        <w:trPr>
          <w:trHeight w:val="748"/>
        </w:trPr>
        <w:tc>
          <w:tcPr>
            <w:tcW w:w="568" w:type="dxa"/>
          </w:tcPr>
          <w:p w14:paraId="312E8A70" w14:textId="54112043" w:rsidR="004B27E0" w:rsidRDefault="004B27E0" w:rsidP="004B27E0">
            <w:pPr>
              <w:rPr>
                <w:rFonts w:asciiTheme="minorHAnsi" w:eastAsia="Times New Roman" w:hAnsiTheme="minorHAnsi" w:cstheme="minorHAnsi"/>
                <w:color w:val="000000"/>
                <w:sz w:val="16"/>
                <w:szCs w:val="16"/>
                <w:lang w:val="en-US"/>
              </w:rPr>
            </w:pPr>
            <w:r w:rsidRPr="002F04CA">
              <w:rPr>
                <w:rFonts w:asciiTheme="minorHAnsi" w:eastAsia="Times New Roman" w:hAnsiTheme="minorHAnsi" w:cstheme="minorHAnsi"/>
                <w:color w:val="000000"/>
                <w:sz w:val="16"/>
                <w:szCs w:val="16"/>
                <w:lang w:val="en-US"/>
              </w:rPr>
              <w:t>2.3</w:t>
            </w:r>
          </w:p>
        </w:tc>
        <w:tc>
          <w:tcPr>
            <w:tcW w:w="1134" w:type="dxa"/>
          </w:tcPr>
          <w:p w14:paraId="6181AEDF" w14:textId="3B239184" w:rsidR="004B27E0" w:rsidRPr="00986468" w:rsidRDefault="004B27E0" w:rsidP="004B27E0">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News article content component</w:t>
            </w:r>
          </w:p>
        </w:tc>
        <w:tc>
          <w:tcPr>
            <w:tcW w:w="1417" w:type="dxa"/>
          </w:tcPr>
          <w:p w14:paraId="471E8617" w14:textId="2E0C7B30" w:rsidR="004B27E0" w:rsidRDefault="004B27E0" w:rsidP="004B27E0">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Like button and counter</w:t>
            </w:r>
          </w:p>
        </w:tc>
        <w:tc>
          <w:tcPr>
            <w:tcW w:w="5529" w:type="dxa"/>
          </w:tcPr>
          <w:p w14:paraId="3C6E3A0C" w14:textId="1B55F537" w:rsidR="004B27E0" w:rsidRPr="00354BB7" w:rsidRDefault="004B27E0" w:rsidP="004B27E0">
            <w:pPr>
              <w:rPr>
                <w:rFonts w:asciiTheme="minorHAnsi" w:eastAsia="Times New Roman" w:hAnsiTheme="minorHAnsi" w:cstheme="minorHAnsi"/>
                <w:sz w:val="16"/>
                <w:szCs w:val="16"/>
                <w:lang w:val="en-US" w:eastAsia="ru-RU"/>
              </w:rPr>
            </w:pPr>
            <w:r w:rsidRPr="00354BB7">
              <w:rPr>
                <w:rFonts w:asciiTheme="minorHAnsi" w:eastAsia="Times New Roman" w:hAnsiTheme="minorHAnsi" w:cstheme="minorHAnsi"/>
                <w:color w:val="0000FF"/>
                <w:sz w:val="16"/>
                <w:szCs w:val="16"/>
                <w:lang w:val="en-US" w:eastAsia="ru-RU"/>
              </w:rPr>
              <w:t xml:space="preserve">Given </w:t>
            </w:r>
            <w:r w:rsidR="00AF0DAB" w:rsidRPr="00354BB7">
              <w:rPr>
                <w:rFonts w:asciiTheme="minorHAnsi" w:eastAsia="Times New Roman" w:hAnsiTheme="minorHAnsi" w:cstheme="minorHAnsi"/>
                <w:sz w:val="16"/>
                <w:szCs w:val="16"/>
                <w:lang w:val="en-US" w:eastAsia="ru-RU"/>
              </w:rPr>
              <w:t>I</w:t>
            </w:r>
            <w:r w:rsidR="005679BC" w:rsidRPr="00354BB7">
              <w:rPr>
                <w:rFonts w:asciiTheme="minorHAnsi" w:eastAsia="Times New Roman" w:hAnsiTheme="minorHAnsi" w:cstheme="minorHAnsi"/>
                <w:sz w:val="16"/>
                <w:szCs w:val="16"/>
                <w:lang w:val="en-US" w:eastAsia="ru-RU"/>
              </w:rPr>
              <w:t xml:space="preserve"> am on the index page or news page</w:t>
            </w:r>
          </w:p>
          <w:p w14:paraId="3A7C018D" w14:textId="47342947" w:rsidR="004B27E0" w:rsidRPr="00354BB7" w:rsidRDefault="004B27E0" w:rsidP="004B27E0">
            <w:pPr>
              <w:rPr>
                <w:rFonts w:asciiTheme="minorHAnsi" w:eastAsia="Times New Roman" w:hAnsiTheme="minorHAnsi" w:cstheme="minorHAnsi"/>
                <w:sz w:val="16"/>
                <w:szCs w:val="16"/>
                <w:lang w:val="en-US" w:eastAsia="ru-RU"/>
              </w:rPr>
            </w:pPr>
            <w:r w:rsidRPr="00354BB7">
              <w:rPr>
                <w:rFonts w:asciiTheme="minorHAnsi" w:eastAsia="Times New Roman" w:hAnsiTheme="minorHAnsi" w:cstheme="minorHAnsi"/>
                <w:color w:val="0000FF"/>
                <w:sz w:val="16"/>
                <w:szCs w:val="16"/>
                <w:lang w:val="en-US" w:eastAsia="ru-RU"/>
              </w:rPr>
              <w:t xml:space="preserve">When </w:t>
            </w:r>
            <w:r w:rsidR="00AF0DAB" w:rsidRPr="00354BB7">
              <w:rPr>
                <w:rFonts w:asciiTheme="minorHAnsi" w:eastAsia="Times New Roman" w:hAnsiTheme="minorHAnsi" w:cstheme="minorHAnsi"/>
                <w:sz w:val="16"/>
                <w:szCs w:val="16"/>
                <w:lang w:val="en-US" w:eastAsia="ru-RU"/>
              </w:rPr>
              <w:t>I</w:t>
            </w:r>
            <w:r w:rsidR="005679BC" w:rsidRPr="00354BB7">
              <w:rPr>
                <w:rFonts w:asciiTheme="minorHAnsi" w:eastAsia="Times New Roman" w:hAnsiTheme="minorHAnsi" w:cstheme="minorHAnsi"/>
                <w:sz w:val="16"/>
                <w:szCs w:val="16"/>
                <w:lang w:val="en-US" w:eastAsia="ru-RU"/>
              </w:rPr>
              <w:t xml:space="preserve"> view a news article content component</w:t>
            </w:r>
          </w:p>
          <w:p w14:paraId="24B9FEBA" w14:textId="3D4FD9C5" w:rsidR="004B27E0" w:rsidRPr="00354BB7" w:rsidRDefault="004B27E0" w:rsidP="004B27E0">
            <w:pPr>
              <w:rPr>
                <w:rFonts w:asciiTheme="minorHAnsi" w:eastAsia="Times New Roman" w:hAnsiTheme="minorHAnsi" w:cstheme="minorHAnsi"/>
                <w:color w:val="0000FF"/>
                <w:sz w:val="16"/>
                <w:szCs w:val="16"/>
                <w:lang w:val="en-US" w:eastAsia="ru-RU"/>
              </w:rPr>
            </w:pPr>
            <w:r w:rsidRPr="00354BB7">
              <w:rPr>
                <w:rFonts w:asciiTheme="minorHAnsi" w:eastAsia="Times New Roman" w:hAnsiTheme="minorHAnsi" w:cstheme="minorHAnsi"/>
                <w:color w:val="0000FF"/>
                <w:sz w:val="16"/>
                <w:szCs w:val="16"/>
                <w:lang w:val="en-US" w:eastAsia="ru-RU"/>
              </w:rPr>
              <w:t xml:space="preserve">Then </w:t>
            </w:r>
            <w:r w:rsidRPr="00354BB7">
              <w:rPr>
                <w:rFonts w:asciiTheme="minorHAnsi" w:eastAsia="Times New Roman" w:hAnsiTheme="minorHAnsi" w:cstheme="minorHAnsi"/>
                <w:sz w:val="16"/>
                <w:szCs w:val="16"/>
                <w:lang w:val="en-US" w:eastAsia="ru-RU"/>
              </w:rPr>
              <w:t>the news article component indicates the number of “likes” received</w:t>
            </w:r>
            <w:r w:rsidRPr="00354BB7">
              <w:rPr>
                <w:rFonts w:asciiTheme="minorHAnsi" w:eastAsia="Times New Roman" w:hAnsiTheme="minorHAnsi" w:cstheme="minorHAnsi"/>
                <w:color w:val="0000FF"/>
                <w:sz w:val="16"/>
                <w:szCs w:val="16"/>
                <w:lang w:val="en-US" w:eastAsia="ru-RU"/>
              </w:rPr>
              <w:t xml:space="preserve"> </w:t>
            </w:r>
          </w:p>
          <w:p w14:paraId="790AFB77" w14:textId="56440639" w:rsidR="004B27E0" w:rsidRPr="00354BB7" w:rsidRDefault="004B27E0" w:rsidP="004B27E0">
            <w:pPr>
              <w:rPr>
                <w:rFonts w:asciiTheme="minorHAnsi" w:eastAsia="Times New Roman" w:hAnsiTheme="minorHAnsi" w:cstheme="minorHAnsi"/>
                <w:sz w:val="16"/>
                <w:szCs w:val="16"/>
                <w:lang w:eastAsia="ru-RU"/>
              </w:rPr>
            </w:pPr>
            <w:r w:rsidRPr="00354BB7">
              <w:rPr>
                <w:rFonts w:asciiTheme="minorHAnsi" w:eastAsia="Times New Roman" w:hAnsiTheme="minorHAnsi" w:cstheme="minorHAnsi"/>
                <w:color w:val="0000FF"/>
                <w:sz w:val="16"/>
                <w:szCs w:val="16"/>
                <w:lang w:val="en-US" w:eastAsia="ru-RU"/>
              </w:rPr>
              <w:t xml:space="preserve">And </w:t>
            </w:r>
            <w:r w:rsidRPr="00354BB7">
              <w:rPr>
                <w:rFonts w:asciiTheme="minorHAnsi" w:eastAsia="Times New Roman" w:hAnsiTheme="minorHAnsi" w:cstheme="minorHAnsi"/>
                <w:sz w:val="16"/>
                <w:szCs w:val="16"/>
                <w:lang w:val="en-US" w:eastAsia="ru-RU"/>
              </w:rPr>
              <w:t>the component is inactive</w:t>
            </w:r>
            <w:r w:rsidRPr="00354BB7">
              <w:rPr>
                <w:rFonts w:asciiTheme="minorHAnsi" w:eastAsia="Times New Roman" w:hAnsiTheme="minorHAnsi" w:cstheme="minorHAnsi"/>
                <w:color w:val="0000FF"/>
                <w:sz w:val="16"/>
                <w:szCs w:val="16"/>
                <w:lang w:val="en-US" w:eastAsia="ru-RU"/>
              </w:rPr>
              <w:t xml:space="preserve"> </w:t>
            </w:r>
          </w:p>
        </w:tc>
        <w:tc>
          <w:tcPr>
            <w:tcW w:w="884" w:type="dxa"/>
          </w:tcPr>
          <w:p w14:paraId="355DFFA3" w14:textId="77777777" w:rsidR="004B27E0" w:rsidRDefault="004B27E0" w:rsidP="004B27E0">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4B27E0" w:rsidRPr="00193438" w14:paraId="58CE45E2" w14:textId="77777777" w:rsidTr="00B611DB">
        <w:trPr>
          <w:trHeight w:val="439"/>
        </w:trPr>
        <w:tc>
          <w:tcPr>
            <w:tcW w:w="568" w:type="dxa"/>
          </w:tcPr>
          <w:p w14:paraId="41757FD0" w14:textId="5D5D353F" w:rsidR="004B27E0" w:rsidRDefault="004B27E0" w:rsidP="004B27E0">
            <w:pPr>
              <w:rPr>
                <w:rFonts w:asciiTheme="minorHAnsi" w:eastAsia="Times New Roman" w:hAnsiTheme="minorHAnsi" w:cstheme="minorHAnsi"/>
                <w:color w:val="000000"/>
                <w:sz w:val="16"/>
                <w:szCs w:val="16"/>
                <w:lang w:val="en-US"/>
              </w:rPr>
            </w:pPr>
            <w:r w:rsidRPr="002F04CA">
              <w:rPr>
                <w:rFonts w:asciiTheme="minorHAnsi" w:eastAsia="Times New Roman" w:hAnsiTheme="minorHAnsi" w:cstheme="minorHAnsi"/>
                <w:color w:val="000000"/>
                <w:sz w:val="16"/>
                <w:szCs w:val="16"/>
                <w:lang w:val="en-US"/>
              </w:rPr>
              <w:t>2.3</w:t>
            </w:r>
          </w:p>
        </w:tc>
        <w:tc>
          <w:tcPr>
            <w:tcW w:w="1134" w:type="dxa"/>
          </w:tcPr>
          <w:p w14:paraId="53B52734" w14:textId="7290A839" w:rsidR="004B27E0" w:rsidRDefault="004B27E0" w:rsidP="004B27E0">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News article content component</w:t>
            </w:r>
          </w:p>
        </w:tc>
        <w:tc>
          <w:tcPr>
            <w:tcW w:w="1417" w:type="dxa"/>
          </w:tcPr>
          <w:p w14:paraId="67ADCB28" w14:textId="2FDEB3D6" w:rsidR="004B27E0" w:rsidRDefault="004B27E0" w:rsidP="004B27E0">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Comments button and counter</w:t>
            </w:r>
          </w:p>
        </w:tc>
        <w:tc>
          <w:tcPr>
            <w:tcW w:w="5529" w:type="dxa"/>
          </w:tcPr>
          <w:p w14:paraId="6774BEEF" w14:textId="507515E6" w:rsidR="004B27E0" w:rsidRDefault="004B27E0" w:rsidP="004B27E0">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Given</w:t>
            </w:r>
            <w:r w:rsidRPr="00123367">
              <w:rPr>
                <w:rFonts w:asciiTheme="minorHAnsi" w:eastAsia="Times New Roman" w:hAnsiTheme="minorHAnsi" w:cstheme="minorHAnsi"/>
                <w:color w:val="0000FF"/>
                <w:sz w:val="16"/>
                <w:szCs w:val="16"/>
                <w:lang w:val="en-US" w:eastAsia="ru-RU"/>
              </w:rPr>
              <w:t xml:space="preserve"> </w:t>
            </w:r>
            <w:r w:rsidR="00AF0DAB">
              <w:rPr>
                <w:rFonts w:asciiTheme="minorHAnsi" w:eastAsia="Times New Roman" w:hAnsiTheme="minorHAnsi" w:cstheme="minorHAnsi"/>
                <w:sz w:val="16"/>
                <w:szCs w:val="16"/>
                <w:lang w:val="en-US" w:eastAsia="ru-RU"/>
              </w:rPr>
              <w:t>I</w:t>
            </w:r>
            <w:r w:rsidR="005679BC">
              <w:rPr>
                <w:rFonts w:asciiTheme="minorHAnsi" w:eastAsia="Times New Roman" w:hAnsiTheme="minorHAnsi" w:cstheme="minorHAnsi"/>
                <w:sz w:val="16"/>
                <w:szCs w:val="16"/>
                <w:lang w:val="en-US" w:eastAsia="ru-RU"/>
              </w:rPr>
              <w:t xml:space="preserve"> am on the index page or news page</w:t>
            </w:r>
          </w:p>
          <w:p w14:paraId="59020EDA" w14:textId="4A842A0F" w:rsidR="004B27E0" w:rsidRDefault="004B27E0" w:rsidP="004B27E0">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When</w:t>
            </w:r>
            <w:r w:rsidRPr="00123367">
              <w:rPr>
                <w:rFonts w:asciiTheme="minorHAnsi" w:eastAsia="Times New Roman" w:hAnsiTheme="minorHAnsi" w:cstheme="minorHAnsi"/>
                <w:color w:val="0000FF"/>
                <w:sz w:val="16"/>
                <w:szCs w:val="16"/>
                <w:lang w:val="en-US" w:eastAsia="ru-RU"/>
              </w:rPr>
              <w:t xml:space="preserve"> </w:t>
            </w:r>
            <w:r w:rsidR="00AF0DAB">
              <w:rPr>
                <w:rFonts w:asciiTheme="minorHAnsi" w:eastAsia="Times New Roman" w:hAnsiTheme="minorHAnsi" w:cstheme="minorHAnsi"/>
                <w:sz w:val="16"/>
                <w:szCs w:val="16"/>
                <w:lang w:val="en-US" w:eastAsia="ru-RU"/>
              </w:rPr>
              <w:t>I</w:t>
            </w:r>
            <w:r w:rsidR="005679BC">
              <w:rPr>
                <w:rFonts w:asciiTheme="minorHAnsi" w:eastAsia="Times New Roman" w:hAnsiTheme="minorHAnsi" w:cstheme="minorHAnsi"/>
                <w:sz w:val="16"/>
                <w:szCs w:val="16"/>
                <w:lang w:val="en-US" w:eastAsia="ru-RU"/>
              </w:rPr>
              <w:t xml:space="preserve"> view a news artic</w:t>
            </w:r>
            <w:r>
              <w:rPr>
                <w:rFonts w:asciiTheme="minorHAnsi" w:eastAsia="Times New Roman" w:hAnsiTheme="minorHAnsi" w:cstheme="minorHAnsi"/>
                <w:sz w:val="16"/>
                <w:szCs w:val="16"/>
                <w:lang w:val="en-US" w:eastAsia="ru-RU"/>
              </w:rPr>
              <w:t>le content component</w:t>
            </w:r>
          </w:p>
          <w:p w14:paraId="3F00AEF7" w14:textId="5B31EDBB" w:rsidR="004B27E0" w:rsidRDefault="004B27E0" w:rsidP="004B27E0">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Then</w:t>
            </w:r>
            <w:r w:rsidRPr="00123367">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val="en-US" w:eastAsia="ru-RU"/>
              </w:rPr>
              <w:t xml:space="preserve">the number of “comments” the article has received is indicated. </w:t>
            </w:r>
          </w:p>
          <w:p w14:paraId="1157B27F" w14:textId="7F4BF661" w:rsidR="004B27E0" w:rsidRPr="004543A9" w:rsidRDefault="004B27E0" w:rsidP="004B27E0">
            <w:pPr>
              <w:rPr>
                <w:rFonts w:asciiTheme="minorHAnsi" w:eastAsia="Times New Roman" w:hAnsiTheme="minorHAnsi" w:cstheme="minorHAnsi"/>
                <w:sz w:val="16"/>
                <w:szCs w:val="16"/>
                <w:lang w:eastAsia="ru-RU"/>
              </w:rPr>
            </w:pPr>
            <w:r>
              <w:rPr>
                <w:rFonts w:asciiTheme="minorHAnsi" w:eastAsia="Times New Roman" w:hAnsiTheme="minorHAnsi" w:cstheme="minorHAnsi"/>
                <w:color w:val="0000FF"/>
                <w:sz w:val="16"/>
                <w:szCs w:val="16"/>
                <w:lang w:val="en-US" w:eastAsia="ru-RU"/>
              </w:rPr>
              <w:t>And</w:t>
            </w:r>
            <w:r w:rsidRPr="00123367">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val="en-US" w:eastAsia="ru-RU"/>
              </w:rPr>
              <w:t>the component is inactive</w:t>
            </w:r>
            <w:r>
              <w:rPr>
                <w:rFonts w:asciiTheme="minorHAnsi" w:eastAsia="Times New Roman" w:hAnsiTheme="minorHAnsi" w:cstheme="minorHAnsi"/>
                <w:color w:val="0000FF"/>
                <w:sz w:val="16"/>
                <w:szCs w:val="16"/>
                <w:lang w:val="en-US" w:eastAsia="ru-RU"/>
              </w:rPr>
              <w:t xml:space="preserve"> </w:t>
            </w:r>
          </w:p>
        </w:tc>
        <w:tc>
          <w:tcPr>
            <w:tcW w:w="884" w:type="dxa"/>
          </w:tcPr>
          <w:p w14:paraId="6C677A5D" w14:textId="051A043F" w:rsidR="004B27E0" w:rsidRDefault="004B27E0" w:rsidP="004B27E0">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4B27E0" w:rsidRPr="00193438" w14:paraId="58B0E494" w14:textId="77777777" w:rsidTr="00160FDA">
        <w:trPr>
          <w:trHeight w:val="439"/>
        </w:trPr>
        <w:tc>
          <w:tcPr>
            <w:tcW w:w="568" w:type="dxa"/>
          </w:tcPr>
          <w:p w14:paraId="4BA5B83B" w14:textId="77777777" w:rsidR="004B27E0" w:rsidRPr="002F04CA" w:rsidRDefault="004B27E0" w:rsidP="004B27E0">
            <w:pPr>
              <w:rPr>
                <w:rFonts w:asciiTheme="minorHAnsi" w:eastAsia="Times New Roman" w:hAnsiTheme="minorHAnsi" w:cstheme="minorHAnsi"/>
                <w:color w:val="000000"/>
                <w:sz w:val="16"/>
                <w:szCs w:val="16"/>
                <w:lang w:val="en-US"/>
              </w:rPr>
            </w:pPr>
          </w:p>
        </w:tc>
        <w:tc>
          <w:tcPr>
            <w:tcW w:w="8964" w:type="dxa"/>
            <w:gridSpan w:val="4"/>
          </w:tcPr>
          <w:p w14:paraId="75B04907" w14:textId="77777777" w:rsidR="00354BB7" w:rsidRDefault="00354BB7" w:rsidP="004B27E0">
            <w:pPr>
              <w:rPr>
                <w:rFonts w:asciiTheme="minorHAnsi" w:eastAsia="Times New Roman" w:hAnsiTheme="minorHAnsi" w:cstheme="minorHAnsi"/>
                <w:color w:val="000000"/>
                <w:sz w:val="16"/>
                <w:szCs w:val="16"/>
                <w:lang w:val="en-US"/>
              </w:rPr>
            </w:pPr>
          </w:p>
          <w:p w14:paraId="3D1415AE" w14:textId="13EEBCA9" w:rsidR="004B27E0" w:rsidRDefault="003C3273" w:rsidP="004B27E0">
            <w:pPr>
              <w:rPr>
                <w:ins w:id="1305" w:author="Ghita Benotmane" w:date="2016-09-13T14:12:00Z"/>
                <w:rFonts w:asciiTheme="minorHAnsi" w:eastAsia="Times New Roman" w:hAnsiTheme="minorHAnsi" w:cstheme="minorHAnsi"/>
                <w:color w:val="000000"/>
                <w:sz w:val="16"/>
                <w:szCs w:val="16"/>
                <w:lang w:val="en-US"/>
              </w:rPr>
            </w:pPr>
            <w:r>
              <w:rPr>
                <w:noProof/>
                <w:lang w:val="sk-SK" w:eastAsia="sk-SK"/>
              </w:rPr>
              <w:drawing>
                <wp:inline distT="0" distB="0" distL="0" distR="0" wp14:anchorId="48C85618" wp14:editId="489BA11F">
                  <wp:extent cx="5554980" cy="1222375"/>
                  <wp:effectExtent l="0" t="0" r="762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54980" cy="1222375"/>
                          </a:xfrm>
                          <a:prstGeom prst="rect">
                            <a:avLst/>
                          </a:prstGeom>
                        </pic:spPr>
                      </pic:pic>
                    </a:graphicData>
                  </a:graphic>
                </wp:inline>
              </w:drawing>
            </w:r>
            <w:commentRangeStart w:id="1306"/>
            <w:r w:rsidR="002C5FB7">
              <w:rPr>
                <w:rStyle w:val="CommentReference"/>
              </w:rPr>
              <w:commentReference w:id="1307"/>
            </w:r>
            <w:commentRangeEnd w:id="1306"/>
            <w:r w:rsidR="008F59BB">
              <w:rPr>
                <w:rStyle w:val="CommentReference"/>
              </w:rPr>
              <w:commentReference w:id="1306"/>
            </w:r>
            <w:r w:rsidR="00BE3460">
              <w:rPr>
                <w:rStyle w:val="CommentReference"/>
              </w:rPr>
              <w:commentReference w:id="1308"/>
            </w:r>
            <w:r w:rsidR="002C5FB7">
              <w:rPr>
                <w:rStyle w:val="CommentReference"/>
              </w:rPr>
              <w:commentReference w:id="1309"/>
            </w:r>
            <w:r w:rsidR="00E05223">
              <w:rPr>
                <w:rStyle w:val="CommentReference"/>
              </w:rPr>
              <w:commentReference w:id="1310"/>
            </w:r>
            <w:r w:rsidR="008F59BB">
              <w:rPr>
                <w:rStyle w:val="CommentReference"/>
              </w:rPr>
              <w:commentReference w:id="1311"/>
            </w:r>
          </w:p>
          <w:p w14:paraId="74B422FB" w14:textId="1CB5C4F1" w:rsidR="0085122E" w:rsidRDefault="0085122E" w:rsidP="004B27E0">
            <w:pPr>
              <w:rPr>
                <w:ins w:id="1312" w:author="Ghita Benotmane" w:date="2016-09-15T15:19:00Z"/>
                <w:rFonts w:asciiTheme="minorHAnsi" w:eastAsia="Times New Roman" w:hAnsiTheme="minorHAnsi" w:cstheme="minorHAnsi"/>
                <w:color w:val="000000"/>
                <w:sz w:val="16"/>
                <w:szCs w:val="16"/>
                <w:lang w:val="en-US"/>
              </w:rPr>
            </w:pPr>
            <w:ins w:id="1313" w:author="Ghita Benotmane" w:date="2016-09-13T14:12:00Z">
              <w:r w:rsidRPr="00AB64C0">
                <w:rPr>
                  <w:rFonts w:asciiTheme="minorHAnsi" w:eastAsia="Times New Roman" w:hAnsiTheme="minorHAnsi" w:cstheme="minorHAnsi"/>
                  <w:b/>
                  <w:color w:val="000000"/>
                  <w:sz w:val="16"/>
                  <w:szCs w:val="16"/>
                  <w:highlight w:val="yellow"/>
                  <w:lang w:val="en-US"/>
                </w:rPr>
                <w:t>New PBI</w:t>
              </w:r>
              <w:r w:rsidRPr="00AB64C0">
                <w:rPr>
                  <w:rFonts w:asciiTheme="minorHAnsi" w:eastAsia="Times New Roman" w:hAnsiTheme="minorHAnsi" w:cstheme="minorHAnsi"/>
                  <w:color w:val="000000"/>
                  <w:sz w:val="16"/>
                  <w:szCs w:val="16"/>
                  <w:highlight w:val="yellow"/>
                  <w:lang w:val="en-US"/>
                </w:rPr>
                <w:t>: align UI with ‘Contextual tags” specified in section 1.2.</w:t>
              </w:r>
            </w:ins>
          </w:p>
          <w:p w14:paraId="3FC08B68" w14:textId="11F09CBE" w:rsidR="004B27E0" w:rsidRDefault="004B27E0" w:rsidP="004B27E0">
            <w:pPr>
              <w:rPr>
                <w:rFonts w:asciiTheme="minorHAnsi" w:eastAsia="Times New Roman" w:hAnsiTheme="minorHAnsi" w:cstheme="minorHAnsi"/>
                <w:color w:val="000000"/>
                <w:sz w:val="16"/>
                <w:szCs w:val="16"/>
                <w:lang w:val="en-US"/>
              </w:rPr>
            </w:pPr>
          </w:p>
        </w:tc>
      </w:tr>
    </w:tbl>
    <w:p w14:paraId="78F806CE" w14:textId="257E6333" w:rsidR="00354BB7" w:rsidRDefault="004E1D4E" w:rsidP="004E1D4E">
      <w:pPr>
        <w:pStyle w:val="Heading2"/>
        <w:numPr>
          <w:ilvl w:val="2"/>
          <w:numId w:val="20"/>
        </w:numPr>
      </w:pPr>
      <w:bookmarkStart w:id="1314" w:name="_Toc461707107"/>
      <w:bookmarkStart w:id="1315" w:name="_Toc463013418"/>
      <w:r>
        <w:t>Job Posting component structure</w:t>
      </w:r>
      <w:bookmarkEnd w:id="1314"/>
      <w:bookmarkEnd w:id="1315"/>
    </w:p>
    <w:tbl>
      <w:tblPr>
        <w:tblStyle w:val="TableGrid"/>
        <w:tblW w:w="9532" w:type="dxa"/>
        <w:tblInd w:w="-289" w:type="dxa"/>
        <w:tblLayout w:type="fixed"/>
        <w:tblLook w:val="04A0" w:firstRow="1" w:lastRow="0" w:firstColumn="1" w:lastColumn="0" w:noHBand="0" w:noVBand="1"/>
      </w:tblPr>
      <w:tblGrid>
        <w:gridCol w:w="568"/>
        <w:gridCol w:w="850"/>
        <w:gridCol w:w="284"/>
        <w:gridCol w:w="1134"/>
        <w:gridCol w:w="283"/>
        <w:gridCol w:w="5529"/>
        <w:gridCol w:w="884"/>
      </w:tblGrid>
      <w:tr w:rsidR="00054F28" w:rsidRPr="000F0A8F" w14:paraId="6D715D42" w14:textId="77777777" w:rsidTr="00B611DB">
        <w:trPr>
          <w:trHeight w:val="280"/>
        </w:trPr>
        <w:tc>
          <w:tcPr>
            <w:tcW w:w="568" w:type="dxa"/>
            <w:shd w:val="clear" w:color="auto" w:fill="122632" w:themeFill="text1"/>
            <w:hideMark/>
          </w:tcPr>
          <w:p w14:paraId="20B366B6" w14:textId="61A44D37" w:rsidR="00054F28" w:rsidRPr="000F0A8F" w:rsidRDefault="005679BC" w:rsidP="00287E62">
            <w:pPr>
              <w:jc w:val="center"/>
              <w:rPr>
                <w:rFonts w:asciiTheme="minorHAnsi" w:eastAsia="Times New Roman" w:hAnsiTheme="minorHAnsi" w:cstheme="minorHAnsi"/>
                <w:b/>
                <w:bCs/>
                <w:color w:val="FFFFFF" w:themeColor="background1"/>
                <w:sz w:val="16"/>
                <w:szCs w:val="16"/>
                <w:lang w:val="en-US"/>
              </w:rPr>
            </w:pPr>
            <w:r w:rsidRPr="000F0A8F">
              <w:rPr>
                <w:rFonts w:asciiTheme="minorHAnsi" w:eastAsia="Times New Roman" w:hAnsiTheme="minorHAnsi" w:cstheme="minorHAnsi"/>
                <w:b/>
                <w:bCs/>
                <w:color w:val="FFFFFF" w:themeColor="background1"/>
                <w:sz w:val="16"/>
                <w:szCs w:val="16"/>
                <w:lang w:val="en-US"/>
              </w:rPr>
              <w:t>Id</w:t>
            </w:r>
          </w:p>
        </w:tc>
        <w:tc>
          <w:tcPr>
            <w:tcW w:w="1134" w:type="dxa"/>
            <w:gridSpan w:val="2"/>
            <w:shd w:val="clear" w:color="auto" w:fill="122632" w:themeFill="text1"/>
            <w:hideMark/>
          </w:tcPr>
          <w:p w14:paraId="1D78147C" w14:textId="7FBF7B70" w:rsidR="00054F28" w:rsidRPr="000F0A8F" w:rsidRDefault="005679BC" w:rsidP="00287E62">
            <w:pPr>
              <w:jc w:val="center"/>
              <w:rPr>
                <w:rFonts w:asciiTheme="minorHAnsi" w:eastAsia="Times New Roman" w:hAnsiTheme="minorHAnsi" w:cstheme="minorHAnsi"/>
                <w:b/>
                <w:bCs/>
                <w:color w:val="FFFFFF" w:themeColor="background1"/>
                <w:sz w:val="16"/>
                <w:szCs w:val="16"/>
                <w:lang w:val="en-US"/>
              </w:rPr>
            </w:pPr>
            <w:r w:rsidRPr="000F0A8F">
              <w:rPr>
                <w:rFonts w:asciiTheme="minorHAnsi" w:eastAsia="Times New Roman" w:hAnsiTheme="minorHAnsi" w:cstheme="minorHAnsi"/>
                <w:b/>
                <w:bCs/>
                <w:color w:val="FFFFFF" w:themeColor="background1"/>
                <w:sz w:val="16"/>
                <w:szCs w:val="16"/>
                <w:lang w:val="en-US"/>
              </w:rPr>
              <w:t>Feature category</w:t>
            </w:r>
          </w:p>
        </w:tc>
        <w:tc>
          <w:tcPr>
            <w:tcW w:w="1417" w:type="dxa"/>
            <w:gridSpan w:val="2"/>
            <w:shd w:val="clear" w:color="auto" w:fill="122632" w:themeFill="text1"/>
            <w:hideMark/>
          </w:tcPr>
          <w:p w14:paraId="22B68DA6" w14:textId="4EC64F5F" w:rsidR="00054F28" w:rsidRPr="000F0A8F" w:rsidRDefault="005679BC" w:rsidP="00287E62">
            <w:pPr>
              <w:jc w:val="center"/>
              <w:rPr>
                <w:rFonts w:asciiTheme="minorHAnsi" w:eastAsia="Times New Roman" w:hAnsiTheme="minorHAnsi" w:cstheme="minorHAnsi"/>
                <w:b/>
                <w:bCs/>
                <w:color w:val="FFFFFF" w:themeColor="background1"/>
                <w:sz w:val="16"/>
                <w:szCs w:val="16"/>
                <w:lang w:val="en-US"/>
              </w:rPr>
            </w:pPr>
            <w:r w:rsidRPr="000F0A8F">
              <w:rPr>
                <w:rFonts w:asciiTheme="minorHAnsi" w:eastAsia="Times New Roman" w:hAnsiTheme="minorHAnsi" w:cstheme="minorHAnsi"/>
                <w:b/>
                <w:bCs/>
                <w:color w:val="FFFFFF" w:themeColor="background1"/>
                <w:sz w:val="16"/>
                <w:szCs w:val="16"/>
                <w:lang w:val="en-US"/>
              </w:rPr>
              <w:t>Feature name</w:t>
            </w:r>
          </w:p>
        </w:tc>
        <w:tc>
          <w:tcPr>
            <w:tcW w:w="5529" w:type="dxa"/>
            <w:shd w:val="clear" w:color="auto" w:fill="122632" w:themeFill="text1"/>
            <w:hideMark/>
          </w:tcPr>
          <w:p w14:paraId="5064E069" w14:textId="77777777" w:rsidR="00054F28" w:rsidRPr="000F0A8F" w:rsidRDefault="00054F28" w:rsidP="00287E62">
            <w:pPr>
              <w:jc w:val="center"/>
              <w:rPr>
                <w:rFonts w:asciiTheme="minorHAnsi" w:eastAsia="Times New Roman" w:hAnsiTheme="minorHAnsi" w:cstheme="minorHAnsi"/>
                <w:b/>
                <w:bCs/>
                <w:color w:val="FFFFFF" w:themeColor="background1"/>
                <w:sz w:val="16"/>
                <w:szCs w:val="16"/>
                <w:lang w:val="en-US"/>
              </w:rPr>
            </w:pPr>
            <w:r w:rsidRPr="000F0A8F">
              <w:rPr>
                <w:rFonts w:asciiTheme="minorHAnsi" w:eastAsia="Times New Roman" w:hAnsiTheme="minorHAnsi" w:cstheme="minorHAnsi"/>
                <w:b/>
                <w:bCs/>
                <w:color w:val="FFFFFF" w:themeColor="background1"/>
                <w:sz w:val="16"/>
                <w:szCs w:val="16"/>
                <w:lang w:val="en-US"/>
              </w:rPr>
              <w:t>Description</w:t>
            </w:r>
          </w:p>
        </w:tc>
        <w:tc>
          <w:tcPr>
            <w:tcW w:w="884" w:type="dxa"/>
            <w:shd w:val="clear" w:color="auto" w:fill="122632" w:themeFill="text1"/>
            <w:hideMark/>
          </w:tcPr>
          <w:p w14:paraId="49020472" w14:textId="77777777" w:rsidR="00054F28" w:rsidRPr="000F0A8F" w:rsidRDefault="00054F28" w:rsidP="00287E62">
            <w:pPr>
              <w:jc w:val="center"/>
              <w:rPr>
                <w:rFonts w:asciiTheme="minorHAnsi" w:eastAsia="Times New Roman" w:hAnsiTheme="minorHAnsi" w:cstheme="minorHAnsi"/>
                <w:b/>
                <w:bCs/>
                <w:color w:val="FFFFFF" w:themeColor="background1"/>
                <w:sz w:val="16"/>
                <w:szCs w:val="16"/>
                <w:lang w:val="en-US"/>
              </w:rPr>
            </w:pPr>
            <w:r w:rsidRPr="000F0A8F">
              <w:rPr>
                <w:rFonts w:asciiTheme="minorHAnsi" w:eastAsia="Times New Roman" w:hAnsiTheme="minorHAnsi" w:cstheme="minorHAnsi"/>
                <w:b/>
                <w:bCs/>
                <w:color w:val="FFFFFF" w:themeColor="background1"/>
                <w:sz w:val="16"/>
                <w:szCs w:val="16"/>
                <w:lang w:val="en-US"/>
              </w:rPr>
              <w:t>Priority</w:t>
            </w:r>
          </w:p>
        </w:tc>
      </w:tr>
      <w:tr w:rsidR="00F1726F" w:rsidRPr="000F0A8F" w14:paraId="5AEAE62A" w14:textId="77777777" w:rsidTr="00160FDA">
        <w:trPr>
          <w:trHeight w:val="439"/>
        </w:trPr>
        <w:tc>
          <w:tcPr>
            <w:tcW w:w="568" w:type="dxa"/>
          </w:tcPr>
          <w:p w14:paraId="37705BAA" w14:textId="77777777" w:rsidR="00F1726F" w:rsidRPr="000F0A8F" w:rsidRDefault="00F1726F" w:rsidP="00B611DB">
            <w:pPr>
              <w:jc w:val="right"/>
              <w:rPr>
                <w:rFonts w:asciiTheme="minorHAnsi" w:eastAsia="Times New Roman" w:hAnsiTheme="minorHAnsi" w:cstheme="minorHAnsi"/>
                <w:color w:val="000000"/>
                <w:sz w:val="16"/>
                <w:szCs w:val="16"/>
                <w:lang w:val="en-US"/>
              </w:rPr>
            </w:pPr>
          </w:p>
        </w:tc>
        <w:tc>
          <w:tcPr>
            <w:tcW w:w="8964" w:type="dxa"/>
            <w:gridSpan w:val="6"/>
          </w:tcPr>
          <w:p w14:paraId="7DE5027C" w14:textId="77777777" w:rsidR="00F1726F" w:rsidRPr="000F0A8F" w:rsidRDefault="00F1726F" w:rsidP="00B611DB">
            <w:pPr>
              <w:jc w:val="right"/>
              <w:rPr>
                <w:rFonts w:asciiTheme="minorHAnsi" w:eastAsia="Times New Roman" w:hAnsiTheme="minorHAnsi" w:cstheme="minorHAnsi"/>
                <w:color w:val="000000"/>
                <w:sz w:val="16"/>
                <w:szCs w:val="16"/>
                <w:lang w:val="en-US"/>
              </w:rPr>
            </w:pPr>
          </w:p>
          <w:p w14:paraId="0D7AAD12" w14:textId="0404D1EB" w:rsidR="00F1726F" w:rsidRPr="000F0A8F" w:rsidRDefault="00F1726F" w:rsidP="00F1726F">
            <w:pPr>
              <w:rPr>
                <w:rFonts w:asciiTheme="minorHAnsi" w:eastAsia="Times New Roman" w:hAnsiTheme="minorHAnsi" w:cstheme="minorHAnsi"/>
                <w:color w:val="000000"/>
                <w:sz w:val="16"/>
                <w:szCs w:val="16"/>
                <w:lang w:val="en-US"/>
              </w:rPr>
            </w:pPr>
            <w:r w:rsidRPr="000F0A8F">
              <w:rPr>
                <w:rFonts w:cs="Arial"/>
                <w:noProof/>
                <w:sz w:val="22"/>
                <w:lang w:val="sk-SK" w:eastAsia="sk-SK"/>
              </w:rPr>
              <w:drawing>
                <wp:inline distT="0" distB="0" distL="0" distR="0" wp14:anchorId="124EE3E9" wp14:editId="1AE3EE58">
                  <wp:extent cx="4143096" cy="706755"/>
                  <wp:effectExtent l="19050" t="19050" r="10160" b="171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capture-insidejti-azurewebsites-net-public-index-html-1447665636847.png"/>
                          <pic:cNvPicPr/>
                        </pic:nvPicPr>
                        <pic:blipFill rotWithShape="1">
                          <a:blip r:embed="rId50" cstate="email">
                            <a:extLst>
                              <a:ext uri="{28A0092B-C50C-407E-A947-70E740481C1C}">
                                <a14:useLocalDpi xmlns:a14="http://schemas.microsoft.com/office/drawing/2010/main"/>
                              </a:ext>
                            </a:extLst>
                          </a:blip>
                          <a:srcRect/>
                          <a:stretch/>
                        </pic:blipFill>
                        <pic:spPr bwMode="auto">
                          <a:xfrm>
                            <a:off x="0" y="0"/>
                            <a:ext cx="4154814" cy="708754"/>
                          </a:xfrm>
                          <a:prstGeom prst="rect">
                            <a:avLst/>
                          </a:prstGeom>
                          <a:ln w="9525" cap="flat" cmpd="sng" algn="ctr">
                            <a:solidFill>
                              <a:srgbClr val="8F919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49A34DD" w14:textId="73ED9E76" w:rsidR="00F1726F" w:rsidRPr="000F0A8F" w:rsidRDefault="00F1726F" w:rsidP="00B611DB">
            <w:pPr>
              <w:jc w:val="right"/>
              <w:rPr>
                <w:rFonts w:asciiTheme="minorHAnsi" w:eastAsia="Times New Roman" w:hAnsiTheme="minorHAnsi" w:cstheme="minorHAnsi"/>
                <w:color w:val="000000"/>
                <w:sz w:val="16"/>
                <w:szCs w:val="16"/>
                <w:lang w:val="en-US"/>
              </w:rPr>
            </w:pPr>
          </w:p>
        </w:tc>
      </w:tr>
      <w:tr w:rsidR="00354BB7" w:rsidRPr="000F0A8F" w14:paraId="7F6F667F" w14:textId="77777777" w:rsidTr="00AF6AC5">
        <w:trPr>
          <w:trHeight w:val="439"/>
        </w:trPr>
        <w:tc>
          <w:tcPr>
            <w:tcW w:w="1418" w:type="dxa"/>
            <w:gridSpan w:val="2"/>
          </w:tcPr>
          <w:p w14:paraId="3D5057E9" w14:textId="2C700C3C" w:rsidR="00354BB7" w:rsidRPr="000F0A8F" w:rsidRDefault="00354BB7" w:rsidP="00354BB7">
            <w:pPr>
              <w:jc w:val="right"/>
              <w:rPr>
                <w:rFonts w:asciiTheme="minorHAnsi" w:eastAsia="Times New Roman" w:hAnsiTheme="minorHAnsi" w:cstheme="minorHAnsi"/>
                <w:color w:val="000000"/>
                <w:sz w:val="16"/>
                <w:szCs w:val="16"/>
                <w:lang w:val="en-US"/>
              </w:rPr>
            </w:pPr>
            <w:r w:rsidRPr="000F0A8F">
              <w:rPr>
                <w:rFonts w:asciiTheme="minorHAnsi" w:eastAsia="Times New Roman" w:hAnsiTheme="minorHAnsi" w:cstheme="minorHAnsi"/>
                <w:color w:val="000000"/>
                <w:sz w:val="16"/>
                <w:szCs w:val="16"/>
                <w:lang w:val="en-US"/>
              </w:rPr>
              <w:t>[market label]</w:t>
            </w:r>
          </w:p>
        </w:tc>
        <w:tc>
          <w:tcPr>
            <w:tcW w:w="1418" w:type="dxa"/>
            <w:gridSpan w:val="2"/>
          </w:tcPr>
          <w:p w14:paraId="4E4952AC" w14:textId="2FB07E9A" w:rsidR="00354BB7" w:rsidRPr="000F0A8F" w:rsidRDefault="00354BB7" w:rsidP="00AF6AC5">
            <w:pPr>
              <w:rPr>
                <w:rFonts w:asciiTheme="minorHAnsi" w:eastAsia="Times New Roman" w:hAnsiTheme="minorHAnsi" w:cstheme="minorHAnsi"/>
                <w:color w:val="000000"/>
                <w:sz w:val="16"/>
                <w:szCs w:val="16"/>
                <w:lang w:val="en-US"/>
              </w:rPr>
            </w:pPr>
          </w:p>
        </w:tc>
        <w:tc>
          <w:tcPr>
            <w:tcW w:w="5812" w:type="dxa"/>
            <w:gridSpan w:val="2"/>
          </w:tcPr>
          <w:p w14:paraId="6DF55FD5" w14:textId="77777777" w:rsidR="00354BB7" w:rsidRPr="000F0A8F" w:rsidRDefault="00354BB7" w:rsidP="00AF6AC5">
            <w:pPr>
              <w:rPr>
                <w:rFonts w:asciiTheme="minorHAnsi" w:eastAsia="Times New Roman" w:hAnsiTheme="minorHAnsi" w:cstheme="minorHAnsi"/>
                <w:color w:val="000000"/>
                <w:sz w:val="16"/>
                <w:szCs w:val="16"/>
                <w:u w:val="single"/>
                <w:lang w:val="en-US"/>
              </w:rPr>
            </w:pPr>
            <w:r w:rsidRPr="000F0A8F">
              <w:rPr>
                <w:rFonts w:asciiTheme="minorHAnsi" w:eastAsia="Times New Roman" w:hAnsiTheme="minorHAnsi" w:cstheme="minorHAnsi"/>
                <w:b/>
                <w:color w:val="000000"/>
                <w:sz w:val="16"/>
                <w:szCs w:val="16"/>
                <w:lang w:val="en-US"/>
              </w:rPr>
              <w:t>Title</w:t>
            </w:r>
          </w:p>
        </w:tc>
        <w:tc>
          <w:tcPr>
            <w:tcW w:w="884" w:type="dxa"/>
          </w:tcPr>
          <w:p w14:paraId="796A55ED" w14:textId="77777777" w:rsidR="00354BB7" w:rsidRPr="000F0A8F" w:rsidRDefault="00354BB7" w:rsidP="00AF6AC5">
            <w:pPr>
              <w:jc w:val="right"/>
              <w:rPr>
                <w:rFonts w:asciiTheme="minorHAnsi" w:eastAsia="Times New Roman" w:hAnsiTheme="minorHAnsi" w:cstheme="minorHAnsi"/>
                <w:color w:val="000000"/>
                <w:sz w:val="16"/>
                <w:szCs w:val="16"/>
                <w:lang w:val="en-US"/>
              </w:rPr>
            </w:pPr>
            <w:r w:rsidRPr="000F0A8F">
              <w:rPr>
                <w:rFonts w:asciiTheme="minorHAnsi" w:eastAsia="Times New Roman" w:hAnsiTheme="minorHAnsi" w:cstheme="minorHAnsi"/>
                <w:color w:val="000000"/>
                <w:sz w:val="16"/>
                <w:szCs w:val="16"/>
                <w:lang w:val="en-US"/>
              </w:rPr>
              <w:t>date</w:t>
            </w:r>
          </w:p>
        </w:tc>
      </w:tr>
      <w:tr w:rsidR="00354BB7" w:rsidRPr="000F0A8F" w14:paraId="0BCF0942" w14:textId="77777777" w:rsidTr="00AF6AC5">
        <w:trPr>
          <w:trHeight w:val="439"/>
        </w:trPr>
        <w:tc>
          <w:tcPr>
            <w:tcW w:w="1418" w:type="dxa"/>
            <w:gridSpan w:val="2"/>
          </w:tcPr>
          <w:p w14:paraId="6FBC0AA6" w14:textId="07937ED7" w:rsidR="00354BB7" w:rsidRPr="000F0A8F" w:rsidRDefault="00354BB7" w:rsidP="00AF6AC5">
            <w:pPr>
              <w:jc w:val="right"/>
              <w:rPr>
                <w:rFonts w:asciiTheme="minorHAnsi" w:eastAsia="Times New Roman" w:hAnsiTheme="minorHAnsi" w:cstheme="minorHAnsi"/>
                <w:color w:val="000000"/>
                <w:sz w:val="16"/>
                <w:szCs w:val="16"/>
                <w:lang w:val="en-US"/>
              </w:rPr>
            </w:pPr>
            <w:r w:rsidRPr="000F0A8F">
              <w:rPr>
                <w:rFonts w:asciiTheme="minorHAnsi" w:eastAsia="Times New Roman" w:hAnsiTheme="minorHAnsi" w:cstheme="minorHAnsi"/>
                <w:color w:val="000000"/>
                <w:sz w:val="16"/>
                <w:szCs w:val="16"/>
                <w:lang w:val="en-US"/>
              </w:rPr>
              <w:t>Job posting</w:t>
            </w:r>
          </w:p>
        </w:tc>
        <w:tc>
          <w:tcPr>
            <w:tcW w:w="1418" w:type="dxa"/>
            <w:gridSpan w:val="2"/>
          </w:tcPr>
          <w:p w14:paraId="1BF16D88" w14:textId="77777777" w:rsidR="00354BB7" w:rsidRPr="000F0A8F" w:rsidRDefault="00354BB7" w:rsidP="00AF6AC5">
            <w:pPr>
              <w:rPr>
                <w:rFonts w:asciiTheme="minorHAnsi" w:eastAsia="Times New Roman" w:hAnsiTheme="minorHAnsi" w:cstheme="minorHAnsi"/>
                <w:color w:val="000000"/>
                <w:sz w:val="16"/>
                <w:szCs w:val="16"/>
                <w:lang w:val="en-US"/>
              </w:rPr>
            </w:pPr>
          </w:p>
        </w:tc>
        <w:tc>
          <w:tcPr>
            <w:tcW w:w="5812" w:type="dxa"/>
            <w:gridSpan w:val="2"/>
          </w:tcPr>
          <w:p w14:paraId="1803AB30" w14:textId="77777777" w:rsidR="00354BB7" w:rsidRPr="000F0A8F" w:rsidRDefault="00354BB7" w:rsidP="00AF6AC5">
            <w:pPr>
              <w:rPr>
                <w:rFonts w:asciiTheme="minorHAnsi" w:eastAsia="Times New Roman" w:hAnsiTheme="minorHAnsi" w:cstheme="minorHAnsi"/>
                <w:b/>
                <w:color w:val="000000"/>
                <w:sz w:val="16"/>
                <w:szCs w:val="16"/>
                <w:lang w:val="en-US"/>
              </w:rPr>
            </w:pPr>
            <w:r w:rsidRPr="000F0A8F">
              <w:rPr>
                <w:rFonts w:asciiTheme="minorHAnsi" w:eastAsia="Times New Roman" w:hAnsiTheme="minorHAnsi" w:cstheme="minorHAnsi"/>
                <w:b/>
                <w:color w:val="000000"/>
                <w:sz w:val="16"/>
                <w:szCs w:val="16"/>
                <w:lang w:val="en-US"/>
              </w:rPr>
              <w:t>Description</w:t>
            </w:r>
          </w:p>
        </w:tc>
        <w:tc>
          <w:tcPr>
            <w:tcW w:w="884" w:type="dxa"/>
          </w:tcPr>
          <w:p w14:paraId="5FCB0D6D" w14:textId="77777777" w:rsidR="00354BB7" w:rsidRPr="000F0A8F" w:rsidRDefault="00354BB7" w:rsidP="00AF6AC5">
            <w:pPr>
              <w:jc w:val="right"/>
              <w:rPr>
                <w:rFonts w:asciiTheme="minorHAnsi" w:eastAsia="Times New Roman" w:hAnsiTheme="minorHAnsi" w:cstheme="minorHAnsi"/>
                <w:color w:val="000000"/>
                <w:sz w:val="16"/>
                <w:szCs w:val="16"/>
                <w:lang w:val="en-US"/>
              </w:rPr>
            </w:pPr>
            <w:r w:rsidRPr="000F0A8F">
              <w:rPr>
                <w:rFonts w:asciiTheme="minorHAnsi" w:eastAsia="Times New Roman" w:hAnsiTheme="minorHAnsi" w:cstheme="minorHAnsi"/>
                <w:color w:val="000000"/>
                <w:sz w:val="16"/>
                <w:szCs w:val="16"/>
                <w:lang w:val="en-US"/>
              </w:rPr>
              <w:t>Like / comment</w:t>
            </w:r>
          </w:p>
        </w:tc>
      </w:tr>
    </w:tbl>
    <w:p w14:paraId="2D41AA24" w14:textId="6B856275" w:rsidR="004E1D4E" w:rsidRDefault="004E1D4E" w:rsidP="004E1D4E">
      <w:pPr>
        <w:pStyle w:val="Heading2"/>
        <w:numPr>
          <w:ilvl w:val="2"/>
          <w:numId w:val="20"/>
        </w:numPr>
      </w:pPr>
      <w:bookmarkStart w:id="1316" w:name="_Toc461707108"/>
      <w:bookmarkStart w:id="1317" w:name="_Toc463013419"/>
      <w:r>
        <w:t>Annoucement component structure</w:t>
      </w:r>
      <w:bookmarkEnd w:id="1316"/>
      <w:bookmarkEnd w:id="1317"/>
      <w:r>
        <w:t xml:space="preserve"> </w:t>
      </w:r>
    </w:p>
    <w:tbl>
      <w:tblPr>
        <w:tblStyle w:val="TableGrid"/>
        <w:tblW w:w="9532" w:type="dxa"/>
        <w:tblInd w:w="-289" w:type="dxa"/>
        <w:tblLayout w:type="fixed"/>
        <w:tblLook w:val="04A0" w:firstRow="1" w:lastRow="0" w:firstColumn="1" w:lastColumn="0" w:noHBand="0" w:noVBand="1"/>
      </w:tblPr>
      <w:tblGrid>
        <w:gridCol w:w="1418"/>
        <w:gridCol w:w="1418"/>
        <w:gridCol w:w="5812"/>
        <w:gridCol w:w="884"/>
      </w:tblGrid>
      <w:tr w:rsidR="00D72D4A" w:rsidRPr="000F0A8F" w14:paraId="0C9EB799" w14:textId="77777777" w:rsidTr="00160FDA">
        <w:trPr>
          <w:trHeight w:val="439"/>
        </w:trPr>
        <w:tc>
          <w:tcPr>
            <w:tcW w:w="1418" w:type="dxa"/>
          </w:tcPr>
          <w:p w14:paraId="70D4784E" w14:textId="27FC18B3" w:rsidR="00D72D4A" w:rsidRPr="000F0A8F" w:rsidRDefault="005679BC" w:rsidP="00354BB7">
            <w:pPr>
              <w:jc w:val="right"/>
              <w:rPr>
                <w:rFonts w:asciiTheme="minorHAnsi" w:eastAsia="Times New Roman" w:hAnsiTheme="minorHAnsi" w:cstheme="minorHAnsi"/>
                <w:color w:val="000000"/>
                <w:sz w:val="16"/>
                <w:szCs w:val="16"/>
                <w:lang w:val="en-US"/>
              </w:rPr>
            </w:pPr>
            <w:r w:rsidRPr="000F0A8F">
              <w:rPr>
                <w:rFonts w:asciiTheme="minorHAnsi" w:eastAsia="Times New Roman" w:hAnsiTheme="minorHAnsi" w:cstheme="minorHAnsi"/>
                <w:color w:val="000000"/>
                <w:sz w:val="16"/>
                <w:szCs w:val="16"/>
                <w:lang w:val="en-US"/>
              </w:rPr>
              <w:t>[</w:t>
            </w:r>
            <w:r w:rsidR="00354BB7" w:rsidRPr="000F0A8F">
              <w:rPr>
                <w:rFonts w:asciiTheme="minorHAnsi" w:eastAsia="Times New Roman" w:hAnsiTheme="minorHAnsi" w:cstheme="minorHAnsi"/>
                <w:color w:val="000000"/>
                <w:sz w:val="16"/>
                <w:szCs w:val="16"/>
                <w:lang w:val="en-US"/>
              </w:rPr>
              <w:t>market label</w:t>
            </w:r>
            <w:r w:rsidRPr="000F0A8F">
              <w:rPr>
                <w:rFonts w:asciiTheme="minorHAnsi" w:eastAsia="Times New Roman" w:hAnsiTheme="minorHAnsi" w:cstheme="minorHAnsi"/>
                <w:color w:val="000000"/>
                <w:sz w:val="16"/>
                <w:szCs w:val="16"/>
                <w:lang w:val="en-US"/>
              </w:rPr>
              <w:t>]</w:t>
            </w:r>
          </w:p>
        </w:tc>
        <w:tc>
          <w:tcPr>
            <w:tcW w:w="1418" w:type="dxa"/>
          </w:tcPr>
          <w:p w14:paraId="22182DB7" w14:textId="2DA5FA3E" w:rsidR="00D72D4A" w:rsidRPr="000F0A8F" w:rsidRDefault="00D72D4A" w:rsidP="00160FDA">
            <w:pPr>
              <w:rPr>
                <w:rFonts w:asciiTheme="minorHAnsi" w:eastAsia="Times New Roman" w:hAnsiTheme="minorHAnsi" w:cstheme="minorHAnsi"/>
                <w:color w:val="000000"/>
                <w:sz w:val="16"/>
                <w:szCs w:val="16"/>
                <w:lang w:val="en-US"/>
              </w:rPr>
            </w:pPr>
            <w:r w:rsidRPr="000F0A8F">
              <w:rPr>
                <w:rFonts w:asciiTheme="minorHAnsi" w:eastAsia="Times New Roman" w:hAnsiTheme="minorHAnsi" w:cstheme="minorHAnsi"/>
                <w:color w:val="000000"/>
                <w:sz w:val="16"/>
                <w:szCs w:val="16"/>
                <w:lang w:val="en-US"/>
              </w:rPr>
              <w:t>Image</w:t>
            </w:r>
          </w:p>
        </w:tc>
        <w:tc>
          <w:tcPr>
            <w:tcW w:w="5812" w:type="dxa"/>
          </w:tcPr>
          <w:p w14:paraId="149E962E" w14:textId="17949151" w:rsidR="00D72D4A" w:rsidRPr="000F0A8F" w:rsidRDefault="00D72D4A" w:rsidP="00160FDA">
            <w:pPr>
              <w:rPr>
                <w:rFonts w:asciiTheme="minorHAnsi" w:eastAsia="Times New Roman" w:hAnsiTheme="minorHAnsi" w:cstheme="minorHAnsi"/>
                <w:color w:val="000000"/>
                <w:sz w:val="16"/>
                <w:szCs w:val="16"/>
                <w:u w:val="single"/>
                <w:lang w:val="en-US"/>
              </w:rPr>
            </w:pPr>
            <w:r w:rsidRPr="000F0A8F">
              <w:rPr>
                <w:rFonts w:asciiTheme="minorHAnsi" w:eastAsia="Times New Roman" w:hAnsiTheme="minorHAnsi" w:cstheme="minorHAnsi"/>
                <w:b/>
                <w:color w:val="000000"/>
                <w:sz w:val="16"/>
                <w:szCs w:val="16"/>
                <w:lang w:val="en-US"/>
              </w:rPr>
              <w:t>Title</w:t>
            </w:r>
          </w:p>
        </w:tc>
        <w:tc>
          <w:tcPr>
            <w:tcW w:w="884" w:type="dxa"/>
          </w:tcPr>
          <w:p w14:paraId="22F42E3E" w14:textId="01DBC814" w:rsidR="00D72D4A" w:rsidRPr="000F0A8F" w:rsidRDefault="00A3454D" w:rsidP="00160FDA">
            <w:pPr>
              <w:jc w:val="right"/>
              <w:rPr>
                <w:rFonts w:asciiTheme="minorHAnsi" w:eastAsia="Times New Roman" w:hAnsiTheme="minorHAnsi" w:cstheme="minorHAnsi"/>
                <w:color w:val="000000"/>
                <w:sz w:val="16"/>
                <w:szCs w:val="16"/>
                <w:lang w:val="en-US"/>
              </w:rPr>
            </w:pPr>
            <w:r w:rsidRPr="000F0A8F">
              <w:rPr>
                <w:rFonts w:asciiTheme="minorHAnsi" w:eastAsia="Times New Roman" w:hAnsiTheme="minorHAnsi" w:cstheme="minorHAnsi"/>
                <w:color w:val="000000"/>
                <w:sz w:val="16"/>
                <w:szCs w:val="16"/>
                <w:lang w:val="en-US"/>
              </w:rPr>
              <w:t>date</w:t>
            </w:r>
          </w:p>
        </w:tc>
      </w:tr>
      <w:tr w:rsidR="00D72D4A" w:rsidRPr="00EE302E" w14:paraId="09B75AE3" w14:textId="77777777" w:rsidTr="00160FDA">
        <w:trPr>
          <w:trHeight w:val="439"/>
        </w:trPr>
        <w:tc>
          <w:tcPr>
            <w:tcW w:w="1418" w:type="dxa"/>
          </w:tcPr>
          <w:p w14:paraId="1B298AD3" w14:textId="63843F52" w:rsidR="00D72D4A" w:rsidRPr="000F0A8F" w:rsidRDefault="00D72D4A" w:rsidP="00160FDA">
            <w:pPr>
              <w:jc w:val="right"/>
              <w:rPr>
                <w:rFonts w:asciiTheme="minorHAnsi" w:eastAsia="Times New Roman" w:hAnsiTheme="minorHAnsi" w:cstheme="minorHAnsi"/>
                <w:color w:val="000000"/>
                <w:sz w:val="16"/>
                <w:szCs w:val="16"/>
                <w:lang w:val="en-US"/>
              </w:rPr>
            </w:pPr>
            <w:r w:rsidRPr="000F0A8F">
              <w:rPr>
                <w:rFonts w:asciiTheme="minorHAnsi" w:eastAsia="Times New Roman" w:hAnsiTheme="minorHAnsi" w:cstheme="minorHAnsi"/>
                <w:color w:val="000000"/>
                <w:sz w:val="16"/>
                <w:szCs w:val="16"/>
                <w:lang w:val="en-US"/>
              </w:rPr>
              <w:t>Announcement</w:t>
            </w:r>
          </w:p>
        </w:tc>
        <w:tc>
          <w:tcPr>
            <w:tcW w:w="1418" w:type="dxa"/>
          </w:tcPr>
          <w:p w14:paraId="23BF751B" w14:textId="77777777" w:rsidR="00D72D4A" w:rsidRPr="000F0A8F" w:rsidRDefault="00D72D4A" w:rsidP="00160FDA">
            <w:pPr>
              <w:rPr>
                <w:rFonts w:asciiTheme="minorHAnsi" w:eastAsia="Times New Roman" w:hAnsiTheme="minorHAnsi" w:cstheme="minorHAnsi"/>
                <w:color w:val="000000"/>
                <w:sz w:val="16"/>
                <w:szCs w:val="16"/>
                <w:lang w:val="en-US"/>
              </w:rPr>
            </w:pPr>
          </w:p>
        </w:tc>
        <w:tc>
          <w:tcPr>
            <w:tcW w:w="5812" w:type="dxa"/>
          </w:tcPr>
          <w:p w14:paraId="02FC45FC" w14:textId="5783EDE9" w:rsidR="00D72D4A" w:rsidRPr="000F0A8F" w:rsidRDefault="00D72D4A" w:rsidP="00160FDA">
            <w:pPr>
              <w:rPr>
                <w:rFonts w:asciiTheme="minorHAnsi" w:eastAsia="Times New Roman" w:hAnsiTheme="minorHAnsi" w:cstheme="minorHAnsi"/>
                <w:b/>
                <w:color w:val="000000"/>
                <w:sz w:val="16"/>
                <w:szCs w:val="16"/>
                <w:lang w:val="en-US"/>
              </w:rPr>
            </w:pPr>
            <w:r w:rsidRPr="000F0A8F">
              <w:rPr>
                <w:rFonts w:asciiTheme="minorHAnsi" w:eastAsia="Times New Roman" w:hAnsiTheme="minorHAnsi" w:cstheme="minorHAnsi"/>
                <w:b/>
                <w:color w:val="000000"/>
                <w:sz w:val="16"/>
                <w:szCs w:val="16"/>
                <w:lang w:val="en-US"/>
              </w:rPr>
              <w:t>Description</w:t>
            </w:r>
          </w:p>
        </w:tc>
        <w:tc>
          <w:tcPr>
            <w:tcW w:w="884" w:type="dxa"/>
          </w:tcPr>
          <w:p w14:paraId="2315785D" w14:textId="637E13BD" w:rsidR="00D72D4A" w:rsidRDefault="00D72D4A" w:rsidP="00160FDA">
            <w:pPr>
              <w:jc w:val="right"/>
              <w:rPr>
                <w:rFonts w:asciiTheme="minorHAnsi" w:eastAsia="Times New Roman" w:hAnsiTheme="minorHAnsi" w:cstheme="minorHAnsi"/>
                <w:color w:val="000000"/>
                <w:sz w:val="16"/>
                <w:szCs w:val="16"/>
                <w:lang w:val="en-US"/>
              </w:rPr>
            </w:pPr>
            <w:r w:rsidRPr="000F0A8F">
              <w:rPr>
                <w:rFonts w:asciiTheme="minorHAnsi" w:eastAsia="Times New Roman" w:hAnsiTheme="minorHAnsi" w:cstheme="minorHAnsi"/>
                <w:color w:val="000000"/>
                <w:sz w:val="16"/>
                <w:szCs w:val="16"/>
                <w:lang w:val="en-US"/>
              </w:rPr>
              <w:t>Like / comment</w:t>
            </w:r>
          </w:p>
        </w:tc>
      </w:tr>
    </w:tbl>
    <w:p w14:paraId="3DBD9AA0" w14:textId="77777777" w:rsidR="00D72D4A" w:rsidRDefault="00D72D4A" w:rsidP="00D72D4A">
      <w:pPr>
        <w:rPr>
          <w:rFonts w:cs="Arial"/>
          <w:sz w:val="22"/>
          <w:highlight w:val="yellow"/>
        </w:rPr>
      </w:pPr>
    </w:p>
    <w:p w14:paraId="5684B5F5" w14:textId="77777777" w:rsidR="00182082" w:rsidRDefault="00182082" w:rsidP="004E1D4E">
      <w:pPr>
        <w:pStyle w:val="Heading1"/>
        <w:numPr>
          <w:ilvl w:val="0"/>
          <w:numId w:val="20"/>
        </w:numPr>
      </w:pPr>
      <w:bookmarkStart w:id="1318" w:name="_Toc461707109"/>
      <w:bookmarkStart w:id="1319" w:name="_Toc463013420"/>
      <w:r w:rsidRPr="00B93B84">
        <w:t>Article</w:t>
      </w:r>
      <w:bookmarkEnd w:id="1318"/>
      <w:bookmarkEnd w:id="1319"/>
    </w:p>
    <w:p w14:paraId="68F589AF" w14:textId="488873B0" w:rsidR="0044171C" w:rsidRPr="00526A63" w:rsidRDefault="008F5848" w:rsidP="00526A63">
      <w:pPr>
        <w:rPr>
          <w:lang w:val="en-US" w:eastAsia="en-GB"/>
        </w:rPr>
      </w:pPr>
      <w:hyperlink r:id="rId51" w:history="1">
        <w:r w:rsidR="0044171C" w:rsidRPr="0044171C">
          <w:rPr>
            <w:rStyle w:val="Hyperlink"/>
            <w:lang w:val="en-US" w:eastAsia="en-GB"/>
          </w:rPr>
          <w:t>http://insidejti.azurewebsites.net/public/article.html</w:t>
        </w:r>
      </w:hyperlink>
    </w:p>
    <w:p w14:paraId="2CEE4AE0" w14:textId="70C216ED" w:rsidR="00182082" w:rsidRDefault="00182082" w:rsidP="004E1D4E">
      <w:pPr>
        <w:pStyle w:val="Heading2"/>
        <w:numPr>
          <w:ilvl w:val="1"/>
          <w:numId w:val="20"/>
        </w:numPr>
      </w:pPr>
      <w:bookmarkStart w:id="1320" w:name="_Toc461707110"/>
      <w:bookmarkStart w:id="1321" w:name="_Toc463013421"/>
      <w:r>
        <w:t>Article header</w:t>
      </w:r>
      <w:r w:rsidR="00CE2D3D">
        <w:t xml:space="preserve"> </w:t>
      </w:r>
      <w:r w:rsidR="00CE2D3D" w:rsidRPr="00CE2D3D">
        <w:rPr>
          <w:highlight w:val="yellow"/>
        </w:rPr>
        <w:t>(updated)</w:t>
      </w:r>
      <w:bookmarkEnd w:id="1320"/>
      <w:bookmarkEnd w:id="1321"/>
    </w:p>
    <w:tbl>
      <w:tblPr>
        <w:tblStyle w:val="TableGrid"/>
        <w:tblW w:w="9498" w:type="dxa"/>
        <w:tblInd w:w="-289" w:type="dxa"/>
        <w:tblLayout w:type="fixed"/>
        <w:tblLook w:val="04A0" w:firstRow="1" w:lastRow="0" w:firstColumn="1" w:lastColumn="0" w:noHBand="0" w:noVBand="1"/>
      </w:tblPr>
      <w:tblGrid>
        <w:gridCol w:w="661"/>
        <w:gridCol w:w="1134"/>
        <w:gridCol w:w="142"/>
        <w:gridCol w:w="1133"/>
        <w:gridCol w:w="142"/>
        <w:gridCol w:w="5387"/>
        <w:gridCol w:w="142"/>
        <w:gridCol w:w="757"/>
      </w:tblGrid>
      <w:tr w:rsidR="00182082" w:rsidRPr="00193438" w14:paraId="06E25BE8" w14:textId="77777777" w:rsidTr="00792EFE">
        <w:trPr>
          <w:trHeight w:val="280"/>
        </w:trPr>
        <w:tc>
          <w:tcPr>
            <w:tcW w:w="661" w:type="dxa"/>
            <w:shd w:val="clear" w:color="auto" w:fill="122632" w:themeFill="text1"/>
            <w:hideMark/>
          </w:tcPr>
          <w:p w14:paraId="4CBB2C65" w14:textId="22276C6F" w:rsidR="00182082" w:rsidRPr="00193438" w:rsidRDefault="005679BC" w:rsidP="00B30F96">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Id</w:t>
            </w:r>
          </w:p>
        </w:tc>
        <w:tc>
          <w:tcPr>
            <w:tcW w:w="1134" w:type="dxa"/>
            <w:shd w:val="clear" w:color="auto" w:fill="122632" w:themeFill="text1"/>
            <w:hideMark/>
          </w:tcPr>
          <w:p w14:paraId="43A3014C" w14:textId="4EF33937" w:rsidR="00182082" w:rsidRPr="00193438" w:rsidRDefault="005679BC" w:rsidP="00B30F96">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category</w:t>
            </w:r>
          </w:p>
        </w:tc>
        <w:tc>
          <w:tcPr>
            <w:tcW w:w="1275" w:type="dxa"/>
            <w:gridSpan w:val="2"/>
            <w:shd w:val="clear" w:color="auto" w:fill="122632" w:themeFill="text1"/>
            <w:hideMark/>
          </w:tcPr>
          <w:p w14:paraId="5F759BF2" w14:textId="269D395D" w:rsidR="00182082" w:rsidRPr="00193438" w:rsidRDefault="005679BC" w:rsidP="00B30F96">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name</w:t>
            </w:r>
          </w:p>
        </w:tc>
        <w:tc>
          <w:tcPr>
            <w:tcW w:w="5529" w:type="dxa"/>
            <w:gridSpan w:val="2"/>
            <w:shd w:val="clear" w:color="auto" w:fill="122632" w:themeFill="text1"/>
            <w:hideMark/>
          </w:tcPr>
          <w:p w14:paraId="3DEC7CDD" w14:textId="77777777" w:rsidR="00182082" w:rsidRPr="00193438" w:rsidRDefault="00182082" w:rsidP="00B30F96">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Description</w:t>
            </w:r>
          </w:p>
        </w:tc>
        <w:tc>
          <w:tcPr>
            <w:tcW w:w="899" w:type="dxa"/>
            <w:gridSpan w:val="2"/>
            <w:shd w:val="clear" w:color="auto" w:fill="122632" w:themeFill="text1"/>
            <w:hideMark/>
          </w:tcPr>
          <w:p w14:paraId="347EFDFB" w14:textId="77777777" w:rsidR="00182082" w:rsidRPr="00193438" w:rsidRDefault="00182082" w:rsidP="00B30F96">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Priority</w:t>
            </w:r>
          </w:p>
        </w:tc>
      </w:tr>
      <w:tr w:rsidR="00C241E6" w:rsidRPr="00193438" w14:paraId="029FDC1C" w14:textId="77777777" w:rsidTr="00792EFE">
        <w:trPr>
          <w:trHeight w:val="783"/>
        </w:trPr>
        <w:tc>
          <w:tcPr>
            <w:tcW w:w="661" w:type="dxa"/>
          </w:tcPr>
          <w:p w14:paraId="34EC7EF7" w14:textId="54624A83" w:rsidR="00C241E6" w:rsidRDefault="00C241E6" w:rsidP="00C241E6">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3.1</w:t>
            </w:r>
            <w:r w:rsidR="00792EFE">
              <w:rPr>
                <w:rFonts w:asciiTheme="minorHAnsi" w:eastAsia="Times New Roman" w:hAnsiTheme="minorHAnsi" w:cstheme="minorHAnsi"/>
                <w:color w:val="000000"/>
                <w:sz w:val="16"/>
                <w:szCs w:val="16"/>
                <w:lang w:val="en-US"/>
              </w:rPr>
              <w:t>.1</w:t>
            </w:r>
          </w:p>
        </w:tc>
        <w:tc>
          <w:tcPr>
            <w:tcW w:w="1276" w:type="dxa"/>
            <w:gridSpan w:val="2"/>
          </w:tcPr>
          <w:p w14:paraId="6FCF9F98" w14:textId="7D835F3F" w:rsidR="00C241E6" w:rsidRPr="00193438" w:rsidRDefault="00C241E6" w:rsidP="00C241E6">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News article header</w:t>
            </w:r>
          </w:p>
        </w:tc>
        <w:tc>
          <w:tcPr>
            <w:tcW w:w="1275" w:type="dxa"/>
            <w:gridSpan w:val="2"/>
          </w:tcPr>
          <w:p w14:paraId="0B2A9092" w14:textId="364DC4EE" w:rsidR="00C241E6" w:rsidRDefault="00C241E6" w:rsidP="00C241E6">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News header</w:t>
            </w:r>
          </w:p>
        </w:tc>
        <w:tc>
          <w:tcPr>
            <w:tcW w:w="5529" w:type="dxa"/>
            <w:gridSpan w:val="2"/>
          </w:tcPr>
          <w:p w14:paraId="31E1211F" w14:textId="77777777" w:rsidR="00C241E6" w:rsidRDefault="00C241E6" w:rsidP="00C241E6">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Given</w:t>
            </w:r>
            <w:r w:rsidRPr="00123367">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val="en-US" w:eastAsia="ru-RU"/>
              </w:rPr>
              <w:t>I am on an article page</w:t>
            </w:r>
          </w:p>
          <w:p w14:paraId="22121155" w14:textId="41A869C1" w:rsidR="00C241E6" w:rsidRPr="00F40C9E" w:rsidRDefault="00C241E6" w:rsidP="00C241E6">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w:t>
            </w:r>
            <w:r w:rsidRPr="00123367">
              <w:rPr>
                <w:rFonts w:asciiTheme="minorHAnsi" w:eastAsia="Times New Roman" w:hAnsiTheme="minorHAnsi" w:cstheme="minorHAnsi"/>
                <w:color w:val="0000FF"/>
                <w:sz w:val="16"/>
                <w:szCs w:val="16"/>
                <w:lang w:val="en-US" w:eastAsia="ru-RU"/>
              </w:rPr>
              <w:t xml:space="preserve">hen </w:t>
            </w:r>
            <w:r>
              <w:rPr>
                <w:rFonts w:asciiTheme="minorHAnsi" w:eastAsia="Times New Roman" w:hAnsiTheme="minorHAnsi" w:cstheme="minorHAnsi"/>
                <w:sz w:val="16"/>
                <w:szCs w:val="16"/>
                <w:lang w:val="en-US" w:eastAsia="ru-RU"/>
              </w:rPr>
              <w:t>I will always see this overview of the page article that includes the Market tag, the title of the article, the</w:t>
            </w:r>
            <w:r w:rsidR="00354BB7">
              <w:rPr>
                <w:rFonts w:asciiTheme="minorHAnsi" w:eastAsia="Times New Roman" w:hAnsiTheme="minorHAnsi" w:cstheme="minorHAnsi"/>
                <w:sz w:val="16"/>
                <w:szCs w:val="16"/>
                <w:lang w:val="en-US" w:eastAsia="ru-RU"/>
              </w:rPr>
              <w:t xml:space="preserve"> topic tags, the author</w:t>
            </w:r>
            <w:r w:rsidR="00F40C9E">
              <w:rPr>
                <w:rFonts w:asciiTheme="minorHAnsi" w:eastAsia="Times New Roman" w:hAnsiTheme="minorHAnsi" w:cstheme="minorHAnsi"/>
                <w:sz w:val="16"/>
                <w:szCs w:val="16"/>
                <w:lang w:val="en-US" w:eastAsia="ru-RU"/>
              </w:rPr>
              <w:t xml:space="preserve"> and the published on date.</w:t>
            </w:r>
          </w:p>
        </w:tc>
        <w:tc>
          <w:tcPr>
            <w:tcW w:w="757" w:type="dxa"/>
          </w:tcPr>
          <w:p w14:paraId="2A2FB0D6" w14:textId="463F3360" w:rsidR="00C241E6" w:rsidRDefault="00C241E6" w:rsidP="00C241E6">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C241E6" w:rsidRPr="00193438" w14:paraId="39B93345" w14:textId="77777777" w:rsidTr="00792EFE">
        <w:trPr>
          <w:trHeight w:val="783"/>
        </w:trPr>
        <w:tc>
          <w:tcPr>
            <w:tcW w:w="661" w:type="dxa"/>
          </w:tcPr>
          <w:p w14:paraId="6792E149" w14:textId="527B19CB" w:rsidR="00C241E6" w:rsidRDefault="00C241E6" w:rsidP="00C241E6">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3.1</w:t>
            </w:r>
            <w:r w:rsidR="00792EFE">
              <w:rPr>
                <w:rFonts w:asciiTheme="minorHAnsi" w:eastAsia="Times New Roman" w:hAnsiTheme="minorHAnsi" w:cstheme="minorHAnsi"/>
                <w:color w:val="000000"/>
                <w:sz w:val="16"/>
                <w:szCs w:val="16"/>
                <w:lang w:val="en-US"/>
              </w:rPr>
              <w:t>.2</w:t>
            </w:r>
          </w:p>
        </w:tc>
        <w:tc>
          <w:tcPr>
            <w:tcW w:w="1276" w:type="dxa"/>
            <w:gridSpan w:val="2"/>
          </w:tcPr>
          <w:p w14:paraId="08D99A8B" w14:textId="2A93DF26" w:rsidR="00C241E6" w:rsidRDefault="00C241E6" w:rsidP="00C241E6">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News article header</w:t>
            </w:r>
          </w:p>
        </w:tc>
        <w:tc>
          <w:tcPr>
            <w:tcW w:w="1275" w:type="dxa"/>
            <w:gridSpan w:val="2"/>
          </w:tcPr>
          <w:p w14:paraId="1F0A84FD" w14:textId="40D785EE" w:rsidR="00C241E6" w:rsidRDefault="00C241E6" w:rsidP="00C241E6">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Market label</w:t>
            </w:r>
          </w:p>
        </w:tc>
        <w:tc>
          <w:tcPr>
            <w:tcW w:w="5529" w:type="dxa"/>
            <w:gridSpan w:val="2"/>
          </w:tcPr>
          <w:p w14:paraId="03B50196" w14:textId="77777777" w:rsidR="00C241E6" w:rsidRPr="00354BB7" w:rsidRDefault="00C241E6" w:rsidP="00C241E6">
            <w:pPr>
              <w:rPr>
                <w:rFonts w:asciiTheme="minorHAnsi" w:eastAsia="Times New Roman" w:hAnsiTheme="minorHAnsi" w:cstheme="minorHAnsi"/>
                <w:sz w:val="16"/>
                <w:szCs w:val="16"/>
                <w:lang w:val="en-US" w:eastAsia="ru-RU"/>
              </w:rPr>
            </w:pPr>
            <w:r w:rsidRPr="00354BB7">
              <w:rPr>
                <w:rFonts w:asciiTheme="minorHAnsi" w:eastAsia="Times New Roman" w:hAnsiTheme="minorHAnsi" w:cstheme="minorHAnsi"/>
                <w:color w:val="0000FF"/>
                <w:sz w:val="16"/>
                <w:szCs w:val="16"/>
                <w:lang w:val="en-US" w:eastAsia="ru-RU"/>
              </w:rPr>
              <w:t xml:space="preserve">Given </w:t>
            </w:r>
            <w:r w:rsidRPr="00354BB7">
              <w:rPr>
                <w:rFonts w:asciiTheme="minorHAnsi" w:eastAsia="Times New Roman" w:hAnsiTheme="minorHAnsi" w:cstheme="minorHAnsi"/>
                <w:sz w:val="16"/>
                <w:szCs w:val="16"/>
                <w:lang w:val="en-US" w:eastAsia="ru-RU"/>
              </w:rPr>
              <w:t>I am on an article page</w:t>
            </w:r>
          </w:p>
          <w:p w14:paraId="520A960E" w14:textId="3920ECD6" w:rsidR="00C241E6" w:rsidRPr="00354BB7" w:rsidRDefault="00C241E6" w:rsidP="00C241E6">
            <w:pPr>
              <w:rPr>
                <w:rFonts w:asciiTheme="minorHAnsi" w:eastAsia="Times New Roman" w:hAnsiTheme="minorHAnsi" w:cstheme="minorHAnsi"/>
                <w:sz w:val="16"/>
                <w:szCs w:val="16"/>
                <w:lang w:val="en-US" w:eastAsia="ru-RU"/>
              </w:rPr>
            </w:pPr>
            <w:r w:rsidRPr="00354BB7">
              <w:rPr>
                <w:rFonts w:asciiTheme="minorHAnsi" w:eastAsia="Times New Roman" w:hAnsiTheme="minorHAnsi" w:cstheme="minorHAnsi"/>
                <w:color w:val="0000FF"/>
                <w:sz w:val="16"/>
                <w:szCs w:val="16"/>
                <w:lang w:val="en-US" w:eastAsia="ru-RU"/>
              </w:rPr>
              <w:t xml:space="preserve">Then </w:t>
            </w:r>
            <w:r w:rsidRPr="00354BB7">
              <w:rPr>
                <w:rFonts w:asciiTheme="minorHAnsi" w:eastAsia="Times New Roman" w:hAnsiTheme="minorHAnsi" w:cstheme="minorHAnsi"/>
                <w:sz w:val="16"/>
                <w:szCs w:val="16"/>
                <w:lang w:val="en-US" w:eastAsia="ru-RU"/>
              </w:rPr>
              <w:t xml:space="preserve">I will always be indicated the market label this article is associated to. </w:t>
            </w:r>
          </w:p>
          <w:p w14:paraId="7B2B8A9F" w14:textId="48066A53" w:rsidR="00C241E6" w:rsidRPr="00354BB7" w:rsidRDefault="00C241E6" w:rsidP="00C241E6">
            <w:pPr>
              <w:rPr>
                <w:rFonts w:asciiTheme="minorHAnsi" w:eastAsia="Times New Roman" w:hAnsiTheme="minorHAnsi" w:cstheme="minorHAnsi"/>
                <w:sz w:val="16"/>
                <w:szCs w:val="16"/>
                <w:lang w:val="en-US" w:eastAsia="ru-RU"/>
              </w:rPr>
            </w:pPr>
            <w:r w:rsidRPr="00354BB7">
              <w:rPr>
                <w:rFonts w:asciiTheme="minorHAnsi" w:eastAsia="Times New Roman" w:hAnsiTheme="minorHAnsi" w:cstheme="minorHAnsi"/>
                <w:color w:val="0000FF"/>
                <w:sz w:val="16"/>
                <w:szCs w:val="16"/>
                <w:lang w:val="en-US" w:eastAsia="ru-RU"/>
              </w:rPr>
              <w:t xml:space="preserve">And </w:t>
            </w:r>
            <w:r w:rsidRPr="00354BB7">
              <w:rPr>
                <w:rFonts w:asciiTheme="minorHAnsi" w:eastAsia="Times New Roman" w:hAnsiTheme="minorHAnsi" w:cstheme="minorHAnsi"/>
                <w:sz w:val="16"/>
                <w:szCs w:val="16"/>
                <w:lang w:val="en-US" w:eastAsia="ru-RU"/>
              </w:rPr>
              <w:t xml:space="preserve">when I click this market label </w:t>
            </w:r>
          </w:p>
          <w:p w14:paraId="719CA41E" w14:textId="113750FB" w:rsidR="00C241E6" w:rsidRPr="00F40C9E" w:rsidRDefault="00C241E6" w:rsidP="00C241E6">
            <w:pPr>
              <w:rPr>
                <w:rFonts w:asciiTheme="minorHAnsi" w:eastAsia="Times New Roman" w:hAnsiTheme="minorHAnsi" w:cstheme="minorHAnsi"/>
                <w:sz w:val="16"/>
                <w:szCs w:val="16"/>
                <w:lang w:val="en-US" w:eastAsia="ru-RU"/>
              </w:rPr>
            </w:pPr>
            <w:r w:rsidRPr="00354BB7">
              <w:rPr>
                <w:rFonts w:asciiTheme="minorHAnsi" w:eastAsia="Times New Roman" w:hAnsiTheme="minorHAnsi" w:cstheme="minorHAnsi"/>
                <w:color w:val="0000FF"/>
                <w:sz w:val="16"/>
                <w:szCs w:val="16"/>
                <w:lang w:val="en-US" w:eastAsia="ru-RU"/>
              </w:rPr>
              <w:t>Then</w:t>
            </w:r>
            <w:r w:rsidRPr="00354BB7">
              <w:rPr>
                <w:rFonts w:asciiTheme="minorHAnsi" w:eastAsia="Times New Roman" w:hAnsiTheme="minorHAnsi" w:cstheme="minorHAnsi"/>
                <w:sz w:val="16"/>
                <w:szCs w:val="16"/>
                <w:lang w:val="en-US" w:eastAsia="ru-RU"/>
              </w:rPr>
              <w:t xml:space="preserve"> I will be redirected to the </w:t>
            </w:r>
            <w:r w:rsidR="000F0A8F">
              <w:rPr>
                <w:rFonts w:asciiTheme="minorHAnsi" w:eastAsia="Times New Roman" w:hAnsiTheme="minorHAnsi" w:cstheme="minorHAnsi"/>
                <w:sz w:val="16"/>
                <w:szCs w:val="16"/>
                <w:lang w:val="en-US" w:eastAsia="ru-RU"/>
              </w:rPr>
              <w:t>“</w:t>
            </w:r>
            <w:r w:rsidRPr="00354BB7">
              <w:rPr>
                <w:rFonts w:asciiTheme="minorHAnsi" w:eastAsia="Times New Roman" w:hAnsiTheme="minorHAnsi" w:cstheme="minorHAnsi"/>
                <w:sz w:val="16"/>
                <w:szCs w:val="16"/>
                <w:lang w:val="en-US" w:eastAsia="ru-RU"/>
              </w:rPr>
              <w:t>all new</w:t>
            </w:r>
            <w:r w:rsidR="00354BB7">
              <w:rPr>
                <w:rFonts w:asciiTheme="minorHAnsi" w:eastAsia="Times New Roman" w:hAnsiTheme="minorHAnsi" w:cstheme="minorHAnsi"/>
                <w:sz w:val="16"/>
                <w:szCs w:val="16"/>
                <w:lang w:val="en-US" w:eastAsia="ru-RU"/>
              </w:rPr>
              <w:t>s</w:t>
            </w:r>
            <w:r w:rsidR="000F0A8F">
              <w:rPr>
                <w:rFonts w:asciiTheme="minorHAnsi" w:eastAsia="Times New Roman" w:hAnsiTheme="minorHAnsi" w:cstheme="minorHAnsi"/>
                <w:sz w:val="16"/>
                <w:szCs w:val="16"/>
                <w:lang w:val="en-US" w:eastAsia="ru-RU"/>
              </w:rPr>
              <w:t>”</w:t>
            </w:r>
            <w:r w:rsidRPr="00354BB7">
              <w:rPr>
                <w:rFonts w:asciiTheme="minorHAnsi" w:eastAsia="Times New Roman" w:hAnsiTheme="minorHAnsi" w:cstheme="minorHAnsi"/>
                <w:sz w:val="16"/>
                <w:szCs w:val="16"/>
                <w:lang w:val="en-US" w:eastAsia="ru-RU"/>
              </w:rPr>
              <w:t xml:space="preserve"> </w:t>
            </w:r>
            <w:r w:rsidR="00354BB7" w:rsidRPr="00354BB7">
              <w:rPr>
                <w:rFonts w:asciiTheme="minorHAnsi" w:eastAsia="Times New Roman" w:hAnsiTheme="minorHAnsi" w:cstheme="minorHAnsi"/>
                <w:sz w:val="16"/>
                <w:szCs w:val="16"/>
                <w:lang w:val="en-US" w:eastAsia="ru-RU"/>
              </w:rPr>
              <w:t>filtered by market name</w:t>
            </w:r>
            <w:r w:rsidRPr="00354BB7">
              <w:rPr>
                <w:rFonts w:asciiTheme="minorHAnsi" w:eastAsia="Times New Roman" w:hAnsiTheme="minorHAnsi" w:cstheme="minorHAnsi"/>
                <w:sz w:val="16"/>
                <w:szCs w:val="16"/>
                <w:lang w:val="en-US" w:eastAsia="ru-RU"/>
              </w:rPr>
              <w:t>.</w:t>
            </w:r>
          </w:p>
        </w:tc>
        <w:tc>
          <w:tcPr>
            <w:tcW w:w="757" w:type="dxa"/>
          </w:tcPr>
          <w:p w14:paraId="2150F44F" w14:textId="7560EBBC" w:rsidR="00C241E6" w:rsidRDefault="00C241E6" w:rsidP="00C241E6">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C241E6" w:rsidRPr="00193438" w14:paraId="65163D4F" w14:textId="77777777" w:rsidTr="00792EFE">
        <w:trPr>
          <w:trHeight w:val="439"/>
        </w:trPr>
        <w:tc>
          <w:tcPr>
            <w:tcW w:w="661" w:type="dxa"/>
          </w:tcPr>
          <w:p w14:paraId="51731D0E" w14:textId="3165DBF7" w:rsidR="00C241E6" w:rsidRDefault="00C241E6" w:rsidP="00C241E6">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3</w:t>
            </w:r>
            <w:r w:rsidRPr="00B12898">
              <w:rPr>
                <w:rFonts w:asciiTheme="minorHAnsi" w:eastAsia="Times New Roman" w:hAnsiTheme="minorHAnsi" w:cstheme="minorHAnsi"/>
                <w:color w:val="000000"/>
                <w:sz w:val="16"/>
                <w:szCs w:val="16"/>
                <w:lang w:val="en-US"/>
              </w:rPr>
              <w:t>.1</w:t>
            </w:r>
            <w:r w:rsidR="00792EFE">
              <w:rPr>
                <w:rFonts w:asciiTheme="minorHAnsi" w:eastAsia="Times New Roman" w:hAnsiTheme="minorHAnsi" w:cstheme="minorHAnsi"/>
                <w:color w:val="000000"/>
                <w:sz w:val="16"/>
                <w:szCs w:val="16"/>
                <w:lang w:val="en-US"/>
              </w:rPr>
              <w:t>.3</w:t>
            </w:r>
          </w:p>
        </w:tc>
        <w:tc>
          <w:tcPr>
            <w:tcW w:w="1276" w:type="dxa"/>
            <w:gridSpan w:val="2"/>
          </w:tcPr>
          <w:p w14:paraId="482E8537" w14:textId="6373FBA0" w:rsidR="00C241E6" w:rsidRDefault="00C241E6" w:rsidP="00C241E6">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News article header</w:t>
            </w:r>
          </w:p>
        </w:tc>
        <w:tc>
          <w:tcPr>
            <w:tcW w:w="1275" w:type="dxa"/>
            <w:gridSpan w:val="2"/>
          </w:tcPr>
          <w:p w14:paraId="3BB974BC" w14:textId="7D9D29B2" w:rsidR="00C241E6" w:rsidRPr="0014553D" w:rsidRDefault="00C241E6" w:rsidP="00C241E6">
            <w:pPr>
              <w:rPr>
                <w:rFonts w:asciiTheme="minorHAnsi" w:eastAsia="Times New Roman" w:hAnsiTheme="minorHAnsi" w:cstheme="minorHAnsi"/>
                <w:color w:val="000000"/>
                <w:sz w:val="16"/>
                <w:szCs w:val="16"/>
                <w:highlight w:val="yellow"/>
                <w:lang w:val="en-US"/>
              </w:rPr>
            </w:pPr>
            <w:del w:id="1322" w:author="Ghita Benotmane" w:date="2016-09-09T09:40:00Z">
              <w:r w:rsidRPr="0014553D" w:rsidDel="0030491F">
                <w:rPr>
                  <w:rFonts w:asciiTheme="minorHAnsi" w:eastAsia="Times New Roman" w:hAnsiTheme="minorHAnsi" w:cstheme="minorHAnsi"/>
                  <w:color w:val="000000"/>
                  <w:sz w:val="16"/>
                  <w:szCs w:val="16"/>
                  <w:highlight w:val="yellow"/>
                  <w:lang w:val="en-US"/>
                </w:rPr>
                <w:delText>Topic tags</w:delText>
              </w:r>
            </w:del>
            <w:ins w:id="1323" w:author="Ghita Benotmane" w:date="2016-09-09T09:40:00Z">
              <w:r w:rsidR="0030491F">
                <w:rPr>
                  <w:rFonts w:asciiTheme="minorHAnsi" w:eastAsia="Times New Roman" w:hAnsiTheme="minorHAnsi" w:cstheme="minorHAnsi"/>
                  <w:color w:val="000000"/>
                  <w:sz w:val="16"/>
                  <w:szCs w:val="16"/>
                  <w:highlight w:val="yellow"/>
                  <w:lang w:val="en-US"/>
                </w:rPr>
                <w:t>Tags linked to search</w:t>
              </w:r>
            </w:ins>
          </w:p>
        </w:tc>
        <w:tc>
          <w:tcPr>
            <w:tcW w:w="5529" w:type="dxa"/>
            <w:gridSpan w:val="2"/>
          </w:tcPr>
          <w:p w14:paraId="54C01D66" w14:textId="69040E7F" w:rsidR="00C241E6" w:rsidRPr="0014553D" w:rsidRDefault="00C241E6" w:rsidP="00C241E6">
            <w:pPr>
              <w:rPr>
                <w:rFonts w:asciiTheme="minorHAnsi" w:eastAsia="Times New Roman" w:hAnsiTheme="minorHAnsi" w:cstheme="minorHAnsi"/>
                <w:color w:val="0000FF"/>
                <w:sz w:val="16"/>
                <w:szCs w:val="16"/>
                <w:highlight w:val="yellow"/>
                <w:lang w:val="en-US" w:eastAsia="ru-RU"/>
              </w:rPr>
            </w:pPr>
            <w:r w:rsidRPr="0014553D">
              <w:rPr>
                <w:rFonts w:asciiTheme="minorHAnsi" w:eastAsia="Times New Roman" w:hAnsiTheme="minorHAnsi" w:cstheme="minorHAnsi"/>
                <w:color w:val="0000FF"/>
                <w:sz w:val="16"/>
                <w:szCs w:val="16"/>
                <w:highlight w:val="yellow"/>
                <w:lang w:val="en-US" w:eastAsia="ru-RU"/>
              </w:rPr>
              <w:t xml:space="preserve">Given </w:t>
            </w:r>
            <w:r w:rsidRPr="0014553D">
              <w:rPr>
                <w:rFonts w:asciiTheme="minorHAnsi" w:eastAsia="Times New Roman" w:hAnsiTheme="minorHAnsi" w:cstheme="minorHAnsi"/>
                <w:sz w:val="16"/>
                <w:szCs w:val="16"/>
                <w:highlight w:val="yellow"/>
                <w:lang w:val="en-US" w:eastAsia="ru-RU"/>
              </w:rPr>
              <w:t>I am on an article page</w:t>
            </w:r>
            <w:r w:rsidRPr="0014553D">
              <w:rPr>
                <w:rFonts w:asciiTheme="minorHAnsi" w:eastAsia="Times New Roman" w:hAnsiTheme="minorHAnsi" w:cstheme="minorHAnsi"/>
                <w:color w:val="0000FF"/>
                <w:sz w:val="16"/>
                <w:szCs w:val="16"/>
                <w:highlight w:val="yellow"/>
                <w:lang w:val="en-US" w:eastAsia="ru-RU"/>
              </w:rPr>
              <w:t xml:space="preserve"> </w:t>
            </w:r>
          </w:p>
          <w:p w14:paraId="6934A85F" w14:textId="77777777" w:rsidR="00C241E6" w:rsidRPr="0014553D" w:rsidRDefault="00C241E6" w:rsidP="00C241E6">
            <w:pPr>
              <w:rPr>
                <w:rFonts w:asciiTheme="minorHAnsi" w:eastAsia="Times New Roman" w:hAnsiTheme="minorHAnsi" w:cstheme="minorHAnsi"/>
                <w:sz w:val="16"/>
                <w:szCs w:val="16"/>
                <w:highlight w:val="yellow"/>
                <w:lang w:val="en-US" w:eastAsia="ru-RU"/>
              </w:rPr>
            </w:pPr>
            <w:r w:rsidRPr="0014553D">
              <w:rPr>
                <w:rFonts w:asciiTheme="minorHAnsi" w:eastAsia="Times New Roman" w:hAnsiTheme="minorHAnsi" w:cstheme="minorHAnsi"/>
                <w:color w:val="0000FF"/>
                <w:sz w:val="16"/>
                <w:szCs w:val="16"/>
                <w:highlight w:val="yellow"/>
                <w:lang w:val="en-US" w:eastAsia="ru-RU"/>
              </w:rPr>
              <w:t xml:space="preserve">Then </w:t>
            </w:r>
            <w:r w:rsidRPr="0014553D">
              <w:rPr>
                <w:rFonts w:asciiTheme="minorHAnsi" w:eastAsia="Times New Roman" w:hAnsiTheme="minorHAnsi" w:cstheme="minorHAnsi"/>
                <w:sz w:val="16"/>
                <w:szCs w:val="16"/>
                <w:highlight w:val="yellow"/>
                <w:lang w:val="en-US" w:eastAsia="ru-RU"/>
              </w:rPr>
              <w:t>the system on the news article indicates the topic tags that have been chosen for this article by the publisher</w:t>
            </w:r>
          </w:p>
          <w:p w14:paraId="242C27F2" w14:textId="19DC7384" w:rsidR="00C241E6" w:rsidRPr="0014553D" w:rsidRDefault="00C241E6" w:rsidP="00C241E6">
            <w:pPr>
              <w:rPr>
                <w:rFonts w:asciiTheme="minorHAnsi" w:eastAsia="Times New Roman" w:hAnsiTheme="minorHAnsi" w:cstheme="minorHAnsi"/>
                <w:sz w:val="16"/>
                <w:szCs w:val="16"/>
                <w:highlight w:val="yellow"/>
                <w:lang w:val="en-US" w:eastAsia="ru-RU"/>
              </w:rPr>
            </w:pPr>
            <w:r w:rsidRPr="0014553D">
              <w:rPr>
                <w:rFonts w:asciiTheme="minorHAnsi" w:eastAsia="Times New Roman" w:hAnsiTheme="minorHAnsi" w:cstheme="minorHAnsi"/>
                <w:color w:val="0000FF"/>
                <w:sz w:val="16"/>
                <w:szCs w:val="16"/>
                <w:highlight w:val="yellow"/>
                <w:lang w:val="en-US" w:eastAsia="ru-RU"/>
              </w:rPr>
              <w:t xml:space="preserve">When I click </w:t>
            </w:r>
            <w:r w:rsidRPr="0014553D">
              <w:rPr>
                <w:rFonts w:asciiTheme="minorHAnsi" w:eastAsia="Times New Roman" w:hAnsiTheme="minorHAnsi" w:cstheme="minorHAnsi"/>
                <w:sz w:val="16"/>
                <w:szCs w:val="16"/>
                <w:highlight w:val="yellow"/>
                <w:lang w:val="en-US" w:eastAsia="ru-RU"/>
              </w:rPr>
              <w:t xml:space="preserve">one of the topics tags </w:t>
            </w:r>
          </w:p>
          <w:p w14:paraId="37510024" w14:textId="77777777" w:rsidR="0030491F" w:rsidRDefault="00C241E6" w:rsidP="0030491F">
            <w:pPr>
              <w:rPr>
                <w:ins w:id="1324" w:author="Ghita Benotmane" w:date="2016-09-13T14:12:00Z"/>
                <w:rFonts w:asciiTheme="minorHAnsi" w:eastAsia="Times New Roman" w:hAnsiTheme="minorHAnsi" w:cstheme="minorHAnsi"/>
                <w:sz w:val="16"/>
                <w:szCs w:val="16"/>
                <w:highlight w:val="yellow"/>
                <w:lang w:val="en-US" w:eastAsia="ru-RU"/>
              </w:rPr>
            </w:pPr>
            <w:r w:rsidRPr="0014553D">
              <w:rPr>
                <w:rFonts w:asciiTheme="minorHAnsi" w:eastAsia="Times New Roman" w:hAnsiTheme="minorHAnsi" w:cstheme="minorHAnsi"/>
                <w:color w:val="0000FF"/>
                <w:sz w:val="16"/>
                <w:szCs w:val="16"/>
                <w:highlight w:val="yellow"/>
                <w:lang w:val="en-US" w:eastAsia="ru-RU"/>
              </w:rPr>
              <w:t>Then</w:t>
            </w:r>
            <w:r w:rsidR="00CE2D3D">
              <w:rPr>
                <w:rFonts w:asciiTheme="minorHAnsi" w:eastAsia="Times New Roman" w:hAnsiTheme="minorHAnsi" w:cstheme="minorHAnsi"/>
                <w:sz w:val="16"/>
                <w:szCs w:val="16"/>
                <w:highlight w:val="yellow"/>
                <w:lang w:val="en-US" w:eastAsia="ru-RU"/>
              </w:rPr>
              <w:t xml:space="preserve"> I will be redirected to a </w:t>
            </w:r>
            <w:commentRangeStart w:id="1325"/>
            <w:commentRangeStart w:id="1326"/>
            <w:r w:rsidR="00CE2D3D">
              <w:rPr>
                <w:rFonts w:asciiTheme="minorHAnsi" w:eastAsia="Times New Roman" w:hAnsiTheme="minorHAnsi" w:cstheme="minorHAnsi"/>
                <w:sz w:val="16"/>
                <w:szCs w:val="16"/>
                <w:highlight w:val="yellow"/>
                <w:lang w:val="en-US" w:eastAsia="ru-RU"/>
              </w:rPr>
              <w:t xml:space="preserve">search results page </w:t>
            </w:r>
            <w:commentRangeEnd w:id="1325"/>
            <w:r w:rsidR="00C24789">
              <w:rPr>
                <w:rStyle w:val="CommentReference"/>
              </w:rPr>
              <w:commentReference w:id="1325"/>
            </w:r>
            <w:commentRangeEnd w:id="1326"/>
            <w:r w:rsidR="00584438">
              <w:rPr>
                <w:rStyle w:val="CommentReference"/>
              </w:rPr>
              <w:commentReference w:id="1326"/>
            </w:r>
            <w:r w:rsidR="00CE2D3D">
              <w:rPr>
                <w:rFonts w:asciiTheme="minorHAnsi" w:eastAsia="Times New Roman" w:hAnsiTheme="minorHAnsi" w:cstheme="minorHAnsi"/>
                <w:sz w:val="16"/>
                <w:szCs w:val="16"/>
                <w:highlight w:val="yellow"/>
                <w:lang w:val="en-US" w:eastAsia="ru-RU"/>
              </w:rPr>
              <w:t>for this topic tag used a query keyword</w:t>
            </w:r>
          </w:p>
          <w:p w14:paraId="397F3A92" w14:textId="77777777" w:rsidR="0085122E" w:rsidRDefault="0085122E" w:rsidP="0030491F">
            <w:pPr>
              <w:rPr>
                <w:ins w:id="1327" w:author="Ghita Benotmane" w:date="2016-09-13T14:12:00Z"/>
                <w:rFonts w:asciiTheme="minorHAnsi" w:eastAsia="Times New Roman" w:hAnsiTheme="minorHAnsi" w:cstheme="minorHAnsi"/>
                <w:sz w:val="16"/>
                <w:szCs w:val="16"/>
                <w:highlight w:val="yellow"/>
                <w:lang w:val="en-US" w:eastAsia="ru-RU"/>
              </w:rPr>
            </w:pPr>
          </w:p>
          <w:p w14:paraId="4D0523D0" w14:textId="4384428A" w:rsidR="0030491F" w:rsidRPr="008F59BB" w:rsidRDefault="0085122E" w:rsidP="0030491F">
            <w:pPr>
              <w:rPr>
                <w:rFonts w:asciiTheme="minorHAnsi" w:hAnsiTheme="minorHAnsi"/>
                <w:color w:val="000000"/>
                <w:sz w:val="16"/>
                <w:lang w:val="en-US"/>
              </w:rPr>
            </w:pPr>
            <w:ins w:id="1328" w:author="Ghita Benotmane" w:date="2016-09-13T14:12:00Z">
              <w:r w:rsidRPr="0085122E">
                <w:rPr>
                  <w:rFonts w:asciiTheme="minorHAnsi" w:eastAsia="Times New Roman" w:hAnsiTheme="minorHAnsi" w:cstheme="minorHAnsi"/>
                  <w:b/>
                  <w:color w:val="000000"/>
                  <w:sz w:val="16"/>
                  <w:szCs w:val="16"/>
                  <w:highlight w:val="yellow"/>
                  <w:lang w:val="en-US"/>
                </w:rPr>
                <w:t>New PBI</w:t>
              </w:r>
              <w:r w:rsidRPr="0085122E">
                <w:rPr>
                  <w:rFonts w:asciiTheme="minorHAnsi" w:eastAsia="Times New Roman" w:hAnsiTheme="minorHAnsi" w:cstheme="minorHAnsi"/>
                  <w:color w:val="000000"/>
                  <w:sz w:val="16"/>
                  <w:szCs w:val="16"/>
                  <w:highlight w:val="yellow"/>
                  <w:lang w:val="en-US"/>
                </w:rPr>
                <w:t>: align UI with ‘</w:t>
              </w:r>
            </w:ins>
            <w:r w:rsidR="00E721FF" w:rsidRPr="008F59BB">
              <w:rPr>
                <w:rFonts w:asciiTheme="minorHAnsi" w:hAnsiTheme="minorHAnsi"/>
                <w:color w:val="000000"/>
                <w:sz w:val="16"/>
                <w:highlight w:val="yellow"/>
                <w:lang w:val="en-US"/>
              </w:rPr>
              <w:t>Tags</w:t>
            </w:r>
            <w:ins w:id="1329" w:author="Ghita Benotmane" w:date="2016-09-13T14:12:00Z">
              <w:r w:rsidRPr="0085122E">
                <w:rPr>
                  <w:rFonts w:asciiTheme="minorHAnsi" w:eastAsia="Times New Roman" w:hAnsiTheme="minorHAnsi" w:cstheme="minorHAnsi"/>
                  <w:color w:val="000000"/>
                  <w:sz w:val="16"/>
                  <w:szCs w:val="16"/>
                  <w:highlight w:val="yellow"/>
                  <w:lang w:val="en-US"/>
                </w:rPr>
                <w:t xml:space="preserve"> linked to search” specified in section 1.2.</w:t>
              </w:r>
            </w:ins>
            <w:ins w:id="1330" w:author="Ghita Benotmane" w:date="2016-09-13T14:14:00Z">
              <w:r w:rsidRPr="00AB64C0">
                <w:rPr>
                  <w:rFonts w:asciiTheme="minorHAnsi" w:eastAsia="Times New Roman" w:hAnsiTheme="minorHAnsi" w:cstheme="minorHAnsi"/>
                  <w:color w:val="000000"/>
                  <w:sz w:val="16"/>
                  <w:szCs w:val="16"/>
                  <w:highlight w:val="yellow"/>
                  <w:lang w:val="en-US"/>
                </w:rPr>
                <w:t xml:space="preserve"> (see below the new UI)</w:t>
              </w:r>
            </w:ins>
          </w:p>
        </w:tc>
        <w:tc>
          <w:tcPr>
            <w:tcW w:w="757" w:type="dxa"/>
          </w:tcPr>
          <w:p w14:paraId="593BC58B" w14:textId="77777777" w:rsidR="00C241E6" w:rsidRPr="0014553D" w:rsidRDefault="00C241E6" w:rsidP="00C241E6">
            <w:pPr>
              <w:jc w:val="right"/>
              <w:rPr>
                <w:rFonts w:asciiTheme="minorHAnsi" w:eastAsia="Times New Roman" w:hAnsiTheme="minorHAnsi" w:cstheme="minorHAnsi"/>
                <w:color w:val="000000"/>
                <w:sz w:val="16"/>
                <w:szCs w:val="16"/>
                <w:highlight w:val="yellow"/>
                <w:lang w:val="en-US"/>
              </w:rPr>
            </w:pPr>
            <w:r w:rsidRPr="0014553D">
              <w:rPr>
                <w:rFonts w:asciiTheme="minorHAnsi" w:eastAsia="Times New Roman" w:hAnsiTheme="minorHAnsi" w:cstheme="minorHAnsi"/>
                <w:color w:val="000000"/>
                <w:sz w:val="16"/>
                <w:szCs w:val="16"/>
                <w:highlight w:val="yellow"/>
                <w:lang w:val="en-US"/>
              </w:rPr>
              <w:t>1</w:t>
            </w:r>
          </w:p>
        </w:tc>
      </w:tr>
      <w:tr w:rsidR="00CE44F2" w:rsidRPr="00193438" w14:paraId="7908407A" w14:textId="77777777" w:rsidTr="00792EFE">
        <w:trPr>
          <w:trHeight w:val="439"/>
        </w:trPr>
        <w:tc>
          <w:tcPr>
            <w:tcW w:w="661" w:type="dxa"/>
          </w:tcPr>
          <w:p w14:paraId="5FE65E94" w14:textId="0B996B49" w:rsidR="00CE44F2" w:rsidRDefault="00CE44F2" w:rsidP="00CE44F2">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3</w:t>
            </w:r>
            <w:r w:rsidRPr="00B12898">
              <w:rPr>
                <w:rFonts w:asciiTheme="minorHAnsi" w:eastAsia="Times New Roman" w:hAnsiTheme="minorHAnsi" w:cstheme="minorHAnsi"/>
                <w:color w:val="000000"/>
                <w:sz w:val="16"/>
                <w:szCs w:val="16"/>
                <w:lang w:val="en-US"/>
              </w:rPr>
              <w:t>.1</w:t>
            </w:r>
            <w:r>
              <w:rPr>
                <w:rFonts w:asciiTheme="minorHAnsi" w:eastAsia="Times New Roman" w:hAnsiTheme="minorHAnsi" w:cstheme="minorHAnsi"/>
                <w:color w:val="000000"/>
                <w:sz w:val="16"/>
                <w:szCs w:val="16"/>
                <w:lang w:val="en-US"/>
              </w:rPr>
              <w:t>.4</w:t>
            </w:r>
          </w:p>
        </w:tc>
        <w:tc>
          <w:tcPr>
            <w:tcW w:w="1276" w:type="dxa"/>
            <w:gridSpan w:val="2"/>
          </w:tcPr>
          <w:p w14:paraId="23C72A9C" w14:textId="0635263A" w:rsidR="00CE44F2" w:rsidRDefault="00CE44F2" w:rsidP="00CE44F2">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News article header</w:t>
            </w:r>
          </w:p>
        </w:tc>
        <w:tc>
          <w:tcPr>
            <w:tcW w:w="1275" w:type="dxa"/>
            <w:gridSpan w:val="2"/>
          </w:tcPr>
          <w:p w14:paraId="2ABA6A28" w14:textId="40082A87" w:rsidR="00CE44F2" w:rsidRDefault="00CE44F2" w:rsidP="00CE44F2">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Author – user name</w:t>
            </w:r>
          </w:p>
        </w:tc>
        <w:tc>
          <w:tcPr>
            <w:tcW w:w="5529" w:type="dxa"/>
            <w:gridSpan w:val="2"/>
          </w:tcPr>
          <w:p w14:paraId="285E109B" w14:textId="77777777" w:rsidR="00CE44F2" w:rsidRDefault="00CE44F2" w:rsidP="00CE44F2">
            <w:pPr>
              <w:rPr>
                <w:rFonts w:asciiTheme="minorHAnsi" w:eastAsia="Times New Roman" w:hAnsiTheme="minorHAnsi" w:cstheme="minorHAnsi"/>
                <w:color w:val="0000FF"/>
                <w:sz w:val="16"/>
                <w:szCs w:val="16"/>
                <w:lang w:val="en-US" w:eastAsia="ru-RU"/>
              </w:rPr>
            </w:pPr>
            <w:r w:rsidRPr="00606C71">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I am on an article page</w:t>
            </w:r>
            <w:r>
              <w:rPr>
                <w:rFonts w:asciiTheme="minorHAnsi" w:eastAsia="Times New Roman" w:hAnsiTheme="minorHAnsi" w:cstheme="minorHAnsi"/>
                <w:color w:val="0000FF"/>
                <w:sz w:val="16"/>
                <w:szCs w:val="16"/>
                <w:lang w:val="en-US" w:eastAsia="ru-RU"/>
              </w:rPr>
              <w:t xml:space="preserve"> </w:t>
            </w:r>
          </w:p>
          <w:p w14:paraId="3BAFDFA7" w14:textId="77777777" w:rsidR="00CE44F2" w:rsidRDefault="00CE44F2" w:rsidP="00CE44F2">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Then </w:t>
            </w:r>
            <w:r w:rsidRPr="00E650C7">
              <w:rPr>
                <w:rFonts w:asciiTheme="minorHAnsi" w:eastAsia="Times New Roman" w:hAnsiTheme="minorHAnsi" w:cstheme="minorHAnsi"/>
                <w:sz w:val="16"/>
                <w:szCs w:val="16"/>
                <w:lang w:val="en-US" w:eastAsia="ru-RU"/>
              </w:rPr>
              <w:t xml:space="preserve">I </w:t>
            </w:r>
            <w:r>
              <w:rPr>
                <w:rFonts w:asciiTheme="minorHAnsi" w:eastAsia="Times New Roman" w:hAnsiTheme="minorHAnsi" w:cstheme="minorHAnsi"/>
                <w:sz w:val="16"/>
                <w:szCs w:val="16"/>
                <w:lang w:val="en-US" w:eastAsia="ru-RU"/>
              </w:rPr>
              <w:t>will see</w:t>
            </w:r>
            <w:r w:rsidRPr="00E650C7">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the author’s name with his profile picture on the left</w:t>
            </w:r>
          </w:p>
          <w:p w14:paraId="6523DF3C" w14:textId="77777777" w:rsidR="00CE44F2" w:rsidRDefault="00CE44F2" w:rsidP="00CE44F2">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When</w:t>
            </w:r>
            <w:r w:rsidRPr="0099005E">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I hover the author’s name</w:t>
            </w:r>
          </w:p>
          <w:p w14:paraId="2C37EB46" w14:textId="77777777" w:rsidR="00CE44F2" w:rsidRDefault="00CE44F2" w:rsidP="00CE44F2">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Then </w:t>
            </w:r>
            <w:r w:rsidRPr="00E650C7">
              <w:rPr>
                <w:rFonts w:asciiTheme="minorHAnsi" w:eastAsia="Times New Roman" w:hAnsiTheme="minorHAnsi" w:cstheme="minorHAnsi"/>
                <w:sz w:val="16"/>
                <w:szCs w:val="16"/>
                <w:lang w:val="en-US" w:eastAsia="ru-RU"/>
              </w:rPr>
              <w:t xml:space="preserve">I </w:t>
            </w:r>
            <w:r>
              <w:rPr>
                <w:rFonts w:asciiTheme="minorHAnsi" w:eastAsia="Times New Roman" w:hAnsiTheme="minorHAnsi" w:cstheme="minorHAnsi"/>
                <w:sz w:val="16"/>
                <w:szCs w:val="16"/>
                <w:lang w:val="en-US" w:eastAsia="ru-RU"/>
              </w:rPr>
              <w:t>will see appear the user card of the author</w:t>
            </w:r>
          </w:p>
          <w:p w14:paraId="7849942C" w14:textId="5557B546" w:rsidR="00CE44F2" w:rsidRDefault="00CE44F2" w:rsidP="00CE44F2">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And</w:t>
            </w:r>
            <w:r w:rsidRPr="00606C71">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I can access the</w:t>
            </w:r>
            <w:r w:rsidRPr="00606C71">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author’s</w:t>
            </w:r>
            <w:r w:rsidRPr="00606C71">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 xml:space="preserve">contact information </w:t>
            </w:r>
          </w:p>
          <w:p w14:paraId="39C66195" w14:textId="6CAE6023" w:rsidR="00CE44F2" w:rsidRDefault="00CE44F2" w:rsidP="00CE44F2">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When</w:t>
            </w:r>
            <w:r w:rsidRPr="0099005E">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I click the author’s name in the user card</w:t>
            </w:r>
          </w:p>
          <w:p w14:paraId="565212A3" w14:textId="338C4124" w:rsidR="00CE44F2" w:rsidRDefault="00CE44F2" w:rsidP="00CE44F2">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the system will redirect me to the author’s profile page.*</w:t>
            </w:r>
          </w:p>
          <w:p w14:paraId="25A1E284" w14:textId="77777777" w:rsidR="00CE44F2" w:rsidRDefault="00CE44F2" w:rsidP="00CE44F2">
            <w:pPr>
              <w:rPr>
                <w:rFonts w:asciiTheme="minorHAnsi" w:eastAsia="Times New Roman" w:hAnsiTheme="minorHAnsi" w:cstheme="minorHAnsi"/>
                <w:color w:val="0000FF"/>
                <w:sz w:val="16"/>
                <w:szCs w:val="16"/>
                <w:lang w:val="en-US" w:eastAsia="ru-RU"/>
              </w:rPr>
            </w:pPr>
          </w:p>
          <w:p w14:paraId="4C873EF2" w14:textId="494B773C" w:rsidR="00CE44F2" w:rsidRPr="00606C71" w:rsidRDefault="00CE44F2" w:rsidP="00CE44F2">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*see the user car</w:t>
            </w:r>
            <w:r w:rsidR="00F40C9E">
              <w:rPr>
                <w:rFonts w:asciiTheme="minorHAnsi" w:eastAsia="Times New Roman" w:hAnsiTheme="minorHAnsi" w:cstheme="minorHAnsi"/>
                <w:color w:val="0000FF"/>
                <w:sz w:val="16"/>
                <w:szCs w:val="16"/>
                <w:lang w:val="en-US" w:eastAsia="ru-RU"/>
              </w:rPr>
              <w:t>d function in universal chapter</w:t>
            </w:r>
          </w:p>
        </w:tc>
        <w:tc>
          <w:tcPr>
            <w:tcW w:w="757" w:type="dxa"/>
          </w:tcPr>
          <w:p w14:paraId="7B86AF83" w14:textId="74A8401E" w:rsidR="00CE44F2" w:rsidRDefault="00CE44F2" w:rsidP="00CE44F2">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CE44F2" w:rsidRPr="00193438" w14:paraId="4B463265" w14:textId="77777777" w:rsidTr="00792EFE">
        <w:trPr>
          <w:trHeight w:val="439"/>
        </w:trPr>
        <w:tc>
          <w:tcPr>
            <w:tcW w:w="661" w:type="dxa"/>
          </w:tcPr>
          <w:p w14:paraId="736EBD26" w14:textId="6F80A898" w:rsidR="00CE44F2" w:rsidRDefault="00CE44F2" w:rsidP="00CE44F2">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3</w:t>
            </w:r>
            <w:r w:rsidRPr="00B12898">
              <w:rPr>
                <w:rFonts w:asciiTheme="minorHAnsi" w:eastAsia="Times New Roman" w:hAnsiTheme="minorHAnsi" w:cstheme="minorHAnsi"/>
                <w:color w:val="000000"/>
                <w:sz w:val="16"/>
                <w:szCs w:val="16"/>
                <w:lang w:val="en-US"/>
              </w:rPr>
              <w:t>.1</w:t>
            </w:r>
            <w:r>
              <w:rPr>
                <w:rFonts w:asciiTheme="minorHAnsi" w:eastAsia="Times New Roman" w:hAnsiTheme="minorHAnsi" w:cstheme="minorHAnsi"/>
                <w:color w:val="000000"/>
                <w:sz w:val="16"/>
                <w:szCs w:val="16"/>
                <w:lang w:val="en-US"/>
              </w:rPr>
              <w:t>.4</w:t>
            </w:r>
          </w:p>
        </w:tc>
        <w:tc>
          <w:tcPr>
            <w:tcW w:w="1276" w:type="dxa"/>
            <w:gridSpan w:val="2"/>
          </w:tcPr>
          <w:p w14:paraId="7A5B426D" w14:textId="35D0BDE4" w:rsidR="00CE44F2" w:rsidRDefault="00CE44F2" w:rsidP="00CE44F2">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News article header</w:t>
            </w:r>
          </w:p>
        </w:tc>
        <w:tc>
          <w:tcPr>
            <w:tcW w:w="1275" w:type="dxa"/>
            <w:gridSpan w:val="2"/>
          </w:tcPr>
          <w:p w14:paraId="1A1057E5" w14:textId="2411923F" w:rsidR="00CE44F2" w:rsidRDefault="00CE44F2" w:rsidP="00CE44F2">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Date</w:t>
            </w:r>
          </w:p>
        </w:tc>
        <w:tc>
          <w:tcPr>
            <w:tcW w:w="5529" w:type="dxa"/>
            <w:gridSpan w:val="2"/>
          </w:tcPr>
          <w:p w14:paraId="75D6C326" w14:textId="77777777" w:rsidR="00CE44F2" w:rsidRDefault="00CE44F2" w:rsidP="00CE44F2">
            <w:pPr>
              <w:rPr>
                <w:rFonts w:asciiTheme="minorHAnsi" w:eastAsia="Times New Roman" w:hAnsiTheme="minorHAnsi" w:cstheme="minorHAnsi"/>
                <w:color w:val="0000FF"/>
                <w:sz w:val="16"/>
                <w:szCs w:val="16"/>
                <w:lang w:val="en-US" w:eastAsia="ru-RU"/>
              </w:rPr>
            </w:pPr>
            <w:r w:rsidRPr="00606C71">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I am on an article page</w:t>
            </w:r>
            <w:r>
              <w:rPr>
                <w:rFonts w:asciiTheme="minorHAnsi" w:eastAsia="Times New Roman" w:hAnsiTheme="minorHAnsi" w:cstheme="minorHAnsi"/>
                <w:color w:val="0000FF"/>
                <w:sz w:val="16"/>
                <w:szCs w:val="16"/>
                <w:lang w:val="en-US" w:eastAsia="ru-RU"/>
              </w:rPr>
              <w:t xml:space="preserve"> </w:t>
            </w:r>
          </w:p>
          <w:p w14:paraId="4B098DBA" w14:textId="77777777" w:rsidR="00CE44F2" w:rsidRDefault="00CE44F2" w:rsidP="00CE44F2">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Then </w:t>
            </w:r>
            <w:r w:rsidRPr="00E650C7">
              <w:rPr>
                <w:rFonts w:asciiTheme="minorHAnsi" w:eastAsia="Times New Roman" w:hAnsiTheme="minorHAnsi" w:cstheme="minorHAnsi"/>
                <w:sz w:val="16"/>
                <w:szCs w:val="16"/>
                <w:lang w:val="en-US" w:eastAsia="ru-RU"/>
              </w:rPr>
              <w:t xml:space="preserve">I </w:t>
            </w:r>
            <w:r>
              <w:rPr>
                <w:rFonts w:asciiTheme="minorHAnsi" w:eastAsia="Times New Roman" w:hAnsiTheme="minorHAnsi" w:cstheme="minorHAnsi"/>
                <w:sz w:val="16"/>
                <w:szCs w:val="16"/>
                <w:lang w:val="en-US" w:eastAsia="ru-RU"/>
              </w:rPr>
              <w:t>will see</w:t>
            </w:r>
            <w:r w:rsidRPr="00E650C7">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the publishing date of the article.</w:t>
            </w:r>
          </w:p>
          <w:p w14:paraId="488EFB67" w14:textId="77777777" w:rsidR="00CE44F2" w:rsidRDefault="00CE44F2" w:rsidP="00CE44F2">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When</w:t>
            </w:r>
            <w:r w:rsidRPr="00606C71">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the publisher is publishing the article</w:t>
            </w:r>
          </w:p>
          <w:p w14:paraId="0008AF42" w14:textId="3E10D241" w:rsidR="00CE44F2" w:rsidRPr="00F40C9E" w:rsidRDefault="00CE44F2" w:rsidP="00CE44F2">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they can either choose the default date or force and select a certain date.</w:t>
            </w:r>
            <w:r>
              <w:rPr>
                <w:rFonts w:asciiTheme="minorHAnsi" w:eastAsia="Times New Roman" w:hAnsiTheme="minorHAnsi" w:cstheme="minorHAnsi"/>
                <w:color w:val="0000FF"/>
                <w:sz w:val="16"/>
                <w:szCs w:val="16"/>
                <w:lang w:val="en-US" w:eastAsia="ru-RU"/>
              </w:rPr>
              <w:t xml:space="preserve"> </w:t>
            </w:r>
          </w:p>
        </w:tc>
        <w:tc>
          <w:tcPr>
            <w:tcW w:w="757" w:type="dxa"/>
          </w:tcPr>
          <w:p w14:paraId="683819E4" w14:textId="1F5185CB" w:rsidR="00CE44F2" w:rsidRDefault="00CE44F2" w:rsidP="00CE44F2">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CE44F2" w:rsidRPr="00193438" w14:paraId="0DC2E706" w14:textId="77777777" w:rsidTr="00792EFE">
        <w:trPr>
          <w:trHeight w:val="439"/>
        </w:trPr>
        <w:tc>
          <w:tcPr>
            <w:tcW w:w="9498" w:type="dxa"/>
            <w:gridSpan w:val="8"/>
          </w:tcPr>
          <w:p w14:paraId="213AFB68" w14:textId="77777777" w:rsidR="00CE44F2" w:rsidRDefault="00CE44F2" w:rsidP="00CE44F2">
            <w:pPr>
              <w:jc w:val="right"/>
              <w:rPr>
                <w:rFonts w:asciiTheme="minorHAnsi" w:eastAsia="Times New Roman" w:hAnsiTheme="minorHAnsi" w:cstheme="minorHAnsi"/>
                <w:color w:val="000000"/>
                <w:sz w:val="16"/>
                <w:szCs w:val="16"/>
                <w:lang w:val="en-US"/>
              </w:rPr>
            </w:pPr>
          </w:p>
          <w:p w14:paraId="6ECB9A59" w14:textId="327F5498" w:rsidR="00CE44F2" w:rsidRDefault="0030491F" w:rsidP="00CE44F2">
            <w:pPr>
              <w:rPr>
                <w:rFonts w:asciiTheme="minorHAnsi" w:eastAsia="Times New Roman" w:hAnsiTheme="minorHAnsi" w:cstheme="minorHAnsi"/>
                <w:color w:val="000000"/>
                <w:sz w:val="16"/>
                <w:szCs w:val="16"/>
                <w:lang w:val="en-US"/>
              </w:rPr>
            </w:pPr>
            <w:ins w:id="1331" w:author="Ghita Benotmane" w:date="2016-09-09T09:43:00Z">
              <w:r>
                <w:rPr>
                  <w:noProof/>
                  <w:lang w:val="sk-SK" w:eastAsia="sk-SK"/>
                </w:rPr>
                <mc:AlternateContent>
                  <mc:Choice Requires="wps">
                    <w:drawing>
                      <wp:anchor distT="0" distB="0" distL="114300" distR="114300" simplePos="0" relativeHeight="251658248" behindDoc="0" locked="0" layoutInCell="1" allowOverlap="1" wp14:anchorId="59DD19AB" wp14:editId="36D8A09D">
                        <wp:simplePos x="0" y="0"/>
                        <wp:positionH relativeFrom="column">
                          <wp:posOffset>88265</wp:posOffset>
                        </wp:positionH>
                        <wp:positionV relativeFrom="paragraph">
                          <wp:posOffset>876935</wp:posOffset>
                        </wp:positionV>
                        <wp:extent cx="4076700" cy="304800"/>
                        <wp:effectExtent l="0" t="0" r="19050" b="19050"/>
                        <wp:wrapNone/>
                        <wp:docPr id="56" name="Oval 56"/>
                        <wp:cNvGraphicFramePr/>
                        <a:graphic xmlns:a="http://schemas.openxmlformats.org/drawingml/2006/main">
                          <a:graphicData uri="http://schemas.microsoft.com/office/word/2010/wordprocessingShape">
                            <wps:wsp>
                              <wps:cNvSpPr/>
                              <wps:spPr>
                                <a:xfrm>
                                  <a:off x="0" y="0"/>
                                  <a:ext cx="4076700" cy="3048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4F2980" id="Oval 56" o:spid="_x0000_s1026" style="position:absolute;margin-left:6.95pt;margin-top:69.05pt;width:321pt;height:24pt;z-index:251658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" filled="f" strokecolor="#ffc000" strokeweight="2pt"/>
                    </w:pict>
                  </mc:Fallback>
                </mc:AlternateContent>
              </w:r>
            </w:ins>
            <w:ins w:id="1332" w:author="Ghita Benotmane" w:date="2016-09-09T09:41:00Z">
              <w:r>
                <w:rPr>
                  <w:noProof/>
                  <w:lang w:val="sk-SK" w:eastAsia="sk-SK"/>
                </w:rPr>
                <w:drawing>
                  <wp:anchor distT="0" distB="0" distL="114300" distR="114300" simplePos="0" relativeHeight="251658247" behindDoc="0" locked="0" layoutInCell="1" allowOverlap="1" wp14:anchorId="36AB112B" wp14:editId="56B0AE5A">
                    <wp:simplePos x="0" y="0"/>
                    <wp:positionH relativeFrom="column">
                      <wp:posOffset>194945</wp:posOffset>
                    </wp:positionH>
                    <wp:positionV relativeFrom="paragraph">
                      <wp:posOffset>907415</wp:posOffset>
                    </wp:positionV>
                    <wp:extent cx="3795474" cy="25146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795474" cy="251460"/>
                            </a:xfrm>
                            <a:prstGeom prst="rect">
                              <a:avLst/>
                            </a:prstGeom>
                          </pic:spPr>
                        </pic:pic>
                      </a:graphicData>
                    </a:graphic>
                    <wp14:sizeRelH relativeFrom="margin">
                      <wp14:pctWidth>0</wp14:pctWidth>
                    </wp14:sizeRelH>
                    <wp14:sizeRelV relativeFrom="margin">
                      <wp14:pctHeight>0</wp14:pctHeight>
                    </wp14:sizeRelV>
                  </wp:anchor>
                </w:drawing>
              </w:r>
            </w:ins>
            <w:ins w:id="1333" w:author="Ghita Benotmane" w:date="2016-09-09T09:43:00Z">
              <w:r>
                <w:rPr>
                  <w:noProof/>
                  <w:lang w:val="sk-SK" w:eastAsia="sk-SK"/>
                </w:rPr>
                <mc:AlternateContent>
                  <mc:Choice Requires="wps">
                    <w:drawing>
                      <wp:anchor distT="0" distB="0" distL="114300" distR="114300" simplePos="0" relativeHeight="251658243" behindDoc="0" locked="0" layoutInCell="1" allowOverlap="1" wp14:anchorId="59DD19AB" wp14:editId="36D8A09D">
                        <wp:simplePos x="0" y="0"/>
                        <wp:positionH relativeFrom="column">
                          <wp:posOffset>88265</wp:posOffset>
                        </wp:positionH>
                        <wp:positionV relativeFrom="paragraph">
                          <wp:posOffset>876935</wp:posOffset>
                        </wp:positionV>
                        <wp:extent cx="4076700" cy="304800"/>
                        <wp:effectExtent l="0" t="0" r="19050" b="19050"/>
                        <wp:wrapNone/>
                        <wp:docPr id="37" name="Oval 37"/>
                        <wp:cNvGraphicFramePr/>
                        <a:graphic xmlns:a="http://schemas.openxmlformats.org/drawingml/2006/main">
                          <a:graphicData uri="http://schemas.microsoft.com/office/word/2010/wordprocessingShape">
                            <wps:wsp>
                              <wps:cNvSpPr/>
                              <wps:spPr>
                                <a:xfrm>
                                  <a:off x="0" y="0"/>
                                  <a:ext cx="4076700" cy="3048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675E60" id="Oval 37" o:spid="_x0000_s1026" style="position:absolute;margin-left:6.95pt;margin-top:69.05pt;width:321pt;height:24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" filled="f" strokecolor="#ffc000" strokeweight="2pt"/>
                    </w:pict>
                  </mc:Fallback>
                </mc:AlternateContent>
              </w:r>
            </w:ins>
            <w:ins w:id="1334" w:author="Ghita Benotmane" w:date="2016-09-09T09:41:00Z">
              <w:r>
                <w:rPr>
                  <w:noProof/>
                  <w:lang w:val="sk-SK" w:eastAsia="sk-SK"/>
                </w:rPr>
                <w:drawing>
                  <wp:anchor distT="0" distB="0" distL="114300" distR="114300" simplePos="0" relativeHeight="251658242" behindDoc="0" locked="0" layoutInCell="1" allowOverlap="1" wp14:anchorId="36AB112B" wp14:editId="56B0AE5A">
                    <wp:simplePos x="0" y="0"/>
                    <wp:positionH relativeFrom="column">
                      <wp:posOffset>194945</wp:posOffset>
                    </wp:positionH>
                    <wp:positionV relativeFrom="paragraph">
                      <wp:posOffset>907415</wp:posOffset>
                    </wp:positionV>
                    <wp:extent cx="3795474" cy="251460"/>
                    <wp:effectExtent l="0" t="0" r="0"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795474" cy="251460"/>
                            </a:xfrm>
                            <a:prstGeom prst="rect">
                              <a:avLst/>
                            </a:prstGeom>
                          </pic:spPr>
                        </pic:pic>
                      </a:graphicData>
                    </a:graphic>
                    <wp14:sizeRelH relativeFrom="margin">
                      <wp14:pctWidth>0</wp14:pctWidth>
                    </wp14:sizeRelH>
                    <wp14:sizeRelV relativeFrom="margin">
                      <wp14:pctHeight>0</wp14:pctHeight>
                    </wp14:sizeRelV>
                  </wp:anchor>
                </w:drawing>
              </w:r>
            </w:ins>
            <w:commentRangeStart w:id="1335"/>
            <w:r w:rsidR="00211D21">
              <w:rPr>
                <w:noProof/>
                <w:lang w:val="sk-SK" w:eastAsia="sk-SK"/>
              </w:rPr>
              <w:drawing>
                <wp:inline distT="0" distB="0" distL="0" distR="0" wp14:anchorId="48A721D8" wp14:editId="4ECA3D06">
                  <wp:extent cx="5894070" cy="19996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email">
                            <a:extLst>
                              <a:ext uri="{28A0092B-C50C-407E-A947-70E740481C1C}">
                                <a14:useLocalDpi xmlns:a14="http://schemas.microsoft.com/office/drawing/2010/main"/>
                              </a:ext>
                            </a:extLst>
                          </a:blip>
                          <a:stretch>
                            <a:fillRect/>
                          </a:stretch>
                        </pic:blipFill>
                        <pic:spPr>
                          <a:xfrm>
                            <a:off x="0" y="0"/>
                            <a:ext cx="5894070" cy="1999615"/>
                          </a:xfrm>
                          <a:prstGeom prst="rect">
                            <a:avLst/>
                          </a:prstGeom>
                        </pic:spPr>
                      </pic:pic>
                    </a:graphicData>
                  </a:graphic>
                </wp:inline>
              </w:drawing>
            </w:r>
            <w:commentRangeEnd w:id="1335"/>
            <w:r w:rsidR="0014553D">
              <w:rPr>
                <w:rStyle w:val="CommentReference"/>
              </w:rPr>
              <w:commentReference w:id="1335"/>
            </w:r>
          </w:p>
          <w:p w14:paraId="13ED32CF" w14:textId="77777777" w:rsidR="00CE44F2" w:rsidRDefault="00CE44F2" w:rsidP="00CE44F2">
            <w:pPr>
              <w:jc w:val="right"/>
              <w:rPr>
                <w:rFonts w:asciiTheme="minorHAnsi" w:eastAsia="Times New Roman" w:hAnsiTheme="minorHAnsi" w:cstheme="minorHAnsi"/>
                <w:color w:val="000000"/>
                <w:sz w:val="16"/>
                <w:szCs w:val="16"/>
                <w:lang w:val="en-US"/>
              </w:rPr>
            </w:pPr>
          </w:p>
        </w:tc>
      </w:tr>
    </w:tbl>
    <w:p w14:paraId="01393D5E" w14:textId="77777777" w:rsidR="00182082" w:rsidRPr="00EB4BFB" w:rsidRDefault="00182082" w:rsidP="00182082">
      <w:pPr>
        <w:rPr>
          <w:rFonts w:cs="Arial"/>
          <w:sz w:val="22"/>
        </w:rPr>
      </w:pPr>
    </w:p>
    <w:p w14:paraId="0BF3FCBE" w14:textId="018F774B" w:rsidR="00182082" w:rsidRDefault="0073368C" w:rsidP="004E1D4E">
      <w:pPr>
        <w:pStyle w:val="Heading2"/>
        <w:numPr>
          <w:ilvl w:val="1"/>
          <w:numId w:val="20"/>
        </w:numPr>
      </w:pPr>
      <w:bookmarkStart w:id="1336" w:name="_Share_lightbox"/>
      <w:bookmarkStart w:id="1337" w:name="_Toc461707111"/>
      <w:bookmarkStart w:id="1338" w:name="_Toc463013422"/>
      <w:bookmarkEnd w:id="1336"/>
      <w:r>
        <w:t>S</w:t>
      </w:r>
      <w:r w:rsidR="005679BC">
        <w:t>hare lightbox</w:t>
      </w:r>
      <w:bookmarkEnd w:id="1337"/>
      <w:bookmarkEnd w:id="1338"/>
    </w:p>
    <w:tbl>
      <w:tblPr>
        <w:tblStyle w:val="TableGrid"/>
        <w:tblW w:w="9532" w:type="dxa"/>
        <w:tblInd w:w="-289" w:type="dxa"/>
        <w:tblLayout w:type="fixed"/>
        <w:tblLook w:val="04A0" w:firstRow="1" w:lastRow="0" w:firstColumn="1" w:lastColumn="0" w:noHBand="0" w:noVBand="1"/>
      </w:tblPr>
      <w:tblGrid>
        <w:gridCol w:w="710"/>
        <w:gridCol w:w="1134"/>
        <w:gridCol w:w="1275"/>
        <w:gridCol w:w="5529"/>
        <w:gridCol w:w="850"/>
        <w:gridCol w:w="34"/>
      </w:tblGrid>
      <w:tr w:rsidR="00182082" w:rsidRPr="00193438" w14:paraId="7A48C1ED" w14:textId="77777777" w:rsidTr="00792EFE">
        <w:trPr>
          <w:trHeight w:val="280"/>
        </w:trPr>
        <w:tc>
          <w:tcPr>
            <w:tcW w:w="710" w:type="dxa"/>
            <w:shd w:val="clear" w:color="auto" w:fill="122632" w:themeFill="text1"/>
            <w:hideMark/>
          </w:tcPr>
          <w:p w14:paraId="2A33C457" w14:textId="710CA971" w:rsidR="00182082" w:rsidRPr="00193438" w:rsidRDefault="005679BC" w:rsidP="00B30F96">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Id</w:t>
            </w:r>
          </w:p>
        </w:tc>
        <w:tc>
          <w:tcPr>
            <w:tcW w:w="1134" w:type="dxa"/>
            <w:shd w:val="clear" w:color="auto" w:fill="122632" w:themeFill="text1"/>
            <w:hideMark/>
          </w:tcPr>
          <w:p w14:paraId="1F000F3E" w14:textId="14B6A65F" w:rsidR="00182082" w:rsidRPr="00193438" w:rsidRDefault="005679BC" w:rsidP="00B30F96">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category</w:t>
            </w:r>
          </w:p>
        </w:tc>
        <w:tc>
          <w:tcPr>
            <w:tcW w:w="1275" w:type="dxa"/>
            <w:shd w:val="clear" w:color="auto" w:fill="122632" w:themeFill="text1"/>
            <w:hideMark/>
          </w:tcPr>
          <w:p w14:paraId="6055803F" w14:textId="6BD5E8C6" w:rsidR="00182082" w:rsidRPr="00193438" w:rsidRDefault="005679BC" w:rsidP="00B30F96">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name</w:t>
            </w:r>
          </w:p>
        </w:tc>
        <w:tc>
          <w:tcPr>
            <w:tcW w:w="5529" w:type="dxa"/>
            <w:shd w:val="clear" w:color="auto" w:fill="122632" w:themeFill="text1"/>
            <w:hideMark/>
          </w:tcPr>
          <w:p w14:paraId="4B25D45B" w14:textId="77777777" w:rsidR="00182082" w:rsidRPr="00193438" w:rsidRDefault="00182082" w:rsidP="00B30F96">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Description</w:t>
            </w:r>
          </w:p>
        </w:tc>
        <w:tc>
          <w:tcPr>
            <w:tcW w:w="884" w:type="dxa"/>
            <w:gridSpan w:val="2"/>
            <w:shd w:val="clear" w:color="auto" w:fill="122632" w:themeFill="text1"/>
            <w:hideMark/>
          </w:tcPr>
          <w:p w14:paraId="05507297" w14:textId="77777777" w:rsidR="00182082" w:rsidRPr="00193438" w:rsidRDefault="00182082" w:rsidP="00B30F96">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Priority</w:t>
            </w:r>
          </w:p>
        </w:tc>
      </w:tr>
      <w:tr w:rsidR="004F437F" w:rsidRPr="00193438" w14:paraId="3D835A5F" w14:textId="77777777" w:rsidTr="00792EFE">
        <w:trPr>
          <w:gridAfter w:val="1"/>
          <w:wAfter w:w="34" w:type="dxa"/>
          <w:trHeight w:val="783"/>
        </w:trPr>
        <w:tc>
          <w:tcPr>
            <w:tcW w:w="710" w:type="dxa"/>
          </w:tcPr>
          <w:p w14:paraId="54448E58" w14:textId="26ABCEA8" w:rsidR="004F437F" w:rsidRDefault="004F437F" w:rsidP="004F437F">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3.2.1</w:t>
            </w:r>
          </w:p>
        </w:tc>
        <w:tc>
          <w:tcPr>
            <w:tcW w:w="1134" w:type="dxa"/>
          </w:tcPr>
          <w:p w14:paraId="65159983" w14:textId="2823CEEF" w:rsidR="004F437F" w:rsidRPr="00193438" w:rsidRDefault="004F437F" w:rsidP="004F437F">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News article share lightbox</w:t>
            </w:r>
          </w:p>
        </w:tc>
        <w:tc>
          <w:tcPr>
            <w:tcW w:w="1275" w:type="dxa"/>
          </w:tcPr>
          <w:p w14:paraId="08AF24BD" w14:textId="00C680BE" w:rsidR="004F437F" w:rsidRDefault="004F437F" w:rsidP="004F437F">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URL</w:t>
            </w:r>
          </w:p>
        </w:tc>
        <w:tc>
          <w:tcPr>
            <w:tcW w:w="5529" w:type="dxa"/>
          </w:tcPr>
          <w:p w14:paraId="7B17A867" w14:textId="77777777" w:rsidR="004F437F" w:rsidRDefault="004F437F" w:rsidP="004F437F">
            <w:pPr>
              <w:rPr>
                <w:rFonts w:asciiTheme="minorHAnsi" w:eastAsia="Times New Roman" w:hAnsiTheme="minorHAnsi" w:cstheme="minorHAnsi"/>
                <w:color w:val="0000FF"/>
                <w:sz w:val="16"/>
                <w:szCs w:val="16"/>
                <w:lang w:val="en-US" w:eastAsia="ru-RU"/>
              </w:rPr>
            </w:pPr>
            <w:r w:rsidRPr="00606C71">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I am on an article page</w:t>
            </w:r>
            <w:r>
              <w:rPr>
                <w:rFonts w:asciiTheme="minorHAnsi" w:eastAsia="Times New Roman" w:hAnsiTheme="minorHAnsi" w:cstheme="minorHAnsi"/>
                <w:color w:val="0000FF"/>
                <w:sz w:val="16"/>
                <w:szCs w:val="16"/>
                <w:lang w:val="en-US" w:eastAsia="ru-RU"/>
              </w:rPr>
              <w:t xml:space="preserve"> </w:t>
            </w:r>
          </w:p>
          <w:p w14:paraId="55A477EB" w14:textId="77777777" w:rsidR="004F437F" w:rsidRDefault="004F437F" w:rsidP="004F437F">
            <w:pPr>
              <w:rPr>
                <w:rFonts w:asciiTheme="minorHAnsi" w:eastAsia="Times New Roman" w:hAnsiTheme="minorHAnsi" w:cstheme="minorHAnsi"/>
                <w:sz w:val="16"/>
                <w:szCs w:val="16"/>
                <w:lang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have clicked the “share” button on the article header</w:t>
            </w:r>
            <w:r>
              <w:rPr>
                <w:rFonts w:asciiTheme="minorHAnsi" w:eastAsia="Times New Roman" w:hAnsiTheme="minorHAnsi" w:cstheme="minorHAnsi"/>
                <w:sz w:val="16"/>
                <w:szCs w:val="16"/>
                <w:lang w:eastAsia="ru-RU"/>
              </w:rPr>
              <w:t xml:space="preserve"> </w:t>
            </w:r>
          </w:p>
          <w:p w14:paraId="21995FFE" w14:textId="77777777" w:rsidR="004F437F" w:rsidRDefault="004F437F" w:rsidP="004F437F">
            <w:pPr>
              <w:rPr>
                <w:rFonts w:asciiTheme="minorHAnsi" w:eastAsia="Times New Roman" w:hAnsiTheme="minorHAnsi" w:cstheme="minorHAnsi"/>
                <w:sz w:val="16"/>
                <w:szCs w:val="16"/>
                <w:lang w:eastAsia="ru-RU"/>
              </w:rPr>
            </w:pPr>
            <w:r>
              <w:rPr>
                <w:rFonts w:asciiTheme="minorHAnsi" w:eastAsia="Times New Roman" w:hAnsiTheme="minorHAnsi" w:cstheme="minorHAnsi"/>
                <w:color w:val="0000FF"/>
                <w:sz w:val="16"/>
                <w:szCs w:val="16"/>
                <w:lang w:val="en-US" w:eastAsia="ru-RU"/>
              </w:rPr>
              <w:t>Then</w:t>
            </w:r>
            <w:r w:rsidRPr="00123367">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eastAsia="ru-RU"/>
              </w:rPr>
              <w:t>the system opens the share modal lightbox*.</w:t>
            </w:r>
          </w:p>
          <w:p w14:paraId="14046326" w14:textId="77777777" w:rsidR="004F437F" w:rsidRDefault="004F437F" w:rsidP="004F437F">
            <w:pPr>
              <w:rPr>
                <w:rFonts w:asciiTheme="minorHAnsi" w:eastAsia="Times New Roman" w:hAnsiTheme="minorHAnsi" w:cstheme="minorHAnsi"/>
                <w:sz w:val="16"/>
                <w:szCs w:val="16"/>
                <w:lang w:eastAsia="ru-RU"/>
              </w:rPr>
            </w:pPr>
            <w:r>
              <w:rPr>
                <w:rFonts w:asciiTheme="minorHAnsi" w:eastAsia="Times New Roman" w:hAnsiTheme="minorHAnsi" w:cstheme="minorHAnsi"/>
                <w:color w:val="0000FF"/>
                <w:sz w:val="16"/>
                <w:szCs w:val="16"/>
                <w:lang w:val="en-US" w:eastAsia="ru-RU"/>
              </w:rPr>
              <w:t>And</w:t>
            </w:r>
            <w:r w:rsidRPr="00123367">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eastAsia="ru-RU"/>
              </w:rPr>
              <w:t>I can copy the URL of the article page from the text field</w:t>
            </w:r>
          </w:p>
          <w:p w14:paraId="3483C6A3" w14:textId="1486E0F2" w:rsidR="004F437F" w:rsidRPr="00123367" w:rsidRDefault="004F437F" w:rsidP="004F437F">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And</w:t>
            </w:r>
            <w:r w:rsidRPr="00123367">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eastAsia="ru-RU"/>
              </w:rPr>
              <w:t>use this URL link to share manually.</w:t>
            </w:r>
          </w:p>
        </w:tc>
        <w:tc>
          <w:tcPr>
            <w:tcW w:w="850" w:type="dxa"/>
          </w:tcPr>
          <w:p w14:paraId="3E682C96" w14:textId="157072AB" w:rsidR="004F437F" w:rsidRDefault="004F437F" w:rsidP="004F437F">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182082" w:rsidRPr="00193438" w14:paraId="6B7A2793" w14:textId="77777777" w:rsidTr="00F40C9E">
        <w:trPr>
          <w:gridAfter w:val="1"/>
          <w:wAfter w:w="34" w:type="dxa"/>
          <w:trHeight w:val="406"/>
        </w:trPr>
        <w:tc>
          <w:tcPr>
            <w:tcW w:w="710" w:type="dxa"/>
          </w:tcPr>
          <w:p w14:paraId="732ECD38" w14:textId="281D9655" w:rsidR="00182082" w:rsidRDefault="00182082" w:rsidP="00B30F96">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3.2</w:t>
            </w:r>
            <w:r w:rsidR="00792EFE">
              <w:rPr>
                <w:rFonts w:asciiTheme="minorHAnsi" w:eastAsia="Times New Roman" w:hAnsiTheme="minorHAnsi" w:cstheme="minorHAnsi"/>
                <w:color w:val="000000"/>
                <w:sz w:val="16"/>
                <w:szCs w:val="16"/>
                <w:lang w:val="en-US"/>
              </w:rPr>
              <w:t>.2</w:t>
            </w:r>
          </w:p>
        </w:tc>
        <w:tc>
          <w:tcPr>
            <w:tcW w:w="1134" w:type="dxa"/>
          </w:tcPr>
          <w:p w14:paraId="6583CDF6" w14:textId="42DE64D1" w:rsidR="00182082" w:rsidRPr="00193438" w:rsidRDefault="005679BC" w:rsidP="00B30F96">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News article body</w:t>
            </w:r>
          </w:p>
        </w:tc>
        <w:tc>
          <w:tcPr>
            <w:tcW w:w="1275" w:type="dxa"/>
          </w:tcPr>
          <w:p w14:paraId="0C813082" w14:textId="56950207" w:rsidR="00182082" w:rsidRDefault="005679BC" w:rsidP="00B30F96">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Share by engage</w:t>
            </w:r>
          </w:p>
        </w:tc>
        <w:tc>
          <w:tcPr>
            <w:tcW w:w="5529" w:type="dxa"/>
          </w:tcPr>
          <w:p w14:paraId="532EB268" w14:textId="6EF1E0E9" w:rsidR="00182082" w:rsidRDefault="00182082" w:rsidP="00B30F96">
            <w:pPr>
              <w:rPr>
                <w:rFonts w:asciiTheme="minorHAnsi" w:eastAsia="Times New Roman" w:hAnsiTheme="minorHAnsi" w:cstheme="minorHAnsi"/>
                <w:color w:val="0000FF"/>
                <w:sz w:val="16"/>
                <w:szCs w:val="16"/>
                <w:lang w:val="en-US" w:eastAsia="ru-RU"/>
              </w:rPr>
            </w:pPr>
            <w:r w:rsidRPr="00606C71">
              <w:rPr>
                <w:rFonts w:asciiTheme="minorHAnsi" w:eastAsia="Times New Roman" w:hAnsiTheme="minorHAnsi" w:cstheme="minorHAnsi"/>
                <w:color w:val="0000FF"/>
                <w:sz w:val="16"/>
                <w:szCs w:val="16"/>
                <w:lang w:val="en-US" w:eastAsia="ru-RU"/>
              </w:rPr>
              <w:t xml:space="preserve">Given </w:t>
            </w:r>
            <w:r w:rsidR="00AF0DAB">
              <w:rPr>
                <w:rFonts w:asciiTheme="minorHAnsi" w:eastAsia="Times New Roman" w:hAnsiTheme="minorHAnsi" w:cstheme="minorHAnsi"/>
                <w:sz w:val="16"/>
                <w:szCs w:val="16"/>
                <w:lang w:val="en-US" w:eastAsia="ru-RU"/>
              </w:rPr>
              <w:t>I</w:t>
            </w:r>
            <w:r w:rsidR="005679BC">
              <w:rPr>
                <w:rFonts w:asciiTheme="minorHAnsi" w:eastAsia="Times New Roman" w:hAnsiTheme="minorHAnsi" w:cstheme="minorHAnsi"/>
                <w:sz w:val="16"/>
                <w:szCs w:val="16"/>
                <w:lang w:val="en-US" w:eastAsia="ru-RU"/>
              </w:rPr>
              <w:t xml:space="preserve"> am on an article page</w:t>
            </w:r>
            <w:r>
              <w:rPr>
                <w:rFonts w:asciiTheme="minorHAnsi" w:eastAsia="Times New Roman" w:hAnsiTheme="minorHAnsi" w:cstheme="minorHAnsi"/>
                <w:color w:val="0000FF"/>
                <w:sz w:val="16"/>
                <w:szCs w:val="16"/>
                <w:lang w:val="en-US" w:eastAsia="ru-RU"/>
              </w:rPr>
              <w:t xml:space="preserve"> </w:t>
            </w:r>
          </w:p>
          <w:p w14:paraId="417F2F0D" w14:textId="15EBB9EE" w:rsidR="00182082" w:rsidRDefault="004F437F" w:rsidP="00B30F96">
            <w:pPr>
              <w:rPr>
                <w:rFonts w:asciiTheme="minorHAnsi" w:eastAsia="Times New Roman" w:hAnsiTheme="minorHAnsi" w:cstheme="minorHAnsi"/>
                <w:sz w:val="16"/>
                <w:szCs w:val="16"/>
                <w:lang w:eastAsia="ru-RU"/>
              </w:rPr>
            </w:pPr>
            <w:r>
              <w:rPr>
                <w:rFonts w:asciiTheme="minorHAnsi" w:eastAsia="Times New Roman" w:hAnsiTheme="minorHAnsi" w:cstheme="minorHAnsi"/>
                <w:color w:val="0000FF"/>
                <w:sz w:val="16"/>
                <w:szCs w:val="16"/>
                <w:lang w:val="en-US" w:eastAsia="ru-RU"/>
              </w:rPr>
              <w:t>When</w:t>
            </w:r>
            <w:r w:rsidR="00182082">
              <w:rPr>
                <w:rFonts w:asciiTheme="minorHAnsi" w:eastAsia="Times New Roman" w:hAnsiTheme="minorHAnsi" w:cstheme="minorHAnsi"/>
                <w:color w:val="0000FF"/>
                <w:sz w:val="16"/>
                <w:szCs w:val="16"/>
                <w:lang w:val="en-US" w:eastAsia="ru-RU"/>
              </w:rPr>
              <w:t xml:space="preserve"> </w:t>
            </w:r>
            <w:r w:rsidR="00AF0DAB">
              <w:rPr>
                <w:rFonts w:asciiTheme="minorHAnsi" w:eastAsia="Times New Roman" w:hAnsiTheme="minorHAnsi" w:cstheme="minorHAnsi"/>
                <w:sz w:val="16"/>
                <w:szCs w:val="16"/>
                <w:lang w:val="en-US" w:eastAsia="ru-RU"/>
              </w:rPr>
              <w:t>I</w:t>
            </w:r>
            <w:r w:rsidR="005679BC">
              <w:rPr>
                <w:rFonts w:asciiTheme="minorHAnsi" w:eastAsia="Times New Roman" w:hAnsiTheme="minorHAnsi" w:cstheme="minorHAnsi"/>
                <w:sz w:val="16"/>
                <w:szCs w:val="16"/>
                <w:lang w:val="en-US" w:eastAsia="ru-RU"/>
              </w:rPr>
              <w:t xml:space="preserve"> have clicked the “share” button on the</w:t>
            </w:r>
            <w:r w:rsidR="00182082">
              <w:rPr>
                <w:rFonts w:asciiTheme="minorHAnsi" w:eastAsia="Times New Roman" w:hAnsiTheme="minorHAnsi" w:cstheme="minorHAnsi"/>
                <w:sz w:val="16"/>
                <w:szCs w:val="16"/>
                <w:lang w:val="en-US" w:eastAsia="ru-RU"/>
              </w:rPr>
              <w:t xml:space="preserve"> article header</w:t>
            </w:r>
            <w:r w:rsidR="00182082">
              <w:rPr>
                <w:rFonts w:asciiTheme="minorHAnsi" w:eastAsia="Times New Roman" w:hAnsiTheme="minorHAnsi" w:cstheme="minorHAnsi"/>
                <w:sz w:val="16"/>
                <w:szCs w:val="16"/>
                <w:lang w:eastAsia="ru-RU"/>
              </w:rPr>
              <w:t xml:space="preserve"> </w:t>
            </w:r>
          </w:p>
          <w:p w14:paraId="473CD572" w14:textId="0F488E98" w:rsidR="00182082" w:rsidRDefault="004F437F" w:rsidP="00B30F96">
            <w:pPr>
              <w:rPr>
                <w:rFonts w:asciiTheme="minorHAnsi" w:eastAsia="Times New Roman" w:hAnsiTheme="minorHAnsi" w:cstheme="minorHAnsi"/>
                <w:sz w:val="16"/>
                <w:szCs w:val="16"/>
                <w:lang w:eastAsia="ru-RU"/>
              </w:rPr>
            </w:pPr>
            <w:r>
              <w:rPr>
                <w:rFonts w:asciiTheme="minorHAnsi" w:eastAsia="Times New Roman" w:hAnsiTheme="minorHAnsi" w:cstheme="minorHAnsi"/>
                <w:color w:val="0000FF"/>
                <w:sz w:val="16"/>
                <w:szCs w:val="16"/>
                <w:lang w:val="en-US" w:eastAsia="ru-RU"/>
              </w:rPr>
              <w:t>Then</w:t>
            </w:r>
            <w:r w:rsidR="00182082" w:rsidRPr="00123367">
              <w:rPr>
                <w:rFonts w:asciiTheme="minorHAnsi" w:eastAsia="Times New Roman" w:hAnsiTheme="minorHAnsi" w:cstheme="minorHAnsi"/>
                <w:color w:val="0000FF"/>
                <w:sz w:val="16"/>
                <w:szCs w:val="16"/>
                <w:lang w:val="en-US" w:eastAsia="ru-RU"/>
              </w:rPr>
              <w:t xml:space="preserve"> </w:t>
            </w:r>
            <w:r w:rsidR="00182082">
              <w:rPr>
                <w:rFonts w:asciiTheme="minorHAnsi" w:eastAsia="Times New Roman" w:hAnsiTheme="minorHAnsi" w:cstheme="minorHAnsi"/>
                <w:sz w:val="16"/>
                <w:szCs w:val="16"/>
                <w:lang w:eastAsia="ru-RU"/>
              </w:rPr>
              <w:t>the system opens the share modal lightbox*.</w:t>
            </w:r>
          </w:p>
          <w:p w14:paraId="03D55A73" w14:textId="6D931A5C" w:rsidR="00182082" w:rsidRPr="00F40C9E" w:rsidRDefault="004F437F" w:rsidP="00B30F96">
            <w:pPr>
              <w:rPr>
                <w:rFonts w:asciiTheme="minorHAnsi" w:eastAsia="Times New Roman" w:hAnsiTheme="minorHAnsi" w:cstheme="minorHAnsi"/>
                <w:sz w:val="16"/>
                <w:szCs w:val="16"/>
                <w:lang w:eastAsia="ru-RU"/>
              </w:rPr>
            </w:pPr>
            <w:r w:rsidRPr="00F40C9E">
              <w:rPr>
                <w:rFonts w:asciiTheme="minorHAnsi" w:eastAsia="Times New Roman" w:hAnsiTheme="minorHAnsi" w:cstheme="minorHAnsi"/>
                <w:color w:val="0000FF"/>
                <w:sz w:val="16"/>
                <w:szCs w:val="16"/>
                <w:lang w:eastAsia="ru-RU"/>
              </w:rPr>
              <w:t>And</w:t>
            </w:r>
            <w:r w:rsidR="00182082" w:rsidRPr="00F40C9E">
              <w:rPr>
                <w:rFonts w:asciiTheme="minorHAnsi" w:eastAsia="Times New Roman" w:hAnsiTheme="minorHAnsi" w:cstheme="minorHAnsi"/>
                <w:color w:val="0000FF"/>
                <w:sz w:val="16"/>
                <w:szCs w:val="16"/>
                <w:lang w:val="en-US" w:eastAsia="ru-RU"/>
              </w:rPr>
              <w:t xml:space="preserve"> </w:t>
            </w:r>
            <w:r w:rsidR="00AF0DAB" w:rsidRPr="00F40C9E">
              <w:rPr>
                <w:rFonts w:asciiTheme="minorHAnsi" w:eastAsia="Times New Roman" w:hAnsiTheme="minorHAnsi" w:cstheme="minorHAnsi"/>
                <w:sz w:val="16"/>
                <w:szCs w:val="16"/>
                <w:lang w:eastAsia="ru-RU"/>
              </w:rPr>
              <w:t>I</w:t>
            </w:r>
            <w:r w:rsidR="005679BC" w:rsidRPr="00F40C9E">
              <w:rPr>
                <w:rFonts w:asciiTheme="minorHAnsi" w:eastAsia="Times New Roman" w:hAnsiTheme="minorHAnsi" w:cstheme="minorHAnsi"/>
                <w:sz w:val="16"/>
                <w:szCs w:val="16"/>
                <w:lang w:eastAsia="ru-RU"/>
              </w:rPr>
              <w:t xml:space="preserve"> can select the radio button to share the article on engage</w:t>
            </w:r>
          </w:p>
          <w:p w14:paraId="2AFB8DB3" w14:textId="4658285B" w:rsidR="00182082" w:rsidRPr="00F40C9E" w:rsidRDefault="00182082" w:rsidP="00B30F96">
            <w:pPr>
              <w:rPr>
                <w:rFonts w:asciiTheme="minorHAnsi" w:eastAsia="Times New Roman" w:hAnsiTheme="minorHAnsi" w:cstheme="minorHAnsi"/>
                <w:sz w:val="16"/>
                <w:szCs w:val="16"/>
                <w:lang w:eastAsia="ru-RU"/>
              </w:rPr>
            </w:pPr>
            <w:r w:rsidRPr="00F40C9E">
              <w:rPr>
                <w:rFonts w:asciiTheme="minorHAnsi" w:eastAsia="Times New Roman" w:hAnsiTheme="minorHAnsi" w:cstheme="minorHAnsi"/>
                <w:color w:val="0000FF"/>
                <w:sz w:val="16"/>
                <w:szCs w:val="16"/>
                <w:lang w:val="en-US" w:eastAsia="ru-RU"/>
              </w:rPr>
              <w:lastRenderedPageBreak/>
              <w:t xml:space="preserve">And </w:t>
            </w:r>
            <w:r w:rsidR="005679BC" w:rsidRPr="00F40C9E">
              <w:rPr>
                <w:rFonts w:asciiTheme="minorHAnsi" w:eastAsia="Times New Roman" w:hAnsiTheme="minorHAnsi" w:cstheme="minorHAnsi"/>
                <w:sz w:val="16"/>
                <w:szCs w:val="16"/>
                <w:lang w:eastAsia="ru-RU"/>
              </w:rPr>
              <w:t>add a comment to accompany my engage post.</w:t>
            </w:r>
          </w:p>
          <w:p w14:paraId="0F77CE0B" w14:textId="3BF8A4C1" w:rsidR="00182082" w:rsidRPr="00F40C9E" w:rsidRDefault="00AF0DAB" w:rsidP="00B30F96">
            <w:pPr>
              <w:rPr>
                <w:rFonts w:asciiTheme="minorHAnsi" w:eastAsia="Times New Roman" w:hAnsiTheme="minorHAnsi" w:cstheme="minorHAnsi"/>
                <w:sz w:val="16"/>
                <w:szCs w:val="16"/>
                <w:lang w:val="en-US" w:eastAsia="ru-RU"/>
              </w:rPr>
            </w:pPr>
            <w:r w:rsidRPr="00F40C9E">
              <w:rPr>
                <w:rFonts w:asciiTheme="minorHAnsi" w:eastAsia="Times New Roman" w:hAnsiTheme="minorHAnsi" w:cstheme="minorHAnsi"/>
                <w:color w:val="0000FF"/>
                <w:sz w:val="16"/>
                <w:szCs w:val="16"/>
                <w:lang w:val="en-US" w:eastAsia="ru-RU"/>
              </w:rPr>
              <w:t>When I</w:t>
            </w:r>
            <w:r w:rsidR="005679BC" w:rsidRPr="00F40C9E">
              <w:rPr>
                <w:rFonts w:asciiTheme="minorHAnsi" w:eastAsia="Times New Roman" w:hAnsiTheme="minorHAnsi" w:cstheme="minorHAnsi"/>
                <w:color w:val="0000FF"/>
                <w:sz w:val="16"/>
                <w:szCs w:val="16"/>
                <w:lang w:val="en-US" w:eastAsia="ru-RU"/>
              </w:rPr>
              <w:t xml:space="preserve"> click </w:t>
            </w:r>
            <w:r w:rsidR="00182082" w:rsidRPr="00F40C9E">
              <w:rPr>
                <w:rFonts w:asciiTheme="minorHAnsi" w:eastAsia="Times New Roman" w:hAnsiTheme="minorHAnsi" w:cstheme="minorHAnsi"/>
                <w:sz w:val="16"/>
                <w:szCs w:val="16"/>
                <w:lang w:val="en-US" w:eastAsia="ru-RU"/>
              </w:rPr>
              <w:t xml:space="preserve">share to confirm </w:t>
            </w:r>
          </w:p>
          <w:p w14:paraId="02283073" w14:textId="266EBBF7" w:rsidR="00182082" w:rsidRPr="00F40C9E" w:rsidRDefault="00182082" w:rsidP="00B30F96">
            <w:pPr>
              <w:rPr>
                <w:rFonts w:asciiTheme="minorHAnsi" w:eastAsia="Times New Roman" w:hAnsiTheme="minorHAnsi" w:cstheme="minorHAnsi"/>
                <w:sz w:val="16"/>
                <w:szCs w:val="16"/>
                <w:lang w:val="en-US" w:eastAsia="ru-RU"/>
              </w:rPr>
            </w:pPr>
            <w:r w:rsidRPr="00F40C9E">
              <w:rPr>
                <w:rFonts w:asciiTheme="minorHAnsi" w:eastAsia="Times New Roman" w:hAnsiTheme="minorHAnsi" w:cstheme="minorHAnsi"/>
                <w:color w:val="0000FF"/>
                <w:sz w:val="16"/>
                <w:szCs w:val="16"/>
                <w:lang w:val="en-US" w:eastAsia="ru-RU"/>
              </w:rPr>
              <w:t>Then</w:t>
            </w:r>
            <w:r w:rsidR="005679BC" w:rsidRPr="00F40C9E">
              <w:rPr>
                <w:rFonts w:asciiTheme="minorHAnsi" w:eastAsia="Times New Roman" w:hAnsiTheme="minorHAnsi" w:cstheme="minorHAnsi"/>
                <w:sz w:val="16"/>
                <w:szCs w:val="16"/>
                <w:lang w:val="en-US" w:eastAsia="ru-RU"/>
              </w:rPr>
              <w:t xml:space="preserve"> my post will be published on the engage so</w:t>
            </w:r>
            <w:r w:rsidRPr="00F40C9E">
              <w:rPr>
                <w:rFonts w:asciiTheme="minorHAnsi" w:eastAsia="Times New Roman" w:hAnsiTheme="minorHAnsi" w:cstheme="minorHAnsi"/>
                <w:sz w:val="16"/>
                <w:szCs w:val="16"/>
                <w:lang w:val="en-US" w:eastAsia="ru-RU"/>
              </w:rPr>
              <w:t>cial feed that the publisher has preselected for this article.*</w:t>
            </w:r>
          </w:p>
          <w:p w14:paraId="14488876" w14:textId="589AE8AB" w:rsidR="00182082" w:rsidRPr="00123367" w:rsidRDefault="00182082" w:rsidP="00F40C9E">
            <w:pPr>
              <w:rPr>
                <w:rFonts w:asciiTheme="minorHAnsi" w:eastAsia="Times New Roman" w:hAnsiTheme="minorHAnsi" w:cstheme="minorHAnsi"/>
                <w:color w:val="0000FF"/>
                <w:sz w:val="16"/>
                <w:szCs w:val="16"/>
                <w:lang w:val="en-US" w:eastAsia="ru-RU"/>
              </w:rPr>
            </w:pPr>
          </w:p>
        </w:tc>
        <w:tc>
          <w:tcPr>
            <w:tcW w:w="850" w:type="dxa"/>
          </w:tcPr>
          <w:p w14:paraId="02A95A4E" w14:textId="77777777" w:rsidR="00182082" w:rsidRDefault="00182082" w:rsidP="00B30F96">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lastRenderedPageBreak/>
              <w:t>1</w:t>
            </w:r>
          </w:p>
          <w:p w14:paraId="3DA7DA9A" w14:textId="77777777" w:rsidR="004F437F" w:rsidRDefault="004F437F" w:rsidP="00EC542E">
            <w:pPr>
              <w:jc w:val="center"/>
              <w:rPr>
                <w:rFonts w:asciiTheme="minorHAnsi" w:eastAsia="Times New Roman" w:hAnsiTheme="minorHAnsi" w:cstheme="minorHAnsi"/>
                <w:color w:val="000000"/>
                <w:sz w:val="16"/>
                <w:szCs w:val="16"/>
                <w:lang w:val="en-US"/>
              </w:rPr>
            </w:pPr>
          </w:p>
        </w:tc>
      </w:tr>
      <w:tr w:rsidR="004F437F" w:rsidRPr="00193438" w14:paraId="28A31AAD" w14:textId="77777777" w:rsidTr="00792EFE">
        <w:trPr>
          <w:gridAfter w:val="1"/>
          <w:wAfter w:w="34" w:type="dxa"/>
          <w:trHeight w:val="439"/>
        </w:trPr>
        <w:tc>
          <w:tcPr>
            <w:tcW w:w="710" w:type="dxa"/>
          </w:tcPr>
          <w:p w14:paraId="484D263E" w14:textId="7E43C472" w:rsidR="004F437F" w:rsidRPr="008F59BB" w:rsidRDefault="004F437F" w:rsidP="004F437F">
            <w:pPr>
              <w:jc w:val="right"/>
              <w:rPr>
                <w:rFonts w:asciiTheme="minorHAnsi" w:eastAsia="Times New Roman" w:hAnsiTheme="minorHAnsi" w:cstheme="minorHAnsi"/>
                <w:color w:val="000000"/>
                <w:sz w:val="16"/>
                <w:szCs w:val="16"/>
                <w:highlight w:val="yellow"/>
                <w:lang w:val="en-US"/>
              </w:rPr>
            </w:pPr>
            <w:r w:rsidRPr="008F59BB">
              <w:rPr>
                <w:rFonts w:asciiTheme="minorHAnsi" w:eastAsia="Times New Roman" w:hAnsiTheme="minorHAnsi" w:cstheme="minorHAnsi"/>
                <w:color w:val="000000"/>
                <w:sz w:val="16"/>
                <w:szCs w:val="16"/>
                <w:highlight w:val="yellow"/>
                <w:lang w:val="en-US"/>
              </w:rPr>
              <w:t>3.2.3</w:t>
            </w:r>
          </w:p>
        </w:tc>
        <w:tc>
          <w:tcPr>
            <w:tcW w:w="1134" w:type="dxa"/>
          </w:tcPr>
          <w:p w14:paraId="52C0EB78" w14:textId="69A185AD" w:rsidR="004F437F" w:rsidRPr="008F59BB" w:rsidRDefault="004F437F" w:rsidP="004F437F">
            <w:pPr>
              <w:rPr>
                <w:rFonts w:asciiTheme="minorHAnsi" w:eastAsia="Times New Roman" w:hAnsiTheme="minorHAnsi" w:cstheme="minorHAnsi"/>
                <w:color w:val="000000"/>
                <w:sz w:val="16"/>
                <w:szCs w:val="16"/>
                <w:highlight w:val="yellow"/>
                <w:lang w:val="en-US"/>
              </w:rPr>
            </w:pPr>
            <w:r w:rsidRPr="008F59BB">
              <w:rPr>
                <w:rFonts w:asciiTheme="minorHAnsi" w:eastAsia="Times New Roman" w:hAnsiTheme="minorHAnsi" w:cstheme="minorHAnsi"/>
                <w:color w:val="000000"/>
                <w:sz w:val="16"/>
                <w:szCs w:val="16"/>
                <w:highlight w:val="yellow"/>
                <w:lang w:val="en-US"/>
              </w:rPr>
              <w:t>News article body</w:t>
            </w:r>
          </w:p>
        </w:tc>
        <w:tc>
          <w:tcPr>
            <w:tcW w:w="1275" w:type="dxa"/>
          </w:tcPr>
          <w:p w14:paraId="4E16375B" w14:textId="0ECA0109" w:rsidR="004F437F" w:rsidRPr="008F59BB" w:rsidRDefault="004F437F" w:rsidP="00096924">
            <w:pPr>
              <w:rPr>
                <w:rFonts w:asciiTheme="minorHAnsi" w:eastAsia="Times New Roman" w:hAnsiTheme="minorHAnsi" w:cstheme="minorHAnsi"/>
                <w:color w:val="000000"/>
                <w:sz w:val="16"/>
                <w:szCs w:val="16"/>
                <w:highlight w:val="yellow"/>
                <w:lang w:val="en-US"/>
              </w:rPr>
            </w:pPr>
            <w:commentRangeStart w:id="1339"/>
            <w:r w:rsidRPr="008F59BB">
              <w:rPr>
                <w:rFonts w:asciiTheme="minorHAnsi" w:hAnsiTheme="minorHAnsi"/>
                <w:color w:val="000000"/>
                <w:sz w:val="16"/>
                <w:highlight w:val="yellow"/>
                <w:lang w:val="en-US"/>
              </w:rPr>
              <w:t>Share</w:t>
            </w:r>
            <w:commentRangeEnd w:id="1339"/>
            <w:r w:rsidR="0085122E" w:rsidRPr="008F59BB">
              <w:rPr>
                <w:rStyle w:val="CommentReference"/>
                <w:highlight w:val="yellow"/>
              </w:rPr>
              <w:commentReference w:id="1339"/>
            </w:r>
            <w:r w:rsidRPr="008F59BB">
              <w:rPr>
                <w:rFonts w:asciiTheme="minorHAnsi" w:hAnsiTheme="minorHAnsi"/>
                <w:color w:val="000000"/>
                <w:sz w:val="16"/>
                <w:highlight w:val="yellow"/>
                <w:lang w:val="en-US"/>
              </w:rPr>
              <w:t xml:space="preserve"> </w:t>
            </w:r>
            <w:del w:id="1340" w:author="Ghita Benotmane" w:date="2016-09-08T16:48:00Z">
              <w:r w:rsidRPr="008F59BB" w:rsidDel="00096924">
                <w:rPr>
                  <w:rFonts w:asciiTheme="minorHAnsi" w:hAnsiTheme="minorHAnsi"/>
                  <w:color w:val="000000"/>
                  <w:sz w:val="16"/>
                  <w:highlight w:val="yellow"/>
                  <w:lang w:val="en-US"/>
                </w:rPr>
                <w:delText>by email</w:delText>
              </w:r>
            </w:del>
          </w:p>
        </w:tc>
        <w:tc>
          <w:tcPr>
            <w:tcW w:w="5529" w:type="dxa"/>
          </w:tcPr>
          <w:p w14:paraId="455672F4" w14:textId="194A42B0" w:rsidR="004F437F" w:rsidRPr="008F59BB" w:rsidRDefault="004F437F" w:rsidP="004F437F">
            <w:pPr>
              <w:rPr>
                <w:rFonts w:asciiTheme="minorHAnsi" w:eastAsia="Times New Roman" w:hAnsiTheme="minorHAnsi" w:cstheme="minorHAnsi"/>
                <w:color w:val="0000FF"/>
                <w:sz w:val="16"/>
                <w:szCs w:val="16"/>
                <w:highlight w:val="yellow"/>
                <w:lang w:val="en-US" w:eastAsia="ru-RU"/>
              </w:rPr>
            </w:pPr>
            <w:r w:rsidRPr="008F59BB">
              <w:rPr>
                <w:rFonts w:asciiTheme="minorHAnsi" w:eastAsia="Times New Roman" w:hAnsiTheme="minorHAnsi" w:cstheme="minorHAnsi"/>
                <w:color w:val="0000FF"/>
                <w:sz w:val="16"/>
                <w:szCs w:val="16"/>
                <w:highlight w:val="yellow"/>
                <w:lang w:val="en-US" w:eastAsia="ru-RU"/>
              </w:rPr>
              <w:t xml:space="preserve">Given </w:t>
            </w:r>
            <w:r w:rsidRPr="008F59BB">
              <w:rPr>
                <w:rFonts w:asciiTheme="minorHAnsi" w:eastAsia="Times New Roman" w:hAnsiTheme="minorHAnsi" w:cstheme="minorHAnsi"/>
                <w:sz w:val="16"/>
                <w:szCs w:val="16"/>
                <w:highlight w:val="yellow"/>
                <w:lang w:val="en-US" w:eastAsia="ru-RU"/>
              </w:rPr>
              <w:t>I am on an article page</w:t>
            </w:r>
            <w:r w:rsidRPr="008F59BB">
              <w:rPr>
                <w:rFonts w:asciiTheme="minorHAnsi" w:eastAsia="Times New Roman" w:hAnsiTheme="minorHAnsi" w:cstheme="minorHAnsi"/>
                <w:color w:val="0000FF"/>
                <w:sz w:val="16"/>
                <w:szCs w:val="16"/>
                <w:highlight w:val="yellow"/>
                <w:lang w:val="en-US" w:eastAsia="ru-RU"/>
              </w:rPr>
              <w:t xml:space="preserve"> </w:t>
            </w:r>
          </w:p>
          <w:p w14:paraId="2084CCC4" w14:textId="49DCC8B4" w:rsidR="004F437F" w:rsidRPr="008F59BB" w:rsidRDefault="004F437F" w:rsidP="004F437F">
            <w:pPr>
              <w:rPr>
                <w:rFonts w:asciiTheme="minorHAnsi" w:eastAsia="Times New Roman" w:hAnsiTheme="minorHAnsi" w:cstheme="minorHAnsi"/>
                <w:sz w:val="16"/>
                <w:szCs w:val="16"/>
                <w:highlight w:val="yellow"/>
                <w:lang w:eastAsia="ru-RU"/>
              </w:rPr>
            </w:pPr>
            <w:r w:rsidRPr="008F59BB">
              <w:rPr>
                <w:rFonts w:asciiTheme="minorHAnsi" w:eastAsia="Times New Roman" w:hAnsiTheme="minorHAnsi" w:cstheme="minorHAnsi"/>
                <w:color w:val="0000FF"/>
                <w:sz w:val="16"/>
                <w:szCs w:val="16"/>
                <w:highlight w:val="yellow"/>
                <w:lang w:val="en-US" w:eastAsia="ru-RU"/>
              </w:rPr>
              <w:t xml:space="preserve">When </w:t>
            </w:r>
            <w:r w:rsidRPr="008F59BB">
              <w:rPr>
                <w:rFonts w:asciiTheme="minorHAnsi" w:eastAsia="Times New Roman" w:hAnsiTheme="minorHAnsi" w:cstheme="minorHAnsi"/>
                <w:sz w:val="16"/>
                <w:szCs w:val="16"/>
                <w:highlight w:val="yellow"/>
                <w:lang w:val="en-US" w:eastAsia="ru-RU"/>
              </w:rPr>
              <w:t>I have clicked the “share” button on the article header</w:t>
            </w:r>
            <w:r w:rsidRPr="008F59BB">
              <w:rPr>
                <w:rFonts w:asciiTheme="minorHAnsi" w:eastAsia="Times New Roman" w:hAnsiTheme="minorHAnsi" w:cstheme="minorHAnsi"/>
                <w:sz w:val="16"/>
                <w:szCs w:val="16"/>
                <w:highlight w:val="yellow"/>
                <w:lang w:eastAsia="ru-RU"/>
              </w:rPr>
              <w:t xml:space="preserve"> </w:t>
            </w:r>
          </w:p>
          <w:p w14:paraId="21B031AE" w14:textId="360C8067" w:rsidR="004F437F" w:rsidRPr="008F59BB" w:rsidRDefault="004F437F" w:rsidP="004F437F">
            <w:pPr>
              <w:rPr>
                <w:rFonts w:asciiTheme="minorHAnsi" w:eastAsia="Times New Roman" w:hAnsiTheme="minorHAnsi" w:cstheme="minorHAnsi"/>
                <w:sz w:val="16"/>
                <w:szCs w:val="16"/>
                <w:highlight w:val="yellow"/>
                <w:lang w:eastAsia="ru-RU"/>
              </w:rPr>
            </w:pPr>
            <w:r w:rsidRPr="008F59BB">
              <w:rPr>
                <w:rFonts w:asciiTheme="minorHAnsi" w:eastAsia="Times New Roman" w:hAnsiTheme="minorHAnsi" w:cstheme="minorHAnsi"/>
                <w:color w:val="0000FF"/>
                <w:sz w:val="16"/>
                <w:szCs w:val="16"/>
                <w:highlight w:val="yellow"/>
                <w:lang w:val="en-US" w:eastAsia="ru-RU"/>
              </w:rPr>
              <w:t xml:space="preserve">Then </w:t>
            </w:r>
            <w:r w:rsidRPr="008F59BB">
              <w:rPr>
                <w:rFonts w:asciiTheme="minorHAnsi" w:eastAsia="Times New Roman" w:hAnsiTheme="minorHAnsi" w:cstheme="minorHAnsi"/>
                <w:sz w:val="16"/>
                <w:szCs w:val="16"/>
                <w:highlight w:val="yellow"/>
                <w:lang w:eastAsia="ru-RU"/>
              </w:rPr>
              <w:t>the system opens the share modal lightbox*.</w:t>
            </w:r>
          </w:p>
          <w:p w14:paraId="7F6E95B5" w14:textId="18A6AF2F" w:rsidR="004F437F" w:rsidRPr="008F59BB" w:rsidRDefault="004F437F" w:rsidP="004F437F">
            <w:pPr>
              <w:rPr>
                <w:rFonts w:asciiTheme="minorHAnsi" w:eastAsia="Times New Roman" w:hAnsiTheme="minorHAnsi" w:cstheme="minorHAnsi"/>
                <w:sz w:val="16"/>
                <w:szCs w:val="16"/>
                <w:highlight w:val="yellow"/>
                <w:lang w:eastAsia="ru-RU"/>
              </w:rPr>
            </w:pPr>
            <w:r w:rsidRPr="008F59BB">
              <w:rPr>
                <w:rFonts w:asciiTheme="minorHAnsi" w:eastAsia="Times New Roman" w:hAnsiTheme="minorHAnsi" w:cstheme="minorHAnsi"/>
                <w:color w:val="0000FF"/>
                <w:sz w:val="16"/>
                <w:szCs w:val="16"/>
                <w:highlight w:val="yellow"/>
                <w:lang w:val="en-US" w:eastAsia="ru-RU"/>
              </w:rPr>
              <w:t xml:space="preserve">And </w:t>
            </w:r>
            <w:r w:rsidRPr="008F59BB">
              <w:rPr>
                <w:rFonts w:asciiTheme="minorHAnsi" w:eastAsia="Times New Roman" w:hAnsiTheme="minorHAnsi" w:cstheme="minorHAnsi"/>
                <w:sz w:val="16"/>
                <w:szCs w:val="16"/>
                <w:highlight w:val="yellow"/>
                <w:lang w:eastAsia="ru-RU"/>
              </w:rPr>
              <w:t>I can select the radio button to share the article by email</w:t>
            </w:r>
          </w:p>
          <w:p w14:paraId="74714258" w14:textId="77777777" w:rsidR="004F437F" w:rsidRPr="008F59BB" w:rsidRDefault="004F437F" w:rsidP="004F437F">
            <w:pPr>
              <w:rPr>
                <w:rFonts w:asciiTheme="minorHAnsi" w:eastAsia="Times New Roman" w:hAnsiTheme="minorHAnsi" w:cstheme="minorHAnsi"/>
                <w:sz w:val="16"/>
                <w:szCs w:val="16"/>
                <w:highlight w:val="yellow"/>
                <w:lang w:eastAsia="ru-RU"/>
              </w:rPr>
            </w:pPr>
            <w:r w:rsidRPr="008F59BB">
              <w:rPr>
                <w:rFonts w:asciiTheme="minorHAnsi" w:eastAsia="Times New Roman" w:hAnsiTheme="minorHAnsi" w:cstheme="minorHAnsi"/>
                <w:color w:val="0000FF"/>
                <w:sz w:val="16"/>
                <w:szCs w:val="16"/>
                <w:highlight w:val="yellow"/>
                <w:lang w:val="en-US" w:eastAsia="ru-RU"/>
              </w:rPr>
              <w:t xml:space="preserve">When </w:t>
            </w:r>
            <w:r w:rsidRPr="008F59BB">
              <w:rPr>
                <w:rFonts w:asciiTheme="minorHAnsi" w:eastAsia="Times New Roman" w:hAnsiTheme="minorHAnsi" w:cstheme="minorHAnsi"/>
                <w:sz w:val="16"/>
                <w:szCs w:val="16"/>
                <w:highlight w:val="yellow"/>
                <w:lang w:eastAsia="ru-RU"/>
              </w:rPr>
              <w:t xml:space="preserve">I start typing in the email text field </w:t>
            </w:r>
          </w:p>
          <w:p w14:paraId="380B0DD9" w14:textId="77777777" w:rsidR="004F437F" w:rsidRPr="008F59BB" w:rsidRDefault="004F437F" w:rsidP="004F437F">
            <w:pPr>
              <w:rPr>
                <w:rFonts w:asciiTheme="minorHAnsi" w:eastAsia="Times New Roman" w:hAnsiTheme="minorHAnsi" w:cstheme="minorHAnsi"/>
                <w:sz w:val="16"/>
                <w:szCs w:val="16"/>
                <w:highlight w:val="yellow"/>
                <w:lang w:eastAsia="ru-RU"/>
              </w:rPr>
            </w:pPr>
            <w:r w:rsidRPr="008F59BB">
              <w:rPr>
                <w:rFonts w:asciiTheme="minorHAnsi" w:eastAsia="Times New Roman" w:hAnsiTheme="minorHAnsi" w:cstheme="minorHAnsi"/>
                <w:color w:val="0000FF"/>
                <w:sz w:val="16"/>
                <w:szCs w:val="16"/>
                <w:highlight w:val="yellow"/>
                <w:lang w:val="en-US" w:eastAsia="ru-RU"/>
              </w:rPr>
              <w:t xml:space="preserve">Then </w:t>
            </w:r>
            <w:r w:rsidRPr="008F59BB">
              <w:rPr>
                <w:rFonts w:asciiTheme="minorHAnsi" w:eastAsia="Times New Roman" w:hAnsiTheme="minorHAnsi" w:cstheme="minorHAnsi"/>
                <w:sz w:val="16"/>
                <w:szCs w:val="16"/>
                <w:highlight w:val="yellow"/>
                <w:lang w:eastAsia="ru-RU"/>
              </w:rPr>
              <w:t xml:space="preserve">I can add my colleagues’ email </w:t>
            </w:r>
          </w:p>
          <w:p w14:paraId="606851FA" w14:textId="77777777" w:rsidR="008F59BB" w:rsidRPr="008F59BB" w:rsidRDefault="004F437F" w:rsidP="004F437F">
            <w:pPr>
              <w:rPr>
                <w:rFonts w:asciiTheme="minorHAnsi" w:eastAsia="Times New Roman" w:hAnsiTheme="minorHAnsi" w:cstheme="minorHAnsi"/>
                <w:sz w:val="16"/>
                <w:szCs w:val="16"/>
                <w:highlight w:val="yellow"/>
                <w:lang w:eastAsia="ru-RU"/>
              </w:rPr>
            </w:pPr>
            <w:commentRangeStart w:id="1341"/>
            <w:commentRangeStart w:id="1342"/>
            <w:r w:rsidRPr="008F59BB">
              <w:rPr>
                <w:rFonts w:asciiTheme="minorHAnsi" w:eastAsia="Times New Roman" w:hAnsiTheme="minorHAnsi" w:cstheme="minorHAnsi"/>
                <w:color w:val="0000FF"/>
                <w:sz w:val="16"/>
                <w:szCs w:val="16"/>
                <w:highlight w:val="yellow"/>
                <w:lang w:val="en-US" w:eastAsia="ru-RU"/>
              </w:rPr>
              <w:t xml:space="preserve">And </w:t>
            </w:r>
            <w:r w:rsidRPr="008F59BB">
              <w:rPr>
                <w:rFonts w:asciiTheme="minorHAnsi" w:eastAsia="Times New Roman" w:hAnsiTheme="minorHAnsi" w:cstheme="minorHAnsi"/>
                <w:sz w:val="16"/>
                <w:szCs w:val="16"/>
                <w:highlight w:val="yellow"/>
                <w:lang w:eastAsia="ru-RU"/>
              </w:rPr>
              <w:t xml:space="preserve">the system gives me auto-completion suggestions to choose the right email address. </w:t>
            </w:r>
            <w:commentRangeEnd w:id="1341"/>
            <w:r w:rsidR="00ED5F90" w:rsidRPr="008F59BB">
              <w:rPr>
                <w:rStyle w:val="CommentReference"/>
                <w:highlight w:val="yellow"/>
              </w:rPr>
              <w:commentReference w:id="1341"/>
            </w:r>
            <w:commentRangeEnd w:id="1342"/>
          </w:p>
          <w:p w14:paraId="1B1F1C9E" w14:textId="066877BB" w:rsidR="004F437F" w:rsidRPr="008F59BB" w:rsidRDefault="008F59BB" w:rsidP="004F437F">
            <w:pPr>
              <w:rPr>
                <w:rFonts w:asciiTheme="minorHAnsi" w:eastAsia="Times New Roman" w:hAnsiTheme="minorHAnsi" w:cstheme="minorHAnsi"/>
                <w:sz w:val="16"/>
                <w:szCs w:val="16"/>
                <w:highlight w:val="yellow"/>
                <w:lang w:eastAsia="ru-RU"/>
              </w:rPr>
            </w:pPr>
            <w:r w:rsidRPr="008F59BB">
              <w:rPr>
                <w:rFonts w:asciiTheme="minorHAnsi" w:eastAsia="Times New Roman" w:hAnsiTheme="minorHAnsi" w:cstheme="minorHAnsi"/>
                <w:color w:val="0000FF"/>
                <w:sz w:val="16"/>
                <w:szCs w:val="16"/>
                <w:highlight w:val="yellow"/>
                <w:lang w:eastAsia="ru-RU"/>
              </w:rPr>
              <w:t xml:space="preserve">And </w:t>
            </w:r>
            <w:r w:rsidRPr="008F59BB">
              <w:rPr>
                <w:rFonts w:asciiTheme="minorHAnsi" w:eastAsia="Times New Roman" w:hAnsiTheme="minorHAnsi" w:cstheme="minorHAnsi"/>
                <w:sz w:val="16"/>
                <w:szCs w:val="16"/>
                <w:highlight w:val="yellow"/>
                <w:lang w:eastAsia="ru-RU"/>
              </w:rPr>
              <w:t>I can add several email addresses separated by a colon</w:t>
            </w:r>
            <w:r w:rsidRPr="008F59BB">
              <w:rPr>
                <w:rStyle w:val="CommentReference"/>
                <w:highlight w:val="yellow"/>
              </w:rPr>
              <w:commentReference w:id="1342"/>
            </w:r>
          </w:p>
          <w:p w14:paraId="5072351E" w14:textId="016AFC96" w:rsidR="004F437F" w:rsidRPr="008F59BB" w:rsidRDefault="004F437F" w:rsidP="004F437F">
            <w:pPr>
              <w:rPr>
                <w:rFonts w:asciiTheme="minorHAnsi" w:eastAsia="Times New Roman" w:hAnsiTheme="minorHAnsi" w:cstheme="minorHAnsi"/>
                <w:sz w:val="16"/>
                <w:szCs w:val="16"/>
                <w:highlight w:val="yellow"/>
                <w:lang w:eastAsia="ru-RU"/>
              </w:rPr>
            </w:pPr>
            <w:r w:rsidRPr="008F59BB">
              <w:rPr>
                <w:rFonts w:asciiTheme="minorHAnsi" w:eastAsia="Times New Roman" w:hAnsiTheme="minorHAnsi" w:cstheme="minorHAnsi"/>
                <w:color w:val="0000FF"/>
                <w:sz w:val="16"/>
                <w:szCs w:val="16"/>
                <w:highlight w:val="yellow"/>
                <w:lang w:val="en-US" w:eastAsia="ru-RU"/>
              </w:rPr>
              <w:t xml:space="preserve">When </w:t>
            </w:r>
            <w:r w:rsidRPr="008F59BB">
              <w:rPr>
                <w:rFonts w:asciiTheme="minorHAnsi" w:eastAsia="Times New Roman" w:hAnsiTheme="minorHAnsi" w:cstheme="minorHAnsi"/>
                <w:sz w:val="16"/>
                <w:szCs w:val="16"/>
                <w:highlight w:val="yellow"/>
                <w:lang w:eastAsia="ru-RU"/>
              </w:rPr>
              <w:t xml:space="preserve">I start typing in the comment text field </w:t>
            </w:r>
          </w:p>
          <w:p w14:paraId="486C9D2F" w14:textId="77777777" w:rsidR="004F437F" w:rsidRPr="008F59BB" w:rsidRDefault="004F437F" w:rsidP="004F437F">
            <w:pPr>
              <w:rPr>
                <w:rFonts w:asciiTheme="minorHAnsi" w:eastAsia="Times New Roman" w:hAnsiTheme="minorHAnsi" w:cstheme="minorHAnsi"/>
                <w:sz w:val="16"/>
                <w:szCs w:val="16"/>
                <w:highlight w:val="yellow"/>
                <w:lang w:eastAsia="ru-RU"/>
              </w:rPr>
            </w:pPr>
            <w:r w:rsidRPr="008F59BB">
              <w:rPr>
                <w:rFonts w:asciiTheme="minorHAnsi" w:eastAsia="Times New Roman" w:hAnsiTheme="minorHAnsi" w:cstheme="minorHAnsi"/>
                <w:color w:val="0000FF"/>
                <w:sz w:val="16"/>
                <w:szCs w:val="16"/>
                <w:highlight w:val="yellow"/>
                <w:lang w:val="en-US" w:eastAsia="ru-RU"/>
              </w:rPr>
              <w:t xml:space="preserve">And </w:t>
            </w:r>
            <w:r w:rsidRPr="008F59BB">
              <w:rPr>
                <w:rFonts w:asciiTheme="minorHAnsi" w:eastAsia="Times New Roman" w:hAnsiTheme="minorHAnsi" w:cstheme="minorHAnsi"/>
                <w:sz w:val="16"/>
                <w:szCs w:val="16"/>
                <w:highlight w:val="yellow"/>
                <w:lang w:eastAsia="ru-RU"/>
              </w:rPr>
              <w:t>add a comment to accompany my email.</w:t>
            </w:r>
          </w:p>
          <w:p w14:paraId="7EA53C36" w14:textId="01467732" w:rsidR="004F437F" w:rsidRPr="008F59BB" w:rsidRDefault="00871C34" w:rsidP="004F437F">
            <w:pPr>
              <w:rPr>
                <w:rFonts w:asciiTheme="minorHAnsi" w:eastAsia="Times New Roman" w:hAnsiTheme="minorHAnsi" w:cstheme="minorHAnsi"/>
                <w:sz w:val="16"/>
                <w:szCs w:val="16"/>
                <w:highlight w:val="yellow"/>
                <w:lang w:val="en-US" w:eastAsia="ru-RU"/>
              </w:rPr>
            </w:pPr>
            <w:r w:rsidRPr="008F59BB">
              <w:rPr>
                <w:rFonts w:asciiTheme="minorHAnsi" w:eastAsia="Times New Roman" w:hAnsiTheme="minorHAnsi" w:cstheme="minorHAnsi"/>
                <w:color w:val="0000FF"/>
                <w:sz w:val="16"/>
                <w:szCs w:val="16"/>
                <w:highlight w:val="yellow"/>
                <w:lang w:val="en-US" w:eastAsia="ru-RU"/>
              </w:rPr>
              <w:t>And</w:t>
            </w:r>
            <w:r w:rsidR="004F437F" w:rsidRPr="008F59BB">
              <w:rPr>
                <w:rFonts w:asciiTheme="minorHAnsi" w:eastAsia="Times New Roman" w:hAnsiTheme="minorHAnsi" w:cstheme="minorHAnsi"/>
                <w:color w:val="0000FF"/>
                <w:sz w:val="16"/>
                <w:szCs w:val="16"/>
                <w:highlight w:val="yellow"/>
                <w:lang w:val="en-US" w:eastAsia="ru-RU"/>
              </w:rPr>
              <w:t xml:space="preserve"> </w:t>
            </w:r>
            <w:r w:rsidR="004F437F" w:rsidRPr="008F59BB">
              <w:rPr>
                <w:rFonts w:asciiTheme="minorHAnsi" w:eastAsia="Times New Roman" w:hAnsiTheme="minorHAnsi" w:cstheme="minorHAnsi"/>
                <w:sz w:val="16"/>
                <w:szCs w:val="16"/>
                <w:highlight w:val="yellow"/>
                <w:lang w:val="en-US" w:eastAsia="ru-RU"/>
              </w:rPr>
              <w:t xml:space="preserve">I click share to confirm </w:t>
            </w:r>
          </w:p>
          <w:p w14:paraId="2403D2BD" w14:textId="77777777" w:rsidR="004F437F" w:rsidRPr="008F59BB" w:rsidRDefault="004F437F" w:rsidP="004F437F">
            <w:pPr>
              <w:rPr>
                <w:rFonts w:asciiTheme="minorHAnsi" w:eastAsia="Times New Roman" w:hAnsiTheme="minorHAnsi" w:cstheme="minorHAnsi"/>
                <w:sz w:val="16"/>
                <w:szCs w:val="16"/>
                <w:highlight w:val="yellow"/>
                <w:lang w:val="en-US" w:eastAsia="ru-RU"/>
              </w:rPr>
            </w:pPr>
            <w:r w:rsidRPr="008F59BB">
              <w:rPr>
                <w:rFonts w:asciiTheme="minorHAnsi" w:eastAsia="Times New Roman" w:hAnsiTheme="minorHAnsi" w:cstheme="minorHAnsi"/>
                <w:color w:val="0000FF"/>
                <w:sz w:val="16"/>
                <w:szCs w:val="16"/>
                <w:highlight w:val="yellow"/>
                <w:lang w:val="en-US" w:eastAsia="ru-RU"/>
              </w:rPr>
              <w:t>Then</w:t>
            </w:r>
            <w:r w:rsidRPr="008F59BB">
              <w:rPr>
                <w:rFonts w:asciiTheme="minorHAnsi" w:eastAsia="Times New Roman" w:hAnsiTheme="minorHAnsi" w:cstheme="minorHAnsi"/>
                <w:sz w:val="16"/>
                <w:szCs w:val="16"/>
                <w:highlight w:val="yellow"/>
                <w:lang w:val="en-US" w:eastAsia="ru-RU"/>
              </w:rPr>
              <w:t xml:space="preserve"> the system will send this email for me.</w:t>
            </w:r>
          </w:p>
          <w:p w14:paraId="41B85E86" w14:textId="07ECD274" w:rsidR="004F437F" w:rsidRPr="008F59BB" w:rsidRDefault="004F437F" w:rsidP="004F437F">
            <w:pPr>
              <w:rPr>
                <w:rFonts w:asciiTheme="minorHAnsi" w:eastAsia="Times New Roman" w:hAnsiTheme="minorHAnsi" w:cstheme="minorHAnsi"/>
                <w:sz w:val="16"/>
                <w:szCs w:val="16"/>
                <w:highlight w:val="yellow"/>
                <w:lang w:eastAsia="ru-RU"/>
              </w:rPr>
            </w:pPr>
            <w:r w:rsidRPr="008F59BB">
              <w:rPr>
                <w:rFonts w:asciiTheme="minorHAnsi" w:eastAsia="Times New Roman" w:hAnsiTheme="minorHAnsi" w:cstheme="minorHAnsi"/>
                <w:color w:val="0000FF"/>
                <w:sz w:val="16"/>
                <w:szCs w:val="16"/>
                <w:highlight w:val="yellow"/>
                <w:lang w:val="en-US" w:eastAsia="ru-RU"/>
              </w:rPr>
              <w:t>And</w:t>
            </w:r>
            <w:r w:rsidRPr="008F59BB">
              <w:rPr>
                <w:rFonts w:asciiTheme="minorHAnsi" w:eastAsia="Times New Roman" w:hAnsiTheme="minorHAnsi" w:cstheme="minorHAnsi"/>
                <w:sz w:val="16"/>
                <w:szCs w:val="16"/>
                <w:highlight w:val="yellow"/>
                <w:lang w:val="en-US" w:eastAsia="ru-RU"/>
              </w:rPr>
              <w:t xml:space="preserve"> </w:t>
            </w:r>
            <w:commentRangeStart w:id="1343"/>
            <w:commentRangeStart w:id="1344"/>
            <w:r w:rsidRPr="008F59BB">
              <w:rPr>
                <w:rFonts w:asciiTheme="minorHAnsi" w:eastAsia="Times New Roman" w:hAnsiTheme="minorHAnsi" w:cstheme="minorHAnsi"/>
                <w:sz w:val="16"/>
                <w:szCs w:val="16"/>
                <w:highlight w:val="yellow"/>
                <w:lang w:val="en-US" w:eastAsia="ru-RU"/>
              </w:rPr>
              <w:t xml:space="preserve">the person receiving the email </w:t>
            </w:r>
            <w:r w:rsidR="00871C34" w:rsidRPr="008F59BB">
              <w:rPr>
                <w:rFonts w:asciiTheme="minorHAnsi" w:eastAsia="Times New Roman" w:hAnsiTheme="minorHAnsi" w:cstheme="minorHAnsi"/>
                <w:sz w:val="16"/>
                <w:szCs w:val="16"/>
                <w:highlight w:val="yellow"/>
                <w:lang w:val="en-US" w:eastAsia="ru-RU"/>
              </w:rPr>
              <w:t>is indicated that I am</w:t>
            </w:r>
            <w:r w:rsidRPr="008F59BB">
              <w:rPr>
                <w:rFonts w:asciiTheme="minorHAnsi" w:eastAsia="Times New Roman" w:hAnsiTheme="minorHAnsi" w:cstheme="minorHAnsi"/>
                <w:sz w:val="16"/>
                <w:szCs w:val="16"/>
                <w:highlight w:val="yellow"/>
                <w:lang w:val="en-US" w:eastAsia="ru-RU"/>
              </w:rPr>
              <w:t xml:space="preserve"> the sender.</w:t>
            </w:r>
          </w:p>
          <w:p w14:paraId="3D2292B6" w14:textId="1084C62F" w:rsidR="00871C34" w:rsidRPr="008F59BB" w:rsidRDefault="00871C34" w:rsidP="00871C34">
            <w:pPr>
              <w:rPr>
                <w:rFonts w:asciiTheme="minorHAnsi" w:eastAsia="Times New Roman" w:hAnsiTheme="minorHAnsi" w:cstheme="minorHAnsi"/>
                <w:sz w:val="16"/>
                <w:szCs w:val="16"/>
                <w:highlight w:val="yellow"/>
                <w:lang w:eastAsia="ru-RU"/>
              </w:rPr>
            </w:pPr>
            <w:r w:rsidRPr="008F59BB">
              <w:rPr>
                <w:rFonts w:asciiTheme="minorHAnsi" w:eastAsia="Times New Roman" w:hAnsiTheme="minorHAnsi" w:cstheme="minorHAnsi"/>
                <w:color w:val="0000FF"/>
                <w:sz w:val="16"/>
                <w:szCs w:val="16"/>
                <w:highlight w:val="yellow"/>
                <w:lang w:val="en-US" w:eastAsia="ru-RU"/>
              </w:rPr>
              <w:t>And</w:t>
            </w:r>
            <w:r w:rsidRPr="008F59BB">
              <w:rPr>
                <w:rFonts w:asciiTheme="minorHAnsi" w:eastAsia="Times New Roman" w:hAnsiTheme="minorHAnsi" w:cstheme="minorHAnsi"/>
                <w:sz w:val="16"/>
                <w:szCs w:val="16"/>
                <w:highlight w:val="yellow"/>
                <w:lang w:val="en-US" w:eastAsia="ru-RU"/>
              </w:rPr>
              <w:t xml:space="preserve"> the subject of the email is the title of the article</w:t>
            </w:r>
            <w:commentRangeEnd w:id="1343"/>
            <w:r w:rsidR="00642DCC">
              <w:rPr>
                <w:rStyle w:val="CommentReference"/>
              </w:rPr>
              <w:commentReference w:id="1343"/>
            </w:r>
            <w:commentRangeEnd w:id="1344"/>
            <w:r w:rsidR="00584438">
              <w:rPr>
                <w:rStyle w:val="CommentReference"/>
              </w:rPr>
              <w:commentReference w:id="1344"/>
            </w:r>
          </w:p>
          <w:p w14:paraId="5E4A6C10" w14:textId="77777777" w:rsidR="004F437F" w:rsidRPr="008F59BB" w:rsidRDefault="004F437F" w:rsidP="004F437F">
            <w:pPr>
              <w:rPr>
                <w:ins w:id="1345" w:author="Ghita Benotmane" w:date="2016-09-15T16:07:00Z"/>
                <w:rFonts w:asciiTheme="minorHAnsi" w:eastAsia="Times New Roman" w:hAnsiTheme="minorHAnsi" w:cstheme="minorHAnsi"/>
                <w:color w:val="0000FF"/>
                <w:sz w:val="16"/>
                <w:szCs w:val="16"/>
                <w:highlight w:val="yellow"/>
                <w:lang w:val="en-US" w:eastAsia="ru-RU"/>
              </w:rPr>
            </w:pPr>
          </w:p>
          <w:p w14:paraId="42E54D9E" w14:textId="5C564E31" w:rsidR="008F59BB" w:rsidRPr="008F59BB" w:rsidRDefault="008F59BB" w:rsidP="004F437F">
            <w:pPr>
              <w:rPr>
                <w:rFonts w:asciiTheme="minorHAnsi" w:eastAsia="Times New Roman" w:hAnsiTheme="minorHAnsi" w:cstheme="minorHAnsi"/>
                <w:color w:val="0000FF"/>
                <w:sz w:val="16"/>
                <w:szCs w:val="16"/>
                <w:highlight w:val="yellow"/>
                <w:lang w:val="en-US" w:eastAsia="ru-RU"/>
              </w:rPr>
            </w:pPr>
            <w:ins w:id="1346" w:author="Ghita Benotmane" w:date="2016-09-15T16:07:00Z">
              <w:r w:rsidRPr="008F59BB">
                <w:rPr>
                  <w:rFonts w:asciiTheme="minorHAnsi" w:eastAsia="Times New Roman" w:hAnsiTheme="minorHAnsi" w:cstheme="minorHAnsi"/>
                  <w:b/>
                  <w:color w:val="0000FF"/>
                  <w:sz w:val="16"/>
                  <w:szCs w:val="16"/>
                  <w:highlight w:val="yellow"/>
                  <w:lang w:val="en-US" w:eastAsia="ru-RU"/>
                </w:rPr>
                <w:t>New PBI</w:t>
              </w:r>
              <w:r w:rsidRPr="008F59BB">
                <w:rPr>
                  <w:rFonts w:asciiTheme="minorHAnsi" w:eastAsia="Times New Roman" w:hAnsiTheme="minorHAnsi" w:cstheme="minorHAnsi"/>
                  <w:color w:val="0000FF"/>
                  <w:sz w:val="16"/>
                  <w:szCs w:val="16"/>
                  <w:highlight w:val="yellow"/>
                  <w:lang w:val="en-US" w:eastAsia="ru-RU"/>
                </w:rPr>
                <w:t xml:space="preserve">: </w:t>
              </w:r>
            </w:ins>
            <w:ins w:id="1347" w:author="Ghita Benotmane" w:date="2016-09-15T16:08:00Z">
              <w:r w:rsidRPr="008F59BB">
                <w:rPr>
                  <w:rFonts w:asciiTheme="minorHAnsi" w:eastAsia="Times New Roman" w:hAnsiTheme="minorHAnsi" w:cstheme="minorHAnsi"/>
                  <w:color w:val="0000FF"/>
                  <w:sz w:val="16"/>
                  <w:szCs w:val="16"/>
                  <w:highlight w:val="yellow"/>
                  <w:lang w:val="en-US" w:eastAsia="ru-RU"/>
                </w:rPr>
                <w:t>multiple address sharing separated by a colon</w:t>
              </w:r>
            </w:ins>
          </w:p>
        </w:tc>
        <w:tc>
          <w:tcPr>
            <w:tcW w:w="850" w:type="dxa"/>
          </w:tcPr>
          <w:p w14:paraId="71DF8FF8" w14:textId="77777777" w:rsidR="004F437F" w:rsidRDefault="004F437F" w:rsidP="004F437F">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4F437F" w:rsidRPr="00193438" w14:paraId="75CB5BE7" w14:textId="77777777" w:rsidTr="00792EFE">
        <w:trPr>
          <w:gridAfter w:val="1"/>
          <w:wAfter w:w="34" w:type="dxa"/>
          <w:trHeight w:val="439"/>
        </w:trPr>
        <w:tc>
          <w:tcPr>
            <w:tcW w:w="9498" w:type="dxa"/>
            <w:gridSpan w:val="5"/>
          </w:tcPr>
          <w:p w14:paraId="144322D0" w14:textId="77777777" w:rsidR="004F437F" w:rsidRDefault="004F437F" w:rsidP="004F437F">
            <w:pPr>
              <w:jc w:val="right"/>
              <w:rPr>
                <w:rFonts w:asciiTheme="minorHAnsi" w:eastAsia="Times New Roman" w:hAnsiTheme="minorHAnsi" w:cstheme="minorHAnsi"/>
                <w:color w:val="000000"/>
                <w:sz w:val="16"/>
                <w:szCs w:val="16"/>
                <w:lang w:val="en-US"/>
              </w:rPr>
            </w:pPr>
          </w:p>
          <w:p w14:paraId="6E9B2F5F" w14:textId="1ED4E68B" w:rsidR="004F437F" w:rsidRDefault="00871C34" w:rsidP="004F437F">
            <w:pPr>
              <w:rPr>
                <w:rFonts w:asciiTheme="minorHAnsi" w:eastAsia="Times New Roman" w:hAnsiTheme="minorHAnsi" w:cstheme="minorHAnsi"/>
                <w:color w:val="000000"/>
                <w:sz w:val="16"/>
                <w:szCs w:val="16"/>
                <w:lang w:val="en-US"/>
              </w:rPr>
            </w:pPr>
            <w:r>
              <w:rPr>
                <w:noProof/>
                <w:lang w:val="en-US"/>
              </w:rPr>
              <w:t xml:space="preserve"> </w:t>
            </w:r>
            <w:commentRangeStart w:id="1348"/>
            <w:r>
              <w:rPr>
                <w:noProof/>
                <w:lang w:val="sk-SK" w:eastAsia="sk-SK"/>
              </w:rPr>
              <w:drawing>
                <wp:inline distT="0" distB="0" distL="0" distR="0" wp14:anchorId="40CF97C7" wp14:editId="063C3561">
                  <wp:extent cx="2773680" cy="1931942"/>
                  <wp:effectExtent l="0" t="0" r="762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email">
                            <a:extLst>
                              <a:ext uri="{28A0092B-C50C-407E-A947-70E740481C1C}">
                                <a14:useLocalDpi xmlns:a14="http://schemas.microsoft.com/office/drawing/2010/main"/>
                              </a:ext>
                            </a:extLst>
                          </a:blip>
                          <a:stretch>
                            <a:fillRect/>
                          </a:stretch>
                        </pic:blipFill>
                        <pic:spPr>
                          <a:xfrm>
                            <a:off x="0" y="0"/>
                            <a:ext cx="2775491" cy="1933203"/>
                          </a:xfrm>
                          <a:prstGeom prst="rect">
                            <a:avLst/>
                          </a:prstGeom>
                        </pic:spPr>
                      </pic:pic>
                    </a:graphicData>
                  </a:graphic>
                </wp:inline>
              </w:drawing>
            </w:r>
            <w:commentRangeEnd w:id="1348"/>
            <w:r w:rsidR="00ED5F90">
              <w:rPr>
                <w:rStyle w:val="CommentReference"/>
              </w:rPr>
              <w:commentReference w:id="1348"/>
            </w:r>
            <w:r w:rsidR="004F437F">
              <w:rPr>
                <w:rFonts w:asciiTheme="minorHAnsi" w:eastAsia="Times New Roman" w:hAnsiTheme="minorHAnsi" w:cstheme="minorHAnsi"/>
                <w:color w:val="000000"/>
                <w:sz w:val="16"/>
                <w:szCs w:val="16"/>
                <w:lang w:val="en-US"/>
              </w:rPr>
              <w:t xml:space="preserve"> </w:t>
            </w:r>
          </w:p>
          <w:p w14:paraId="527536FD" w14:textId="77777777" w:rsidR="004F437F" w:rsidRDefault="004F437F" w:rsidP="004F437F">
            <w:pPr>
              <w:jc w:val="right"/>
              <w:rPr>
                <w:rFonts w:asciiTheme="minorHAnsi" w:eastAsia="Times New Roman" w:hAnsiTheme="minorHAnsi" w:cstheme="minorHAnsi"/>
                <w:color w:val="000000"/>
                <w:sz w:val="16"/>
                <w:szCs w:val="16"/>
                <w:lang w:val="en-US"/>
              </w:rPr>
            </w:pPr>
          </w:p>
        </w:tc>
      </w:tr>
    </w:tbl>
    <w:p w14:paraId="15919E83" w14:textId="77777777" w:rsidR="00182082" w:rsidRPr="00EB4BFB" w:rsidRDefault="00182082" w:rsidP="00182082">
      <w:pPr>
        <w:rPr>
          <w:rFonts w:cs="Arial"/>
          <w:sz w:val="22"/>
        </w:rPr>
      </w:pPr>
    </w:p>
    <w:p w14:paraId="0E7AC928" w14:textId="77777777" w:rsidR="00182082" w:rsidRDefault="00182082" w:rsidP="004E1D4E">
      <w:pPr>
        <w:pStyle w:val="Heading2"/>
        <w:numPr>
          <w:ilvl w:val="1"/>
          <w:numId w:val="20"/>
        </w:numPr>
      </w:pPr>
      <w:bookmarkStart w:id="1349" w:name="_Toc461707112"/>
      <w:bookmarkStart w:id="1350" w:name="_Toc463013423"/>
      <w:r w:rsidRPr="00EB4BFB">
        <w:t>Comments</w:t>
      </w:r>
      <w:bookmarkEnd w:id="1349"/>
      <w:bookmarkEnd w:id="1350"/>
      <w:r w:rsidRPr="00EB4BFB">
        <w:t xml:space="preserve"> </w:t>
      </w:r>
    </w:p>
    <w:tbl>
      <w:tblPr>
        <w:tblStyle w:val="TableGrid"/>
        <w:tblW w:w="9498" w:type="dxa"/>
        <w:tblInd w:w="-289" w:type="dxa"/>
        <w:tblLayout w:type="fixed"/>
        <w:tblLook w:val="04A0" w:firstRow="1" w:lastRow="0" w:firstColumn="1" w:lastColumn="0" w:noHBand="0" w:noVBand="1"/>
      </w:tblPr>
      <w:tblGrid>
        <w:gridCol w:w="710"/>
        <w:gridCol w:w="1134"/>
        <w:gridCol w:w="1275"/>
        <w:gridCol w:w="5529"/>
        <w:gridCol w:w="850"/>
      </w:tblGrid>
      <w:tr w:rsidR="00182082" w:rsidRPr="00193438" w14:paraId="6CDF39F1" w14:textId="77777777" w:rsidTr="00792EFE">
        <w:trPr>
          <w:trHeight w:val="280"/>
        </w:trPr>
        <w:tc>
          <w:tcPr>
            <w:tcW w:w="710" w:type="dxa"/>
            <w:shd w:val="clear" w:color="auto" w:fill="122632" w:themeFill="text1"/>
            <w:hideMark/>
          </w:tcPr>
          <w:p w14:paraId="1783B48A" w14:textId="312B1938" w:rsidR="00182082" w:rsidRPr="00193438" w:rsidRDefault="005679BC" w:rsidP="00B30F96">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Id</w:t>
            </w:r>
          </w:p>
        </w:tc>
        <w:tc>
          <w:tcPr>
            <w:tcW w:w="1134" w:type="dxa"/>
            <w:shd w:val="clear" w:color="auto" w:fill="122632" w:themeFill="text1"/>
            <w:hideMark/>
          </w:tcPr>
          <w:p w14:paraId="32B1BDAB" w14:textId="28545166" w:rsidR="00182082" w:rsidRPr="00193438" w:rsidRDefault="005679BC" w:rsidP="00B30F96">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category</w:t>
            </w:r>
          </w:p>
        </w:tc>
        <w:tc>
          <w:tcPr>
            <w:tcW w:w="1275" w:type="dxa"/>
            <w:shd w:val="clear" w:color="auto" w:fill="122632" w:themeFill="text1"/>
            <w:hideMark/>
          </w:tcPr>
          <w:p w14:paraId="67C6110D" w14:textId="79ECFBF0" w:rsidR="00182082" w:rsidRPr="00193438" w:rsidRDefault="005679BC" w:rsidP="00B30F96">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name</w:t>
            </w:r>
          </w:p>
        </w:tc>
        <w:tc>
          <w:tcPr>
            <w:tcW w:w="5529" w:type="dxa"/>
            <w:shd w:val="clear" w:color="auto" w:fill="122632" w:themeFill="text1"/>
            <w:hideMark/>
          </w:tcPr>
          <w:p w14:paraId="348907F3" w14:textId="77777777" w:rsidR="00182082" w:rsidRPr="00193438" w:rsidRDefault="00182082" w:rsidP="00B30F96">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Description</w:t>
            </w:r>
          </w:p>
        </w:tc>
        <w:tc>
          <w:tcPr>
            <w:tcW w:w="850" w:type="dxa"/>
            <w:shd w:val="clear" w:color="auto" w:fill="122632" w:themeFill="text1"/>
            <w:hideMark/>
          </w:tcPr>
          <w:p w14:paraId="0802C228" w14:textId="77777777" w:rsidR="00182082" w:rsidRPr="00193438" w:rsidRDefault="00182082" w:rsidP="00B30F96">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Priority</w:t>
            </w:r>
          </w:p>
        </w:tc>
      </w:tr>
      <w:tr w:rsidR="00182082" w:rsidRPr="00193438" w14:paraId="71B81813" w14:textId="77777777" w:rsidTr="00792EFE">
        <w:trPr>
          <w:trHeight w:val="783"/>
        </w:trPr>
        <w:tc>
          <w:tcPr>
            <w:tcW w:w="710" w:type="dxa"/>
          </w:tcPr>
          <w:p w14:paraId="4ABEC258" w14:textId="551E987A" w:rsidR="00182082" w:rsidRDefault="00182082" w:rsidP="00B30F96">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3.3</w:t>
            </w:r>
            <w:r w:rsidR="00792EFE">
              <w:rPr>
                <w:rFonts w:asciiTheme="minorHAnsi" w:eastAsia="Times New Roman" w:hAnsiTheme="minorHAnsi" w:cstheme="minorHAnsi"/>
                <w:color w:val="000000"/>
                <w:sz w:val="16"/>
                <w:szCs w:val="16"/>
                <w:lang w:val="en-US"/>
              </w:rPr>
              <w:t>.1</w:t>
            </w:r>
          </w:p>
        </w:tc>
        <w:tc>
          <w:tcPr>
            <w:tcW w:w="1134" w:type="dxa"/>
          </w:tcPr>
          <w:p w14:paraId="1332841C" w14:textId="362639B2" w:rsidR="00182082" w:rsidRPr="00193438" w:rsidRDefault="005679BC" w:rsidP="00B30F96">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News article comments</w:t>
            </w:r>
          </w:p>
        </w:tc>
        <w:tc>
          <w:tcPr>
            <w:tcW w:w="1275" w:type="dxa"/>
          </w:tcPr>
          <w:p w14:paraId="1402ED5B" w14:textId="54C74892" w:rsidR="00182082" w:rsidRDefault="00182082" w:rsidP="00C241E6">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Comments </w:t>
            </w:r>
            <w:r w:rsidR="00C241E6">
              <w:rPr>
                <w:rFonts w:asciiTheme="minorHAnsi" w:eastAsia="Times New Roman" w:hAnsiTheme="minorHAnsi" w:cstheme="minorHAnsi"/>
                <w:color w:val="000000"/>
                <w:sz w:val="16"/>
                <w:szCs w:val="16"/>
                <w:lang w:val="en-US"/>
              </w:rPr>
              <w:t>webpar</w:t>
            </w:r>
            <w:r w:rsidR="00792EFE">
              <w:rPr>
                <w:rFonts w:asciiTheme="minorHAnsi" w:eastAsia="Times New Roman" w:hAnsiTheme="minorHAnsi" w:cstheme="minorHAnsi"/>
                <w:color w:val="000000"/>
                <w:sz w:val="16"/>
                <w:szCs w:val="16"/>
                <w:lang w:val="en-US"/>
              </w:rPr>
              <w:t>t</w:t>
            </w:r>
          </w:p>
        </w:tc>
        <w:tc>
          <w:tcPr>
            <w:tcW w:w="5529" w:type="dxa"/>
          </w:tcPr>
          <w:p w14:paraId="38E770B9" w14:textId="77777777" w:rsidR="00136382" w:rsidRDefault="00136382" w:rsidP="00136382">
            <w:pPr>
              <w:rPr>
                <w:rFonts w:asciiTheme="minorHAnsi" w:eastAsia="Times New Roman" w:hAnsiTheme="minorHAnsi" w:cstheme="minorHAnsi"/>
                <w:color w:val="0000FF"/>
                <w:sz w:val="16"/>
                <w:szCs w:val="16"/>
                <w:lang w:val="en-US" w:eastAsia="ru-RU"/>
              </w:rPr>
            </w:pPr>
            <w:r w:rsidRPr="00606C71">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I am on an article page</w:t>
            </w:r>
            <w:r>
              <w:rPr>
                <w:rFonts w:asciiTheme="minorHAnsi" w:eastAsia="Times New Roman" w:hAnsiTheme="minorHAnsi" w:cstheme="minorHAnsi"/>
                <w:color w:val="0000FF"/>
                <w:sz w:val="16"/>
                <w:szCs w:val="16"/>
                <w:lang w:val="en-US" w:eastAsia="ru-RU"/>
              </w:rPr>
              <w:t xml:space="preserve"> </w:t>
            </w:r>
          </w:p>
          <w:p w14:paraId="21DC3869" w14:textId="74C6BEBE" w:rsidR="00136382" w:rsidRDefault="00DC7CA6" w:rsidP="00136382">
            <w:pPr>
              <w:rPr>
                <w:rFonts w:asciiTheme="minorHAnsi" w:eastAsia="Times New Roman" w:hAnsiTheme="minorHAnsi" w:cstheme="minorHAnsi"/>
                <w:sz w:val="16"/>
                <w:szCs w:val="16"/>
                <w:lang w:eastAsia="ru-RU"/>
              </w:rPr>
            </w:pPr>
            <w:r>
              <w:rPr>
                <w:rFonts w:asciiTheme="minorHAnsi" w:eastAsia="Times New Roman" w:hAnsiTheme="minorHAnsi" w:cstheme="minorHAnsi"/>
                <w:color w:val="0000FF"/>
                <w:sz w:val="16"/>
                <w:szCs w:val="16"/>
                <w:lang w:val="en-US" w:eastAsia="ru-RU"/>
              </w:rPr>
              <w:t xml:space="preserve">And </w:t>
            </w:r>
            <w:r w:rsidR="00136382">
              <w:rPr>
                <w:rFonts w:asciiTheme="minorHAnsi" w:eastAsia="Times New Roman" w:hAnsiTheme="minorHAnsi" w:cstheme="minorHAnsi"/>
                <w:sz w:val="16"/>
                <w:szCs w:val="16"/>
                <w:lang w:val="en-US" w:eastAsia="ru-RU"/>
              </w:rPr>
              <w:t>I will see on the right the comments thread column.</w:t>
            </w:r>
          </w:p>
          <w:p w14:paraId="4F5884F7" w14:textId="467DA473" w:rsidR="00182082" w:rsidRDefault="00136382" w:rsidP="00B30F96">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And</w:t>
            </w:r>
            <w:r w:rsidR="00182082" w:rsidRPr="00123367">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val="en-US" w:eastAsia="ru-RU"/>
              </w:rPr>
              <w:t>I can see all the likes and comments that the article has receive</w:t>
            </w:r>
            <w:r w:rsidR="00287E3C">
              <w:rPr>
                <w:rFonts w:asciiTheme="minorHAnsi" w:eastAsia="Times New Roman" w:hAnsiTheme="minorHAnsi" w:cstheme="minorHAnsi"/>
                <w:sz w:val="16"/>
                <w:szCs w:val="16"/>
                <w:lang w:val="en-US" w:eastAsia="ru-RU"/>
              </w:rPr>
              <w:t>d</w:t>
            </w:r>
            <w:r>
              <w:rPr>
                <w:rFonts w:asciiTheme="minorHAnsi" w:eastAsia="Times New Roman" w:hAnsiTheme="minorHAnsi" w:cstheme="minorHAnsi"/>
                <w:sz w:val="16"/>
                <w:szCs w:val="16"/>
                <w:lang w:val="en-US" w:eastAsia="ru-RU"/>
              </w:rPr>
              <w:t xml:space="preserve">. </w:t>
            </w:r>
          </w:p>
          <w:p w14:paraId="531C77B4" w14:textId="77777777" w:rsidR="00136382" w:rsidRDefault="00182082" w:rsidP="00B30F96">
            <w:pPr>
              <w:rPr>
                <w:rFonts w:asciiTheme="minorHAnsi" w:eastAsia="Times New Roman" w:hAnsiTheme="minorHAnsi" w:cstheme="minorHAnsi"/>
                <w:sz w:val="16"/>
                <w:szCs w:val="16"/>
                <w:lang w:val="en-US" w:eastAsia="ru-RU"/>
              </w:rPr>
            </w:pPr>
            <w:r w:rsidRPr="001921E5">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w:t>
            </w:r>
            <w:r w:rsidR="00136382">
              <w:rPr>
                <w:rFonts w:asciiTheme="minorHAnsi" w:eastAsia="Times New Roman" w:hAnsiTheme="minorHAnsi" w:cstheme="minorHAnsi"/>
                <w:sz w:val="16"/>
                <w:szCs w:val="16"/>
                <w:lang w:val="en-US" w:eastAsia="ru-RU"/>
              </w:rPr>
              <w:t xml:space="preserve">I can like a comment that a user has posted on the article </w:t>
            </w:r>
          </w:p>
          <w:p w14:paraId="0185C0E8" w14:textId="77777777" w:rsidR="00136382" w:rsidRDefault="00136382" w:rsidP="00136382">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When</w:t>
            </w:r>
            <w:r w:rsidR="00182082" w:rsidRPr="00123367">
              <w:rPr>
                <w:rFonts w:asciiTheme="minorHAnsi" w:eastAsia="Times New Roman" w:hAnsiTheme="minorHAnsi" w:cstheme="minorHAnsi"/>
                <w:color w:val="0000FF"/>
                <w:sz w:val="16"/>
                <w:szCs w:val="16"/>
                <w:lang w:val="en-US" w:eastAsia="ru-RU"/>
              </w:rPr>
              <w:t xml:space="preserve"> </w:t>
            </w:r>
            <w:r w:rsidR="00AF0DAB">
              <w:rPr>
                <w:rFonts w:asciiTheme="minorHAnsi" w:eastAsia="Times New Roman" w:hAnsiTheme="minorHAnsi" w:cstheme="minorHAnsi"/>
                <w:sz w:val="16"/>
                <w:szCs w:val="16"/>
                <w:lang w:val="en-US" w:eastAsia="ru-RU"/>
              </w:rPr>
              <w:t>I</w:t>
            </w:r>
            <w:r w:rsidR="005679BC">
              <w:rPr>
                <w:rFonts w:asciiTheme="minorHAnsi" w:eastAsia="Times New Roman" w:hAnsiTheme="minorHAnsi" w:cstheme="minorHAnsi"/>
                <w:sz w:val="16"/>
                <w:szCs w:val="16"/>
                <w:lang w:val="en-US" w:eastAsia="ru-RU"/>
              </w:rPr>
              <w:t xml:space="preserve"> clic</w:t>
            </w:r>
            <w:r w:rsidR="00182082">
              <w:rPr>
                <w:rFonts w:asciiTheme="minorHAnsi" w:eastAsia="Times New Roman" w:hAnsiTheme="minorHAnsi" w:cstheme="minorHAnsi"/>
                <w:sz w:val="16"/>
                <w:szCs w:val="16"/>
                <w:lang w:val="en-US" w:eastAsia="ru-RU"/>
              </w:rPr>
              <w:t xml:space="preserve">k </w:t>
            </w:r>
            <w:r>
              <w:rPr>
                <w:rFonts w:asciiTheme="minorHAnsi" w:eastAsia="Times New Roman" w:hAnsiTheme="minorHAnsi" w:cstheme="minorHAnsi"/>
                <w:sz w:val="16"/>
                <w:szCs w:val="16"/>
                <w:lang w:val="en-US" w:eastAsia="ru-RU"/>
              </w:rPr>
              <w:t>the text field at the end of the comments thread</w:t>
            </w:r>
          </w:p>
          <w:p w14:paraId="761B5307" w14:textId="77777777" w:rsidR="00182082" w:rsidRDefault="00136382" w:rsidP="00136382">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Then</w:t>
            </w:r>
            <w:r>
              <w:rPr>
                <w:rFonts w:asciiTheme="minorHAnsi" w:eastAsia="Times New Roman" w:hAnsiTheme="minorHAnsi" w:cstheme="minorHAnsi"/>
                <w:sz w:val="16"/>
                <w:szCs w:val="16"/>
                <w:lang w:val="en-US" w:eastAsia="ru-RU"/>
              </w:rPr>
              <w:t xml:space="preserve"> I can also write my own comment</w:t>
            </w:r>
          </w:p>
          <w:p w14:paraId="7D5E35D2" w14:textId="77777777" w:rsidR="00136382" w:rsidRDefault="00136382" w:rsidP="00136382">
            <w:pPr>
              <w:rPr>
                <w:rFonts w:asciiTheme="minorHAnsi" w:eastAsia="Times New Roman" w:hAnsiTheme="minorHAnsi" w:cstheme="minorHAnsi"/>
                <w:sz w:val="16"/>
                <w:szCs w:val="16"/>
                <w:lang w:val="en-US" w:eastAsia="ru-RU"/>
              </w:rPr>
            </w:pPr>
            <w:r w:rsidRPr="001921E5">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I must click the button “comment” to post on the comments thread.</w:t>
            </w:r>
          </w:p>
          <w:p w14:paraId="568A2986" w14:textId="77777777" w:rsidR="00792EFE" w:rsidRDefault="00792EFE" w:rsidP="00136382">
            <w:pPr>
              <w:rPr>
                <w:rFonts w:asciiTheme="minorHAnsi" w:eastAsia="Times New Roman" w:hAnsiTheme="minorHAnsi" w:cstheme="minorHAnsi"/>
                <w:sz w:val="16"/>
                <w:szCs w:val="16"/>
                <w:lang w:val="en-US" w:eastAsia="ru-RU"/>
              </w:rPr>
            </w:pPr>
          </w:p>
          <w:p w14:paraId="037D912D" w14:textId="6643C34B" w:rsidR="00C241E6" w:rsidRPr="00123367" w:rsidRDefault="00C241E6" w:rsidP="00792EFE">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w:t>
            </w:r>
            <w:r w:rsidR="00792EFE">
              <w:rPr>
                <w:rFonts w:asciiTheme="minorHAnsi" w:eastAsia="Times New Roman" w:hAnsiTheme="minorHAnsi" w:cstheme="minorHAnsi"/>
                <w:color w:val="0000FF"/>
                <w:sz w:val="16"/>
                <w:szCs w:val="16"/>
                <w:lang w:val="en-US" w:eastAsia="ru-RU"/>
              </w:rPr>
              <w:t>This is based off the current webpart on JTI intranet, only some style changes were made.</w:t>
            </w:r>
          </w:p>
        </w:tc>
        <w:tc>
          <w:tcPr>
            <w:tcW w:w="850" w:type="dxa"/>
          </w:tcPr>
          <w:p w14:paraId="03370B45" w14:textId="77777777" w:rsidR="00182082" w:rsidRDefault="00182082" w:rsidP="00B30F96">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792EFE" w14:paraId="107A8CE5" w14:textId="77777777" w:rsidTr="00792EFE">
        <w:trPr>
          <w:trHeight w:val="439"/>
        </w:trPr>
        <w:tc>
          <w:tcPr>
            <w:tcW w:w="710" w:type="dxa"/>
          </w:tcPr>
          <w:p w14:paraId="6ECD7955" w14:textId="4AEA55CB" w:rsidR="00792EFE" w:rsidRDefault="00792EFE" w:rsidP="00792EFE">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3.3.2</w:t>
            </w:r>
          </w:p>
        </w:tc>
        <w:tc>
          <w:tcPr>
            <w:tcW w:w="1134" w:type="dxa"/>
          </w:tcPr>
          <w:p w14:paraId="5BB49FF2" w14:textId="575720F4" w:rsidR="00792EFE" w:rsidRDefault="00792EFE" w:rsidP="00792EFE">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News article comments</w:t>
            </w:r>
          </w:p>
        </w:tc>
        <w:tc>
          <w:tcPr>
            <w:tcW w:w="1275" w:type="dxa"/>
          </w:tcPr>
          <w:p w14:paraId="3B6900AC" w14:textId="77777777" w:rsidR="00792EFE" w:rsidRDefault="00792EFE" w:rsidP="00792EFE">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Like button</w:t>
            </w:r>
          </w:p>
        </w:tc>
        <w:tc>
          <w:tcPr>
            <w:tcW w:w="5529" w:type="dxa"/>
          </w:tcPr>
          <w:p w14:paraId="464BA6B1" w14:textId="77777777" w:rsidR="00792EFE" w:rsidRDefault="00792EFE" w:rsidP="00792EFE">
            <w:pPr>
              <w:rPr>
                <w:rFonts w:asciiTheme="minorHAnsi" w:eastAsia="Times New Roman" w:hAnsiTheme="minorHAnsi" w:cstheme="minorHAnsi"/>
                <w:color w:val="0000FF"/>
                <w:sz w:val="16"/>
                <w:szCs w:val="16"/>
                <w:lang w:val="en-US" w:eastAsia="ru-RU"/>
              </w:rPr>
            </w:pPr>
            <w:r w:rsidRPr="00606C71">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I am on an article page</w:t>
            </w:r>
            <w:r>
              <w:rPr>
                <w:rFonts w:asciiTheme="minorHAnsi" w:eastAsia="Times New Roman" w:hAnsiTheme="minorHAnsi" w:cstheme="minorHAnsi"/>
                <w:color w:val="0000FF"/>
                <w:sz w:val="16"/>
                <w:szCs w:val="16"/>
                <w:lang w:val="en-US" w:eastAsia="ru-RU"/>
              </w:rPr>
              <w:t xml:space="preserve"> </w:t>
            </w:r>
          </w:p>
          <w:p w14:paraId="5F46B6D4" w14:textId="4E7619EB" w:rsidR="00792EFE" w:rsidRPr="007C26F9" w:rsidRDefault="00DC7CA6" w:rsidP="00792EFE">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And</w:t>
            </w:r>
            <w:r w:rsidRPr="00123367">
              <w:rPr>
                <w:rFonts w:asciiTheme="minorHAnsi" w:eastAsia="Times New Roman" w:hAnsiTheme="minorHAnsi" w:cstheme="minorHAnsi"/>
                <w:color w:val="0000FF"/>
                <w:sz w:val="16"/>
                <w:szCs w:val="16"/>
                <w:lang w:val="en-US" w:eastAsia="ru-RU"/>
              </w:rPr>
              <w:t xml:space="preserve"> </w:t>
            </w:r>
            <w:r w:rsidR="00792EFE">
              <w:rPr>
                <w:rFonts w:asciiTheme="minorHAnsi" w:eastAsia="Times New Roman" w:hAnsiTheme="minorHAnsi" w:cstheme="minorHAnsi"/>
                <w:sz w:val="16"/>
                <w:szCs w:val="16"/>
                <w:lang w:val="en-US" w:eastAsia="ru-RU"/>
              </w:rPr>
              <w:t>the system on the news article indicates the number of “likes” the article has received</w:t>
            </w:r>
            <w:r w:rsidR="00792EFE">
              <w:rPr>
                <w:rFonts w:asciiTheme="minorHAnsi" w:eastAsia="Times New Roman" w:hAnsiTheme="minorHAnsi" w:cstheme="minorHAnsi"/>
                <w:color w:val="0000FF"/>
                <w:sz w:val="16"/>
                <w:szCs w:val="16"/>
                <w:lang w:val="en-US" w:eastAsia="ru-RU"/>
              </w:rPr>
              <w:t xml:space="preserve"> </w:t>
            </w:r>
          </w:p>
          <w:p w14:paraId="36E0DDC0" w14:textId="77777777" w:rsidR="00792EFE" w:rsidRDefault="00792EFE" w:rsidP="00792EFE">
            <w:pPr>
              <w:rPr>
                <w:rFonts w:asciiTheme="minorHAnsi" w:eastAsia="Times New Roman" w:hAnsiTheme="minorHAnsi" w:cstheme="minorHAnsi"/>
                <w:sz w:val="16"/>
                <w:szCs w:val="16"/>
                <w:lang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click the “thumb” button from the article content component</w:t>
            </w:r>
          </w:p>
          <w:p w14:paraId="6BA7D674" w14:textId="17B60092" w:rsidR="00792EFE" w:rsidRPr="00123367" w:rsidRDefault="00096924" w:rsidP="00792EFE">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Then</w:t>
            </w:r>
            <w:r w:rsidRPr="00123367">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eastAsia="ru-RU"/>
              </w:rPr>
              <w:t>I can also “like” or “unlike” the article or comment related to the article</w:t>
            </w:r>
          </w:p>
        </w:tc>
        <w:tc>
          <w:tcPr>
            <w:tcW w:w="850" w:type="dxa"/>
          </w:tcPr>
          <w:p w14:paraId="20DB19D4" w14:textId="77777777" w:rsidR="00792EFE" w:rsidRDefault="00792EFE" w:rsidP="00792EFE">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792EFE" w14:paraId="26A2378B" w14:textId="77777777" w:rsidTr="00792EFE">
        <w:trPr>
          <w:trHeight w:val="439"/>
        </w:trPr>
        <w:tc>
          <w:tcPr>
            <w:tcW w:w="710" w:type="dxa"/>
          </w:tcPr>
          <w:p w14:paraId="487BED7B" w14:textId="73EA7650" w:rsidR="00792EFE" w:rsidRDefault="00792EFE" w:rsidP="00792EFE">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3.3.3</w:t>
            </w:r>
          </w:p>
        </w:tc>
        <w:tc>
          <w:tcPr>
            <w:tcW w:w="1134" w:type="dxa"/>
          </w:tcPr>
          <w:p w14:paraId="55525BAD" w14:textId="2E046B70" w:rsidR="00792EFE" w:rsidRDefault="00792EFE" w:rsidP="00792EFE">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News article comments</w:t>
            </w:r>
          </w:p>
        </w:tc>
        <w:tc>
          <w:tcPr>
            <w:tcW w:w="1275" w:type="dxa"/>
          </w:tcPr>
          <w:p w14:paraId="5393ED70" w14:textId="77777777" w:rsidR="00792EFE" w:rsidRDefault="00792EFE" w:rsidP="00792EFE">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Comment icon</w:t>
            </w:r>
          </w:p>
        </w:tc>
        <w:tc>
          <w:tcPr>
            <w:tcW w:w="5529" w:type="dxa"/>
          </w:tcPr>
          <w:p w14:paraId="6D08C99C" w14:textId="77777777" w:rsidR="00792EFE" w:rsidRDefault="00792EFE" w:rsidP="00792EFE">
            <w:pPr>
              <w:rPr>
                <w:rFonts w:asciiTheme="minorHAnsi" w:eastAsia="Times New Roman" w:hAnsiTheme="minorHAnsi" w:cstheme="minorHAnsi"/>
                <w:color w:val="0000FF"/>
                <w:sz w:val="16"/>
                <w:szCs w:val="16"/>
                <w:lang w:val="en-US" w:eastAsia="ru-RU"/>
              </w:rPr>
            </w:pPr>
            <w:r w:rsidRPr="00606C71">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I am on an article page</w:t>
            </w:r>
            <w:r>
              <w:rPr>
                <w:rFonts w:asciiTheme="minorHAnsi" w:eastAsia="Times New Roman" w:hAnsiTheme="minorHAnsi" w:cstheme="minorHAnsi"/>
                <w:color w:val="0000FF"/>
                <w:sz w:val="16"/>
                <w:szCs w:val="16"/>
                <w:lang w:val="en-US" w:eastAsia="ru-RU"/>
              </w:rPr>
              <w:t xml:space="preserve"> </w:t>
            </w:r>
          </w:p>
          <w:p w14:paraId="052B6368" w14:textId="11E64448" w:rsidR="00792EFE" w:rsidRDefault="00DC7CA6" w:rsidP="00792EFE">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And</w:t>
            </w:r>
            <w:r w:rsidRPr="00123367">
              <w:rPr>
                <w:rFonts w:asciiTheme="minorHAnsi" w:eastAsia="Times New Roman" w:hAnsiTheme="minorHAnsi" w:cstheme="minorHAnsi"/>
                <w:color w:val="0000FF"/>
                <w:sz w:val="16"/>
                <w:szCs w:val="16"/>
                <w:lang w:val="en-US" w:eastAsia="ru-RU"/>
              </w:rPr>
              <w:t xml:space="preserve"> </w:t>
            </w:r>
            <w:r w:rsidR="00792EFE">
              <w:rPr>
                <w:rFonts w:asciiTheme="minorHAnsi" w:eastAsia="Times New Roman" w:hAnsiTheme="minorHAnsi" w:cstheme="minorHAnsi"/>
                <w:sz w:val="16"/>
                <w:szCs w:val="16"/>
                <w:lang w:val="en-US" w:eastAsia="ru-RU"/>
              </w:rPr>
              <w:t>the system on the news article</w:t>
            </w:r>
            <w:r w:rsidR="00792EFE" w:rsidRPr="00123367">
              <w:rPr>
                <w:rFonts w:asciiTheme="minorHAnsi" w:eastAsia="Times New Roman" w:hAnsiTheme="minorHAnsi" w:cstheme="minorHAnsi"/>
                <w:color w:val="0000FF"/>
                <w:sz w:val="16"/>
                <w:szCs w:val="16"/>
                <w:lang w:val="en-US" w:eastAsia="ru-RU"/>
              </w:rPr>
              <w:t xml:space="preserve"> </w:t>
            </w:r>
            <w:r w:rsidR="00792EFE">
              <w:rPr>
                <w:rFonts w:asciiTheme="minorHAnsi" w:eastAsia="Times New Roman" w:hAnsiTheme="minorHAnsi" w:cstheme="minorHAnsi"/>
                <w:sz w:val="16"/>
                <w:szCs w:val="16"/>
                <w:lang w:val="en-US" w:eastAsia="ru-RU"/>
              </w:rPr>
              <w:t>shows</w:t>
            </w:r>
            <w:r w:rsidR="00792EFE" w:rsidRPr="00123367">
              <w:rPr>
                <w:rFonts w:asciiTheme="minorHAnsi" w:eastAsia="Times New Roman" w:hAnsiTheme="minorHAnsi" w:cstheme="minorHAnsi"/>
                <w:color w:val="0000FF"/>
                <w:sz w:val="16"/>
                <w:szCs w:val="16"/>
                <w:lang w:val="en-US" w:eastAsia="ru-RU"/>
              </w:rPr>
              <w:t xml:space="preserve"> </w:t>
            </w:r>
            <w:r w:rsidR="00792EFE">
              <w:rPr>
                <w:rFonts w:asciiTheme="minorHAnsi" w:eastAsia="Times New Roman" w:hAnsiTheme="minorHAnsi" w:cstheme="minorHAnsi"/>
                <w:sz w:val="16"/>
                <w:szCs w:val="16"/>
                <w:lang w:val="en-US" w:eastAsia="ru-RU"/>
              </w:rPr>
              <w:t xml:space="preserve">the number of “comments” the article has received. </w:t>
            </w:r>
          </w:p>
          <w:p w14:paraId="6C913876" w14:textId="77777777" w:rsidR="00792EFE" w:rsidRDefault="00792EFE" w:rsidP="00792EFE">
            <w:pPr>
              <w:rPr>
                <w:rFonts w:asciiTheme="minorHAnsi" w:eastAsia="Times New Roman" w:hAnsiTheme="minorHAnsi" w:cstheme="minorHAnsi"/>
                <w:sz w:val="16"/>
                <w:szCs w:val="16"/>
                <w:lang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click the “comments” button from the article content component</w:t>
            </w:r>
            <w:r>
              <w:rPr>
                <w:rFonts w:asciiTheme="minorHAnsi" w:eastAsia="Times New Roman" w:hAnsiTheme="minorHAnsi" w:cstheme="minorHAnsi"/>
                <w:sz w:val="16"/>
                <w:szCs w:val="16"/>
                <w:lang w:eastAsia="ru-RU"/>
              </w:rPr>
              <w:t xml:space="preserve"> </w:t>
            </w:r>
          </w:p>
          <w:p w14:paraId="1A30031A" w14:textId="77777777" w:rsidR="00792EFE" w:rsidRPr="00123367" w:rsidRDefault="00792EFE" w:rsidP="00792EFE">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Then</w:t>
            </w:r>
            <w:r w:rsidRPr="00123367">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eastAsia="ru-RU"/>
              </w:rPr>
              <w:t>the system redirects me to the comments field in the comments widget, on the right column.</w:t>
            </w:r>
          </w:p>
        </w:tc>
        <w:tc>
          <w:tcPr>
            <w:tcW w:w="850" w:type="dxa"/>
          </w:tcPr>
          <w:p w14:paraId="3EF3B637" w14:textId="77777777" w:rsidR="00792EFE" w:rsidRDefault="00792EFE" w:rsidP="00792EFE">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792EFE" w14:paraId="468EB32F" w14:textId="77777777" w:rsidTr="00792EFE">
        <w:trPr>
          <w:trHeight w:val="439"/>
        </w:trPr>
        <w:tc>
          <w:tcPr>
            <w:tcW w:w="710" w:type="dxa"/>
          </w:tcPr>
          <w:p w14:paraId="3839A7FD" w14:textId="5E2A1996" w:rsidR="00792EFE" w:rsidRDefault="00792EFE" w:rsidP="00792EFE">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3.3.4</w:t>
            </w:r>
          </w:p>
        </w:tc>
        <w:tc>
          <w:tcPr>
            <w:tcW w:w="1134" w:type="dxa"/>
          </w:tcPr>
          <w:p w14:paraId="16EE5C3F" w14:textId="568100A1" w:rsidR="00792EFE" w:rsidRDefault="00792EFE" w:rsidP="00792EFE">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News article comments</w:t>
            </w:r>
          </w:p>
        </w:tc>
        <w:tc>
          <w:tcPr>
            <w:tcW w:w="1275" w:type="dxa"/>
          </w:tcPr>
          <w:p w14:paraId="51558D5D" w14:textId="77777777" w:rsidR="00792EFE" w:rsidRDefault="00792EFE" w:rsidP="00792EFE">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Share button</w:t>
            </w:r>
          </w:p>
        </w:tc>
        <w:tc>
          <w:tcPr>
            <w:tcW w:w="5529" w:type="dxa"/>
          </w:tcPr>
          <w:p w14:paraId="5A1D16A1" w14:textId="77777777" w:rsidR="00792EFE" w:rsidRDefault="00792EFE" w:rsidP="00792EFE">
            <w:pPr>
              <w:rPr>
                <w:rFonts w:asciiTheme="minorHAnsi" w:eastAsia="Times New Roman" w:hAnsiTheme="minorHAnsi" w:cstheme="minorHAnsi"/>
                <w:color w:val="0000FF"/>
                <w:sz w:val="16"/>
                <w:szCs w:val="16"/>
                <w:lang w:val="en-US" w:eastAsia="ru-RU"/>
              </w:rPr>
            </w:pPr>
            <w:r w:rsidRPr="00606C71">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I am on an article page</w:t>
            </w:r>
            <w:r>
              <w:rPr>
                <w:rFonts w:asciiTheme="minorHAnsi" w:eastAsia="Times New Roman" w:hAnsiTheme="minorHAnsi" w:cstheme="minorHAnsi"/>
                <w:color w:val="0000FF"/>
                <w:sz w:val="16"/>
                <w:szCs w:val="16"/>
                <w:lang w:val="en-US" w:eastAsia="ru-RU"/>
              </w:rPr>
              <w:t xml:space="preserve"> </w:t>
            </w:r>
          </w:p>
          <w:p w14:paraId="28FA0345" w14:textId="77777777" w:rsidR="00792EFE" w:rsidRDefault="00792EFE" w:rsidP="00792EFE">
            <w:pPr>
              <w:rPr>
                <w:rFonts w:asciiTheme="minorHAnsi" w:eastAsia="Times New Roman" w:hAnsiTheme="minorHAnsi" w:cstheme="minorHAnsi"/>
                <w:sz w:val="16"/>
                <w:szCs w:val="16"/>
                <w:lang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click the “share” button on the article header</w:t>
            </w:r>
            <w:r>
              <w:rPr>
                <w:rFonts w:asciiTheme="minorHAnsi" w:eastAsia="Times New Roman" w:hAnsiTheme="minorHAnsi" w:cstheme="minorHAnsi"/>
                <w:sz w:val="16"/>
                <w:szCs w:val="16"/>
                <w:lang w:eastAsia="ru-RU"/>
              </w:rPr>
              <w:t xml:space="preserve"> </w:t>
            </w:r>
          </w:p>
          <w:p w14:paraId="1A5C2D4F" w14:textId="77777777" w:rsidR="00792EFE" w:rsidRDefault="00792EFE" w:rsidP="00792EFE">
            <w:pPr>
              <w:rPr>
                <w:rFonts w:asciiTheme="minorHAnsi" w:eastAsia="Times New Roman" w:hAnsiTheme="minorHAnsi" w:cstheme="minorHAnsi"/>
                <w:sz w:val="16"/>
                <w:szCs w:val="16"/>
                <w:lang w:eastAsia="ru-RU"/>
              </w:rPr>
            </w:pPr>
            <w:r>
              <w:rPr>
                <w:rFonts w:asciiTheme="minorHAnsi" w:eastAsia="Times New Roman" w:hAnsiTheme="minorHAnsi" w:cstheme="minorHAnsi"/>
                <w:color w:val="0000FF"/>
                <w:sz w:val="16"/>
                <w:szCs w:val="16"/>
                <w:lang w:val="en-US" w:eastAsia="ru-RU"/>
              </w:rPr>
              <w:t>Then</w:t>
            </w:r>
            <w:r w:rsidRPr="00123367">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eastAsia="ru-RU"/>
              </w:rPr>
              <w:t>the system opens the share modal lightbox*.</w:t>
            </w:r>
          </w:p>
          <w:p w14:paraId="5D42EEDD" w14:textId="77777777" w:rsidR="00792EFE" w:rsidRDefault="00792EFE" w:rsidP="00792EFE">
            <w:pPr>
              <w:rPr>
                <w:rFonts w:asciiTheme="minorHAnsi" w:eastAsia="Times New Roman" w:hAnsiTheme="minorHAnsi" w:cstheme="minorHAnsi"/>
                <w:sz w:val="16"/>
                <w:szCs w:val="16"/>
                <w:lang w:eastAsia="ru-RU"/>
              </w:rPr>
            </w:pPr>
          </w:p>
          <w:p w14:paraId="6BD272D8" w14:textId="77777777" w:rsidR="00792EFE" w:rsidRPr="00123367" w:rsidRDefault="00792EFE" w:rsidP="00792EFE">
            <w:pPr>
              <w:rPr>
                <w:rFonts w:asciiTheme="minorHAnsi" w:eastAsia="Times New Roman" w:hAnsiTheme="minorHAnsi" w:cstheme="minorHAnsi"/>
                <w:color w:val="0000FF"/>
                <w:sz w:val="16"/>
                <w:szCs w:val="16"/>
                <w:lang w:val="en-US" w:eastAsia="ru-RU"/>
              </w:rPr>
            </w:pPr>
            <w:r w:rsidRPr="00F415BB">
              <w:rPr>
                <w:rFonts w:asciiTheme="minorHAnsi" w:eastAsia="Times New Roman" w:hAnsiTheme="minorHAnsi" w:cstheme="minorHAnsi"/>
                <w:color w:val="0000FF"/>
                <w:sz w:val="16"/>
                <w:szCs w:val="16"/>
                <w:lang w:val="en-US" w:eastAsia="ru-RU"/>
              </w:rPr>
              <w:t>* see share modal requirements in next section</w:t>
            </w:r>
          </w:p>
        </w:tc>
        <w:tc>
          <w:tcPr>
            <w:tcW w:w="850" w:type="dxa"/>
          </w:tcPr>
          <w:p w14:paraId="038CAB27" w14:textId="77777777" w:rsidR="00792EFE" w:rsidRDefault="00792EFE" w:rsidP="00792EFE">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bl>
    <w:tbl>
      <w:tblPr>
        <w:tblStyle w:val="TableGrid1"/>
        <w:tblW w:w="9498" w:type="dxa"/>
        <w:tblInd w:w="-289" w:type="dxa"/>
        <w:tblLayout w:type="fixed"/>
        <w:tblLook w:val="04A0" w:firstRow="1" w:lastRow="0" w:firstColumn="1" w:lastColumn="0" w:noHBand="0" w:noVBand="1"/>
      </w:tblPr>
      <w:tblGrid>
        <w:gridCol w:w="4749"/>
        <w:gridCol w:w="4749"/>
      </w:tblGrid>
      <w:tr w:rsidR="00B06DC0" w14:paraId="0EDEC939" w14:textId="77777777" w:rsidTr="009D1011">
        <w:trPr>
          <w:trHeight w:val="439"/>
        </w:trPr>
        <w:tc>
          <w:tcPr>
            <w:tcW w:w="4749" w:type="dxa"/>
          </w:tcPr>
          <w:p w14:paraId="33A520AD" w14:textId="77777777" w:rsidR="00B06DC0" w:rsidRDefault="00B06DC0" w:rsidP="009D1011">
            <w:pPr>
              <w:rPr>
                <w:rFonts w:asciiTheme="minorHAnsi" w:eastAsia="Times New Roman" w:hAnsiTheme="minorHAnsi" w:cstheme="minorHAnsi"/>
                <w:color w:val="000000"/>
                <w:sz w:val="16"/>
                <w:szCs w:val="16"/>
                <w:lang w:val="en-US"/>
              </w:rPr>
            </w:pPr>
          </w:p>
          <w:p w14:paraId="60E34EEF" w14:textId="77777777" w:rsidR="00B06DC0" w:rsidRDefault="00B06DC0" w:rsidP="009D1011">
            <w:pPr>
              <w:rPr>
                <w:noProof/>
                <w:lang w:val="en-US"/>
              </w:rPr>
            </w:pPr>
            <w:r>
              <w:rPr>
                <w:noProof/>
                <w:lang w:val="en-US"/>
              </w:rPr>
              <w:t xml:space="preserve">Comment text field closed: </w:t>
            </w:r>
          </w:p>
          <w:p w14:paraId="0B58089C" w14:textId="77777777" w:rsidR="00B06DC0" w:rsidRDefault="00B06DC0" w:rsidP="009D1011">
            <w:pPr>
              <w:rPr>
                <w:noProof/>
                <w:lang w:val="en-US"/>
              </w:rPr>
            </w:pPr>
          </w:p>
          <w:p w14:paraId="4B4EFDB9" w14:textId="77777777" w:rsidR="00B06DC0" w:rsidRDefault="00B06DC0" w:rsidP="009D1011">
            <w:pPr>
              <w:rPr>
                <w:noProof/>
                <w:lang w:val="en-US"/>
              </w:rPr>
            </w:pPr>
          </w:p>
          <w:p w14:paraId="30686CC3" w14:textId="77777777" w:rsidR="00B06DC0" w:rsidRDefault="00B06DC0" w:rsidP="009D1011">
            <w:pPr>
              <w:rPr>
                <w:noProof/>
                <w:lang w:val="en-US"/>
              </w:rPr>
            </w:pPr>
            <w:r>
              <w:rPr>
                <w:noProof/>
                <w:lang w:val="sk-SK" w:eastAsia="sk-SK"/>
              </w:rPr>
              <w:drawing>
                <wp:inline distT="0" distB="0" distL="0" distR="0" wp14:anchorId="13DA4B34" wp14:editId="3883C5E9">
                  <wp:extent cx="2081154" cy="2871537"/>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email">
                            <a:extLst>
                              <a:ext uri="{28A0092B-C50C-407E-A947-70E740481C1C}">
                                <a14:useLocalDpi xmlns:a14="http://schemas.microsoft.com/office/drawing/2010/main"/>
                              </a:ext>
                            </a:extLst>
                          </a:blip>
                          <a:stretch>
                            <a:fillRect/>
                          </a:stretch>
                        </pic:blipFill>
                        <pic:spPr>
                          <a:xfrm>
                            <a:off x="0" y="0"/>
                            <a:ext cx="2082268" cy="2873074"/>
                          </a:xfrm>
                          <a:prstGeom prst="rect">
                            <a:avLst/>
                          </a:prstGeom>
                        </pic:spPr>
                      </pic:pic>
                    </a:graphicData>
                  </a:graphic>
                </wp:inline>
              </w:drawing>
            </w:r>
          </w:p>
        </w:tc>
        <w:tc>
          <w:tcPr>
            <w:tcW w:w="4749" w:type="dxa"/>
          </w:tcPr>
          <w:p w14:paraId="3121446A" w14:textId="77777777" w:rsidR="00B06DC0" w:rsidRDefault="00B06DC0" w:rsidP="009D1011">
            <w:pPr>
              <w:rPr>
                <w:rFonts w:asciiTheme="minorHAnsi" w:eastAsia="Times New Roman" w:hAnsiTheme="minorHAnsi" w:cstheme="minorHAnsi"/>
                <w:color w:val="000000"/>
                <w:sz w:val="16"/>
                <w:szCs w:val="16"/>
                <w:lang w:val="en-US"/>
              </w:rPr>
            </w:pPr>
          </w:p>
          <w:p w14:paraId="644A6C99" w14:textId="77777777" w:rsidR="00B06DC0" w:rsidRDefault="00B06DC0" w:rsidP="009D1011">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Comment text field open:</w:t>
            </w:r>
          </w:p>
          <w:p w14:paraId="16351E79" w14:textId="77777777" w:rsidR="00B06DC0" w:rsidRDefault="00B06DC0" w:rsidP="009D1011">
            <w:pPr>
              <w:rPr>
                <w:rFonts w:asciiTheme="minorHAnsi" w:eastAsia="Times New Roman" w:hAnsiTheme="minorHAnsi" w:cstheme="minorHAnsi"/>
                <w:color w:val="000000"/>
                <w:sz w:val="16"/>
                <w:szCs w:val="16"/>
                <w:lang w:val="en-US"/>
              </w:rPr>
            </w:pPr>
            <w:r>
              <w:rPr>
                <w:noProof/>
                <w:lang w:val="sk-SK" w:eastAsia="sk-SK"/>
              </w:rPr>
              <w:drawing>
                <wp:inline distT="0" distB="0" distL="0" distR="0" wp14:anchorId="324C4214" wp14:editId="328FC937">
                  <wp:extent cx="2215336" cy="3859579"/>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email">
                            <a:extLst>
                              <a:ext uri="{28A0092B-C50C-407E-A947-70E740481C1C}">
                                <a14:useLocalDpi xmlns:a14="http://schemas.microsoft.com/office/drawing/2010/main"/>
                              </a:ext>
                            </a:extLst>
                          </a:blip>
                          <a:stretch>
                            <a:fillRect/>
                          </a:stretch>
                        </pic:blipFill>
                        <pic:spPr>
                          <a:xfrm>
                            <a:off x="0" y="0"/>
                            <a:ext cx="2221463" cy="3870254"/>
                          </a:xfrm>
                          <a:prstGeom prst="rect">
                            <a:avLst/>
                          </a:prstGeom>
                        </pic:spPr>
                      </pic:pic>
                    </a:graphicData>
                  </a:graphic>
                </wp:inline>
              </w:drawing>
            </w:r>
          </w:p>
        </w:tc>
      </w:tr>
    </w:tbl>
    <w:p w14:paraId="1EF18F9C" w14:textId="77777777" w:rsidR="00792EFE" w:rsidRDefault="00792EFE" w:rsidP="00182082">
      <w:pPr>
        <w:rPr>
          <w:ins w:id="1351" w:author="Ghita Benotmane" w:date="2016-09-09T09:43:00Z"/>
          <w:rFonts w:cs="Arial"/>
          <w:sz w:val="22"/>
        </w:rPr>
      </w:pPr>
    </w:p>
    <w:p w14:paraId="79C75A62" w14:textId="77777777" w:rsidR="004C279A" w:rsidRDefault="004C279A" w:rsidP="00182082">
      <w:pPr>
        <w:rPr>
          <w:rFonts w:cs="Arial"/>
          <w:sz w:val="22"/>
        </w:rPr>
      </w:pPr>
    </w:p>
    <w:p w14:paraId="4700A26F" w14:textId="77777777" w:rsidR="00182082" w:rsidRDefault="00182082" w:rsidP="004E1D4E">
      <w:pPr>
        <w:pStyle w:val="Heading2"/>
        <w:numPr>
          <w:ilvl w:val="1"/>
          <w:numId w:val="20"/>
        </w:numPr>
      </w:pPr>
      <w:bookmarkStart w:id="1352" w:name="_Toc461707113"/>
      <w:bookmarkStart w:id="1353" w:name="_Toc463013424"/>
      <w:r w:rsidRPr="00EB4BFB">
        <w:t>Article body</w:t>
      </w:r>
      <w:bookmarkEnd w:id="1352"/>
      <w:bookmarkEnd w:id="1353"/>
    </w:p>
    <w:tbl>
      <w:tblPr>
        <w:tblStyle w:val="TableGrid"/>
        <w:tblW w:w="9390" w:type="dxa"/>
        <w:tblInd w:w="-289" w:type="dxa"/>
        <w:tblLayout w:type="fixed"/>
        <w:tblLook w:val="04A0" w:firstRow="1" w:lastRow="0" w:firstColumn="1" w:lastColumn="0" w:noHBand="0" w:noVBand="1"/>
      </w:tblPr>
      <w:tblGrid>
        <w:gridCol w:w="568"/>
        <w:gridCol w:w="1134"/>
        <w:gridCol w:w="142"/>
        <w:gridCol w:w="1133"/>
        <w:gridCol w:w="142"/>
        <w:gridCol w:w="5387"/>
        <w:gridCol w:w="142"/>
        <w:gridCol w:w="708"/>
        <w:gridCol w:w="34"/>
      </w:tblGrid>
      <w:tr w:rsidR="00182082" w:rsidRPr="00193438" w14:paraId="03262E3D" w14:textId="77777777" w:rsidTr="00B30F96">
        <w:trPr>
          <w:trHeight w:val="280"/>
        </w:trPr>
        <w:tc>
          <w:tcPr>
            <w:tcW w:w="568" w:type="dxa"/>
            <w:shd w:val="clear" w:color="auto" w:fill="122632" w:themeFill="text1"/>
            <w:hideMark/>
          </w:tcPr>
          <w:p w14:paraId="7E646512" w14:textId="57BDD5A9" w:rsidR="00182082" w:rsidRPr="00193438" w:rsidRDefault="005679BC" w:rsidP="00B30F96">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Id</w:t>
            </w:r>
          </w:p>
        </w:tc>
        <w:tc>
          <w:tcPr>
            <w:tcW w:w="1134" w:type="dxa"/>
            <w:shd w:val="clear" w:color="auto" w:fill="122632" w:themeFill="text1"/>
            <w:hideMark/>
          </w:tcPr>
          <w:p w14:paraId="6C866131" w14:textId="171AAF0B" w:rsidR="00182082" w:rsidRPr="00193438" w:rsidRDefault="005679BC" w:rsidP="00B30F96">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category</w:t>
            </w:r>
          </w:p>
        </w:tc>
        <w:tc>
          <w:tcPr>
            <w:tcW w:w="1275" w:type="dxa"/>
            <w:gridSpan w:val="2"/>
            <w:shd w:val="clear" w:color="auto" w:fill="122632" w:themeFill="text1"/>
            <w:hideMark/>
          </w:tcPr>
          <w:p w14:paraId="7A4B862A" w14:textId="7855B3C4" w:rsidR="00182082" w:rsidRPr="00193438" w:rsidRDefault="005679BC" w:rsidP="00B30F96">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name</w:t>
            </w:r>
          </w:p>
        </w:tc>
        <w:tc>
          <w:tcPr>
            <w:tcW w:w="5529" w:type="dxa"/>
            <w:gridSpan w:val="2"/>
            <w:shd w:val="clear" w:color="auto" w:fill="122632" w:themeFill="text1"/>
            <w:hideMark/>
          </w:tcPr>
          <w:p w14:paraId="3E66F2B8" w14:textId="77777777" w:rsidR="00182082" w:rsidRPr="00193438" w:rsidRDefault="00182082" w:rsidP="00B30F96">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Description</w:t>
            </w:r>
          </w:p>
        </w:tc>
        <w:tc>
          <w:tcPr>
            <w:tcW w:w="884" w:type="dxa"/>
            <w:gridSpan w:val="3"/>
            <w:shd w:val="clear" w:color="auto" w:fill="122632" w:themeFill="text1"/>
            <w:hideMark/>
          </w:tcPr>
          <w:p w14:paraId="0E7A4142" w14:textId="77777777" w:rsidR="00182082" w:rsidRPr="00193438" w:rsidRDefault="00182082" w:rsidP="00B30F96">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Priority</w:t>
            </w:r>
          </w:p>
        </w:tc>
      </w:tr>
      <w:tr w:rsidR="00182082" w:rsidRPr="00193438" w14:paraId="22919F58" w14:textId="77777777" w:rsidTr="00B30F96">
        <w:trPr>
          <w:gridAfter w:val="1"/>
          <w:wAfter w:w="34" w:type="dxa"/>
          <w:trHeight w:val="783"/>
        </w:trPr>
        <w:tc>
          <w:tcPr>
            <w:tcW w:w="568" w:type="dxa"/>
          </w:tcPr>
          <w:p w14:paraId="6AC8828B" w14:textId="349091DE" w:rsidR="00182082" w:rsidRDefault="00182082" w:rsidP="00B30F96">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3.4</w:t>
            </w:r>
            <w:r w:rsidR="00792EFE">
              <w:rPr>
                <w:rFonts w:asciiTheme="minorHAnsi" w:eastAsia="Times New Roman" w:hAnsiTheme="minorHAnsi" w:cstheme="minorHAnsi"/>
                <w:color w:val="000000"/>
                <w:sz w:val="16"/>
                <w:szCs w:val="16"/>
                <w:lang w:val="en-US"/>
              </w:rPr>
              <w:t>.</w:t>
            </w:r>
          </w:p>
        </w:tc>
        <w:tc>
          <w:tcPr>
            <w:tcW w:w="1276" w:type="dxa"/>
            <w:gridSpan w:val="2"/>
          </w:tcPr>
          <w:p w14:paraId="29450B08" w14:textId="0DC41B4B" w:rsidR="00182082" w:rsidRPr="00193438" w:rsidRDefault="005679BC" w:rsidP="00B30F96">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News article body</w:t>
            </w:r>
          </w:p>
        </w:tc>
        <w:tc>
          <w:tcPr>
            <w:tcW w:w="1275" w:type="dxa"/>
            <w:gridSpan w:val="2"/>
          </w:tcPr>
          <w:p w14:paraId="58C4F81D" w14:textId="3F796A51" w:rsidR="00182082" w:rsidRDefault="005679BC" w:rsidP="00B30F96">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Body</w:t>
            </w:r>
          </w:p>
        </w:tc>
        <w:tc>
          <w:tcPr>
            <w:tcW w:w="5529" w:type="dxa"/>
            <w:gridSpan w:val="2"/>
          </w:tcPr>
          <w:p w14:paraId="66F8A4A0" w14:textId="77777777" w:rsidR="00136382" w:rsidRDefault="00136382" w:rsidP="00136382">
            <w:pPr>
              <w:rPr>
                <w:rFonts w:asciiTheme="minorHAnsi" w:eastAsia="Times New Roman" w:hAnsiTheme="minorHAnsi" w:cstheme="minorHAnsi"/>
                <w:color w:val="0000FF"/>
                <w:sz w:val="16"/>
                <w:szCs w:val="16"/>
                <w:lang w:val="en-US" w:eastAsia="ru-RU"/>
              </w:rPr>
            </w:pPr>
            <w:r w:rsidRPr="00606C71">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I am on an article page</w:t>
            </w:r>
            <w:r>
              <w:rPr>
                <w:rFonts w:asciiTheme="minorHAnsi" w:eastAsia="Times New Roman" w:hAnsiTheme="minorHAnsi" w:cstheme="minorHAnsi"/>
                <w:color w:val="0000FF"/>
                <w:sz w:val="16"/>
                <w:szCs w:val="16"/>
                <w:lang w:val="en-US" w:eastAsia="ru-RU"/>
              </w:rPr>
              <w:t xml:space="preserve"> </w:t>
            </w:r>
          </w:p>
          <w:p w14:paraId="6BD082F0" w14:textId="2A63C42A" w:rsidR="00136382" w:rsidRDefault="00136382" w:rsidP="00136382">
            <w:pPr>
              <w:rPr>
                <w:rFonts w:asciiTheme="minorHAnsi" w:eastAsia="Times New Roman" w:hAnsiTheme="minorHAnsi" w:cstheme="minorHAnsi"/>
                <w:sz w:val="16"/>
                <w:szCs w:val="16"/>
                <w:lang w:eastAsia="ru-RU"/>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 will see that the central column is the body of the article that has been published</w:t>
            </w:r>
          </w:p>
          <w:p w14:paraId="14706BF7" w14:textId="77777777" w:rsidR="00182082" w:rsidRDefault="00136382" w:rsidP="00136382">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And</w:t>
            </w:r>
            <w:r w:rsidR="00182082" w:rsidRPr="00123367">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val="en-US" w:eastAsia="ru-RU"/>
              </w:rPr>
              <w:t>is created by a standard OOB SharePoint publishing form.</w:t>
            </w:r>
          </w:p>
          <w:p w14:paraId="089C5848" w14:textId="710EE1AA" w:rsidR="00201C2C" w:rsidRDefault="00201C2C" w:rsidP="00201C2C">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And</w:t>
            </w:r>
            <w:r w:rsidRPr="00123367">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val="en-US" w:eastAsia="ru-RU"/>
              </w:rPr>
              <w:t xml:space="preserve">included images that </w:t>
            </w:r>
            <w:r w:rsidR="00B06DC0">
              <w:rPr>
                <w:rFonts w:asciiTheme="minorHAnsi" w:eastAsia="Times New Roman" w:hAnsiTheme="minorHAnsi" w:cstheme="minorHAnsi"/>
                <w:sz w:val="16"/>
                <w:szCs w:val="16"/>
                <w:lang w:val="en-US" w:eastAsia="ru-RU"/>
              </w:rPr>
              <w:t>can</w:t>
            </w:r>
            <w:r>
              <w:rPr>
                <w:rFonts w:asciiTheme="minorHAnsi" w:eastAsia="Times New Roman" w:hAnsiTheme="minorHAnsi" w:cstheme="minorHAnsi"/>
                <w:sz w:val="16"/>
                <w:szCs w:val="16"/>
                <w:lang w:val="en-US" w:eastAsia="ru-RU"/>
              </w:rPr>
              <w:t xml:space="preserve"> come from the multimedia library.</w:t>
            </w:r>
          </w:p>
          <w:p w14:paraId="3D6EC27A" w14:textId="62F41983" w:rsidR="00201C2C" w:rsidRDefault="00201C2C" w:rsidP="00201C2C">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And</w:t>
            </w:r>
            <w:r w:rsidRPr="00123367">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val="en-US" w:eastAsia="ru-RU"/>
              </w:rPr>
              <w:t>can include videos that can come from the JTI Tube</w:t>
            </w:r>
            <w:r w:rsidR="00B06DC0">
              <w:rPr>
                <w:rFonts w:asciiTheme="minorHAnsi" w:eastAsia="Times New Roman" w:hAnsiTheme="minorHAnsi" w:cstheme="minorHAnsi"/>
                <w:sz w:val="16"/>
                <w:szCs w:val="16"/>
                <w:lang w:val="en-US" w:eastAsia="ru-RU"/>
              </w:rPr>
              <w:t xml:space="preserve"> or multimedia library.</w:t>
            </w:r>
          </w:p>
          <w:p w14:paraId="45869935" w14:textId="69E3821A" w:rsidR="00201C2C" w:rsidRPr="00485433" w:rsidRDefault="00485433" w:rsidP="00871C34">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And</w:t>
            </w:r>
            <w:r w:rsidRPr="00123367">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val="en-US" w:eastAsia="ru-RU"/>
              </w:rPr>
              <w:t xml:space="preserve">can include related links that are manually </w:t>
            </w:r>
            <w:r w:rsidR="00871C34">
              <w:rPr>
                <w:rFonts w:asciiTheme="minorHAnsi" w:eastAsia="Times New Roman" w:hAnsiTheme="minorHAnsi" w:cstheme="minorHAnsi"/>
                <w:sz w:val="16"/>
                <w:szCs w:val="16"/>
                <w:lang w:val="en-US" w:eastAsia="ru-RU"/>
              </w:rPr>
              <w:t>written</w:t>
            </w:r>
            <w:r>
              <w:rPr>
                <w:rFonts w:asciiTheme="minorHAnsi" w:eastAsia="Times New Roman" w:hAnsiTheme="minorHAnsi" w:cstheme="minorHAnsi"/>
                <w:sz w:val="16"/>
                <w:szCs w:val="16"/>
                <w:lang w:val="en-US" w:eastAsia="ru-RU"/>
              </w:rPr>
              <w:t xml:space="preserve"> by the publisher</w:t>
            </w:r>
          </w:p>
        </w:tc>
        <w:tc>
          <w:tcPr>
            <w:tcW w:w="708" w:type="dxa"/>
          </w:tcPr>
          <w:p w14:paraId="57B053F4" w14:textId="77777777" w:rsidR="00182082" w:rsidRDefault="00182082" w:rsidP="00B30F96">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bl>
    <w:p w14:paraId="247F6F39" w14:textId="77777777" w:rsidR="00182082" w:rsidRDefault="00182082" w:rsidP="004E1D4E">
      <w:pPr>
        <w:pStyle w:val="Heading2"/>
        <w:numPr>
          <w:ilvl w:val="1"/>
          <w:numId w:val="20"/>
        </w:numPr>
      </w:pPr>
      <w:bookmarkStart w:id="1354" w:name="_Toc461707114"/>
      <w:bookmarkStart w:id="1355" w:name="_Toc463013425"/>
      <w:r w:rsidRPr="00EB4BFB">
        <w:t>Related news</w:t>
      </w:r>
      <w:bookmarkEnd w:id="1354"/>
      <w:bookmarkEnd w:id="1355"/>
    </w:p>
    <w:tbl>
      <w:tblPr>
        <w:tblStyle w:val="TableGrid"/>
        <w:tblW w:w="9390" w:type="dxa"/>
        <w:tblInd w:w="-289" w:type="dxa"/>
        <w:tblLayout w:type="fixed"/>
        <w:tblLook w:val="04A0" w:firstRow="1" w:lastRow="0" w:firstColumn="1" w:lastColumn="0" w:noHBand="0" w:noVBand="1"/>
      </w:tblPr>
      <w:tblGrid>
        <w:gridCol w:w="568"/>
        <w:gridCol w:w="1134"/>
        <w:gridCol w:w="142"/>
        <w:gridCol w:w="1133"/>
        <w:gridCol w:w="142"/>
        <w:gridCol w:w="5387"/>
        <w:gridCol w:w="142"/>
        <w:gridCol w:w="708"/>
        <w:gridCol w:w="34"/>
      </w:tblGrid>
      <w:tr w:rsidR="00182082" w:rsidRPr="00193438" w14:paraId="51571553" w14:textId="77777777" w:rsidTr="00B30F96">
        <w:trPr>
          <w:trHeight w:val="280"/>
        </w:trPr>
        <w:tc>
          <w:tcPr>
            <w:tcW w:w="568" w:type="dxa"/>
            <w:shd w:val="clear" w:color="auto" w:fill="122632" w:themeFill="text1"/>
            <w:hideMark/>
          </w:tcPr>
          <w:p w14:paraId="47DAA304" w14:textId="2E850EF4" w:rsidR="00182082" w:rsidRPr="00193438" w:rsidRDefault="005679BC" w:rsidP="00B30F96">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Id</w:t>
            </w:r>
          </w:p>
        </w:tc>
        <w:tc>
          <w:tcPr>
            <w:tcW w:w="1134" w:type="dxa"/>
            <w:shd w:val="clear" w:color="auto" w:fill="122632" w:themeFill="text1"/>
            <w:hideMark/>
          </w:tcPr>
          <w:p w14:paraId="29ACAAF8" w14:textId="05F2FC7B" w:rsidR="00182082" w:rsidRPr="00193438" w:rsidRDefault="005679BC" w:rsidP="00B30F96">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category</w:t>
            </w:r>
          </w:p>
        </w:tc>
        <w:tc>
          <w:tcPr>
            <w:tcW w:w="1275" w:type="dxa"/>
            <w:gridSpan w:val="2"/>
            <w:shd w:val="clear" w:color="auto" w:fill="122632" w:themeFill="text1"/>
            <w:hideMark/>
          </w:tcPr>
          <w:p w14:paraId="6027AFC1" w14:textId="26E93C16" w:rsidR="00182082" w:rsidRPr="00193438" w:rsidRDefault="005679BC" w:rsidP="00B30F96">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name</w:t>
            </w:r>
          </w:p>
        </w:tc>
        <w:tc>
          <w:tcPr>
            <w:tcW w:w="5529" w:type="dxa"/>
            <w:gridSpan w:val="2"/>
            <w:shd w:val="clear" w:color="auto" w:fill="122632" w:themeFill="text1"/>
            <w:hideMark/>
          </w:tcPr>
          <w:p w14:paraId="6D8E59C6" w14:textId="77777777" w:rsidR="00182082" w:rsidRPr="00193438" w:rsidRDefault="00182082" w:rsidP="00B30F96">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Description</w:t>
            </w:r>
          </w:p>
        </w:tc>
        <w:tc>
          <w:tcPr>
            <w:tcW w:w="884" w:type="dxa"/>
            <w:gridSpan w:val="3"/>
            <w:shd w:val="clear" w:color="auto" w:fill="122632" w:themeFill="text1"/>
            <w:hideMark/>
          </w:tcPr>
          <w:p w14:paraId="0916F8E5" w14:textId="77777777" w:rsidR="00182082" w:rsidRPr="00193438" w:rsidRDefault="00182082" w:rsidP="00B30F96">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Priority</w:t>
            </w:r>
          </w:p>
        </w:tc>
      </w:tr>
      <w:tr w:rsidR="00182082" w:rsidRPr="00193438" w14:paraId="6EE71BED" w14:textId="77777777" w:rsidTr="00B30F96">
        <w:trPr>
          <w:gridAfter w:val="1"/>
          <w:wAfter w:w="34" w:type="dxa"/>
          <w:trHeight w:val="783"/>
        </w:trPr>
        <w:tc>
          <w:tcPr>
            <w:tcW w:w="568" w:type="dxa"/>
          </w:tcPr>
          <w:p w14:paraId="14D9EA78" w14:textId="4AF5F1B8" w:rsidR="00182082" w:rsidRDefault="003C2D1C" w:rsidP="00B30F96">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3.5</w:t>
            </w:r>
          </w:p>
        </w:tc>
        <w:tc>
          <w:tcPr>
            <w:tcW w:w="1276" w:type="dxa"/>
            <w:gridSpan w:val="2"/>
          </w:tcPr>
          <w:p w14:paraId="0704C4DB" w14:textId="2C477763" w:rsidR="00182082" w:rsidRPr="00193438" w:rsidRDefault="005679BC" w:rsidP="00B30F96">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News article related news </w:t>
            </w:r>
            <w:r w:rsidR="00AF0DAB">
              <w:rPr>
                <w:rFonts w:asciiTheme="minorHAnsi" w:eastAsia="Times New Roman" w:hAnsiTheme="minorHAnsi" w:cstheme="minorHAnsi"/>
                <w:color w:val="000000"/>
                <w:sz w:val="16"/>
                <w:szCs w:val="16"/>
                <w:lang w:val="en-US"/>
              </w:rPr>
              <w:t>web part</w:t>
            </w:r>
          </w:p>
        </w:tc>
        <w:tc>
          <w:tcPr>
            <w:tcW w:w="1275" w:type="dxa"/>
            <w:gridSpan w:val="2"/>
          </w:tcPr>
          <w:p w14:paraId="5D00AF11" w14:textId="77777777" w:rsidR="00182082" w:rsidRDefault="00182082" w:rsidP="00B30F96">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Filter requirement</w:t>
            </w:r>
          </w:p>
        </w:tc>
        <w:tc>
          <w:tcPr>
            <w:tcW w:w="5529" w:type="dxa"/>
            <w:gridSpan w:val="2"/>
          </w:tcPr>
          <w:p w14:paraId="387AC222" w14:textId="77777777" w:rsidR="00485433" w:rsidRDefault="00485433" w:rsidP="00485433">
            <w:pPr>
              <w:rPr>
                <w:rFonts w:asciiTheme="minorHAnsi" w:eastAsia="Times New Roman" w:hAnsiTheme="minorHAnsi" w:cstheme="minorHAnsi"/>
                <w:color w:val="0000FF"/>
                <w:sz w:val="16"/>
                <w:szCs w:val="16"/>
                <w:lang w:val="en-US" w:eastAsia="ru-RU"/>
              </w:rPr>
            </w:pPr>
            <w:r w:rsidRPr="00606C71">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I am on an article page</w:t>
            </w:r>
            <w:r>
              <w:rPr>
                <w:rFonts w:asciiTheme="minorHAnsi" w:eastAsia="Times New Roman" w:hAnsiTheme="minorHAnsi" w:cstheme="minorHAnsi"/>
                <w:color w:val="0000FF"/>
                <w:sz w:val="16"/>
                <w:szCs w:val="16"/>
                <w:lang w:val="en-US" w:eastAsia="ru-RU"/>
              </w:rPr>
              <w:t xml:space="preserve"> </w:t>
            </w:r>
          </w:p>
          <w:p w14:paraId="5876739B" w14:textId="77777777" w:rsidR="00485433" w:rsidRDefault="00485433" w:rsidP="00485433">
            <w:pPr>
              <w:rPr>
                <w:rFonts w:asciiTheme="minorHAnsi" w:eastAsia="Times New Roman" w:hAnsiTheme="minorHAnsi" w:cstheme="minorHAnsi"/>
                <w:sz w:val="16"/>
                <w:szCs w:val="16"/>
                <w:lang w:eastAsia="ru-RU"/>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 will see at the bottom of the page a list of 3 related articles.</w:t>
            </w:r>
          </w:p>
          <w:p w14:paraId="51D2BB66" w14:textId="77777777" w:rsidR="00182082" w:rsidRDefault="00485433" w:rsidP="00485433">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And</w:t>
            </w:r>
            <w:r w:rsidRPr="00123367">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val="en-US" w:eastAsia="ru-RU"/>
              </w:rPr>
              <w:t>are determined by the system based on, relevancy, similar tags / market/department and close date.</w:t>
            </w:r>
          </w:p>
          <w:p w14:paraId="1C6C20CF" w14:textId="77777777" w:rsidR="00B06DC0" w:rsidRDefault="00B06DC0" w:rsidP="00B06DC0">
            <w:pPr>
              <w:rPr>
                <w:rFonts w:asciiTheme="minorHAnsi" w:eastAsia="Times New Roman" w:hAnsiTheme="minorHAnsi" w:cstheme="minorHAnsi"/>
                <w:sz w:val="16"/>
                <w:szCs w:val="16"/>
                <w:lang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the system can’t find any related articles</w:t>
            </w:r>
          </w:p>
          <w:p w14:paraId="6F8535CE" w14:textId="7B335620" w:rsidR="00B06DC0" w:rsidRPr="00123367" w:rsidRDefault="00B06DC0" w:rsidP="00B06DC0">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the publisher can force and manual select which articles to promote</w:t>
            </w:r>
          </w:p>
        </w:tc>
        <w:tc>
          <w:tcPr>
            <w:tcW w:w="708" w:type="dxa"/>
          </w:tcPr>
          <w:p w14:paraId="646E19F8" w14:textId="77777777" w:rsidR="00182082" w:rsidRDefault="00182082" w:rsidP="00B30F96">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182082" w:rsidRPr="00193438" w14:paraId="09164D5D" w14:textId="77777777" w:rsidTr="00B30F96">
        <w:trPr>
          <w:gridAfter w:val="1"/>
          <w:wAfter w:w="34" w:type="dxa"/>
          <w:trHeight w:val="439"/>
        </w:trPr>
        <w:tc>
          <w:tcPr>
            <w:tcW w:w="9356" w:type="dxa"/>
            <w:gridSpan w:val="8"/>
          </w:tcPr>
          <w:p w14:paraId="33275553" w14:textId="77777777" w:rsidR="00182082" w:rsidRDefault="00182082" w:rsidP="00B30F96">
            <w:pPr>
              <w:jc w:val="right"/>
              <w:rPr>
                <w:rFonts w:asciiTheme="minorHAnsi" w:eastAsia="Times New Roman" w:hAnsiTheme="minorHAnsi" w:cstheme="minorHAnsi"/>
                <w:color w:val="000000"/>
                <w:sz w:val="16"/>
                <w:szCs w:val="16"/>
                <w:lang w:val="en-US"/>
              </w:rPr>
            </w:pPr>
          </w:p>
          <w:p w14:paraId="07011F4E" w14:textId="4827ACB5" w:rsidR="00182082" w:rsidRDefault="008F59BB" w:rsidP="00B30F96">
            <w:pPr>
              <w:rPr>
                <w:rFonts w:asciiTheme="minorHAnsi" w:eastAsia="Times New Roman" w:hAnsiTheme="minorHAnsi" w:cstheme="minorHAnsi"/>
                <w:color w:val="000000"/>
                <w:sz w:val="16"/>
                <w:szCs w:val="16"/>
                <w:lang w:val="en-US"/>
              </w:rPr>
            </w:pPr>
            <w:ins w:id="1356" w:author="Ghita Benotmane" w:date="2016-09-09T09:44:00Z">
              <w:r>
                <w:rPr>
                  <w:noProof/>
                  <w:lang w:val="sk-SK" w:eastAsia="sk-SK"/>
                </w:rPr>
                <w:lastRenderedPageBreak/>
                <w:drawing>
                  <wp:anchor distT="0" distB="0" distL="114300" distR="114300" simplePos="0" relativeHeight="251658244" behindDoc="0" locked="0" layoutInCell="1" allowOverlap="1" wp14:anchorId="51F96B85" wp14:editId="7AB43087">
                    <wp:simplePos x="0" y="0"/>
                    <wp:positionH relativeFrom="column">
                      <wp:posOffset>1999615</wp:posOffset>
                    </wp:positionH>
                    <wp:positionV relativeFrom="paragraph">
                      <wp:posOffset>1508760</wp:posOffset>
                    </wp:positionV>
                    <wp:extent cx="1922780" cy="231775"/>
                    <wp:effectExtent l="0" t="0" r="127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922780" cy="231775"/>
                            </a:xfrm>
                            <a:prstGeom prst="rect">
                              <a:avLst/>
                            </a:prstGeom>
                          </pic:spPr>
                        </pic:pic>
                      </a:graphicData>
                    </a:graphic>
                    <wp14:sizeRelH relativeFrom="page">
                      <wp14:pctWidth>0</wp14:pctWidth>
                    </wp14:sizeRelH>
                    <wp14:sizeRelV relativeFrom="page">
                      <wp14:pctHeight>0</wp14:pctHeight>
                    </wp14:sizeRelV>
                  </wp:anchor>
                </w:drawing>
              </w:r>
            </w:ins>
            <w:ins w:id="1357" w:author="Ghita Benotmane" w:date="2016-09-15T15:19:00Z">
              <w:r w:rsidR="00734F61">
                <w:rPr>
                  <w:noProof/>
                  <w:lang w:val="sk-SK" w:eastAsia="sk-SK"/>
                </w:rPr>
                <w:drawing>
                  <wp:anchor distT="0" distB="0" distL="114300" distR="114300" simplePos="0" relativeHeight="251658249" behindDoc="0" locked="0" layoutInCell="1" allowOverlap="1" wp14:anchorId="1E8FDCDE" wp14:editId="2ED24C5A">
                    <wp:simplePos x="0" y="0"/>
                    <wp:positionH relativeFrom="column">
                      <wp:posOffset>65405</wp:posOffset>
                    </wp:positionH>
                    <wp:positionV relativeFrom="paragraph">
                      <wp:posOffset>401955</wp:posOffset>
                    </wp:positionV>
                    <wp:extent cx="1805940" cy="1203960"/>
                    <wp:effectExtent l="0" t="0" r="381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1" t="2615" r="3595" b="3268"/>
                            <a:stretch/>
                          </pic:blipFill>
                          <pic:spPr bwMode="auto">
                            <a:xfrm>
                              <a:off x="0" y="0"/>
                              <a:ext cx="1805940" cy="1203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4F61">
                <w:rPr>
                  <w:noProof/>
                  <w:lang w:val="en-US"/>
                </w:rPr>
                <w:t xml:space="preserve"> </w:t>
              </w:r>
            </w:ins>
            <w:commentRangeStart w:id="1358"/>
            <w:commentRangeStart w:id="1359"/>
            <w:commentRangeStart w:id="1360"/>
            <w:commentRangeStart w:id="1361"/>
            <w:r w:rsidR="00871C34">
              <w:rPr>
                <w:noProof/>
                <w:lang w:val="sk-SK" w:eastAsia="sk-SK"/>
              </w:rPr>
              <w:drawing>
                <wp:inline distT="0" distB="0" distL="0" distR="0" wp14:anchorId="6AC22AEB" wp14:editId="206E84AE">
                  <wp:extent cx="5803900" cy="1640840"/>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email">
                            <a:extLst>
                              <a:ext uri="{28A0092B-C50C-407E-A947-70E740481C1C}">
                                <a14:useLocalDpi xmlns:a14="http://schemas.microsoft.com/office/drawing/2010/main"/>
                              </a:ext>
                            </a:extLst>
                          </a:blip>
                          <a:stretch>
                            <a:fillRect/>
                          </a:stretch>
                        </pic:blipFill>
                        <pic:spPr>
                          <a:xfrm>
                            <a:off x="0" y="0"/>
                            <a:ext cx="5803900" cy="1640840"/>
                          </a:xfrm>
                          <a:prstGeom prst="rect">
                            <a:avLst/>
                          </a:prstGeom>
                        </pic:spPr>
                      </pic:pic>
                    </a:graphicData>
                  </a:graphic>
                </wp:inline>
              </w:drawing>
            </w:r>
            <w:commentRangeEnd w:id="1358"/>
            <w:commentRangeEnd w:id="1361"/>
            <w:r w:rsidR="004C279A">
              <w:rPr>
                <w:rStyle w:val="CommentReference"/>
              </w:rPr>
              <w:commentReference w:id="1358"/>
            </w:r>
            <w:commentRangeEnd w:id="1359"/>
            <w:r w:rsidR="00ED5F90">
              <w:rPr>
                <w:rStyle w:val="CommentReference"/>
              </w:rPr>
              <w:commentReference w:id="1359"/>
            </w:r>
            <w:commentRangeEnd w:id="1360"/>
            <w:r w:rsidR="00E05223">
              <w:rPr>
                <w:rStyle w:val="CommentReference"/>
              </w:rPr>
              <w:commentReference w:id="1360"/>
            </w:r>
            <w:r w:rsidR="00AB64C0">
              <w:rPr>
                <w:rStyle w:val="CommentReference"/>
              </w:rPr>
              <w:commentReference w:id="1361"/>
            </w:r>
          </w:p>
          <w:p w14:paraId="0FFDC44A" w14:textId="77777777" w:rsidR="00182082" w:rsidRDefault="00182082" w:rsidP="00B30F96">
            <w:pPr>
              <w:jc w:val="right"/>
              <w:rPr>
                <w:ins w:id="1362" w:author="Ghita Benotmane" w:date="2016-09-13T14:15:00Z"/>
                <w:rFonts w:asciiTheme="minorHAnsi" w:eastAsia="Times New Roman" w:hAnsiTheme="minorHAnsi" w:cstheme="minorHAnsi"/>
                <w:color w:val="000000"/>
                <w:sz w:val="16"/>
                <w:szCs w:val="16"/>
                <w:lang w:val="en-US"/>
              </w:rPr>
            </w:pPr>
          </w:p>
          <w:p w14:paraId="511AB81F" w14:textId="77777777" w:rsidR="00182082" w:rsidRDefault="0085122E" w:rsidP="008F59BB">
            <w:pPr>
              <w:rPr>
                <w:rFonts w:asciiTheme="minorHAnsi" w:eastAsia="Times New Roman" w:hAnsiTheme="minorHAnsi" w:cstheme="minorHAnsi"/>
                <w:color w:val="000000"/>
                <w:sz w:val="16"/>
                <w:szCs w:val="16"/>
                <w:lang w:val="en-US"/>
              </w:rPr>
            </w:pPr>
            <w:ins w:id="1363" w:author="Ghita Benotmane" w:date="2016-09-13T14:15:00Z">
              <w:r w:rsidRPr="00572D27">
                <w:rPr>
                  <w:rFonts w:asciiTheme="minorHAnsi" w:eastAsia="Times New Roman" w:hAnsiTheme="minorHAnsi" w:cstheme="minorHAnsi"/>
                  <w:b/>
                  <w:color w:val="000000"/>
                  <w:sz w:val="16"/>
                  <w:szCs w:val="16"/>
                  <w:highlight w:val="yellow"/>
                  <w:lang w:val="en-US"/>
                </w:rPr>
                <w:t>New PBI</w:t>
              </w:r>
              <w:r w:rsidRPr="00572D27">
                <w:rPr>
                  <w:rFonts w:asciiTheme="minorHAnsi" w:eastAsia="Times New Roman" w:hAnsiTheme="minorHAnsi" w:cstheme="minorHAnsi"/>
                  <w:color w:val="000000"/>
                  <w:sz w:val="16"/>
                  <w:szCs w:val="16"/>
                  <w:highlight w:val="yellow"/>
                  <w:lang w:val="en-US"/>
                </w:rPr>
                <w:t>: align UI with ‘</w:t>
              </w:r>
              <w:r>
                <w:rPr>
                  <w:rFonts w:asciiTheme="minorHAnsi" w:eastAsia="Times New Roman" w:hAnsiTheme="minorHAnsi" w:cstheme="minorHAnsi"/>
                  <w:color w:val="000000"/>
                  <w:sz w:val="16"/>
                  <w:szCs w:val="16"/>
                  <w:highlight w:val="yellow"/>
                  <w:lang w:val="en-US"/>
                </w:rPr>
                <w:t>Tags linked to search</w:t>
              </w:r>
              <w:r w:rsidRPr="00572D27">
                <w:rPr>
                  <w:rFonts w:asciiTheme="minorHAnsi" w:eastAsia="Times New Roman" w:hAnsiTheme="minorHAnsi" w:cstheme="minorHAnsi"/>
                  <w:color w:val="000000"/>
                  <w:sz w:val="16"/>
                  <w:szCs w:val="16"/>
                  <w:highlight w:val="yellow"/>
                  <w:lang w:val="en-US"/>
                </w:rPr>
                <w:t>” specified in section 1.2.</w:t>
              </w:r>
            </w:ins>
          </w:p>
        </w:tc>
      </w:tr>
    </w:tbl>
    <w:p w14:paraId="37A2A2EE" w14:textId="77777777" w:rsidR="00182082" w:rsidRPr="003A3293" w:rsidRDefault="00182082" w:rsidP="00182082">
      <w:pPr>
        <w:rPr>
          <w:rFonts w:cs="Arial"/>
          <w:sz w:val="22"/>
        </w:rPr>
      </w:pPr>
    </w:p>
    <w:p w14:paraId="5250C012" w14:textId="18B0EE1D" w:rsidR="00287E62" w:rsidRDefault="005D7988" w:rsidP="004E1D4E">
      <w:pPr>
        <w:pStyle w:val="Heading1"/>
        <w:numPr>
          <w:ilvl w:val="0"/>
          <w:numId w:val="20"/>
        </w:numPr>
      </w:pPr>
      <w:bookmarkStart w:id="1364" w:name="_Toc461707115"/>
      <w:bookmarkStart w:id="1365" w:name="_Toc463013426"/>
      <w:r>
        <w:t>Engage S</w:t>
      </w:r>
      <w:r w:rsidR="005679BC">
        <w:t>itrion</w:t>
      </w:r>
      <w:r w:rsidR="005679BC" w:rsidRPr="00287E62">
        <w:t xml:space="preserve"> components</w:t>
      </w:r>
      <w:bookmarkEnd w:id="1364"/>
      <w:bookmarkEnd w:id="1365"/>
    </w:p>
    <w:p w14:paraId="45D5DBE4" w14:textId="41917810" w:rsidR="0044171C" w:rsidRPr="00526A63" w:rsidRDefault="008F5848" w:rsidP="00526A63">
      <w:pPr>
        <w:rPr>
          <w:lang w:val="en-US" w:eastAsia="en-GB"/>
        </w:rPr>
      </w:pPr>
      <w:hyperlink r:id="rId60" w:history="1">
        <w:r w:rsidR="0044171C" w:rsidRPr="00526A63">
          <w:rPr>
            <w:rStyle w:val="Hyperlink"/>
            <w:lang w:val="en-US" w:eastAsia="en-GB"/>
          </w:rPr>
          <w:t>http://insidejti.azurewebsites.net/public/engage.html</w:t>
        </w:r>
      </w:hyperlink>
    </w:p>
    <w:p w14:paraId="1F94B3C9" w14:textId="1A43EDF0" w:rsidR="005A63B9" w:rsidRPr="00162FDB" w:rsidRDefault="005A63B9" w:rsidP="004E1D4E">
      <w:pPr>
        <w:pStyle w:val="Heading2"/>
        <w:numPr>
          <w:ilvl w:val="1"/>
          <w:numId w:val="20"/>
        </w:numPr>
      </w:pPr>
      <w:bookmarkStart w:id="1366" w:name="_Toc461707116"/>
      <w:bookmarkStart w:id="1367" w:name="_Toc463013427"/>
      <w:r>
        <w:t xml:space="preserve">Engage </w:t>
      </w:r>
      <w:r w:rsidR="008C7D50">
        <w:t>left</w:t>
      </w:r>
      <w:r>
        <w:t xml:space="preserve"> navigation</w:t>
      </w:r>
      <w:bookmarkEnd w:id="1366"/>
      <w:bookmarkEnd w:id="1367"/>
    </w:p>
    <w:tbl>
      <w:tblPr>
        <w:tblStyle w:val="TableGrid"/>
        <w:tblW w:w="9532" w:type="dxa"/>
        <w:tblInd w:w="-289" w:type="dxa"/>
        <w:tblLayout w:type="fixed"/>
        <w:tblLook w:val="04A0" w:firstRow="1" w:lastRow="0" w:firstColumn="1" w:lastColumn="0" w:noHBand="0" w:noVBand="1"/>
      </w:tblPr>
      <w:tblGrid>
        <w:gridCol w:w="710"/>
        <w:gridCol w:w="1134"/>
        <w:gridCol w:w="1417"/>
        <w:gridCol w:w="5387"/>
        <w:gridCol w:w="884"/>
      </w:tblGrid>
      <w:tr w:rsidR="005A63B9" w:rsidRPr="00193438" w14:paraId="528DB7B7" w14:textId="77777777" w:rsidTr="003C2D1C">
        <w:trPr>
          <w:trHeight w:val="280"/>
        </w:trPr>
        <w:tc>
          <w:tcPr>
            <w:tcW w:w="710" w:type="dxa"/>
            <w:shd w:val="clear" w:color="auto" w:fill="122632" w:themeFill="text1"/>
            <w:hideMark/>
          </w:tcPr>
          <w:p w14:paraId="26C1D7B3" w14:textId="6A3399CC" w:rsidR="005A63B9" w:rsidRPr="00193438" w:rsidRDefault="005679BC" w:rsidP="00206A68">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Id</w:t>
            </w:r>
          </w:p>
        </w:tc>
        <w:tc>
          <w:tcPr>
            <w:tcW w:w="1134" w:type="dxa"/>
            <w:shd w:val="clear" w:color="auto" w:fill="122632" w:themeFill="text1"/>
            <w:hideMark/>
          </w:tcPr>
          <w:p w14:paraId="757CB1E9" w14:textId="0E904D99" w:rsidR="005A63B9" w:rsidRPr="00193438" w:rsidRDefault="005679BC" w:rsidP="00206A68">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category</w:t>
            </w:r>
          </w:p>
        </w:tc>
        <w:tc>
          <w:tcPr>
            <w:tcW w:w="1417" w:type="dxa"/>
            <w:shd w:val="clear" w:color="auto" w:fill="122632" w:themeFill="text1"/>
            <w:hideMark/>
          </w:tcPr>
          <w:p w14:paraId="4BC22736" w14:textId="2C6ADEDB" w:rsidR="005A63B9" w:rsidRPr="00193438" w:rsidRDefault="005679BC" w:rsidP="00206A68">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name</w:t>
            </w:r>
          </w:p>
        </w:tc>
        <w:tc>
          <w:tcPr>
            <w:tcW w:w="5387" w:type="dxa"/>
            <w:shd w:val="clear" w:color="auto" w:fill="122632" w:themeFill="text1"/>
            <w:hideMark/>
          </w:tcPr>
          <w:p w14:paraId="72672E49" w14:textId="77777777" w:rsidR="005A63B9" w:rsidRPr="00193438" w:rsidRDefault="005A63B9" w:rsidP="00206A68">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Description</w:t>
            </w:r>
          </w:p>
        </w:tc>
        <w:tc>
          <w:tcPr>
            <w:tcW w:w="884" w:type="dxa"/>
            <w:shd w:val="clear" w:color="auto" w:fill="122632" w:themeFill="text1"/>
            <w:hideMark/>
          </w:tcPr>
          <w:p w14:paraId="7B67A765" w14:textId="77777777" w:rsidR="005A63B9" w:rsidRPr="00193438" w:rsidRDefault="005A63B9" w:rsidP="00206A68">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Priority</w:t>
            </w:r>
          </w:p>
        </w:tc>
      </w:tr>
      <w:tr w:rsidR="005A63B9" w14:paraId="11C6BF94" w14:textId="77777777" w:rsidTr="003C2D1C">
        <w:trPr>
          <w:trHeight w:val="827"/>
        </w:trPr>
        <w:tc>
          <w:tcPr>
            <w:tcW w:w="710" w:type="dxa"/>
          </w:tcPr>
          <w:p w14:paraId="6A31D521" w14:textId="1361736E" w:rsidR="005A63B9" w:rsidRPr="003C2D1C" w:rsidRDefault="005A63B9" w:rsidP="003C2D1C">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4</w:t>
            </w:r>
            <w:r w:rsidR="00B611DB">
              <w:rPr>
                <w:rFonts w:asciiTheme="minorHAnsi" w:eastAsia="Times New Roman" w:hAnsiTheme="minorHAnsi" w:cstheme="minorHAnsi"/>
                <w:color w:val="000000"/>
                <w:sz w:val="16"/>
                <w:szCs w:val="16"/>
                <w:lang w:val="en-US"/>
              </w:rPr>
              <w:t>.1</w:t>
            </w:r>
            <w:r w:rsidR="003C2D1C">
              <w:rPr>
                <w:rFonts w:asciiTheme="minorHAnsi" w:eastAsia="Times New Roman" w:hAnsiTheme="minorHAnsi" w:cstheme="minorHAnsi"/>
                <w:sz w:val="16"/>
                <w:szCs w:val="16"/>
                <w:lang w:val="en-US"/>
              </w:rPr>
              <w:t>.1</w:t>
            </w:r>
          </w:p>
        </w:tc>
        <w:tc>
          <w:tcPr>
            <w:tcW w:w="1134" w:type="dxa"/>
          </w:tcPr>
          <w:p w14:paraId="6DA0B6E8" w14:textId="79C900B2" w:rsidR="005A63B9" w:rsidRDefault="005679BC" w:rsidP="00206A68">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Engage navigation</w:t>
            </w:r>
          </w:p>
        </w:tc>
        <w:tc>
          <w:tcPr>
            <w:tcW w:w="1417" w:type="dxa"/>
          </w:tcPr>
          <w:p w14:paraId="4995D6F2" w14:textId="6FA738CD" w:rsidR="005A63B9" w:rsidRDefault="005679BC" w:rsidP="00206A68">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Engage navigation</w:t>
            </w:r>
          </w:p>
        </w:tc>
        <w:tc>
          <w:tcPr>
            <w:tcW w:w="5387" w:type="dxa"/>
          </w:tcPr>
          <w:p w14:paraId="1463D4B6" w14:textId="6468CD62" w:rsidR="005A63B9" w:rsidRDefault="005A63B9" w:rsidP="00206A68">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sidR="005679BC" w:rsidRPr="00123367">
              <w:rPr>
                <w:rFonts w:asciiTheme="minorHAnsi" w:eastAsia="Times New Roman" w:hAnsiTheme="minorHAnsi" w:cstheme="minorHAnsi"/>
                <w:sz w:val="16"/>
                <w:szCs w:val="16"/>
                <w:lang w:val="en-US" w:eastAsia="ru-RU"/>
              </w:rPr>
              <w:t xml:space="preserve">that </w:t>
            </w:r>
            <w:r w:rsidR="00AF0DAB" w:rsidRPr="00123367">
              <w:rPr>
                <w:rFonts w:asciiTheme="minorHAnsi" w:eastAsia="Times New Roman" w:hAnsiTheme="minorHAnsi" w:cstheme="minorHAnsi"/>
                <w:sz w:val="16"/>
                <w:szCs w:val="16"/>
                <w:lang w:val="en-US" w:eastAsia="ru-RU"/>
              </w:rPr>
              <w:t>I</w:t>
            </w:r>
            <w:r w:rsidR="005679BC" w:rsidRPr="00123367">
              <w:rPr>
                <w:rFonts w:asciiTheme="minorHAnsi" w:eastAsia="Times New Roman" w:hAnsiTheme="minorHAnsi" w:cstheme="minorHAnsi"/>
                <w:sz w:val="16"/>
                <w:szCs w:val="16"/>
                <w:lang w:val="en-US" w:eastAsia="ru-RU"/>
              </w:rPr>
              <w:t xml:space="preserve"> am </w:t>
            </w:r>
            <w:r>
              <w:rPr>
                <w:rFonts w:asciiTheme="minorHAnsi" w:eastAsia="Times New Roman" w:hAnsiTheme="minorHAnsi" w:cstheme="minorHAnsi"/>
                <w:sz w:val="16"/>
                <w:szCs w:val="16"/>
                <w:lang w:val="en-US" w:eastAsia="ru-RU"/>
              </w:rPr>
              <w:t>a logged user</w:t>
            </w:r>
          </w:p>
          <w:p w14:paraId="54E418F1" w14:textId="5B19FA07" w:rsidR="005A63B9" w:rsidRDefault="005A63B9" w:rsidP="00206A68">
            <w:pPr>
              <w:rPr>
                <w:rFonts w:asciiTheme="minorHAnsi" w:eastAsia="Times New Roman" w:hAnsiTheme="minorHAnsi" w:cstheme="minorHAnsi"/>
                <w:sz w:val="16"/>
                <w:szCs w:val="16"/>
                <w:lang w:val="en-US" w:eastAsia="ru-RU"/>
              </w:rPr>
            </w:pPr>
            <w:r w:rsidRPr="00DB207B">
              <w:rPr>
                <w:rFonts w:asciiTheme="minorHAnsi" w:eastAsia="Times New Roman" w:hAnsiTheme="minorHAnsi" w:cstheme="minorHAnsi"/>
                <w:color w:val="0000FF"/>
                <w:sz w:val="16"/>
                <w:szCs w:val="16"/>
                <w:lang w:val="en-US" w:eastAsia="ru-RU"/>
              </w:rPr>
              <w:t>And</w:t>
            </w:r>
            <w:r w:rsidR="005679BC">
              <w:rPr>
                <w:rFonts w:asciiTheme="minorHAnsi" w:eastAsia="Times New Roman" w:hAnsiTheme="minorHAnsi" w:cstheme="minorHAnsi"/>
                <w:sz w:val="16"/>
                <w:szCs w:val="16"/>
                <w:lang w:val="en-US" w:eastAsia="ru-RU"/>
              </w:rPr>
              <w:t xml:space="preserve"> that </w:t>
            </w:r>
            <w:r w:rsidR="00AF0DAB">
              <w:rPr>
                <w:rFonts w:asciiTheme="minorHAnsi" w:eastAsia="Times New Roman" w:hAnsiTheme="minorHAnsi" w:cstheme="minorHAnsi"/>
                <w:sz w:val="16"/>
                <w:szCs w:val="16"/>
                <w:lang w:val="en-US" w:eastAsia="ru-RU"/>
              </w:rPr>
              <w:t>I</w:t>
            </w:r>
            <w:r w:rsidR="005679BC">
              <w:rPr>
                <w:rFonts w:asciiTheme="minorHAnsi" w:eastAsia="Times New Roman" w:hAnsiTheme="minorHAnsi" w:cstheme="minorHAnsi"/>
                <w:sz w:val="16"/>
                <w:szCs w:val="16"/>
                <w:lang w:val="en-US" w:eastAsia="ru-RU"/>
              </w:rPr>
              <w:t xml:space="preserve"> am on </w:t>
            </w:r>
            <w:r w:rsidR="003C2D1C">
              <w:rPr>
                <w:rFonts w:asciiTheme="minorHAnsi" w:eastAsia="Times New Roman" w:hAnsiTheme="minorHAnsi" w:cstheme="minorHAnsi"/>
                <w:sz w:val="16"/>
                <w:szCs w:val="16"/>
                <w:lang w:val="en-US" w:eastAsia="ru-RU"/>
              </w:rPr>
              <w:t>any Engage page</w:t>
            </w:r>
            <w:r w:rsidR="003C2D1C">
              <w:rPr>
                <w:rFonts w:asciiTheme="minorHAnsi" w:eastAsia="Times New Roman" w:hAnsiTheme="minorHAnsi" w:cstheme="minorHAnsi"/>
                <w:color w:val="0000FF"/>
                <w:sz w:val="16"/>
                <w:szCs w:val="16"/>
                <w:lang w:val="en-US" w:eastAsia="ru-RU"/>
              </w:rPr>
              <w:br/>
              <w:t>T</w:t>
            </w:r>
            <w:r w:rsidR="005679BC" w:rsidRPr="00123367">
              <w:rPr>
                <w:rFonts w:asciiTheme="minorHAnsi" w:eastAsia="Times New Roman" w:hAnsiTheme="minorHAnsi" w:cstheme="minorHAnsi"/>
                <w:color w:val="0000FF"/>
                <w:sz w:val="16"/>
                <w:szCs w:val="16"/>
                <w:lang w:val="en-US" w:eastAsia="ru-RU"/>
              </w:rPr>
              <w:t xml:space="preserve">hen </w:t>
            </w:r>
            <w:r w:rsidR="00AF0DAB">
              <w:rPr>
                <w:rFonts w:asciiTheme="minorHAnsi" w:eastAsia="Times New Roman" w:hAnsiTheme="minorHAnsi" w:cstheme="minorHAnsi"/>
                <w:sz w:val="16"/>
                <w:szCs w:val="16"/>
                <w:lang w:val="en-US" w:eastAsia="ru-RU"/>
              </w:rPr>
              <w:t>I</w:t>
            </w:r>
            <w:r w:rsidR="005679BC">
              <w:rPr>
                <w:rFonts w:asciiTheme="minorHAnsi" w:eastAsia="Times New Roman" w:hAnsiTheme="minorHAnsi" w:cstheme="minorHAnsi"/>
                <w:sz w:val="16"/>
                <w:szCs w:val="16"/>
                <w:lang w:val="en-US" w:eastAsia="ru-RU"/>
              </w:rPr>
              <w:t xml:space="preserve"> will see this navigation</w:t>
            </w:r>
            <w:r w:rsidR="008C7D50">
              <w:rPr>
                <w:rFonts w:asciiTheme="minorHAnsi" w:eastAsia="Times New Roman" w:hAnsiTheme="minorHAnsi" w:cstheme="minorHAnsi"/>
                <w:sz w:val="16"/>
                <w:szCs w:val="16"/>
                <w:lang w:val="en-US" w:eastAsia="ru-RU"/>
              </w:rPr>
              <w:t xml:space="preserve"> of link items</w:t>
            </w:r>
            <w:r w:rsidR="005679BC">
              <w:rPr>
                <w:rFonts w:asciiTheme="minorHAnsi" w:eastAsia="Times New Roman" w:hAnsiTheme="minorHAnsi" w:cstheme="minorHAnsi"/>
                <w:sz w:val="16"/>
                <w:szCs w:val="16"/>
                <w:lang w:val="en-US" w:eastAsia="ru-RU"/>
              </w:rPr>
              <w:t>, sectioned by “communities” and “</w:t>
            </w:r>
            <w:r w:rsidR="006C41B6">
              <w:rPr>
                <w:rFonts w:asciiTheme="minorHAnsi" w:eastAsia="Times New Roman" w:hAnsiTheme="minorHAnsi" w:cstheme="minorHAnsi"/>
                <w:sz w:val="16"/>
                <w:szCs w:val="16"/>
                <w:lang w:val="en-US" w:eastAsia="ru-RU"/>
              </w:rPr>
              <w:t>#T</w:t>
            </w:r>
            <w:r w:rsidR="00F40C9E">
              <w:rPr>
                <w:rFonts w:asciiTheme="minorHAnsi" w:eastAsia="Times New Roman" w:hAnsiTheme="minorHAnsi" w:cstheme="minorHAnsi"/>
                <w:sz w:val="16"/>
                <w:szCs w:val="16"/>
                <w:lang w:val="en-US" w:eastAsia="ru-RU"/>
              </w:rPr>
              <w:t>ags</w:t>
            </w:r>
            <w:r w:rsidR="005679BC">
              <w:rPr>
                <w:rFonts w:asciiTheme="minorHAnsi" w:eastAsia="Times New Roman" w:hAnsiTheme="minorHAnsi" w:cstheme="minorHAnsi"/>
                <w:sz w:val="16"/>
                <w:szCs w:val="16"/>
                <w:lang w:val="en-US" w:eastAsia="ru-RU"/>
              </w:rPr>
              <w:t xml:space="preserve">” that </w:t>
            </w:r>
            <w:r w:rsidR="00AF0DAB">
              <w:rPr>
                <w:rFonts w:asciiTheme="minorHAnsi" w:eastAsia="Times New Roman" w:hAnsiTheme="minorHAnsi" w:cstheme="minorHAnsi"/>
                <w:sz w:val="16"/>
                <w:szCs w:val="16"/>
                <w:lang w:val="en-US" w:eastAsia="ru-RU"/>
              </w:rPr>
              <w:t>I</w:t>
            </w:r>
            <w:r w:rsidR="005679BC">
              <w:rPr>
                <w:rFonts w:asciiTheme="minorHAnsi" w:eastAsia="Times New Roman" w:hAnsiTheme="minorHAnsi" w:cstheme="minorHAnsi"/>
                <w:sz w:val="16"/>
                <w:szCs w:val="16"/>
                <w:lang w:val="en-US" w:eastAsia="ru-RU"/>
              </w:rPr>
              <w:t xml:space="preserve"> follow</w:t>
            </w:r>
          </w:p>
          <w:p w14:paraId="259B3B66" w14:textId="77777777" w:rsidR="0032154F" w:rsidRDefault="005A63B9" w:rsidP="00206A68">
            <w:pPr>
              <w:rPr>
                <w:rFonts w:asciiTheme="minorHAnsi" w:eastAsia="Times New Roman" w:hAnsiTheme="minorHAnsi" w:cstheme="minorHAnsi"/>
                <w:sz w:val="16"/>
                <w:szCs w:val="16"/>
                <w:lang w:val="en-US" w:eastAsia="ru-RU"/>
              </w:rPr>
            </w:pPr>
            <w:r w:rsidRPr="00934B27">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w:t>
            </w:r>
            <w:r w:rsidR="005679BC">
              <w:rPr>
                <w:rFonts w:asciiTheme="minorHAnsi" w:eastAsia="Times New Roman" w:hAnsiTheme="minorHAnsi" w:cstheme="minorHAnsi"/>
                <w:sz w:val="16"/>
                <w:szCs w:val="16"/>
                <w:lang w:val="en-US" w:eastAsia="ru-RU"/>
              </w:rPr>
              <w:t xml:space="preserve">there is </w:t>
            </w:r>
            <w:r w:rsidR="00AF0DAB">
              <w:rPr>
                <w:rFonts w:asciiTheme="minorHAnsi" w:eastAsia="Times New Roman" w:hAnsiTheme="minorHAnsi" w:cstheme="minorHAnsi"/>
                <w:sz w:val="16"/>
                <w:szCs w:val="16"/>
                <w:lang w:val="en-US" w:eastAsia="ru-RU"/>
              </w:rPr>
              <w:t>a</w:t>
            </w:r>
            <w:r w:rsidR="005679BC">
              <w:rPr>
                <w:rFonts w:asciiTheme="minorHAnsi" w:eastAsia="Times New Roman" w:hAnsiTheme="minorHAnsi" w:cstheme="minorHAnsi"/>
                <w:sz w:val="16"/>
                <w:szCs w:val="16"/>
                <w:lang w:val="en-US" w:eastAsia="ru-RU"/>
              </w:rPr>
              <w:t xml:space="preserve"> no limit number of items because </w:t>
            </w:r>
            <w:r w:rsidR="00AF0DAB">
              <w:rPr>
                <w:rFonts w:asciiTheme="minorHAnsi" w:eastAsia="Times New Roman" w:hAnsiTheme="minorHAnsi" w:cstheme="minorHAnsi"/>
                <w:sz w:val="16"/>
                <w:szCs w:val="16"/>
                <w:lang w:val="en-US" w:eastAsia="ru-RU"/>
              </w:rPr>
              <w:t>I</w:t>
            </w:r>
            <w:r w:rsidR="005679BC">
              <w:rPr>
                <w:rFonts w:asciiTheme="minorHAnsi" w:eastAsia="Times New Roman" w:hAnsiTheme="minorHAnsi" w:cstheme="minorHAnsi"/>
                <w:sz w:val="16"/>
                <w:szCs w:val="16"/>
                <w:lang w:val="en-US" w:eastAsia="ru-RU"/>
              </w:rPr>
              <w:t xml:space="preserve"> can scroll down the left navig</w:t>
            </w:r>
            <w:r w:rsidR="0032154F">
              <w:rPr>
                <w:rFonts w:asciiTheme="minorHAnsi" w:eastAsia="Times New Roman" w:hAnsiTheme="minorHAnsi" w:cstheme="minorHAnsi"/>
                <w:sz w:val="16"/>
                <w:szCs w:val="16"/>
                <w:lang w:val="en-US" w:eastAsia="ru-RU"/>
              </w:rPr>
              <w:t>ation to see all my communities and topics.</w:t>
            </w:r>
          </w:p>
          <w:p w14:paraId="35DCDB50" w14:textId="4D59878E" w:rsidR="00B06DC0" w:rsidRPr="00936CD0" w:rsidRDefault="00B06DC0" w:rsidP="00206A68">
            <w:pPr>
              <w:rPr>
                <w:rFonts w:asciiTheme="minorHAnsi" w:eastAsia="Times New Roman" w:hAnsiTheme="minorHAnsi" w:cstheme="minorHAnsi"/>
                <w:sz w:val="16"/>
                <w:szCs w:val="16"/>
                <w:lang w:val="en-US" w:eastAsia="ru-RU"/>
              </w:rPr>
            </w:pPr>
          </w:p>
        </w:tc>
        <w:tc>
          <w:tcPr>
            <w:tcW w:w="884" w:type="dxa"/>
          </w:tcPr>
          <w:p w14:paraId="74D64993" w14:textId="77777777" w:rsidR="005A63B9" w:rsidRDefault="005A63B9" w:rsidP="00206A68">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p w14:paraId="5BD19179" w14:textId="77777777" w:rsidR="005A63B9" w:rsidRDefault="005A63B9" w:rsidP="00206A68">
            <w:pPr>
              <w:jc w:val="right"/>
              <w:rPr>
                <w:rFonts w:asciiTheme="minorHAnsi" w:eastAsia="Times New Roman" w:hAnsiTheme="minorHAnsi" w:cstheme="minorHAnsi"/>
                <w:color w:val="000000"/>
                <w:sz w:val="16"/>
                <w:szCs w:val="16"/>
                <w:lang w:val="en-US"/>
              </w:rPr>
            </w:pPr>
          </w:p>
        </w:tc>
      </w:tr>
      <w:tr w:rsidR="0032154F" w14:paraId="5CF43F23" w14:textId="77777777" w:rsidTr="003C2D1C">
        <w:trPr>
          <w:trHeight w:val="827"/>
        </w:trPr>
        <w:tc>
          <w:tcPr>
            <w:tcW w:w="710" w:type="dxa"/>
          </w:tcPr>
          <w:p w14:paraId="1E3209A9" w14:textId="2B87BCB6" w:rsidR="0032154F" w:rsidRDefault="0032154F" w:rsidP="0032154F">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4.1</w:t>
            </w:r>
            <w:r w:rsidR="003C2D1C">
              <w:rPr>
                <w:rFonts w:asciiTheme="minorHAnsi" w:eastAsia="Times New Roman" w:hAnsiTheme="minorHAnsi" w:cstheme="minorHAnsi"/>
                <w:color w:val="000000"/>
                <w:sz w:val="16"/>
                <w:szCs w:val="16"/>
                <w:lang w:val="en-US"/>
              </w:rPr>
              <w:t>.2</w:t>
            </w:r>
          </w:p>
        </w:tc>
        <w:tc>
          <w:tcPr>
            <w:tcW w:w="1134" w:type="dxa"/>
          </w:tcPr>
          <w:p w14:paraId="00A949B4" w14:textId="7FFE2471" w:rsidR="0032154F" w:rsidRDefault="005679BC" w:rsidP="0032154F">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Engage navigation</w:t>
            </w:r>
          </w:p>
        </w:tc>
        <w:tc>
          <w:tcPr>
            <w:tcW w:w="1417" w:type="dxa"/>
          </w:tcPr>
          <w:p w14:paraId="797D1F6E" w14:textId="4983A004" w:rsidR="0032154F" w:rsidRDefault="005679BC" w:rsidP="003503CD">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Community button</w:t>
            </w:r>
          </w:p>
        </w:tc>
        <w:tc>
          <w:tcPr>
            <w:tcW w:w="5387" w:type="dxa"/>
          </w:tcPr>
          <w:p w14:paraId="5F66EA1F" w14:textId="163C4DCE" w:rsidR="0032154F" w:rsidRDefault="0032154F" w:rsidP="0032154F">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sidR="005679BC" w:rsidRPr="00123367">
              <w:rPr>
                <w:rFonts w:asciiTheme="minorHAnsi" w:eastAsia="Times New Roman" w:hAnsiTheme="minorHAnsi" w:cstheme="minorHAnsi"/>
                <w:sz w:val="16"/>
                <w:szCs w:val="16"/>
                <w:lang w:val="en-US" w:eastAsia="ru-RU"/>
              </w:rPr>
              <w:t xml:space="preserve">that </w:t>
            </w:r>
            <w:r w:rsidR="00AF0DAB" w:rsidRPr="00123367">
              <w:rPr>
                <w:rFonts w:asciiTheme="minorHAnsi" w:eastAsia="Times New Roman" w:hAnsiTheme="minorHAnsi" w:cstheme="minorHAnsi"/>
                <w:sz w:val="16"/>
                <w:szCs w:val="16"/>
                <w:lang w:val="en-US" w:eastAsia="ru-RU"/>
              </w:rPr>
              <w:t>I</w:t>
            </w:r>
            <w:r w:rsidR="005679BC" w:rsidRPr="00123367">
              <w:rPr>
                <w:rFonts w:asciiTheme="minorHAnsi" w:eastAsia="Times New Roman" w:hAnsiTheme="minorHAnsi" w:cstheme="minorHAnsi"/>
                <w:sz w:val="16"/>
                <w:szCs w:val="16"/>
                <w:lang w:val="en-US" w:eastAsia="ru-RU"/>
              </w:rPr>
              <w:t xml:space="preserve"> am </w:t>
            </w:r>
            <w:r>
              <w:rPr>
                <w:rFonts w:asciiTheme="minorHAnsi" w:eastAsia="Times New Roman" w:hAnsiTheme="minorHAnsi" w:cstheme="minorHAnsi"/>
                <w:sz w:val="16"/>
                <w:szCs w:val="16"/>
                <w:lang w:val="en-US" w:eastAsia="ru-RU"/>
              </w:rPr>
              <w:t>a logged user</w:t>
            </w:r>
          </w:p>
          <w:p w14:paraId="0A308394" w14:textId="310A3280" w:rsidR="0032154F" w:rsidRPr="003C2D1C" w:rsidRDefault="003C2D1C" w:rsidP="0032154F">
            <w:pPr>
              <w:rPr>
                <w:rFonts w:asciiTheme="minorHAnsi" w:eastAsia="Times New Roman" w:hAnsiTheme="minorHAnsi" w:cstheme="minorHAnsi"/>
                <w:color w:val="0000FF"/>
                <w:sz w:val="16"/>
                <w:szCs w:val="16"/>
                <w:lang w:val="en-US" w:eastAsia="ru-RU"/>
              </w:rPr>
            </w:pPr>
            <w:r w:rsidRPr="00DB207B">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that I am on any Engage page</w:t>
            </w:r>
            <w:r w:rsidRPr="00DB207B">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color w:val="0000FF"/>
                <w:sz w:val="16"/>
                <w:szCs w:val="16"/>
                <w:lang w:val="en-US" w:eastAsia="ru-RU"/>
              </w:rPr>
              <w:br/>
              <w:t>T</w:t>
            </w:r>
            <w:r w:rsidR="005679BC" w:rsidRPr="00123367">
              <w:rPr>
                <w:rFonts w:asciiTheme="minorHAnsi" w:eastAsia="Times New Roman" w:hAnsiTheme="minorHAnsi" w:cstheme="minorHAnsi"/>
                <w:color w:val="0000FF"/>
                <w:sz w:val="16"/>
                <w:szCs w:val="16"/>
                <w:lang w:val="en-US" w:eastAsia="ru-RU"/>
              </w:rPr>
              <w:t xml:space="preserve">hen </w:t>
            </w:r>
            <w:r w:rsidR="00AF0DAB">
              <w:rPr>
                <w:rFonts w:asciiTheme="minorHAnsi" w:eastAsia="Times New Roman" w:hAnsiTheme="minorHAnsi" w:cstheme="minorHAnsi"/>
                <w:sz w:val="16"/>
                <w:szCs w:val="16"/>
                <w:lang w:val="en-US" w:eastAsia="ru-RU"/>
              </w:rPr>
              <w:t>I</w:t>
            </w:r>
            <w:r w:rsidR="005679BC">
              <w:rPr>
                <w:rFonts w:asciiTheme="minorHAnsi" w:eastAsia="Times New Roman" w:hAnsiTheme="minorHAnsi" w:cstheme="minorHAnsi"/>
                <w:sz w:val="16"/>
                <w:szCs w:val="16"/>
                <w:lang w:val="en-US" w:eastAsia="ru-RU"/>
              </w:rPr>
              <w:t xml:space="preserve"> will see this navigation </w:t>
            </w:r>
            <w:r w:rsidR="00B06DC0">
              <w:rPr>
                <w:rFonts w:asciiTheme="minorHAnsi" w:eastAsia="Times New Roman" w:hAnsiTheme="minorHAnsi" w:cstheme="minorHAnsi"/>
                <w:sz w:val="16"/>
                <w:szCs w:val="16"/>
                <w:lang w:val="en-US" w:eastAsia="ru-RU"/>
              </w:rPr>
              <w:t>with links to</w:t>
            </w:r>
            <w:r w:rsidR="005679BC">
              <w:rPr>
                <w:rFonts w:asciiTheme="minorHAnsi" w:eastAsia="Times New Roman" w:hAnsiTheme="minorHAnsi" w:cstheme="minorHAnsi"/>
                <w:sz w:val="16"/>
                <w:szCs w:val="16"/>
                <w:lang w:val="en-US" w:eastAsia="ru-RU"/>
              </w:rPr>
              <w:t xml:space="preserve"> “communities” that </w:t>
            </w:r>
            <w:r w:rsidR="00AF0DAB">
              <w:rPr>
                <w:rFonts w:asciiTheme="minorHAnsi" w:eastAsia="Times New Roman" w:hAnsiTheme="minorHAnsi" w:cstheme="minorHAnsi"/>
                <w:sz w:val="16"/>
                <w:szCs w:val="16"/>
                <w:lang w:val="en-US" w:eastAsia="ru-RU"/>
              </w:rPr>
              <w:t>I</w:t>
            </w:r>
            <w:r w:rsidR="005679BC">
              <w:rPr>
                <w:rFonts w:asciiTheme="minorHAnsi" w:eastAsia="Times New Roman" w:hAnsiTheme="minorHAnsi" w:cstheme="minorHAnsi"/>
                <w:sz w:val="16"/>
                <w:szCs w:val="16"/>
                <w:lang w:val="en-US" w:eastAsia="ru-RU"/>
              </w:rPr>
              <w:t xml:space="preserve"> follow</w:t>
            </w:r>
          </w:p>
          <w:p w14:paraId="30B3C2AE" w14:textId="6F4027EC" w:rsidR="0032154F" w:rsidRDefault="0032154F" w:rsidP="0032154F">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And </w:t>
            </w:r>
            <w:r w:rsidR="005679BC">
              <w:rPr>
                <w:rFonts w:asciiTheme="minorHAnsi" w:eastAsia="Times New Roman" w:hAnsiTheme="minorHAnsi" w:cstheme="minorHAnsi"/>
                <w:sz w:val="16"/>
                <w:szCs w:val="16"/>
                <w:lang w:val="en-US" w:eastAsia="ru-RU"/>
              </w:rPr>
              <w:t xml:space="preserve">next to each community, </w:t>
            </w:r>
            <w:r w:rsidR="00AF0DAB">
              <w:rPr>
                <w:rFonts w:asciiTheme="minorHAnsi" w:eastAsia="Times New Roman" w:hAnsiTheme="minorHAnsi" w:cstheme="minorHAnsi"/>
                <w:sz w:val="16"/>
                <w:szCs w:val="16"/>
                <w:lang w:val="en-US" w:eastAsia="ru-RU"/>
              </w:rPr>
              <w:t>I</w:t>
            </w:r>
            <w:r w:rsidR="005679BC">
              <w:rPr>
                <w:rFonts w:asciiTheme="minorHAnsi" w:eastAsia="Times New Roman" w:hAnsiTheme="minorHAnsi" w:cstheme="minorHAnsi"/>
                <w:sz w:val="16"/>
                <w:szCs w:val="16"/>
                <w:lang w:val="en-US" w:eastAsia="ru-RU"/>
              </w:rPr>
              <w:t xml:space="preserve"> can see the number of new posts in the white bubble</w:t>
            </w:r>
            <w:r>
              <w:rPr>
                <w:rFonts w:asciiTheme="minorHAnsi" w:eastAsia="Times New Roman" w:hAnsiTheme="minorHAnsi" w:cstheme="minorHAnsi"/>
                <w:sz w:val="16"/>
                <w:szCs w:val="16"/>
                <w:lang w:val="en-US" w:eastAsia="ru-RU"/>
              </w:rPr>
              <w:t xml:space="preserve">.  </w:t>
            </w:r>
          </w:p>
          <w:p w14:paraId="0EFA4AB5" w14:textId="2A2B0493" w:rsidR="0032154F" w:rsidRDefault="0032154F" w:rsidP="0032154F">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sidR="00096924">
              <w:rPr>
                <w:rFonts w:asciiTheme="minorHAnsi" w:eastAsia="Times New Roman" w:hAnsiTheme="minorHAnsi" w:cstheme="minorHAnsi"/>
                <w:color w:val="0000FF"/>
                <w:sz w:val="16"/>
                <w:szCs w:val="16"/>
                <w:lang w:val="en-US" w:eastAsia="ru-RU"/>
              </w:rPr>
              <w:t xml:space="preserve">I click </w:t>
            </w:r>
            <w:r w:rsidR="005679BC">
              <w:rPr>
                <w:rFonts w:asciiTheme="minorHAnsi" w:eastAsia="Times New Roman" w:hAnsiTheme="minorHAnsi" w:cstheme="minorHAnsi"/>
                <w:sz w:val="16"/>
                <w:szCs w:val="16"/>
                <w:lang w:val="en-US" w:eastAsia="ru-RU"/>
              </w:rPr>
              <w:t xml:space="preserve">anywhere on the link row, </w:t>
            </w:r>
            <w:r w:rsidR="00AF0DAB">
              <w:rPr>
                <w:rFonts w:asciiTheme="minorHAnsi" w:eastAsia="Times New Roman" w:hAnsiTheme="minorHAnsi" w:cstheme="minorHAnsi"/>
                <w:sz w:val="16"/>
                <w:szCs w:val="16"/>
                <w:lang w:val="en-US" w:eastAsia="ru-RU"/>
              </w:rPr>
              <w:t>I</w:t>
            </w:r>
            <w:r w:rsidR="005679BC">
              <w:rPr>
                <w:rFonts w:asciiTheme="minorHAnsi" w:eastAsia="Times New Roman" w:hAnsiTheme="minorHAnsi" w:cstheme="minorHAnsi"/>
                <w:sz w:val="16"/>
                <w:szCs w:val="16"/>
                <w:lang w:val="en-US" w:eastAsia="ru-RU"/>
              </w:rPr>
              <w:t xml:space="preserve"> am directed to the community</w:t>
            </w:r>
          </w:p>
          <w:p w14:paraId="502BC323" w14:textId="6249D6AB" w:rsidR="00B06DC0" w:rsidRPr="00EC542E" w:rsidRDefault="0032154F" w:rsidP="00B06DC0">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bubble is only an activity indicator with no hover</w:t>
            </w:r>
            <w:r w:rsidR="00B06DC0">
              <w:rPr>
                <w:rFonts w:asciiTheme="minorHAnsi" w:eastAsia="Times New Roman" w:hAnsiTheme="minorHAnsi" w:cstheme="minorHAnsi"/>
                <w:sz w:val="16"/>
                <w:szCs w:val="16"/>
                <w:lang w:val="en-US" w:eastAsia="ru-RU"/>
              </w:rPr>
              <w:t xml:space="preserve"> or feedback</w:t>
            </w:r>
          </w:p>
        </w:tc>
        <w:tc>
          <w:tcPr>
            <w:tcW w:w="884" w:type="dxa"/>
          </w:tcPr>
          <w:p w14:paraId="6E948D02" w14:textId="77777777" w:rsidR="0032154F" w:rsidRDefault="0032154F" w:rsidP="0032154F">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p w14:paraId="39E9E49D" w14:textId="77777777" w:rsidR="0032154F" w:rsidRDefault="0032154F" w:rsidP="0032154F">
            <w:pPr>
              <w:jc w:val="right"/>
              <w:rPr>
                <w:rFonts w:asciiTheme="minorHAnsi" w:eastAsia="Times New Roman" w:hAnsiTheme="minorHAnsi" w:cstheme="minorHAnsi"/>
                <w:color w:val="000000"/>
                <w:sz w:val="16"/>
                <w:szCs w:val="16"/>
                <w:lang w:val="en-US"/>
              </w:rPr>
            </w:pPr>
          </w:p>
        </w:tc>
      </w:tr>
      <w:tr w:rsidR="00B06DC0" w14:paraId="2F7F30E5" w14:textId="77777777" w:rsidTr="003C2D1C">
        <w:trPr>
          <w:trHeight w:val="827"/>
        </w:trPr>
        <w:tc>
          <w:tcPr>
            <w:tcW w:w="710" w:type="dxa"/>
          </w:tcPr>
          <w:p w14:paraId="52F85CAC" w14:textId="087A1997" w:rsidR="00B06DC0" w:rsidRDefault="00B06DC0" w:rsidP="00B06DC0">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4.1.2</w:t>
            </w:r>
          </w:p>
        </w:tc>
        <w:tc>
          <w:tcPr>
            <w:tcW w:w="1134" w:type="dxa"/>
          </w:tcPr>
          <w:p w14:paraId="1D0806EE" w14:textId="4F34753F" w:rsidR="00B06DC0" w:rsidRDefault="00B06DC0" w:rsidP="00B06DC0">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Engage navigation</w:t>
            </w:r>
          </w:p>
        </w:tc>
        <w:tc>
          <w:tcPr>
            <w:tcW w:w="1417" w:type="dxa"/>
          </w:tcPr>
          <w:p w14:paraId="57FEA722" w14:textId="4E57D390" w:rsidR="00B06DC0" w:rsidRDefault="006C41B6" w:rsidP="00B06DC0">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#Tag</w:t>
            </w:r>
            <w:r w:rsidR="00B06DC0">
              <w:rPr>
                <w:rFonts w:asciiTheme="minorHAnsi" w:eastAsia="Times New Roman" w:hAnsiTheme="minorHAnsi" w:cstheme="minorHAnsi"/>
                <w:color w:val="000000"/>
                <w:sz w:val="16"/>
                <w:szCs w:val="16"/>
                <w:lang w:val="en-US"/>
              </w:rPr>
              <w:t xml:space="preserve"> button</w:t>
            </w:r>
          </w:p>
        </w:tc>
        <w:tc>
          <w:tcPr>
            <w:tcW w:w="5387" w:type="dxa"/>
          </w:tcPr>
          <w:p w14:paraId="74E5C63A" w14:textId="77777777" w:rsidR="00B06DC0" w:rsidRDefault="00B06DC0" w:rsidP="00B06DC0">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sidRPr="00123367">
              <w:rPr>
                <w:rFonts w:asciiTheme="minorHAnsi" w:eastAsia="Times New Roman" w:hAnsiTheme="minorHAnsi" w:cstheme="minorHAnsi"/>
                <w:sz w:val="16"/>
                <w:szCs w:val="16"/>
                <w:lang w:val="en-US" w:eastAsia="ru-RU"/>
              </w:rPr>
              <w:t xml:space="preserve">that I am </w:t>
            </w:r>
            <w:r>
              <w:rPr>
                <w:rFonts w:asciiTheme="minorHAnsi" w:eastAsia="Times New Roman" w:hAnsiTheme="minorHAnsi" w:cstheme="minorHAnsi"/>
                <w:sz w:val="16"/>
                <w:szCs w:val="16"/>
                <w:lang w:val="en-US" w:eastAsia="ru-RU"/>
              </w:rPr>
              <w:t>a logged user</w:t>
            </w:r>
          </w:p>
          <w:p w14:paraId="2DF28280" w14:textId="7011A281" w:rsidR="00B06DC0" w:rsidRPr="003C2D1C" w:rsidRDefault="00B06DC0" w:rsidP="00B06DC0">
            <w:pPr>
              <w:rPr>
                <w:rFonts w:asciiTheme="minorHAnsi" w:eastAsia="Times New Roman" w:hAnsiTheme="minorHAnsi" w:cstheme="minorHAnsi"/>
                <w:color w:val="0000FF"/>
                <w:sz w:val="16"/>
                <w:szCs w:val="16"/>
                <w:lang w:val="en-US" w:eastAsia="ru-RU"/>
              </w:rPr>
            </w:pPr>
            <w:r w:rsidRPr="00DB207B">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that I am on any Engage page</w:t>
            </w:r>
            <w:r w:rsidRPr="00DB207B">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color w:val="0000FF"/>
                <w:sz w:val="16"/>
                <w:szCs w:val="16"/>
                <w:lang w:val="en-US" w:eastAsia="ru-RU"/>
              </w:rPr>
              <w:br/>
              <w:t>T</w:t>
            </w:r>
            <w:r w:rsidRPr="00123367">
              <w:rPr>
                <w:rFonts w:asciiTheme="minorHAnsi" w:eastAsia="Times New Roman" w:hAnsiTheme="minorHAnsi" w:cstheme="minorHAnsi"/>
                <w:color w:val="0000FF"/>
                <w:sz w:val="16"/>
                <w:szCs w:val="16"/>
                <w:lang w:val="en-US" w:eastAsia="ru-RU"/>
              </w:rPr>
              <w:t xml:space="preserve">hen </w:t>
            </w:r>
            <w:r>
              <w:rPr>
                <w:rFonts w:asciiTheme="minorHAnsi" w:eastAsia="Times New Roman" w:hAnsiTheme="minorHAnsi" w:cstheme="minorHAnsi"/>
                <w:sz w:val="16"/>
                <w:szCs w:val="16"/>
                <w:lang w:val="en-US" w:eastAsia="ru-RU"/>
              </w:rPr>
              <w:t>I see this navigation with bubble shaped links to “</w:t>
            </w:r>
            <w:r w:rsidR="006C41B6">
              <w:rPr>
                <w:rFonts w:asciiTheme="minorHAnsi" w:eastAsia="Times New Roman" w:hAnsiTheme="minorHAnsi" w:cstheme="minorHAnsi"/>
                <w:sz w:val="16"/>
                <w:szCs w:val="16"/>
                <w:lang w:val="en-US" w:eastAsia="ru-RU"/>
              </w:rPr>
              <w:t>#tags</w:t>
            </w:r>
            <w:r>
              <w:rPr>
                <w:rFonts w:asciiTheme="minorHAnsi" w:eastAsia="Times New Roman" w:hAnsiTheme="minorHAnsi" w:cstheme="minorHAnsi"/>
                <w:sz w:val="16"/>
                <w:szCs w:val="16"/>
                <w:lang w:val="en-US" w:eastAsia="ru-RU"/>
              </w:rPr>
              <w:t>” that I follow</w:t>
            </w:r>
          </w:p>
          <w:p w14:paraId="4B8543D6" w14:textId="70037FD5" w:rsidR="00B06DC0" w:rsidRDefault="00B06DC0" w:rsidP="00B06DC0">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sidRPr="005F51C9">
              <w:rPr>
                <w:rFonts w:asciiTheme="minorHAnsi" w:eastAsia="Times New Roman" w:hAnsiTheme="minorHAnsi" w:cstheme="minorHAnsi"/>
                <w:sz w:val="16"/>
                <w:szCs w:val="16"/>
                <w:lang w:val="en-US" w:eastAsia="ru-RU"/>
              </w:rPr>
              <w:t xml:space="preserve">I click </w:t>
            </w:r>
            <w:r>
              <w:rPr>
                <w:rFonts w:asciiTheme="minorHAnsi" w:eastAsia="Times New Roman" w:hAnsiTheme="minorHAnsi" w:cstheme="minorHAnsi"/>
                <w:sz w:val="16"/>
                <w:szCs w:val="16"/>
                <w:lang w:val="en-US" w:eastAsia="ru-RU"/>
              </w:rPr>
              <w:t xml:space="preserve">the </w:t>
            </w:r>
            <w:r w:rsidR="006C41B6">
              <w:rPr>
                <w:rFonts w:asciiTheme="minorHAnsi" w:eastAsia="Times New Roman" w:hAnsiTheme="minorHAnsi" w:cstheme="minorHAnsi"/>
                <w:sz w:val="16"/>
                <w:szCs w:val="16"/>
                <w:lang w:val="en-US" w:eastAsia="ru-RU"/>
              </w:rPr>
              <w:t>#Tag</w:t>
            </w:r>
            <w:r>
              <w:rPr>
                <w:rFonts w:asciiTheme="minorHAnsi" w:eastAsia="Times New Roman" w:hAnsiTheme="minorHAnsi" w:cstheme="minorHAnsi"/>
                <w:sz w:val="16"/>
                <w:szCs w:val="16"/>
                <w:lang w:val="en-US" w:eastAsia="ru-RU"/>
              </w:rPr>
              <w:t xml:space="preserve"> </w:t>
            </w:r>
            <w:r w:rsidR="006C41B6">
              <w:rPr>
                <w:rFonts w:asciiTheme="minorHAnsi" w:eastAsia="Times New Roman" w:hAnsiTheme="minorHAnsi" w:cstheme="minorHAnsi"/>
                <w:sz w:val="16"/>
                <w:szCs w:val="16"/>
                <w:lang w:val="en-US" w:eastAsia="ru-RU"/>
              </w:rPr>
              <w:t>button</w:t>
            </w:r>
          </w:p>
          <w:p w14:paraId="5F5EB8EA" w14:textId="03286B9B" w:rsidR="00B06DC0" w:rsidRPr="00123367" w:rsidRDefault="00B06DC0" w:rsidP="006C41B6">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then the system directs me to that </w:t>
            </w:r>
            <w:r w:rsidR="006C41B6">
              <w:rPr>
                <w:rFonts w:asciiTheme="minorHAnsi" w:eastAsia="Times New Roman" w:hAnsiTheme="minorHAnsi" w:cstheme="minorHAnsi"/>
                <w:sz w:val="16"/>
                <w:szCs w:val="16"/>
                <w:lang w:val="en-US" w:eastAsia="ru-RU"/>
              </w:rPr>
              <w:t>#Tag</w:t>
            </w:r>
            <w:r>
              <w:rPr>
                <w:rFonts w:asciiTheme="minorHAnsi" w:eastAsia="Times New Roman" w:hAnsiTheme="minorHAnsi" w:cstheme="minorHAnsi"/>
                <w:sz w:val="16"/>
                <w:szCs w:val="16"/>
                <w:lang w:val="en-US" w:eastAsia="ru-RU"/>
              </w:rPr>
              <w:t xml:space="preserve"> page.</w:t>
            </w:r>
            <w:r w:rsidR="00096924">
              <w:rPr>
                <w:rFonts w:asciiTheme="minorHAnsi" w:eastAsia="Times New Roman" w:hAnsiTheme="minorHAnsi" w:cstheme="minorHAnsi"/>
                <w:sz w:val="16"/>
                <w:szCs w:val="16"/>
                <w:lang w:val="en-US" w:eastAsia="ru-RU"/>
              </w:rPr>
              <w:t xml:space="preserve"> See section 8.</w:t>
            </w:r>
          </w:p>
        </w:tc>
        <w:tc>
          <w:tcPr>
            <w:tcW w:w="884" w:type="dxa"/>
          </w:tcPr>
          <w:p w14:paraId="52D923FF" w14:textId="77777777" w:rsidR="00B06DC0" w:rsidRDefault="00B06DC0" w:rsidP="00B06DC0">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p w14:paraId="4FE8C29F" w14:textId="77777777" w:rsidR="00B06DC0" w:rsidRDefault="00B06DC0" w:rsidP="00B06DC0">
            <w:pPr>
              <w:jc w:val="right"/>
              <w:rPr>
                <w:rFonts w:asciiTheme="minorHAnsi" w:eastAsia="Times New Roman" w:hAnsiTheme="minorHAnsi" w:cstheme="minorHAnsi"/>
                <w:color w:val="000000"/>
                <w:sz w:val="16"/>
                <w:szCs w:val="16"/>
                <w:lang w:val="en-US"/>
              </w:rPr>
            </w:pPr>
          </w:p>
        </w:tc>
      </w:tr>
      <w:tr w:rsidR="00B06DC0" w:rsidRPr="00421E87" w14:paraId="04DAF6D6" w14:textId="77777777" w:rsidTr="003C2D1C">
        <w:trPr>
          <w:trHeight w:val="827"/>
        </w:trPr>
        <w:tc>
          <w:tcPr>
            <w:tcW w:w="710" w:type="dxa"/>
          </w:tcPr>
          <w:p w14:paraId="1BD81F49" w14:textId="710A82FC" w:rsidR="00B06DC0" w:rsidRDefault="00B06DC0" w:rsidP="00B06DC0">
            <w:pPr>
              <w:jc w:val="right"/>
              <w:rPr>
                <w:rFonts w:asciiTheme="minorHAnsi" w:eastAsia="Times New Roman" w:hAnsiTheme="minorHAnsi" w:cstheme="minorHAnsi"/>
                <w:color w:val="000000"/>
                <w:sz w:val="16"/>
                <w:szCs w:val="16"/>
                <w:lang w:val="en-US"/>
              </w:rPr>
            </w:pPr>
            <w:r w:rsidRPr="0014387E">
              <w:rPr>
                <w:rFonts w:asciiTheme="minorHAnsi" w:eastAsia="Times New Roman" w:hAnsiTheme="minorHAnsi" w:cstheme="minorHAnsi"/>
                <w:color w:val="000000"/>
                <w:sz w:val="16"/>
                <w:szCs w:val="16"/>
                <w:lang w:val="en-US"/>
              </w:rPr>
              <w:t>4.1</w:t>
            </w:r>
            <w:r>
              <w:rPr>
                <w:rFonts w:asciiTheme="minorHAnsi" w:eastAsia="Times New Roman" w:hAnsiTheme="minorHAnsi" w:cstheme="minorHAnsi"/>
                <w:color w:val="000000"/>
                <w:sz w:val="16"/>
                <w:szCs w:val="16"/>
                <w:lang w:val="en-US"/>
              </w:rPr>
              <w:t>.4</w:t>
            </w:r>
          </w:p>
        </w:tc>
        <w:tc>
          <w:tcPr>
            <w:tcW w:w="1134" w:type="dxa"/>
          </w:tcPr>
          <w:p w14:paraId="4D34ED70" w14:textId="3B4FE27A" w:rsidR="00B06DC0" w:rsidRDefault="00B06DC0" w:rsidP="00B06DC0">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Engage navigation</w:t>
            </w:r>
          </w:p>
        </w:tc>
        <w:tc>
          <w:tcPr>
            <w:tcW w:w="1417" w:type="dxa"/>
          </w:tcPr>
          <w:p w14:paraId="0285CB31" w14:textId="02B02F93" w:rsidR="00B06DC0" w:rsidRDefault="00B06DC0" w:rsidP="00B06DC0">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All communities button</w:t>
            </w:r>
          </w:p>
        </w:tc>
        <w:tc>
          <w:tcPr>
            <w:tcW w:w="5387" w:type="dxa"/>
          </w:tcPr>
          <w:p w14:paraId="7DEE428F" w14:textId="77777777" w:rsidR="00B06DC0" w:rsidRDefault="00B06DC0" w:rsidP="00B06DC0">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sidRPr="00123367">
              <w:rPr>
                <w:rFonts w:asciiTheme="minorHAnsi" w:eastAsia="Times New Roman" w:hAnsiTheme="minorHAnsi" w:cstheme="minorHAnsi"/>
                <w:sz w:val="16"/>
                <w:szCs w:val="16"/>
                <w:lang w:val="en-US" w:eastAsia="ru-RU"/>
              </w:rPr>
              <w:t xml:space="preserve">that I am </w:t>
            </w:r>
            <w:r>
              <w:rPr>
                <w:rFonts w:asciiTheme="minorHAnsi" w:eastAsia="Times New Roman" w:hAnsiTheme="minorHAnsi" w:cstheme="minorHAnsi"/>
                <w:sz w:val="16"/>
                <w:szCs w:val="16"/>
                <w:lang w:val="en-US" w:eastAsia="ru-RU"/>
              </w:rPr>
              <w:t>a logged user</w:t>
            </w:r>
          </w:p>
          <w:p w14:paraId="387C72B8" w14:textId="77777777" w:rsidR="00B06DC0" w:rsidRDefault="00B06DC0" w:rsidP="00B06DC0">
            <w:pPr>
              <w:rPr>
                <w:rFonts w:asciiTheme="minorHAnsi" w:eastAsia="Times New Roman" w:hAnsiTheme="minorHAnsi" w:cstheme="minorHAnsi"/>
                <w:sz w:val="16"/>
                <w:szCs w:val="16"/>
                <w:lang w:val="en-US" w:eastAsia="ru-RU"/>
              </w:rPr>
            </w:pPr>
            <w:r w:rsidRPr="00DB207B">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that I am on any Engage page</w:t>
            </w:r>
            <w:r w:rsidRPr="00123367">
              <w:rPr>
                <w:rFonts w:asciiTheme="minorHAnsi" w:eastAsia="Times New Roman" w:hAnsiTheme="minorHAnsi" w:cstheme="minorHAnsi"/>
                <w:color w:val="0000FF"/>
                <w:sz w:val="16"/>
                <w:szCs w:val="16"/>
                <w:lang w:val="en-US" w:eastAsia="ru-RU"/>
              </w:rPr>
              <w:br/>
            </w:r>
            <w:r>
              <w:rPr>
                <w:rFonts w:asciiTheme="minorHAnsi" w:eastAsia="Times New Roman" w:hAnsiTheme="minorHAnsi" w:cstheme="minorHAnsi"/>
                <w:color w:val="0000FF"/>
                <w:sz w:val="16"/>
                <w:szCs w:val="16"/>
                <w:lang w:val="en-US" w:eastAsia="ru-RU"/>
              </w:rPr>
              <w:t>and</w:t>
            </w:r>
            <w:r w:rsidRPr="00123367">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val="en-US" w:eastAsia="ru-RU"/>
              </w:rPr>
              <w:t>I click the “all communities” button</w:t>
            </w:r>
          </w:p>
          <w:p w14:paraId="72DDEE9E" w14:textId="38708CE1" w:rsidR="00B06DC0" w:rsidRPr="00123367" w:rsidRDefault="00B06DC0" w:rsidP="00B06DC0">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Then</w:t>
            </w:r>
            <w:r>
              <w:rPr>
                <w:rFonts w:asciiTheme="minorHAnsi" w:eastAsia="Times New Roman" w:hAnsiTheme="minorHAnsi" w:cstheme="minorHAnsi"/>
                <w:sz w:val="16"/>
                <w:szCs w:val="16"/>
                <w:lang w:val="en-US" w:eastAsia="ru-RU"/>
              </w:rPr>
              <w:t xml:space="preserve"> the system will redirect me to </w:t>
            </w:r>
            <w:r w:rsidR="00937722">
              <w:rPr>
                <w:rFonts w:asciiTheme="minorHAnsi" w:eastAsia="Times New Roman" w:hAnsiTheme="minorHAnsi" w:cstheme="minorHAnsi"/>
                <w:sz w:val="16"/>
                <w:szCs w:val="16"/>
                <w:lang w:val="en-US" w:eastAsia="ru-RU"/>
              </w:rPr>
              <w:t>“all</w:t>
            </w:r>
            <w:r>
              <w:rPr>
                <w:rFonts w:asciiTheme="minorHAnsi" w:eastAsia="Times New Roman" w:hAnsiTheme="minorHAnsi" w:cstheme="minorHAnsi"/>
                <w:sz w:val="16"/>
                <w:szCs w:val="16"/>
                <w:lang w:val="en-US" w:eastAsia="ru-RU"/>
              </w:rPr>
              <w:t xml:space="preserve"> communities</w:t>
            </w:r>
            <w:r w:rsidR="00937722">
              <w:rPr>
                <w:rFonts w:asciiTheme="minorHAnsi" w:eastAsia="Times New Roman" w:hAnsiTheme="minorHAnsi" w:cstheme="minorHAnsi"/>
                <w:sz w:val="16"/>
                <w:szCs w:val="16"/>
                <w:lang w:val="en-US" w:eastAsia="ru-RU"/>
              </w:rPr>
              <w:t>”</w:t>
            </w:r>
            <w:r>
              <w:rPr>
                <w:rFonts w:asciiTheme="minorHAnsi" w:eastAsia="Times New Roman" w:hAnsiTheme="minorHAnsi" w:cstheme="minorHAnsi"/>
                <w:sz w:val="16"/>
                <w:szCs w:val="16"/>
                <w:lang w:val="en-US" w:eastAsia="ru-RU"/>
              </w:rPr>
              <w:t xml:space="preserve"> page. </w:t>
            </w:r>
            <w:r w:rsidR="00096924">
              <w:rPr>
                <w:rFonts w:asciiTheme="minorHAnsi" w:eastAsia="Times New Roman" w:hAnsiTheme="minorHAnsi" w:cstheme="minorHAnsi"/>
                <w:sz w:val="16"/>
                <w:szCs w:val="16"/>
                <w:lang w:val="en-US" w:eastAsia="ru-RU"/>
              </w:rPr>
              <w:t>See section 9.</w:t>
            </w:r>
          </w:p>
        </w:tc>
        <w:tc>
          <w:tcPr>
            <w:tcW w:w="884" w:type="dxa"/>
          </w:tcPr>
          <w:p w14:paraId="16D9DEEC" w14:textId="77777777" w:rsidR="00B06DC0" w:rsidRDefault="00B06DC0" w:rsidP="00B06DC0">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p w14:paraId="7F9150F0" w14:textId="77777777" w:rsidR="00B06DC0" w:rsidRDefault="00B06DC0" w:rsidP="00B06DC0">
            <w:pPr>
              <w:jc w:val="right"/>
              <w:rPr>
                <w:rFonts w:asciiTheme="minorHAnsi" w:eastAsia="Times New Roman" w:hAnsiTheme="minorHAnsi" w:cstheme="minorHAnsi"/>
                <w:color w:val="000000"/>
                <w:sz w:val="16"/>
                <w:szCs w:val="16"/>
                <w:lang w:val="en-US"/>
              </w:rPr>
            </w:pPr>
          </w:p>
        </w:tc>
      </w:tr>
      <w:tr w:rsidR="00B06DC0" w14:paraId="2D9C7D79" w14:textId="77777777" w:rsidTr="003C2D1C">
        <w:trPr>
          <w:trHeight w:val="827"/>
        </w:trPr>
        <w:tc>
          <w:tcPr>
            <w:tcW w:w="710" w:type="dxa"/>
          </w:tcPr>
          <w:p w14:paraId="0110E408" w14:textId="4BB2BC81" w:rsidR="00B06DC0" w:rsidRDefault="00B06DC0" w:rsidP="00B06DC0">
            <w:pPr>
              <w:jc w:val="right"/>
              <w:rPr>
                <w:rFonts w:asciiTheme="minorHAnsi" w:eastAsia="Times New Roman" w:hAnsiTheme="minorHAnsi" w:cstheme="minorHAnsi"/>
                <w:color w:val="000000"/>
                <w:sz w:val="16"/>
                <w:szCs w:val="16"/>
                <w:lang w:val="en-US"/>
              </w:rPr>
            </w:pPr>
            <w:r w:rsidRPr="0014387E">
              <w:rPr>
                <w:rFonts w:asciiTheme="minorHAnsi" w:eastAsia="Times New Roman" w:hAnsiTheme="minorHAnsi" w:cstheme="minorHAnsi"/>
                <w:color w:val="000000"/>
                <w:sz w:val="16"/>
                <w:szCs w:val="16"/>
                <w:lang w:val="en-US"/>
              </w:rPr>
              <w:t>4.1</w:t>
            </w:r>
            <w:r>
              <w:rPr>
                <w:rFonts w:asciiTheme="minorHAnsi" w:eastAsia="Times New Roman" w:hAnsiTheme="minorHAnsi" w:cstheme="minorHAnsi"/>
                <w:color w:val="000000"/>
                <w:sz w:val="16"/>
                <w:szCs w:val="16"/>
                <w:lang w:val="en-US"/>
              </w:rPr>
              <w:t>.5</w:t>
            </w:r>
          </w:p>
        </w:tc>
        <w:tc>
          <w:tcPr>
            <w:tcW w:w="1134" w:type="dxa"/>
          </w:tcPr>
          <w:p w14:paraId="0008B464" w14:textId="61473542" w:rsidR="00B06DC0" w:rsidRDefault="00B06DC0" w:rsidP="00B06DC0">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Engage navigation</w:t>
            </w:r>
          </w:p>
        </w:tc>
        <w:tc>
          <w:tcPr>
            <w:tcW w:w="1417" w:type="dxa"/>
          </w:tcPr>
          <w:p w14:paraId="68FD1D9E" w14:textId="455677CC" w:rsidR="00B06DC0" w:rsidRDefault="006C41B6" w:rsidP="00F40C9E">
            <w:pPr>
              <w:rPr>
                <w:rFonts w:asciiTheme="minorHAnsi" w:eastAsia="Times New Roman" w:hAnsiTheme="minorHAnsi" w:cstheme="minorHAnsi"/>
                <w:color w:val="000000"/>
                <w:sz w:val="16"/>
                <w:szCs w:val="16"/>
                <w:lang w:val="en-US"/>
              </w:rPr>
            </w:pPr>
            <w:r>
              <w:rPr>
                <w:rFonts w:asciiTheme="minorHAnsi" w:eastAsia="Times New Roman" w:hAnsiTheme="minorHAnsi" w:cstheme="minorHAnsi"/>
                <w:sz w:val="16"/>
                <w:szCs w:val="16"/>
                <w:lang w:val="en-US" w:eastAsia="ru-RU"/>
              </w:rPr>
              <w:t>“+ follow more #Tags”</w:t>
            </w:r>
            <w:r>
              <w:rPr>
                <w:rFonts w:asciiTheme="minorHAnsi" w:eastAsia="Times New Roman" w:hAnsiTheme="minorHAnsi" w:cstheme="minorHAnsi"/>
                <w:color w:val="000000"/>
                <w:sz w:val="16"/>
                <w:szCs w:val="16"/>
                <w:lang w:val="en-US"/>
              </w:rPr>
              <w:t xml:space="preserve"> </w:t>
            </w:r>
            <w:r w:rsidR="00B06DC0">
              <w:rPr>
                <w:rFonts w:asciiTheme="minorHAnsi" w:eastAsia="Times New Roman" w:hAnsiTheme="minorHAnsi" w:cstheme="minorHAnsi"/>
                <w:color w:val="000000"/>
                <w:sz w:val="16"/>
                <w:szCs w:val="16"/>
                <w:lang w:val="en-US"/>
              </w:rPr>
              <w:t>button</w:t>
            </w:r>
          </w:p>
        </w:tc>
        <w:tc>
          <w:tcPr>
            <w:tcW w:w="5387" w:type="dxa"/>
          </w:tcPr>
          <w:p w14:paraId="51663211" w14:textId="434413B9" w:rsidR="00B06DC0" w:rsidRDefault="00B06DC0" w:rsidP="00B06DC0">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sidRPr="00123367">
              <w:rPr>
                <w:rFonts w:asciiTheme="minorHAnsi" w:eastAsia="Times New Roman" w:hAnsiTheme="minorHAnsi" w:cstheme="minorHAnsi"/>
                <w:sz w:val="16"/>
                <w:szCs w:val="16"/>
                <w:lang w:val="en-US" w:eastAsia="ru-RU"/>
              </w:rPr>
              <w:t xml:space="preserve">that I am </w:t>
            </w:r>
            <w:r>
              <w:rPr>
                <w:rFonts w:asciiTheme="minorHAnsi" w:eastAsia="Times New Roman" w:hAnsiTheme="minorHAnsi" w:cstheme="minorHAnsi"/>
                <w:sz w:val="16"/>
                <w:szCs w:val="16"/>
                <w:lang w:val="en-US" w:eastAsia="ru-RU"/>
              </w:rPr>
              <w:t>a logged user</w:t>
            </w:r>
          </w:p>
          <w:p w14:paraId="589B8693" w14:textId="36E55438" w:rsidR="00B06DC0" w:rsidRDefault="00B06DC0" w:rsidP="00B06DC0">
            <w:pPr>
              <w:rPr>
                <w:rFonts w:asciiTheme="minorHAnsi" w:eastAsia="Times New Roman" w:hAnsiTheme="minorHAnsi" w:cstheme="minorHAnsi"/>
                <w:sz w:val="16"/>
                <w:szCs w:val="16"/>
                <w:lang w:val="en-US" w:eastAsia="ru-RU"/>
              </w:rPr>
            </w:pPr>
            <w:r w:rsidRPr="00DB207B">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that I am on any Engage page</w:t>
            </w:r>
            <w:r w:rsidRPr="00123367">
              <w:rPr>
                <w:rFonts w:asciiTheme="minorHAnsi" w:eastAsia="Times New Roman" w:hAnsiTheme="minorHAnsi" w:cstheme="minorHAnsi"/>
                <w:color w:val="0000FF"/>
                <w:sz w:val="16"/>
                <w:szCs w:val="16"/>
                <w:lang w:val="en-US" w:eastAsia="ru-RU"/>
              </w:rPr>
              <w:br/>
            </w:r>
            <w:r>
              <w:rPr>
                <w:rFonts w:asciiTheme="minorHAnsi" w:eastAsia="Times New Roman" w:hAnsiTheme="minorHAnsi" w:cstheme="minorHAnsi"/>
                <w:color w:val="0000FF"/>
                <w:sz w:val="16"/>
                <w:szCs w:val="16"/>
                <w:lang w:val="en-US" w:eastAsia="ru-RU"/>
              </w:rPr>
              <w:t>When</w:t>
            </w:r>
            <w:r w:rsidRPr="00123367">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val="en-US" w:eastAsia="ru-RU"/>
              </w:rPr>
              <w:t xml:space="preserve">I click the “+ </w:t>
            </w:r>
            <w:r w:rsidR="00262A09">
              <w:rPr>
                <w:rFonts w:asciiTheme="minorHAnsi" w:eastAsia="Times New Roman" w:hAnsiTheme="minorHAnsi" w:cstheme="minorHAnsi"/>
                <w:sz w:val="16"/>
                <w:szCs w:val="16"/>
                <w:lang w:val="en-US" w:eastAsia="ru-RU"/>
              </w:rPr>
              <w:t xml:space="preserve">follow more </w:t>
            </w:r>
            <w:r w:rsidR="006C41B6">
              <w:rPr>
                <w:rFonts w:asciiTheme="minorHAnsi" w:eastAsia="Times New Roman" w:hAnsiTheme="minorHAnsi" w:cstheme="minorHAnsi"/>
                <w:sz w:val="16"/>
                <w:szCs w:val="16"/>
                <w:lang w:val="en-US" w:eastAsia="ru-RU"/>
              </w:rPr>
              <w:t>#Tags</w:t>
            </w:r>
            <w:r>
              <w:rPr>
                <w:rFonts w:asciiTheme="minorHAnsi" w:eastAsia="Times New Roman" w:hAnsiTheme="minorHAnsi" w:cstheme="minorHAnsi"/>
                <w:sz w:val="16"/>
                <w:szCs w:val="16"/>
                <w:lang w:val="en-US" w:eastAsia="ru-RU"/>
              </w:rPr>
              <w:t>” button</w:t>
            </w:r>
          </w:p>
          <w:p w14:paraId="61868B6B" w14:textId="11461B36" w:rsidR="00B06DC0" w:rsidRPr="00123367" w:rsidRDefault="00B06DC0" w:rsidP="006C41B6">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Then</w:t>
            </w:r>
            <w:r w:rsidR="006C41B6">
              <w:rPr>
                <w:rFonts w:asciiTheme="minorHAnsi" w:eastAsia="Times New Roman" w:hAnsiTheme="minorHAnsi" w:cstheme="minorHAnsi"/>
                <w:sz w:val="16"/>
                <w:szCs w:val="16"/>
                <w:lang w:val="en-US" w:eastAsia="ru-RU"/>
              </w:rPr>
              <w:t xml:space="preserve"> the system will open a pop-in</w:t>
            </w:r>
            <w:r>
              <w:rPr>
                <w:rFonts w:asciiTheme="minorHAnsi" w:eastAsia="Times New Roman" w:hAnsiTheme="minorHAnsi" w:cstheme="minorHAnsi"/>
                <w:sz w:val="16"/>
                <w:szCs w:val="16"/>
                <w:lang w:val="en-US" w:eastAsia="ru-RU"/>
              </w:rPr>
              <w:t xml:space="preserve"> that will allow me to manage my </w:t>
            </w:r>
            <w:r w:rsidR="006C41B6">
              <w:rPr>
                <w:rFonts w:asciiTheme="minorHAnsi" w:eastAsia="Times New Roman" w:hAnsiTheme="minorHAnsi" w:cstheme="minorHAnsi"/>
                <w:sz w:val="16"/>
                <w:szCs w:val="16"/>
                <w:lang w:val="en-US" w:eastAsia="ru-RU"/>
              </w:rPr>
              <w:t>#Tags</w:t>
            </w:r>
            <w:r>
              <w:rPr>
                <w:rFonts w:asciiTheme="minorHAnsi" w:eastAsia="Times New Roman" w:hAnsiTheme="minorHAnsi" w:cstheme="minorHAnsi"/>
                <w:sz w:val="16"/>
                <w:szCs w:val="16"/>
                <w:lang w:val="en-US" w:eastAsia="ru-RU"/>
              </w:rPr>
              <w:t xml:space="preserve">. </w:t>
            </w:r>
            <w:r w:rsidR="00096924">
              <w:rPr>
                <w:rFonts w:asciiTheme="minorHAnsi" w:eastAsia="Times New Roman" w:hAnsiTheme="minorHAnsi" w:cstheme="minorHAnsi"/>
                <w:sz w:val="16"/>
                <w:szCs w:val="16"/>
                <w:lang w:val="en-US" w:eastAsia="ru-RU"/>
              </w:rPr>
              <w:t>See section 12.3</w:t>
            </w:r>
          </w:p>
        </w:tc>
        <w:tc>
          <w:tcPr>
            <w:tcW w:w="884" w:type="dxa"/>
          </w:tcPr>
          <w:p w14:paraId="019F75CC" w14:textId="77777777" w:rsidR="00B06DC0" w:rsidRDefault="00B06DC0" w:rsidP="00B06DC0">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p w14:paraId="5D76B221" w14:textId="77777777" w:rsidR="00B06DC0" w:rsidRDefault="00B06DC0" w:rsidP="00B06DC0">
            <w:pPr>
              <w:jc w:val="right"/>
              <w:rPr>
                <w:rFonts w:asciiTheme="minorHAnsi" w:eastAsia="Times New Roman" w:hAnsiTheme="minorHAnsi" w:cstheme="minorHAnsi"/>
                <w:color w:val="000000"/>
                <w:sz w:val="16"/>
                <w:szCs w:val="16"/>
                <w:lang w:val="en-US"/>
              </w:rPr>
            </w:pPr>
          </w:p>
        </w:tc>
      </w:tr>
      <w:tr w:rsidR="00B06DC0" w14:paraId="490573C8" w14:textId="77777777" w:rsidTr="003C2D1C">
        <w:trPr>
          <w:trHeight w:val="827"/>
        </w:trPr>
        <w:tc>
          <w:tcPr>
            <w:tcW w:w="710" w:type="dxa"/>
          </w:tcPr>
          <w:p w14:paraId="3E94D08D" w14:textId="77777777" w:rsidR="00B06DC0" w:rsidRPr="0014387E" w:rsidRDefault="00B06DC0" w:rsidP="00B06DC0">
            <w:pPr>
              <w:jc w:val="right"/>
              <w:rPr>
                <w:rFonts w:asciiTheme="minorHAnsi" w:eastAsia="Times New Roman" w:hAnsiTheme="minorHAnsi" w:cstheme="minorHAnsi"/>
                <w:color w:val="000000"/>
                <w:sz w:val="16"/>
                <w:szCs w:val="16"/>
                <w:lang w:val="en-US"/>
              </w:rPr>
            </w:pPr>
          </w:p>
        </w:tc>
        <w:tc>
          <w:tcPr>
            <w:tcW w:w="8822" w:type="dxa"/>
            <w:gridSpan w:val="4"/>
          </w:tcPr>
          <w:p w14:paraId="18DD5F7D" w14:textId="77777777" w:rsidR="00B06DC0" w:rsidRDefault="00B06DC0" w:rsidP="00B06DC0">
            <w:pPr>
              <w:rPr>
                <w:rFonts w:asciiTheme="minorHAnsi" w:eastAsia="Times New Roman" w:hAnsiTheme="minorHAnsi" w:cstheme="minorHAnsi"/>
                <w:color w:val="000000"/>
                <w:sz w:val="16"/>
                <w:szCs w:val="16"/>
                <w:lang w:val="en-US"/>
              </w:rPr>
            </w:pPr>
          </w:p>
          <w:p w14:paraId="139B0944" w14:textId="43256679" w:rsidR="00B06DC0" w:rsidRDefault="006C41B6" w:rsidP="00B06DC0">
            <w:pPr>
              <w:rPr>
                <w:rFonts w:asciiTheme="minorHAnsi" w:eastAsia="Times New Roman" w:hAnsiTheme="minorHAnsi" w:cstheme="minorHAnsi"/>
                <w:color w:val="000000"/>
                <w:sz w:val="16"/>
                <w:szCs w:val="16"/>
                <w:lang w:val="en-US"/>
              </w:rPr>
            </w:pPr>
            <w:r>
              <w:rPr>
                <w:noProof/>
                <w:lang w:val="sk-SK" w:eastAsia="sk-SK"/>
              </w:rPr>
              <w:lastRenderedPageBreak/>
              <w:drawing>
                <wp:inline distT="0" distB="0" distL="0" distR="0" wp14:anchorId="0CD8F92A" wp14:editId="4C97467D">
                  <wp:extent cx="2095500" cy="2601583"/>
                  <wp:effectExtent l="0" t="0" r="0" b="889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96024" cy="2602233"/>
                          </a:xfrm>
                          <a:prstGeom prst="rect">
                            <a:avLst/>
                          </a:prstGeom>
                        </pic:spPr>
                      </pic:pic>
                    </a:graphicData>
                  </a:graphic>
                </wp:inline>
              </w:drawing>
            </w:r>
            <w:r w:rsidR="00B06DC0">
              <w:rPr>
                <w:rFonts w:asciiTheme="minorHAnsi" w:eastAsia="Times New Roman" w:hAnsiTheme="minorHAnsi" w:cstheme="minorHAnsi"/>
                <w:color w:val="000000"/>
                <w:sz w:val="16"/>
                <w:szCs w:val="16"/>
                <w:lang w:val="en-US"/>
              </w:rPr>
              <w:t xml:space="preserve"> </w:t>
            </w:r>
          </w:p>
          <w:p w14:paraId="0B72AA8C" w14:textId="17016C15" w:rsidR="00B06DC0" w:rsidRDefault="00B06DC0" w:rsidP="00B06DC0">
            <w:pPr>
              <w:rPr>
                <w:rFonts w:asciiTheme="minorHAnsi" w:eastAsia="Times New Roman" w:hAnsiTheme="minorHAnsi" w:cstheme="minorHAnsi"/>
                <w:color w:val="000000"/>
                <w:sz w:val="16"/>
                <w:szCs w:val="16"/>
                <w:lang w:val="en-US"/>
              </w:rPr>
            </w:pPr>
          </w:p>
        </w:tc>
      </w:tr>
      <w:tr w:rsidR="00B06DC0" w14:paraId="453B23CD" w14:textId="77777777" w:rsidTr="003C2D1C">
        <w:trPr>
          <w:trHeight w:val="827"/>
        </w:trPr>
        <w:tc>
          <w:tcPr>
            <w:tcW w:w="710" w:type="dxa"/>
          </w:tcPr>
          <w:p w14:paraId="584D5BE3" w14:textId="77777777" w:rsidR="00B06DC0" w:rsidRPr="0014387E" w:rsidRDefault="00B06DC0" w:rsidP="00B06DC0">
            <w:pPr>
              <w:jc w:val="right"/>
              <w:rPr>
                <w:rFonts w:asciiTheme="minorHAnsi" w:eastAsia="Times New Roman" w:hAnsiTheme="minorHAnsi" w:cstheme="minorHAnsi"/>
                <w:color w:val="000000"/>
                <w:sz w:val="16"/>
                <w:szCs w:val="16"/>
                <w:lang w:val="en-US"/>
              </w:rPr>
            </w:pPr>
          </w:p>
        </w:tc>
        <w:tc>
          <w:tcPr>
            <w:tcW w:w="8822" w:type="dxa"/>
            <w:gridSpan w:val="4"/>
          </w:tcPr>
          <w:p w14:paraId="7A330120" w14:textId="77777777" w:rsidR="006C41B6" w:rsidRDefault="006C41B6" w:rsidP="00B06DC0">
            <w:pPr>
              <w:rPr>
                <w:rStyle w:val="CommentReference"/>
              </w:rPr>
            </w:pPr>
          </w:p>
          <w:p w14:paraId="51385C1F" w14:textId="11BF3019" w:rsidR="00B06DC0" w:rsidRDefault="006C41B6" w:rsidP="00B06DC0">
            <w:pPr>
              <w:rPr>
                <w:rStyle w:val="CommentReference"/>
              </w:rPr>
            </w:pPr>
            <w:r>
              <w:rPr>
                <w:noProof/>
                <w:lang w:val="sk-SK" w:eastAsia="sk-SK"/>
              </w:rPr>
              <w:drawing>
                <wp:inline distT="0" distB="0" distL="0" distR="0" wp14:anchorId="084493E2" wp14:editId="78402E2D">
                  <wp:extent cx="4960620" cy="1077894"/>
                  <wp:effectExtent l="0" t="0" r="0" b="825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69956" cy="1079923"/>
                          </a:xfrm>
                          <a:prstGeom prst="rect">
                            <a:avLst/>
                          </a:prstGeom>
                        </pic:spPr>
                      </pic:pic>
                    </a:graphicData>
                  </a:graphic>
                </wp:inline>
              </w:drawing>
            </w:r>
            <w:r>
              <w:rPr>
                <w:rStyle w:val="CommentReference"/>
              </w:rPr>
              <w:t xml:space="preserve"> </w:t>
            </w:r>
          </w:p>
          <w:p w14:paraId="2ACAE836" w14:textId="2EC16526" w:rsidR="006C41B6" w:rsidRDefault="006C41B6" w:rsidP="00B06DC0">
            <w:pPr>
              <w:rPr>
                <w:rFonts w:asciiTheme="minorHAnsi" w:eastAsia="Times New Roman" w:hAnsiTheme="minorHAnsi" w:cstheme="minorHAnsi"/>
                <w:color w:val="000000"/>
                <w:sz w:val="16"/>
                <w:szCs w:val="16"/>
                <w:lang w:val="en-US"/>
              </w:rPr>
            </w:pPr>
          </w:p>
        </w:tc>
      </w:tr>
    </w:tbl>
    <w:p w14:paraId="6AA7613B" w14:textId="686E89FA" w:rsidR="00C8205A" w:rsidRDefault="00C8205A" w:rsidP="003C2D1C">
      <w:pPr>
        <w:tabs>
          <w:tab w:val="left" w:pos="3144"/>
        </w:tabs>
        <w:rPr>
          <w:lang w:val="en-US" w:eastAsia="en-GB"/>
        </w:rPr>
      </w:pPr>
    </w:p>
    <w:p w14:paraId="35C2C427" w14:textId="498E9B11" w:rsidR="005B4803" w:rsidRPr="00311B02" w:rsidRDefault="005679BC" w:rsidP="004E1D4E">
      <w:pPr>
        <w:pStyle w:val="Heading2"/>
        <w:numPr>
          <w:ilvl w:val="1"/>
          <w:numId w:val="20"/>
        </w:numPr>
      </w:pPr>
      <w:bookmarkStart w:id="1368" w:name="_Toc461707117"/>
      <w:bookmarkStart w:id="1369" w:name="_Toc463013428"/>
      <w:r>
        <w:rPr>
          <w:noProof/>
        </w:rPr>
        <w:t xml:space="preserve">Engage post </w:t>
      </w:r>
      <w:r w:rsidR="006C41B6">
        <w:rPr>
          <w:noProof/>
        </w:rPr>
        <w:t>my stream webpart</w:t>
      </w:r>
      <w:r w:rsidR="00096924">
        <w:rPr>
          <w:noProof/>
        </w:rPr>
        <w:t xml:space="preserve"> and community stream</w:t>
      </w:r>
      <w:bookmarkEnd w:id="1368"/>
      <w:bookmarkEnd w:id="1369"/>
    </w:p>
    <w:tbl>
      <w:tblPr>
        <w:tblStyle w:val="TableGrid"/>
        <w:tblW w:w="9532" w:type="dxa"/>
        <w:tblInd w:w="-289" w:type="dxa"/>
        <w:tblLayout w:type="fixed"/>
        <w:tblLook w:val="04A0" w:firstRow="1" w:lastRow="0" w:firstColumn="1" w:lastColumn="0" w:noHBand="0" w:noVBand="1"/>
      </w:tblPr>
      <w:tblGrid>
        <w:gridCol w:w="710"/>
        <w:gridCol w:w="992"/>
        <w:gridCol w:w="425"/>
        <w:gridCol w:w="992"/>
        <w:gridCol w:w="567"/>
        <w:gridCol w:w="2552"/>
        <w:gridCol w:w="2410"/>
        <w:gridCol w:w="884"/>
      </w:tblGrid>
      <w:tr w:rsidR="00287E62" w:rsidRPr="00193438" w14:paraId="1D09910E" w14:textId="77777777" w:rsidTr="003C2D1C">
        <w:trPr>
          <w:trHeight w:val="280"/>
        </w:trPr>
        <w:tc>
          <w:tcPr>
            <w:tcW w:w="710" w:type="dxa"/>
            <w:shd w:val="clear" w:color="auto" w:fill="122632" w:themeFill="text1"/>
            <w:hideMark/>
          </w:tcPr>
          <w:p w14:paraId="5E4A6D2C" w14:textId="1310317B" w:rsidR="00287E62" w:rsidRPr="00193438" w:rsidRDefault="005679BC" w:rsidP="00287E62">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Id</w:t>
            </w:r>
          </w:p>
        </w:tc>
        <w:tc>
          <w:tcPr>
            <w:tcW w:w="992" w:type="dxa"/>
            <w:shd w:val="clear" w:color="auto" w:fill="122632" w:themeFill="text1"/>
            <w:hideMark/>
          </w:tcPr>
          <w:p w14:paraId="684B1DEE" w14:textId="0E495578" w:rsidR="00287E62" w:rsidRPr="00193438" w:rsidRDefault="005679BC" w:rsidP="00287E62">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category</w:t>
            </w:r>
          </w:p>
        </w:tc>
        <w:tc>
          <w:tcPr>
            <w:tcW w:w="1417" w:type="dxa"/>
            <w:gridSpan w:val="2"/>
            <w:shd w:val="clear" w:color="auto" w:fill="122632" w:themeFill="text1"/>
            <w:hideMark/>
          </w:tcPr>
          <w:p w14:paraId="24C81159" w14:textId="48CBDC7D" w:rsidR="00287E62" w:rsidRPr="00193438" w:rsidRDefault="005679BC" w:rsidP="00287E62">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name</w:t>
            </w:r>
          </w:p>
        </w:tc>
        <w:tc>
          <w:tcPr>
            <w:tcW w:w="5529" w:type="dxa"/>
            <w:gridSpan w:val="3"/>
            <w:shd w:val="clear" w:color="auto" w:fill="122632" w:themeFill="text1"/>
            <w:hideMark/>
          </w:tcPr>
          <w:p w14:paraId="2A4E4DAA" w14:textId="77777777" w:rsidR="00287E62" w:rsidRPr="00193438" w:rsidRDefault="00287E62" w:rsidP="00287E62">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Description</w:t>
            </w:r>
          </w:p>
        </w:tc>
        <w:tc>
          <w:tcPr>
            <w:tcW w:w="884" w:type="dxa"/>
            <w:shd w:val="clear" w:color="auto" w:fill="122632" w:themeFill="text1"/>
            <w:hideMark/>
          </w:tcPr>
          <w:p w14:paraId="19062D6E" w14:textId="77777777" w:rsidR="00287E62" w:rsidRPr="00193438" w:rsidRDefault="00287E62" w:rsidP="00287E62">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Priority</w:t>
            </w:r>
          </w:p>
        </w:tc>
      </w:tr>
      <w:tr w:rsidR="00262A09" w14:paraId="2D1EAD06" w14:textId="77777777" w:rsidTr="003C2D1C">
        <w:trPr>
          <w:trHeight w:val="439"/>
        </w:trPr>
        <w:tc>
          <w:tcPr>
            <w:tcW w:w="710" w:type="dxa"/>
          </w:tcPr>
          <w:p w14:paraId="130E937D" w14:textId="16DCC39C" w:rsidR="00262A09" w:rsidRDefault="00262A09" w:rsidP="00262A09">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4.2.1</w:t>
            </w:r>
          </w:p>
        </w:tc>
        <w:tc>
          <w:tcPr>
            <w:tcW w:w="992" w:type="dxa"/>
          </w:tcPr>
          <w:p w14:paraId="313CEE3D" w14:textId="2E48F44A" w:rsidR="00262A09" w:rsidRDefault="00262A09" w:rsidP="00262A09">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Engage post </w:t>
            </w:r>
          </w:p>
        </w:tc>
        <w:tc>
          <w:tcPr>
            <w:tcW w:w="1417" w:type="dxa"/>
            <w:gridSpan w:val="2"/>
          </w:tcPr>
          <w:p w14:paraId="098C6D1C" w14:textId="3FD092B3" w:rsidR="00262A09" w:rsidRDefault="006C41B6" w:rsidP="00262A09">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My stream post web part for homepage and my activity stream pages</w:t>
            </w:r>
          </w:p>
        </w:tc>
        <w:tc>
          <w:tcPr>
            <w:tcW w:w="5529" w:type="dxa"/>
            <w:gridSpan w:val="3"/>
          </w:tcPr>
          <w:p w14:paraId="0E7E567F" w14:textId="77777777" w:rsidR="00262A09" w:rsidRDefault="00262A09" w:rsidP="00262A09">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sidRPr="00123367">
              <w:rPr>
                <w:rFonts w:asciiTheme="minorHAnsi" w:eastAsia="Times New Roman" w:hAnsiTheme="minorHAnsi" w:cstheme="minorHAnsi"/>
                <w:sz w:val="16"/>
                <w:szCs w:val="16"/>
                <w:lang w:val="en-US" w:eastAsia="ru-RU"/>
              </w:rPr>
              <w:t xml:space="preserve">that I am </w:t>
            </w:r>
            <w:r>
              <w:rPr>
                <w:rFonts w:asciiTheme="minorHAnsi" w:eastAsia="Times New Roman" w:hAnsiTheme="minorHAnsi" w:cstheme="minorHAnsi"/>
                <w:sz w:val="16"/>
                <w:szCs w:val="16"/>
                <w:lang w:val="en-US" w:eastAsia="ru-RU"/>
              </w:rPr>
              <w:t>a logged user</w:t>
            </w:r>
          </w:p>
          <w:p w14:paraId="1FC8F39F" w14:textId="2E7455E0" w:rsidR="00262A09" w:rsidRDefault="00262A09" w:rsidP="00262A09">
            <w:pPr>
              <w:rPr>
                <w:rFonts w:asciiTheme="minorHAnsi" w:eastAsia="Times New Roman" w:hAnsiTheme="minorHAnsi" w:cstheme="minorHAnsi"/>
                <w:sz w:val="16"/>
                <w:szCs w:val="16"/>
                <w:lang w:val="en-US" w:eastAsia="ru-RU"/>
              </w:rPr>
            </w:pPr>
            <w:r w:rsidRPr="001921E5">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located on the “</w:t>
            </w:r>
            <w:r w:rsidR="006C41B6">
              <w:rPr>
                <w:rFonts w:asciiTheme="minorHAnsi" w:eastAsia="Times New Roman" w:hAnsiTheme="minorHAnsi" w:cstheme="minorHAnsi"/>
                <w:sz w:val="16"/>
                <w:szCs w:val="16"/>
                <w:lang w:val="en-US" w:eastAsia="ru-RU"/>
              </w:rPr>
              <w:t>my stream post web part</w:t>
            </w:r>
            <w:r>
              <w:rPr>
                <w:rFonts w:asciiTheme="minorHAnsi" w:eastAsia="Times New Roman" w:hAnsiTheme="minorHAnsi" w:cstheme="minorHAnsi"/>
                <w:sz w:val="16"/>
                <w:szCs w:val="16"/>
                <w:lang w:val="en-US" w:eastAsia="ru-RU"/>
              </w:rPr>
              <w:t xml:space="preserve">” </w:t>
            </w:r>
            <w:r w:rsidR="006C41B6">
              <w:rPr>
                <w:rFonts w:asciiTheme="minorHAnsi" w:eastAsia="Times New Roman" w:hAnsiTheme="minorHAnsi" w:cstheme="minorHAnsi"/>
                <w:color w:val="000000"/>
                <w:sz w:val="16"/>
                <w:szCs w:val="16"/>
                <w:lang w:val="en-US"/>
              </w:rPr>
              <w:t>for homepage and my activity stream pages</w:t>
            </w:r>
          </w:p>
          <w:p w14:paraId="7B36D80D" w14:textId="77777777" w:rsidR="00262A09" w:rsidRDefault="00262A09" w:rsidP="00262A09">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w:t>
            </w:r>
            <w:r w:rsidRPr="00123367">
              <w:rPr>
                <w:rFonts w:asciiTheme="minorHAnsi" w:eastAsia="Times New Roman" w:hAnsiTheme="minorHAnsi" w:cstheme="minorHAnsi"/>
                <w:color w:val="0000FF"/>
                <w:sz w:val="16"/>
                <w:szCs w:val="16"/>
                <w:lang w:val="en-US" w:eastAsia="ru-RU"/>
              </w:rPr>
              <w:t>hen</w:t>
            </w:r>
            <w:r>
              <w:rPr>
                <w:rFonts w:asciiTheme="minorHAnsi" w:eastAsia="Times New Roman" w:hAnsiTheme="minorHAnsi" w:cstheme="minorHAnsi"/>
                <w:sz w:val="16"/>
                <w:szCs w:val="16"/>
                <w:lang w:val="en-US" w:eastAsia="ru-RU"/>
              </w:rPr>
              <w:t xml:space="preserve"> I can write either a post, a question, a poll, or a recognition</w:t>
            </w:r>
          </w:p>
          <w:p w14:paraId="020B5AE5" w14:textId="77777777" w:rsidR="00262A09" w:rsidRDefault="00262A09" w:rsidP="00262A09">
            <w:pPr>
              <w:rPr>
                <w:rFonts w:asciiTheme="minorHAnsi" w:eastAsia="Times New Roman" w:hAnsiTheme="minorHAnsi" w:cstheme="minorHAnsi"/>
                <w:sz w:val="16"/>
                <w:szCs w:val="16"/>
                <w:lang w:val="en-US" w:eastAsia="ru-RU"/>
              </w:rPr>
            </w:pPr>
            <w:r w:rsidRPr="001921E5">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target communities and users</w:t>
            </w:r>
          </w:p>
          <w:p w14:paraId="08AAB386" w14:textId="77777777" w:rsidR="00262A09" w:rsidRDefault="00262A09" w:rsidP="00262A09">
            <w:pPr>
              <w:rPr>
                <w:rFonts w:asciiTheme="minorHAnsi" w:eastAsia="Times New Roman" w:hAnsiTheme="minorHAnsi" w:cstheme="minorHAnsi"/>
                <w:sz w:val="16"/>
                <w:szCs w:val="16"/>
                <w:lang w:val="en-US" w:eastAsia="ru-RU"/>
              </w:rPr>
            </w:pPr>
            <w:r w:rsidRPr="001921E5">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add </w:t>
            </w:r>
            <w:r w:rsidRPr="00A43525">
              <w:rPr>
                <w:rFonts w:asciiTheme="minorHAnsi" w:eastAsia="Times New Roman" w:hAnsiTheme="minorHAnsi" w:cstheme="minorHAnsi"/>
                <w:sz w:val="16"/>
                <w:szCs w:val="16"/>
                <w:lang w:val="en-US" w:eastAsia="ru-RU"/>
              </w:rPr>
              <w:t xml:space="preserve">an </w:t>
            </w:r>
            <w:r w:rsidRPr="003642B6">
              <w:rPr>
                <w:rFonts w:asciiTheme="minorHAnsi" w:eastAsia="Times New Roman" w:hAnsiTheme="minorHAnsi" w:cstheme="minorHAnsi"/>
                <w:sz w:val="16"/>
                <w:szCs w:val="16"/>
                <w:lang w:val="en-US" w:eastAsia="ru-RU"/>
              </w:rPr>
              <w:t>attachment</w:t>
            </w:r>
            <w:r w:rsidRPr="00A43525">
              <w:rPr>
                <w:rFonts w:asciiTheme="minorHAnsi" w:eastAsia="Times New Roman" w:hAnsiTheme="minorHAnsi" w:cstheme="minorHAnsi"/>
                <w:sz w:val="16"/>
                <w:szCs w:val="16"/>
                <w:lang w:val="en-US" w:eastAsia="ru-RU"/>
              </w:rPr>
              <w:t xml:space="preserve"> if </w:t>
            </w:r>
            <w:r>
              <w:rPr>
                <w:rFonts w:asciiTheme="minorHAnsi" w:eastAsia="Times New Roman" w:hAnsiTheme="minorHAnsi" w:cstheme="minorHAnsi"/>
                <w:sz w:val="16"/>
                <w:szCs w:val="16"/>
                <w:lang w:val="en-US" w:eastAsia="ru-RU"/>
              </w:rPr>
              <w:t>I have targeted a community</w:t>
            </w:r>
          </w:p>
          <w:p w14:paraId="17B5D53B" w14:textId="77777777" w:rsidR="00262A09" w:rsidRDefault="00262A09" w:rsidP="00262A09">
            <w:pPr>
              <w:rPr>
                <w:rFonts w:asciiTheme="minorHAnsi" w:eastAsia="Times New Roman" w:hAnsiTheme="minorHAnsi" w:cstheme="minorHAnsi"/>
                <w:sz w:val="16"/>
                <w:szCs w:val="16"/>
                <w:lang w:val="en-US" w:eastAsia="ru-RU"/>
              </w:rPr>
            </w:pPr>
            <w:r w:rsidRPr="001921E5">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add a link, </w:t>
            </w:r>
          </w:p>
          <w:p w14:paraId="35C1EFB9" w14:textId="77777777" w:rsidR="00262A09" w:rsidRDefault="00262A09" w:rsidP="00262A09">
            <w:pPr>
              <w:rPr>
                <w:rFonts w:asciiTheme="minorHAnsi" w:eastAsia="Times New Roman" w:hAnsiTheme="minorHAnsi" w:cstheme="minorHAnsi"/>
                <w:sz w:val="16"/>
                <w:szCs w:val="16"/>
                <w:lang w:val="en-US" w:eastAsia="ru-RU"/>
              </w:rPr>
            </w:pPr>
            <w:r w:rsidRPr="001921E5">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add a poll when on the question post type.</w:t>
            </w:r>
          </w:p>
          <w:p w14:paraId="6B428191" w14:textId="525D20AC" w:rsidR="00262A09" w:rsidRDefault="00262A09" w:rsidP="00262A09">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*this is an oob sitrion component. No functional customization required apart from the position of the post, question, and recognition tabs.</w:t>
            </w:r>
          </w:p>
        </w:tc>
        <w:tc>
          <w:tcPr>
            <w:tcW w:w="884" w:type="dxa"/>
          </w:tcPr>
          <w:p w14:paraId="717192EE" w14:textId="59BB3B01" w:rsidR="00262A09" w:rsidRDefault="00262A09" w:rsidP="00262A09">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3C2D1C" w14:paraId="061E5804" w14:textId="77777777" w:rsidTr="003C2D1C">
        <w:trPr>
          <w:trHeight w:val="439"/>
        </w:trPr>
        <w:tc>
          <w:tcPr>
            <w:tcW w:w="710" w:type="dxa"/>
          </w:tcPr>
          <w:p w14:paraId="49BCA09F" w14:textId="77777777" w:rsidR="003C2D1C" w:rsidRDefault="003C2D1C" w:rsidP="00E80225">
            <w:pPr>
              <w:jc w:val="right"/>
              <w:rPr>
                <w:rFonts w:asciiTheme="minorHAnsi" w:eastAsia="Times New Roman" w:hAnsiTheme="minorHAnsi" w:cstheme="minorHAnsi"/>
                <w:color w:val="000000"/>
                <w:sz w:val="16"/>
                <w:szCs w:val="16"/>
                <w:lang w:val="en-US"/>
              </w:rPr>
            </w:pPr>
          </w:p>
        </w:tc>
        <w:tc>
          <w:tcPr>
            <w:tcW w:w="8822" w:type="dxa"/>
            <w:gridSpan w:val="7"/>
          </w:tcPr>
          <w:p w14:paraId="646AC7D4" w14:textId="77777777" w:rsidR="003C2D1C" w:rsidRDefault="003C2D1C" w:rsidP="00E80225">
            <w:pPr>
              <w:rPr>
                <w:rFonts w:asciiTheme="minorHAnsi" w:eastAsia="Times New Roman" w:hAnsiTheme="minorHAnsi" w:cstheme="minorHAnsi"/>
                <w:color w:val="000000"/>
                <w:sz w:val="16"/>
                <w:szCs w:val="16"/>
                <w:lang w:val="en-US"/>
              </w:rPr>
            </w:pPr>
          </w:p>
          <w:p w14:paraId="6F810893" w14:textId="0ABF1361" w:rsidR="003C2D1C" w:rsidRPr="00D72A00" w:rsidRDefault="003C2D1C" w:rsidP="00E80225">
            <w:pPr>
              <w:rPr>
                <w:rStyle w:val="CommentReference"/>
                <w:b/>
              </w:rPr>
            </w:pPr>
            <w:r w:rsidRPr="00D72A00">
              <w:rPr>
                <w:rStyle w:val="CommentReference"/>
                <w:b/>
              </w:rPr>
              <w:t xml:space="preserve">Target </w:t>
            </w:r>
            <w:r w:rsidR="00E80225">
              <w:rPr>
                <w:rStyle w:val="CommentReference"/>
                <w:b/>
              </w:rPr>
              <w:t>post web part</w:t>
            </w:r>
            <w:r w:rsidRPr="00D72A00">
              <w:rPr>
                <w:rStyle w:val="CommentReference"/>
                <w:b/>
              </w:rPr>
              <w:t xml:space="preserve"> for “My Activity stream”</w:t>
            </w:r>
          </w:p>
          <w:p w14:paraId="4432D335" w14:textId="6C71A1F4" w:rsidR="003C2D1C" w:rsidRDefault="002E7A3C" w:rsidP="00E80225">
            <w:pPr>
              <w:rPr>
                <w:rStyle w:val="CommentReference"/>
              </w:rPr>
            </w:pPr>
            <w:r>
              <w:rPr>
                <w:noProof/>
                <w:lang w:val="sk-SK" w:eastAsia="sk-SK"/>
              </w:rPr>
              <w:drawing>
                <wp:inline distT="0" distB="0" distL="0" distR="0" wp14:anchorId="5E5F0F44" wp14:editId="1C4C3EDE">
                  <wp:extent cx="4241943" cy="1398270"/>
                  <wp:effectExtent l="0" t="0" r="635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email">
                            <a:extLst>
                              <a:ext uri="{28A0092B-C50C-407E-A947-70E740481C1C}">
                                <a14:useLocalDpi xmlns:a14="http://schemas.microsoft.com/office/drawing/2010/main"/>
                              </a:ext>
                            </a:extLst>
                          </a:blip>
                          <a:stretch>
                            <a:fillRect/>
                          </a:stretch>
                        </pic:blipFill>
                        <pic:spPr>
                          <a:xfrm>
                            <a:off x="0" y="0"/>
                            <a:ext cx="4243733" cy="1398860"/>
                          </a:xfrm>
                          <a:prstGeom prst="rect">
                            <a:avLst/>
                          </a:prstGeom>
                        </pic:spPr>
                      </pic:pic>
                    </a:graphicData>
                  </a:graphic>
                </wp:inline>
              </w:drawing>
            </w:r>
            <w:r w:rsidR="003C2D1C">
              <w:rPr>
                <w:rStyle w:val="CommentReference"/>
              </w:rPr>
              <w:t xml:space="preserve"> </w:t>
            </w:r>
          </w:p>
          <w:p w14:paraId="0D9876F1" w14:textId="2D17B6D2" w:rsidR="00096924" w:rsidRDefault="00096924" w:rsidP="00E80225">
            <w:pPr>
              <w:rPr>
                <w:rFonts w:asciiTheme="minorHAnsi" w:eastAsia="Times New Roman" w:hAnsiTheme="minorHAnsi" w:cstheme="minorHAnsi"/>
                <w:color w:val="000000"/>
                <w:sz w:val="16"/>
                <w:szCs w:val="16"/>
                <w:lang w:val="en-US"/>
              </w:rPr>
            </w:pPr>
            <w:commentRangeStart w:id="1370"/>
            <w:r>
              <w:rPr>
                <w:noProof/>
                <w:lang w:val="sk-SK" w:eastAsia="sk-SK"/>
              </w:rPr>
              <w:drawing>
                <wp:inline distT="0" distB="0" distL="0" distR="0" wp14:anchorId="01CD63C5" wp14:editId="3F792900">
                  <wp:extent cx="2743200" cy="721178"/>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68696"/>
                          <a:stretch/>
                        </pic:blipFill>
                        <pic:spPr bwMode="auto">
                          <a:xfrm>
                            <a:off x="0" y="0"/>
                            <a:ext cx="2743200" cy="721178"/>
                          </a:xfrm>
                          <a:prstGeom prst="rect">
                            <a:avLst/>
                          </a:prstGeom>
                          <a:ln>
                            <a:noFill/>
                          </a:ln>
                          <a:extLst>
                            <a:ext uri="{53640926-AAD7-44D8-BBD7-CCE9431645EC}">
                              <a14:shadowObscured xmlns:a14="http://schemas.microsoft.com/office/drawing/2010/main"/>
                            </a:ext>
                          </a:extLst>
                        </pic:spPr>
                      </pic:pic>
                    </a:graphicData>
                  </a:graphic>
                </wp:inline>
              </w:drawing>
            </w:r>
            <w:commentRangeEnd w:id="1370"/>
            <w:r w:rsidR="00D06B66">
              <w:rPr>
                <w:rStyle w:val="CommentReference"/>
              </w:rPr>
              <w:commentReference w:id="1370"/>
            </w:r>
          </w:p>
          <w:p w14:paraId="6CDD6FFE" w14:textId="77777777" w:rsidR="003C2D1C" w:rsidRDefault="003C2D1C" w:rsidP="00E80225">
            <w:pPr>
              <w:rPr>
                <w:rFonts w:asciiTheme="minorHAnsi" w:eastAsia="Times New Roman" w:hAnsiTheme="minorHAnsi" w:cstheme="minorHAnsi"/>
                <w:color w:val="000000"/>
                <w:sz w:val="16"/>
                <w:szCs w:val="16"/>
                <w:lang w:val="en-US"/>
              </w:rPr>
            </w:pPr>
          </w:p>
        </w:tc>
      </w:tr>
      <w:tr w:rsidR="00262A09" w14:paraId="36B79BDD" w14:textId="77777777" w:rsidTr="003C2D1C">
        <w:trPr>
          <w:trHeight w:val="439"/>
        </w:trPr>
        <w:tc>
          <w:tcPr>
            <w:tcW w:w="710" w:type="dxa"/>
          </w:tcPr>
          <w:p w14:paraId="26471E48" w14:textId="7ED36B01" w:rsidR="00262A09" w:rsidRDefault="00262A09" w:rsidP="00262A09">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lastRenderedPageBreak/>
              <w:t>4.2.2</w:t>
            </w:r>
          </w:p>
        </w:tc>
        <w:tc>
          <w:tcPr>
            <w:tcW w:w="992" w:type="dxa"/>
          </w:tcPr>
          <w:p w14:paraId="116172D8" w14:textId="0FBCF6CF" w:rsidR="00262A09" w:rsidRDefault="00262A09" w:rsidP="00262A09">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Engage post </w:t>
            </w:r>
          </w:p>
        </w:tc>
        <w:tc>
          <w:tcPr>
            <w:tcW w:w="1417" w:type="dxa"/>
            <w:gridSpan w:val="2"/>
          </w:tcPr>
          <w:p w14:paraId="627F9545" w14:textId="5F5516F9" w:rsidR="00262A09" w:rsidRDefault="006C41B6" w:rsidP="00262A09">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My stream post web part for communities only</w:t>
            </w:r>
          </w:p>
        </w:tc>
        <w:tc>
          <w:tcPr>
            <w:tcW w:w="5529" w:type="dxa"/>
            <w:gridSpan w:val="3"/>
          </w:tcPr>
          <w:p w14:paraId="1218120F" w14:textId="77777777" w:rsidR="00262A09" w:rsidRDefault="00262A09" w:rsidP="00262A09">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sidRPr="00123367">
              <w:rPr>
                <w:rFonts w:asciiTheme="minorHAnsi" w:eastAsia="Times New Roman" w:hAnsiTheme="minorHAnsi" w:cstheme="minorHAnsi"/>
                <w:sz w:val="16"/>
                <w:szCs w:val="16"/>
                <w:lang w:val="en-US" w:eastAsia="ru-RU"/>
              </w:rPr>
              <w:t xml:space="preserve">that I am </w:t>
            </w:r>
            <w:r>
              <w:rPr>
                <w:rFonts w:asciiTheme="minorHAnsi" w:eastAsia="Times New Roman" w:hAnsiTheme="minorHAnsi" w:cstheme="minorHAnsi"/>
                <w:sz w:val="16"/>
                <w:szCs w:val="16"/>
                <w:lang w:val="en-US" w:eastAsia="ru-RU"/>
              </w:rPr>
              <w:t>a logged user</w:t>
            </w:r>
          </w:p>
          <w:p w14:paraId="40797D4D" w14:textId="7CB3E6D1" w:rsidR="00262A09" w:rsidRDefault="00262A09" w:rsidP="00262A09">
            <w:pPr>
              <w:rPr>
                <w:rFonts w:asciiTheme="minorHAnsi" w:eastAsia="Times New Roman" w:hAnsiTheme="minorHAnsi" w:cstheme="minorHAnsi"/>
                <w:sz w:val="16"/>
                <w:szCs w:val="16"/>
                <w:lang w:val="en-US" w:eastAsia="ru-RU"/>
              </w:rPr>
            </w:pPr>
            <w:r w:rsidRPr="001921E5">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located on the “</w:t>
            </w:r>
            <w:r w:rsidR="003C521F">
              <w:rPr>
                <w:rFonts w:asciiTheme="minorHAnsi" w:eastAsia="Times New Roman" w:hAnsiTheme="minorHAnsi" w:cstheme="minorHAnsi"/>
                <w:sz w:val="16"/>
                <w:szCs w:val="16"/>
                <w:lang w:val="en-US" w:eastAsia="ru-RU"/>
              </w:rPr>
              <w:t xml:space="preserve">community </w:t>
            </w:r>
            <w:r w:rsidR="006C41B6">
              <w:rPr>
                <w:rFonts w:asciiTheme="minorHAnsi" w:eastAsia="Times New Roman" w:hAnsiTheme="minorHAnsi" w:cstheme="minorHAnsi"/>
                <w:sz w:val="16"/>
                <w:szCs w:val="16"/>
                <w:lang w:val="en-US" w:eastAsia="ru-RU"/>
              </w:rPr>
              <w:t>stream post</w:t>
            </w:r>
            <w:r>
              <w:rPr>
                <w:rFonts w:asciiTheme="minorHAnsi" w:eastAsia="Times New Roman" w:hAnsiTheme="minorHAnsi" w:cstheme="minorHAnsi"/>
                <w:sz w:val="16"/>
                <w:szCs w:val="16"/>
                <w:lang w:val="en-US" w:eastAsia="ru-RU"/>
              </w:rPr>
              <w:t xml:space="preserve"> web part” on a community page*</w:t>
            </w:r>
          </w:p>
          <w:p w14:paraId="0FC8D821" w14:textId="77777777" w:rsidR="00262A09" w:rsidRDefault="00262A09" w:rsidP="00262A09">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w:t>
            </w:r>
            <w:r w:rsidRPr="00123367">
              <w:rPr>
                <w:rFonts w:asciiTheme="minorHAnsi" w:eastAsia="Times New Roman" w:hAnsiTheme="minorHAnsi" w:cstheme="minorHAnsi"/>
                <w:color w:val="0000FF"/>
                <w:sz w:val="16"/>
                <w:szCs w:val="16"/>
                <w:lang w:val="en-US" w:eastAsia="ru-RU"/>
              </w:rPr>
              <w:t>hen</w:t>
            </w:r>
            <w:r>
              <w:rPr>
                <w:rFonts w:asciiTheme="minorHAnsi" w:eastAsia="Times New Roman" w:hAnsiTheme="minorHAnsi" w:cstheme="minorHAnsi"/>
                <w:sz w:val="16"/>
                <w:szCs w:val="16"/>
                <w:lang w:val="en-US" w:eastAsia="ru-RU"/>
              </w:rPr>
              <w:t xml:space="preserve"> I can write either a post, a question, a poll, a recognition, or an idea</w:t>
            </w:r>
          </w:p>
          <w:p w14:paraId="271825B5" w14:textId="77777777" w:rsidR="00262A09" w:rsidRDefault="00262A09" w:rsidP="00262A09">
            <w:pPr>
              <w:rPr>
                <w:rFonts w:asciiTheme="minorHAnsi" w:eastAsia="Times New Roman" w:hAnsiTheme="minorHAnsi" w:cstheme="minorHAnsi"/>
                <w:sz w:val="16"/>
                <w:szCs w:val="16"/>
                <w:lang w:val="en-US" w:eastAsia="ru-RU"/>
              </w:rPr>
            </w:pPr>
            <w:r w:rsidRPr="001921E5">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by default the community where the web part is located is targeted, but I can also target other communities and users</w:t>
            </w:r>
          </w:p>
          <w:p w14:paraId="646B61AD" w14:textId="77777777" w:rsidR="00262A09" w:rsidRDefault="00262A09" w:rsidP="00262A09">
            <w:pPr>
              <w:rPr>
                <w:rFonts w:asciiTheme="minorHAnsi" w:eastAsia="Times New Roman" w:hAnsiTheme="minorHAnsi" w:cstheme="minorHAnsi"/>
                <w:sz w:val="16"/>
                <w:szCs w:val="16"/>
                <w:lang w:val="en-US" w:eastAsia="ru-RU"/>
              </w:rPr>
            </w:pPr>
            <w:r w:rsidRPr="001921E5">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add an attachment and link, </w:t>
            </w:r>
          </w:p>
          <w:p w14:paraId="068F0A49" w14:textId="77777777" w:rsidR="00262A09" w:rsidRDefault="00262A09" w:rsidP="00262A09">
            <w:pPr>
              <w:rPr>
                <w:rFonts w:asciiTheme="minorHAnsi" w:eastAsia="Times New Roman" w:hAnsiTheme="minorHAnsi" w:cstheme="minorHAnsi"/>
                <w:sz w:val="16"/>
                <w:szCs w:val="16"/>
                <w:lang w:val="en-US" w:eastAsia="ru-RU"/>
              </w:rPr>
            </w:pPr>
            <w:r w:rsidRPr="001921E5">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add a poll when on the question post type.</w:t>
            </w:r>
          </w:p>
          <w:p w14:paraId="388A3D3B" w14:textId="77777777" w:rsidR="00262A09" w:rsidRDefault="00262A09" w:rsidP="00262A09">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A</w:t>
            </w:r>
            <w:r w:rsidRPr="001921E5">
              <w:rPr>
                <w:rFonts w:asciiTheme="minorHAnsi" w:eastAsia="Times New Roman" w:hAnsiTheme="minorHAnsi" w:cstheme="minorHAnsi"/>
                <w:color w:val="0000FF"/>
                <w:sz w:val="16"/>
                <w:szCs w:val="16"/>
                <w:lang w:val="en-US" w:eastAsia="ru-RU"/>
              </w:rPr>
              <w:t>nd</w:t>
            </w:r>
            <w:r>
              <w:rPr>
                <w:rFonts w:asciiTheme="minorHAnsi" w:eastAsia="Times New Roman" w:hAnsiTheme="minorHAnsi" w:cstheme="minorHAnsi"/>
                <w:sz w:val="16"/>
                <w:szCs w:val="16"/>
                <w:lang w:val="en-US" w:eastAsia="ru-RU"/>
              </w:rPr>
              <w:t xml:space="preserve"> post an idea when the communities has activated an ideas campaign.</w:t>
            </w:r>
          </w:p>
          <w:p w14:paraId="2A5BC871" w14:textId="77777777" w:rsidR="00262A09" w:rsidRDefault="00262A09" w:rsidP="00262A09">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When</w:t>
            </w:r>
            <w:r>
              <w:rPr>
                <w:rFonts w:asciiTheme="minorHAnsi" w:eastAsia="Times New Roman" w:hAnsiTheme="minorHAnsi" w:cstheme="minorHAnsi"/>
                <w:sz w:val="16"/>
                <w:szCs w:val="16"/>
                <w:lang w:val="en-US" w:eastAsia="ru-RU"/>
              </w:rPr>
              <w:t xml:space="preserve"> posting an idea I can only share a link with this post type</w:t>
            </w:r>
          </w:p>
          <w:p w14:paraId="1E255FE2" w14:textId="77777777" w:rsidR="00262A09" w:rsidRDefault="00262A09" w:rsidP="00262A09">
            <w:pPr>
              <w:rPr>
                <w:rFonts w:asciiTheme="minorHAnsi" w:eastAsia="Times New Roman" w:hAnsiTheme="minorHAnsi" w:cstheme="minorHAnsi"/>
                <w:sz w:val="16"/>
                <w:szCs w:val="16"/>
                <w:lang w:val="en-US" w:eastAsia="ru-RU"/>
              </w:rPr>
            </w:pPr>
          </w:p>
          <w:p w14:paraId="538E58DF" w14:textId="7C5C9710" w:rsidR="00262A09" w:rsidRPr="00123367" w:rsidRDefault="00262A09" w:rsidP="00262A09">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*this is an oob sitrion component. No functional customization required apart from the position of the post, question, recognition, ideas tabs.</w:t>
            </w:r>
          </w:p>
        </w:tc>
        <w:tc>
          <w:tcPr>
            <w:tcW w:w="884" w:type="dxa"/>
          </w:tcPr>
          <w:p w14:paraId="32E9950F" w14:textId="071C44EA" w:rsidR="00262A09" w:rsidRPr="00EC542E" w:rsidRDefault="00262A09" w:rsidP="00EC542E">
            <w:pPr>
              <w:rPr>
                <w:rFonts w:asciiTheme="minorHAnsi" w:eastAsia="Times New Roman" w:hAnsiTheme="minorHAnsi" w:cstheme="minorHAnsi"/>
                <w:sz w:val="16"/>
                <w:szCs w:val="16"/>
                <w:lang w:val="en-US"/>
              </w:rPr>
            </w:pPr>
            <w:r>
              <w:rPr>
                <w:rFonts w:asciiTheme="minorHAnsi" w:eastAsia="Times New Roman" w:hAnsiTheme="minorHAnsi" w:cstheme="minorHAnsi"/>
                <w:color w:val="000000"/>
                <w:sz w:val="16"/>
                <w:szCs w:val="16"/>
                <w:lang w:val="en-US"/>
              </w:rPr>
              <w:t>1</w:t>
            </w:r>
          </w:p>
        </w:tc>
      </w:tr>
      <w:tr w:rsidR="00DE21F2" w14:paraId="5BBD7611" w14:textId="77777777" w:rsidTr="003C2D1C">
        <w:trPr>
          <w:trHeight w:val="439"/>
        </w:trPr>
        <w:tc>
          <w:tcPr>
            <w:tcW w:w="710" w:type="dxa"/>
          </w:tcPr>
          <w:p w14:paraId="5B5E5520" w14:textId="77777777" w:rsidR="00DE21F2" w:rsidRDefault="00DE21F2" w:rsidP="00DE21F2">
            <w:pPr>
              <w:jc w:val="right"/>
              <w:rPr>
                <w:rFonts w:asciiTheme="minorHAnsi" w:eastAsia="Times New Roman" w:hAnsiTheme="minorHAnsi" w:cstheme="minorHAnsi"/>
                <w:color w:val="000000"/>
                <w:sz w:val="16"/>
                <w:szCs w:val="16"/>
                <w:lang w:val="en-US"/>
              </w:rPr>
            </w:pPr>
          </w:p>
        </w:tc>
        <w:tc>
          <w:tcPr>
            <w:tcW w:w="8822" w:type="dxa"/>
            <w:gridSpan w:val="7"/>
          </w:tcPr>
          <w:p w14:paraId="4670D9DC" w14:textId="77777777" w:rsidR="00DE21F2" w:rsidRDefault="00DE21F2" w:rsidP="00DE21F2">
            <w:pPr>
              <w:rPr>
                <w:rFonts w:asciiTheme="minorHAnsi" w:eastAsia="Times New Roman" w:hAnsiTheme="minorHAnsi" w:cstheme="minorHAnsi"/>
                <w:color w:val="000000"/>
                <w:sz w:val="16"/>
                <w:szCs w:val="16"/>
                <w:lang w:val="en-US"/>
              </w:rPr>
            </w:pPr>
          </w:p>
          <w:p w14:paraId="7262A915" w14:textId="17DDEF5D" w:rsidR="00DE21F2" w:rsidRPr="00D72A00" w:rsidRDefault="00DE21F2" w:rsidP="00DE21F2">
            <w:pPr>
              <w:rPr>
                <w:rStyle w:val="CommentReference"/>
                <w:b/>
              </w:rPr>
            </w:pPr>
            <w:r w:rsidRPr="00D72A00">
              <w:rPr>
                <w:rStyle w:val="CommentReference"/>
                <w:b/>
              </w:rPr>
              <w:t xml:space="preserve">Target </w:t>
            </w:r>
            <w:r w:rsidR="00E80225">
              <w:rPr>
                <w:rStyle w:val="CommentReference"/>
                <w:b/>
              </w:rPr>
              <w:t>post web part</w:t>
            </w:r>
            <w:r w:rsidRPr="00D72A00">
              <w:rPr>
                <w:rStyle w:val="CommentReference"/>
                <w:b/>
              </w:rPr>
              <w:t xml:space="preserve"> for “</w:t>
            </w:r>
            <w:r>
              <w:rPr>
                <w:rStyle w:val="CommentReference"/>
                <w:b/>
              </w:rPr>
              <w:t>Community</w:t>
            </w:r>
            <w:r w:rsidRPr="00D72A00">
              <w:rPr>
                <w:rStyle w:val="CommentReference"/>
                <w:b/>
              </w:rPr>
              <w:t>”</w:t>
            </w:r>
          </w:p>
          <w:p w14:paraId="39714223" w14:textId="6B8D0502" w:rsidR="00DE21F2" w:rsidRDefault="002E7A3C" w:rsidP="00DE21F2">
            <w:pPr>
              <w:rPr>
                <w:rStyle w:val="CommentReference"/>
              </w:rPr>
            </w:pPr>
            <w:r>
              <w:rPr>
                <w:noProof/>
                <w:lang w:val="sk-SK" w:eastAsia="sk-SK"/>
              </w:rPr>
              <w:drawing>
                <wp:inline distT="0" distB="0" distL="0" distR="0" wp14:anchorId="1C06164A" wp14:editId="07F5F53D">
                  <wp:extent cx="4648200" cy="1566333"/>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email">
                            <a:extLst>
                              <a:ext uri="{28A0092B-C50C-407E-A947-70E740481C1C}">
                                <a14:useLocalDpi xmlns:a14="http://schemas.microsoft.com/office/drawing/2010/main"/>
                              </a:ext>
                            </a:extLst>
                          </a:blip>
                          <a:stretch>
                            <a:fillRect/>
                          </a:stretch>
                        </pic:blipFill>
                        <pic:spPr>
                          <a:xfrm>
                            <a:off x="0" y="0"/>
                            <a:ext cx="4653724" cy="1568195"/>
                          </a:xfrm>
                          <a:prstGeom prst="rect">
                            <a:avLst/>
                          </a:prstGeom>
                        </pic:spPr>
                      </pic:pic>
                    </a:graphicData>
                  </a:graphic>
                </wp:inline>
              </w:drawing>
            </w:r>
          </w:p>
          <w:p w14:paraId="4CF485CA" w14:textId="77777777" w:rsidR="00DE21F2" w:rsidRDefault="00DE21F2" w:rsidP="00DE21F2">
            <w:pPr>
              <w:rPr>
                <w:rFonts w:asciiTheme="minorHAnsi" w:eastAsia="Times New Roman" w:hAnsiTheme="minorHAnsi" w:cstheme="minorHAnsi"/>
                <w:color w:val="000000"/>
                <w:sz w:val="16"/>
                <w:szCs w:val="16"/>
                <w:lang w:val="en-US"/>
              </w:rPr>
            </w:pPr>
          </w:p>
        </w:tc>
      </w:tr>
      <w:tr w:rsidR="00F851EC" w14:paraId="12BC54A3" w14:textId="77777777" w:rsidTr="003C2D1C">
        <w:trPr>
          <w:trHeight w:val="867"/>
        </w:trPr>
        <w:tc>
          <w:tcPr>
            <w:tcW w:w="710" w:type="dxa"/>
          </w:tcPr>
          <w:p w14:paraId="4FEB921C" w14:textId="09FB38E9" w:rsidR="00F851EC" w:rsidRDefault="003C2D1C" w:rsidP="005E37B0">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4.2.3</w:t>
            </w:r>
          </w:p>
        </w:tc>
        <w:tc>
          <w:tcPr>
            <w:tcW w:w="1417" w:type="dxa"/>
            <w:gridSpan w:val="2"/>
          </w:tcPr>
          <w:p w14:paraId="1B511DA8" w14:textId="77777777" w:rsidR="00F851EC" w:rsidRPr="00407E8C" w:rsidRDefault="00F851EC" w:rsidP="005E37B0">
            <w:pPr>
              <w:rPr>
                <w:rFonts w:asciiTheme="minorHAnsi" w:eastAsia="Times New Roman" w:hAnsiTheme="minorHAnsi" w:cstheme="minorHAnsi"/>
                <w:b/>
                <w:color w:val="000000"/>
                <w:sz w:val="16"/>
                <w:szCs w:val="16"/>
                <w:lang w:val="en-US"/>
              </w:rPr>
            </w:pPr>
            <w:r w:rsidRPr="00407E8C">
              <w:rPr>
                <w:rFonts w:asciiTheme="minorHAnsi" w:eastAsia="Times New Roman" w:hAnsiTheme="minorHAnsi" w:cstheme="minorHAnsi"/>
                <w:b/>
                <w:color w:val="000000"/>
                <w:sz w:val="16"/>
                <w:szCs w:val="16"/>
                <w:lang w:val="en-US"/>
              </w:rPr>
              <w:t>Recognition</w:t>
            </w:r>
            <w:r>
              <w:rPr>
                <w:rFonts w:asciiTheme="minorHAnsi" w:eastAsia="Times New Roman" w:hAnsiTheme="minorHAnsi" w:cstheme="minorHAnsi"/>
                <w:b/>
                <w:color w:val="000000"/>
                <w:sz w:val="16"/>
                <w:szCs w:val="16"/>
                <w:lang w:val="en-US"/>
              </w:rPr>
              <w:t xml:space="preserve"> Web Part</w:t>
            </w:r>
          </w:p>
        </w:tc>
        <w:tc>
          <w:tcPr>
            <w:tcW w:w="1559" w:type="dxa"/>
            <w:gridSpan w:val="2"/>
          </w:tcPr>
          <w:p w14:paraId="11EB7593" w14:textId="77777777" w:rsidR="00F851EC" w:rsidRDefault="00F851EC" w:rsidP="005E37B0">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Give recognition </w:t>
            </w:r>
          </w:p>
        </w:tc>
        <w:tc>
          <w:tcPr>
            <w:tcW w:w="4962" w:type="dxa"/>
            <w:gridSpan w:val="2"/>
          </w:tcPr>
          <w:p w14:paraId="110A3D15" w14:textId="77777777" w:rsidR="00F851EC" w:rsidRDefault="00F851EC" w:rsidP="005E37B0">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sidRPr="00123367">
              <w:rPr>
                <w:rFonts w:asciiTheme="minorHAnsi" w:eastAsia="Times New Roman" w:hAnsiTheme="minorHAnsi" w:cstheme="minorHAnsi"/>
                <w:sz w:val="16"/>
                <w:szCs w:val="16"/>
                <w:lang w:val="en-US" w:eastAsia="ru-RU"/>
              </w:rPr>
              <w:t xml:space="preserve">that I am </w:t>
            </w:r>
            <w:r>
              <w:rPr>
                <w:rFonts w:asciiTheme="minorHAnsi" w:eastAsia="Times New Roman" w:hAnsiTheme="minorHAnsi" w:cstheme="minorHAnsi"/>
                <w:sz w:val="16"/>
                <w:szCs w:val="16"/>
                <w:lang w:val="en-US" w:eastAsia="ru-RU"/>
              </w:rPr>
              <w:t>a logged user</w:t>
            </w:r>
          </w:p>
          <w:p w14:paraId="50D5F657" w14:textId="0AEE693E" w:rsidR="00F851EC" w:rsidRDefault="00F851EC" w:rsidP="005E37B0">
            <w:pPr>
              <w:rPr>
                <w:rFonts w:asciiTheme="minorHAnsi" w:eastAsia="Times New Roman" w:hAnsiTheme="minorHAnsi" w:cstheme="minorHAnsi"/>
                <w:sz w:val="16"/>
                <w:szCs w:val="16"/>
                <w:lang w:val="en-US" w:eastAsia="ru-RU"/>
              </w:rPr>
            </w:pPr>
            <w:r w:rsidRPr="00DB207B">
              <w:rPr>
                <w:rFonts w:asciiTheme="minorHAnsi" w:eastAsia="Times New Roman" w:hAnsiTheme="minorHAnsi" w:cstheme="minorHAnsi"/>
                <w:color w:val="0000FF"/>
                <w:sz w:val="16"/>
                <w:szCs w:val="16"/>
                <w:lang w:val="en-US" w:eastAsia="ru-RU"/>
              </w:rPr>
              <w:t>And</w:t>
            </w:r>
            <w:r w:rsidR="006C41B6">
              <w:rPr>
                <w:rFonts w:asciiTheme="minorHAnsi" w:eastAsia="Times New Roman" w:hAnsiTheme="minorHAnsi" w:cstheme="minorHAnsi"/>
                <w:sz w:val="16"/>
                <w:szCs w:val="16"/>
                <w:lang w:val="en-US" w:eastAsia="ru-RU"/>
              </w:rPr>
              <w:t xml:space="preserve"> that I on the “m</w:t>
            </w:r>
            <w:r>
              <w:rPr>
                <w:rFonts w:asciiTheme="minorHAnsi" w:eastAsia="Times New Roman" w:hAnsiTheme="minorHAnsi" w:cstheme="minorHAnsi"/>
                <w:sz w:val="16"/>
                <w:szCs w:val="16"/>
                <w:lang w:val="en-US" w:eastAsia="ru-RU"/>
              </w:rPr>
              <w:t>y activity stream” or a “community” page that has the Recognition web part</w:t>
            </w:r>
            <w:r>
              <w:rPr>
                <w:rFonts w:asciiTheme="minorHAnsi" w:eastAsia="Times New Roman" w:hAnsiTheme="minorHAnsi" w:cstheme="minorHAnsi"/>
                <w:color w:val="0000FF"/>
                <w:sz w:val="16"/>
                <w:szCs w:val="16"/>
                <w:lang w:val="en-US" w:eastAsia="ru-RU"/>
              </w:rPr>
              <w:br/>
              <w:t>T</w:t>
            </w:r>
            <w:r w:rsidRPr="00123367">
              <w:rPr>
                <w:rFonts w:asciiTheme="minorHAnsi" w:eastAsia="Times New Roman" w:hAnsiTheme="minorHAnsi" w:cstheme="minorHAnsi"/>
                <w:color w:val="0000FF"/>
                <w:sz w:val="16"/>
                <w:szCs w:val="16"/>
                <w:lang w:val="en-US" w:eastAsia="ru-RU"/>
              </w:rPr>
              <w:t xml:space="preserve">hen </w:t>
            </w:r>
            <w:r>
              <w:rPr>
                <w:rFonts w:asciiTheme="minorHAnsi" w:eastAsia="Times New Roman" w:hAnsiTheme="minorHAnsi" w:cstheme="minorHAnsi"/>
                <w:sz w:val="16"/>
                <w:szCs w:val="16"/>
                <w:lang w:val="en-US" w:eastAsia="ru-RU"/>
              </w:rPr>
              <w:t>I can select a user-name to give recognition</w:t>
            </w:r>
          </w:p>
          <w:p w14:paraId="3B584BC9" w14:textId="77777777" w:rsidR="00F851EC" w:rsidRDefault="00F851EC" w:rsidP="005E37B0">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And</w:t>
            </w:r>
            <w:r w:rsidRPr="00123367">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val="en-US" w:eastAsia="ru-RU"/>
              </w:rPr>
              <w:t>select a badge icon and leaving a comment.</w:t>
            </w:r>
          </w:p>
          <w:p w14:paraId="4560323D" w14:textId="77777777" w:rsidR="00F851EC" w:rsidRDefault="00F851EC" w:rsidP="005E37B0">
            <w:pPr>
              <w:rPr>
                <w:rFonts w:asciiTheme="minorHAnsi" w:eastAsia="Times New Roman" w:hAnsiTheme="minorHAnsi" w:cstheme="minorHAnsi"/>
                <w:sz w:val="16"/>
                <w:szCs w:val="16"/>
                <w:lang w:val="en-US" w:eastAsia="ru-RU"/>
              </w:rPr>
            </w:pPr>
            <w:r w:rsidRPr="00934B27">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this post will appear in the user’s activity feed and recognition sub-page.</w:t>
            </w:r>
          </w:p>
          <w:p w14:paraId="16742E4C" w14:textId="77777777" w:rsidR="00F851EC" w:rsidRPr="00123367" w:rsidRDefault="00F851EC" w:rsidP="005E37B0">
            <w:pPr>
              <w:rPr>
                <w:rFonts w:asciiTheme="minorHAnsi" w:eastAsia="Times New Roman" w:hAnsiTheme="minorHAnsi" w:cstheme="minorHAnsi"/>
                <w:color w:val="0000FF"/>
                <w:sz w:val="16"/>
                <w:szCs w:val="16"/>
                <w:lang w:val="en-US" w:eastAsia="ru-RU"/>
              </w:rPr>
            </w:pPr>
            <w:r w:rsidRPr="00934B27">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users that are following this user will be notified by a notification and in their conversation feed</w:t>
            </w:r>
          </w:p>
        </w:tc>
        <w:tc>
          <w:tcPr>
            <w:tcW w:w="884" w:type="dxa"/>
          </w:tcPr>
          <w:p w14:paraId="0220CED0" w14:textId="77777777" w:rsidR="00F851EC" w:rsidRDefault="00F851EC" w:rsidP="005E37B0">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p w14:paraId="3FAAB3B1" w14:textId="77777777" w:rsidR="00F851EC" w:rsidRDefault="00F851EC" w:rsidP="005E37B0">
            <w:pPr>
              <w:jc w:val="right"/>
              <w:rPr>
                <w:rFonts w:asciiTheme="minorHAnsi" w:eastAsia="Times New Roman" w:hAnsiTheme="minorHAnsi" w:cstheme="minorHAnsi"/>
                <w:color w:val="000000"/>
                <w:sz w:val="16"/>
                <w:szCs w:val="16"/>
                <w:lang w:val="en-US"/>
              </w:rPr>
            </w:pPr>
          </w:p>
        </w:tc>
      </w:tr>
      <w:tr w:rsidR="00F851EC" w14:paraId="6F9D9E38" w14:textId="77777777" w:rsidTr="003C2D1C">
        <w:trPr>
          <w:trHeight w:val="439"/>
        </w:trPr>
        <w:tc>
          <w:tcPr>
            <w:tcW w:w="710" w:type="dxa"/>
          </w:tcPr>
          <w:p w14:paraId="0446A595" w14:textId="77777777" w:rsidR="00F851EC" w:rsidRDefault="00F851EC" w:rsidP="005E37B0">
            <w:pPr>
              <w:jc w:val="right"/>
              <w:rPr>
                <w:rFonts w:asciiTheme="minorHAnsi" w:eastAsia="Times New Roman" w:hAnsiTheme="minorHAnsi" w:cstheme="minorHAnsi"/>
                <w:color w:val="000000"/>
                <w:sz w:val="16"/>
                <w:szCs w:val="16"/>
                <w:lang w:val="en-US"/>
              </w:rPr>
            </w:pPr>
          </w:p>
        </w:tc>
        <w:tc>
          <w:tcPr>
            <w:tcW w:w="5528" w:type="dxa"/>
            <w:gridSpan w:val="5"/>
          </w:tcPr>
          <w:p w14:paraId="254AEAAC" w14:textId="61AF762B" w:rsidR="00F851EC" w:rsidRDefault="00E80225" w:rsidP="005E37B0">
            <w:pPr>
              <w:rPr>
                <w:rStyle w:val="CommentReference"/>
                <w:b/>
              </w:rPr>
            </w:pPr>
            <w:r>
              <w:rPr>
                <w:rStyle w:val="CommentReference"/>
                <w:b/>
              </w:rPr>
              <w:t>Plan A: web pat</w:t>
            </w:r>
            <w:r w:rsidR="00F851EC" w:rsidRPr="00D72A00">
              <w:rPr>
                <w:rStyle w:val="CommentReference"/>
                <w:b/>
              </w:rPr>
              <w:t xml:space="preserve"> for “</w:t>
            </w:r>
            <w:r w:rsidR="00F851EC">
              <w:rPr>
                <w:rStyle w:val="CommentReference"/>
                <w:b/>
              </w:rPr>
              <w:t>Recognition</w:t>
            </w:r>
            <w:r w:rsidR="00F851EC" w:rsidRPr="00D72A00">
              <w:rPr>
                <w:rStyle w:val="CommentReference"/>
                <w:b/>
              </w:rPr>
              <w:t>”</w:t>
            </w:r>
          </w:p>
          <w:p w14:paraId="46197C09" w14:textId="77777777" w:rsidR="00F851EC" w:rsidRDefault="00F851EC" w:rsidP="005E37B0">
            <w:pPr>
              <w:rPr>
                <w:rStyle w:val="CommentReference"/>
                <w:b/>
              </w:rPr>
            </w:pPr>
          </w:p>
          <w:p w14:paraId="5AB83DE9" w14:textId="77777777" w:rsidR="00F851EC" w:rsidRPr="00D72A00" w:rsidRDefault="00F851EC" w:rsidP="005E37B0">
            <w:pPr>
              <w:rPr>
                <w:rStyle w:val="CommentReference"/>
                <w:b/>
              </w:rPr>
            </w:pPr>
          </w:p>
          <w:p w14:paraId="692BE8E9" w14:textId="77777777" w:rsidR="00F851EC" w:rsidRDefault="00F851EC" w:rsidP="005E37B0">
            <w:pPr>
              <w:rPr>
                <w:rFonts w:asciiTheme="minorHAnsi" w:eastAsia="Times New Roman" w:hAnsiTheme="minorHAnsi" w:cstheme="minorHAnsi"/>
                <w:color w:val="000000"/>
                <w:sz w:val="16"/>
                <w:szCs w:val="16"/>
                <w:lang w:val="en-US"/>
              </w:rPr>
            </w:pPr>
          </w:p>
          <w:p w14:paraId="5493279B" w14:textId="77777777" w:rsidR="00F851EC" w:rsidRDefault="00F851EC" w:rsidP="005E37B0">
            <w:pPr>
              <w:rPr>
                <w:rFonts w:asciiTheme="minorHAnsi" w:eastAsia="Times New Roman" w:hAnsiTheme="minorHAnsi" w:cstheme="minorHAnsi"/>
                <w:color w:val="000000"/>
                <w:sz w:val="16"/>
                <w:szCs w:val="16"/>
                <w:lang w:val="en-US"/>
              </w:rPr>
            </w:pPr>
            <w:r>
              <w:rPr>
                <w:noProof/>
                <w:lang w:val="sk-SK" w:eastAsia="sk-SK"/>
              </w:rPr>
              <w:drawing>
                <wp:inline distT="0" distB="0" distL="0" distR="0" wp14:anchorId="0CCBBFD6" wp14:editId="38C8C558">
                  <wp:extent cx="2670837" cy="150822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email">
                            <a:extLst>
                              <a:ext uri="{28A0092B-C50C-407E-A947-70E740481C1C}">
                                <a14:useLocalDpi xmlns:a14="http://schemas.microsoft.com/office/drawing/2010/main"/>
                              </a:ext>
                            </a:extLst>
                          </a:blip>
                          <a:stretch>
                            <a:fillRect/>
                          </a:stretch>
                        </pic:blipFill>
                        <pic:spPr>
                          <a:xfrm>
                            <a:off x="0" y="0"/>
                            <a:ext cx="2677089" cy="1511754"/>
                          </a:xfrm>
                          <a:prstGeom prst="rect">
                            <a:avLst/>
                          </a:prstGeom>
                        </pic:spPr>
                      </pic:pic>
                    </a:graphicData>
                  </a:graphic>
                </wp:inline>
              </w:drawing>
            </w:r>
          </w:p>
          <w:p w14:paraId="2C6353E7" w14:textId="77777777" w:rsidR="00F851EC" w:rsidRDefault="00F851EC" w:rsidP="005E37B0">
            <w:pPr>
              <w:rPr>
                <w:rFonts w:asciiTheme="minorHAnsi" w:eastAsia="Times New Roman" w:hAnsiTheme="minorHAnsi" w:cstheme="minorHAnsi"/>
                <w:color w:val="000000"/>
                <w:sz w:val="16"/>
                <w:szCs w:val="16"/>
                <w:lang w:val="en-US"/>
              </w:rPr>
            </w:pPr>
          </w:p>
          <w:p w14:paraId="22EAC36D" w14:textId="235544E3" w:rsidR="00F851EC" w:rsidRDefault="00F851EC" w:rsidP="005E37B0">
            <w:pPr>
              <w:rPr>
                <w:rFonts w:asciiTheme="minorHAnsi" w:eastAsia="Times New Roman" w:hAnsiTheme="minorHAnsi" w:cstheme="minorHAnsi"/>
                <w:color w:val="000000"/>
                <w:sz w:val="16"/>
                <w:szCs w:val="16"/>
                <w:lang w:val="en-US"/>
              </w:rPr>
            </w:pPr>
            <w:r>
              <w:t xml:space="preserve">However, if this is not possible to do in the same web part, then a second web part can be positioned on the right column space. </w:t>
            </w:r>
          </w:p>
        </w:tc>
        <w:tc>
          <w:tcPr>
            <w:tcW w:w="3294" w:type="dxa"/>
            <w:gridSpan w:val="2"/>
          </w:tcPr>
          <w:p w14:paraId="2357EFA9" w14:textId="47481B1A" w:rsidR="00F851EC" w:rsidRDefault="00F851EC" w:rsidP="005E37B0">
            <w:pPr>
              <w:rPr>
                <w:rStyle w:val="CommentReference"/>
                <w:b/>
              </w:rPr>
            </w:pPr>
            <w:r>
              <w:rPr>
                <w:rStyle w:val="CommentReference"/>
                <w:b/>
              </w:rPr>
              <w:t>Plan B: web part</w:t>
            </w:r>
            <w:r w:rsidRPr="00D72A00">
              <w:rPr>
                <w:rStyle w:val="CommentReference"/>
                <w:b/>
              </w:rPr>
              <w:t xml:space="preserve"> for “</w:t>
            </w:r>
            <w:r>
              <w:rPr>
                <w:rStyle w:val="CommentReference"/>
                <w:b/>
              </w:rPr>
              <w:t>Recognition</w:t>
            </w:r>
            <w:r w:rsidRPr="00D72A00">
              <w:rPr>
                <w:rStyle w:val="CommentReference"/>
                <w:b/>
              </w:rPr>
              <w:t>”</w:t>
            </w:r>
            <w:r>
              <w:rPr>
                <w:rStyle w:val="CommentReference"/>
                <w:b/>
              </w:rPr>
              <w:t xml:space="preserve"> if cannot couple this functionality with postbox</w:t>
            </w:r>
          </w:p>
          <w:p w14:paraId="7F91EFAC" w14:textId="77777777" w:rsidR="00F851EC" w:rsidRDefault="00F851EC" w:rsidP="005E37B0">
            <w:pPr>
              <w:rPr>
                <w:rFonts w:asciiTheme="minorHAnsi" w:eastAsia="Times New Roman" w:hAnsiTheme="minorHAnsi" w:cstheme="minorHAnsi"/>
                <w:color w:val="000000"/>
                <w:sz w:val="16"/>
                <w:szCs w:val="16"/>
                <w:lang w:val="en-US"/>
              </w:rPr>
            </w:pPr>
          </w:p>
          <w:p w14:paraId="1CA48C0D" w14:textId="77777777" w:rsidR="00F851EC" w:rsidRDefault="00F851EC" w:rsidP="005E37B0">
            <w:pPr>
              <w:rPr>
                <w:rFonts w:asciiTheme="minorHAnsi" w:eastAsia="Times New Roman" w:hAnsiTheme="minorHAnsi" w:cstheme="minorHAnsi"/>
                <w:color w:val="000000"/>
                <w:sz w:val="16"/>
                <w:szCs w:val="16"/>
                <w:lang w:val="en-US"/>
              </w:rPr>
            </w:pPr>
            <w:r>
              <w:rPr>
                <w:noProof/>
                <w:lang w:val="sk-SK" w:eastAsia="sk-SK"/>
              </w:rPr>
              <w:drawing>
                <wp:inline distT="0" distB="0" distL="0" distR="0" wp14:anchorId="177ECA6F" wp14:editId="55E1E3E6">
                  <wp:extent cx="1234681" cy="1848535"/>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email">
                            <a:extLst>
                              <a:ext uri="{28A0092B-C50C-407E-A947-70E740481C1C}">
                                <a14:useLocalDpi xmlns:a14="http://schemas.microsoft.com/office/drawing/2010/main"/>
                              </a:ext>
                            </a:extLst>
                          </a:blip>
                          <a:stretch>
                            <a:fillRect/>
                          </a:stretch>
                        </pic:blipFill>
                        <pic:spPr>
                          <a:xfrm>
                            <a:off x="0" y="0"/>
                            <a:ext cx="1238974" cy="1854962"/>
                          </a:xfrm>
                          <a:prstGeom prst="rect">
                            <a:avLst/>
                          </a:prstGeom>
                        </pic:spPr>
                      </pic:pic>
                    </a:graphicData>
                  </a:graphic>
                </wp:inline>
              </w:drawing>
            </w:r>
          </w:p>
        </w:tc>
      </w:tr>
    </w:tbl>
    <w:p w14:paraId="0A28F1EE" w14:textId="77777777" w:rsidR="00F851EC" w:rsidRDefault="00F851EC" w:rsidP="00287E62">
      <w:pPr>
        <w:rPr>
          <w:rFonts w:cs="Arial"/>
          <w:sz w:val="22"/>
        </w:rPr>
      </w:pPr>
    </w:p>
    <w:p w14:paraId="72A58B15" w14:textId="35CD99CB" w:rsidR="00026E41" w:rsidRPr="00311B02" w:rsidRDefault="005679BC" w:rsidP="004E1D4E">
      <w:pPr>
        <w:pStyle w:val="Heading2"/>
        <w:numPr>
          <w:ilvl w:val="1"/>
          <w:numId w:val="20"/>
        </w:numPr>
      </w:pPr>
      <w:bookmarkStart w:id="1371" w:name="_Toc461707118"/>
      <w:bookmarkStart w:id="1372" w:name="_Toc463013429"/>
      <w:r>
        <w:rPr>
          <w:noProof/>
        </w:rPr>
        <w:t xml:space="preserve">Engage </w:t>
      </w:r>
      <w:r w:rsidR="006C41B6">
        <w:rPr>
          <w:noProof/>
        </w:rPr>
        <w:t>my stream filter web</w:t>
      </w:r>
      <w:r w:rsidR="00853384">
        <w:rPr>
          <w:noProof/>
        </w:rPr>
        <w:t xml:space="preserve"> </w:t>
      </w:r>
      <w:r w:rsidR="006C41B6">
        <w:rPr>
          <w:noProof/>
        </w:rPr>
        <w:t>part</w:t>
      </w:r>
      <w:r w:rsidR="00096924">
        <w:rPr>
          <w:noProof/>
        </w:rPr>
        <w:t xml:space="preserve"> and community stream filter</w:t>
      </w:r>
      <w:bookmarkEnd w:id="1371"/>
      <w:bookmarkEnd w:id="1372"/>
    </w:p>
    <w:tbl>
      <w:tblPr>
        <w:tblStyle w:val="TableGrid"/>
        <w:tblW w:w="9532" w:type="dxa"/>
        <w:tblInd w:w="-289" w:type="dxa"/>
        <w:tblLayout w:type="fixed"/>
        <w:tblLook w:val="04A0" w:firstRow="1" w:lastRow="0" w:firstColumn="1" w:lastColumn="0" w:noHBand="0" w:noVBand="1"/>
      </w:tblPr>
      <w:tblGrid>
        <w:gridCol w:w="710"/>
        <w:gridCol w:w="992"/>
        <w:gridCol w:w="1417"/>
        <w:gridCol w:w="5529"/>
        <w:gridCol w:w="884"/>
      </w:tblGrid>
      <w:tr w:rsidR="00287E62" w:rsidRPr="00193438" w14:paraId="4CD163D1" w14:textId="77777777" w:rsidTr="008D23B6">
        <w:trPr>
          <w:trHeight w:val="280"/>
        </w:trPr>
        <w:tc>
          <w:tcPr>
            <w:tcW w:w="710" w:type="dxa"/>
            <w:shd w:val="clear" w:color="auto" w:fill="122632" w:themeFill="text1"/>
            <w:hideMark/>
          </w:tcPr>
          <w:p w14:paraId="610CDECD" w14:textId="04A5D1CC" w:rsidR="00287E62" w:rsidRPr="00193438" w:rsidRDefault="005679BC" w:rsidP="00287E62">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Id</w:t>
            </w:r>
          </w:p>
        </w:tc>
        <w:tc>
          <w:tcPr>
            <w:tcW w:w="992" w:type="dxa"/>
            <w:shd w:val="clear" w:color="auto" w:fill="122632" w:themeFill="text1"/>
            <w:hideMark/>
          </w:tcPr>
          <w:p w14:paraId="45CC3AB6" w14:textId="640813A6" w:rsidR="00287E62" w:rsidRPr="00193438" w:rsidRDefault="005679BC" w:rsidP="00287E62">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category</w:t>
            </w:r>
          </w:p>
        </w:tc>
        <w:tc>
          <w:tcPr>
            <w:tcW w:w="1417" w:type="dxa"/>
            <w:shd w:val="clear" w:color="auto" w:fill="122632" w:themeFill="text1"/>
            <w:hideMark/>
          </w:tcPr>
          <w:p w14:paraId="46F52299" w14:textId="4183FA4D" w:rsidR="00287E62" w:rsidRPr="00193438" w:rsidRDefault="005679BC" w:rsidP="00287E62">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name</w:t>
            </w:r>
          </w:p>
        </w:tc>
        <w:tc>
          <w:tcPr>
            <w:tcW w:w="5529" w:type="dxa"/>
            <w:shd w:val="clear" w:color="auto" w:fill="122632" w:themeFill="text1"/>
            <w:hideMark/>
          </w:tcPr>
          <w:p w14:paraId="453D1030" w14:textId="77777777" w:rsidR="00287E62" w:rsidRPr="00193438" w:rsidRDefault="00287E62" w:rsidP="00287E62">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Description</w:t>
            </w:r>
          </w:p>
        </w:tc>
        <w:tc>
          <w:tcPr>
            <w:tcW w:w="884" w:type="dxa"/>
            <w:shd w:val="clear" w:color="auto" w:fill="122632" w:themeFill="text1"/>
            <w:hideMark/>
          </w:tcPr>
          <w:p w14:paraId="52A2DBA6" w14:textId="77777777" w:rsidR="00287E62" w:rsidRPr="00193438" w:rsidRDefault="00287E62" w:rsidP="00287E62">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Priority</w:t>
            </w:r>
          </w:p>
        </w:tc>
      </w:tr>
      <w:tr w:rsidR="00A23414" w14:paraId="5CC853CA" w14:textId="77777777" w:rsidTr="008D23B6">
        <w:trPr>
          <w:trHeight w:val="439"/>
        </w:trPr>
        <w:tc>
          <w:tcPr>
            <w:tcW w:w="710" w:type="dxa"/>
          </w:tcPr>
          <w:p w14:paraId="17EF3413" w14:textId="45C619D2" w:rsidR="00A23414" w:rsidRDefault="00B611DB" w:rsidP="00A23414">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4.3</w:t>
            </w:r>
            <w:r w:rsidR="008D23B6">
              <w:rPr>
                <w:rFonts w:asciiTheme="minorHAnsi" w:eastAsia="Times New Roman" w:hAnsiTheme="minorHAnsi" w:cstheme="minorHAnsi"/>
                <w:color w:val="000000"/>
                <w:sz w:val="16"/>
                <w:szCs w:val="16"/>
                <w:lang w:val="en-US"/>
              </w:rPr>
              <w:t>.1</w:t>
            </w:r>
          </w:p>
        </w:tc>
        <w:tc>
          <w:tcPr>
            <w:tcW w:w="992" w:type="dxa"/>
          </w:tcPr>
          <w:p w14:paraId="4EAD8D00" w14:textId="2B0D3344" w:rsidR="00A23414" w:rsidRDefault="006C41B6" w:rsidP="00A23414">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Engage my stream</w:t>
            </w:r>
          </w:p>
        </w:tc>
        <w:tc>
          <w:tcPr>
            <w:tcW w:w="1417" w:type="dxa"/>
          </w:tcPr>
          <w:p w14:paraId="73071981" w14:textId="61124438" w:rsidR="00A23414" w:rsidRDefault="003C521F" w:rsidP="00853384">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community</w:t>
            </w:r>
            <w:r w:rsidR="006C41B6">
              <w:rPr>
                <w:rFonts w:asciiTheme="minorHAnsi" w:eastAsia="Times New Roman" w:hAnsiTheme="minorHAnsi" w:cstheme="minorHAnsi"/>
                <w:color w:val="000000"/>
                <w:sz w:val="16"/>
                <w:szCs w:val="16"/>
                <w:lang w:val="en-US"/>
              </w:rPr>
              <w:t xml:space="preserve"> stream </w:t>
            </w:r>
            <w:r w:rsidR="00853384">
              <w:rPr>
                <w:rFonts w:asciiTheme="minorHAnsi" w:eastAsia="Times New Roman" w:hAnsiTheme="minorHAnsi" w:cstheme="minorHAnsi"/>
                <w:color w:val="000000"/>
                <w:sz w:val="16"/>
                <w:szCs w:val="16"/>
                <w:lang w:val="en-US"/>
              </w:rPr>
              <w:t>filter web part on</w:t>
            </w:r>
            <w:r w:rsidR="005679BC">
              <w:rPr>
                <w:rFonts w:asciiTheme="minorHAnsi" w:eastAsia="Times New Roman" w:hAnsiTheme="minorHAnsi" w:cstheme="minorHAnsi"/>
                <w:color w:val="000000"/>
                <w:sz w:val="16"/>
                <w:szCs w:val="16"/>
                <w:lang w:val="en-US"/>
              </w:rPr>
              <w:t xml:space="preserve"> </w:t>
            </w:r>
            <w:r w:rsidR="00C74B53">
              <w:rPr>
                <w:rFonts w:asciiTheme="minorHAnsi" w:eastAsia="Times New Roman" w:hAnsiTheme="minorHAnsi" w:cstheme="minorHAnsi"/>
                <w:color w:val="000000"/>
                <w:sz w:val="16"/>
                <w:szCs w:val="16"/>
                <w:lang w:val="en-US"/>
              </w:rPr>
              <w:t>“</w:t>
            </w:r>
            <w:r w:rsidR="005679BC">
              <w:rPr>
                <w:rFonts w:asciiTheme="minorHAnsi" w:eastAsia="Times New Roman" w:hAnsiTheme="minorHAnsi" w:cstheme="minorHAnsi"/>
                <w:color w:val="000000"/>
                <w:sz w:val="16"/>
                <w:szCs w:val="16"/>
                <w:lang w:val="en-US"/>
              </w:rPr>
              <w:t>community</w:t>
            </w:r>
            <w:r w:rsidR="00C74B53">
              <w:rPr>
                <w:rFonts w:asciiTheme="minorHAnsi" w:eastAsia="Times New Roman" w:hAnsiTheme="minorHAnsi" w:cstheme="minorHAnsi"/>
                <w:color w:val="000000"/>
                <w:sz w:val="16"/>
                <w:szCs w:val="16"/>
                <w:lang w:val="en-US"/>
              </w:rPr>
              <w:t>”</w:t>
            </w:r>
            <w:r w:rsidR="005679BC">
              <w:rPr>
                <w:rFonts w:asciiTheme="minorHAnsi" w:eastAsia="Times New Roman" w:hAnsiTheme="minorHAnsi" w:cstheme="minorHAnsi"/>
                <w:color w:val="000000"/>
                <w:sz w:val="16"/>
                <w:szCs w:val="16"/>
                <w:lang w:val="en-US"/>
              </w:rPr>
              <w:t xml:space="preserve"> page</w:t>
            </w:r>
          </w:p>
        </w:tc>
        <w:tc>
          <w:tcPr>
            <w:tcW w:w="5529" w:type="dxa"/>
          </w:tcPr>
          <w:p w14:paraId="0419F4A7" w14:textId="5E48671A" w:rsidR="00A23414" w:rsidRDefault="00A23414" w:rsidP="00A23414">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sidR="005679BC" w:rsidRPr="00123367">
              <w:rPr>
                <w:rFonts w:asciiTheme="minorHAnsi" w:eastAsia="Times New Roman" w:hAnsiTheme="minorHAnsi" w:cstheme="minorHAnsi"/>
                <w:sz w:val="16"/>
                <w:szCs w:val="16"/>
                <w:lang w:val="en-US" w:eastAsia="ru-RU"/>
              </w:rPr>
              <w:t xml:space="preserve">that </w:t>
            </w:r>
            <w:r w:rsidR="00AF0DAB" w:rsidRPr="00123367">
              <w:rPr>
                <w:rFonts w:asciiTheme="minorHAnsi" w:eastAsia="Times New Roman" w:hAnsiTheme="minorHAnsi" w:cstheme="minorHAnsi"/>
                <w:sz w:val="16"/>
                <w:szCs w:val="16"/>
                <w:lang w:val="en-US" w:eastAsia="ru-RU"/>
              </w:rPr>
              <w:t>I</w:t>
            </w:r>
            <w:r w:rsidR="005679BC" w:rsidRPr="00123367">
              <w:rPr>
                <w:rFonts w:asciiTheme="minorHAnsi" w:eastAsia="Times New Roman" w:hAnsiTheme="minorHAnsi" w:cstheme="minorHAnsi"/>
                <w:sz w:val="16"/>
                <w:szCs w:val="16"/>
                <w:lang w:val="en-US" w:eastAsia="ru-RU"/>
              </w:rPr>
              <w:t xml:space="preserve"> am </w:t>
            </w:r>
            <w:r>
              <w:rPr>
                <w:rFonts w:asciiTheme="minorHAnsi" w:eastAsia="Times New Roman" w:hAnsiTheme="minorHAnsi" w:cstheme="minorHAnsi"/>
                <w:sz w:val="16"/>
                <w:szCs w:val="16"/>
                <w:lang w:val="en-US" w:eastAsia="ru-RU"/>
              </w:rPr>
              <w:t>a logged user</w:t>
            </w:r>
          </w:p>
          <w:p w14:paraId="72CB4D48" w14:textId="064B112D" w:rsidR="00A23414" w:rsidRDefault="00A23414" w:rsidP="00A23414">
            <w:pPr>
              <w:rPr>
                <w:rFonts w:asciiTheme="minorHAnsi" w:eastAsia="Times New Roman" w:hAnsiTheme="minorHAnsi" w:cstheme="minorHAnsi"/>
                <w:sz w:val="16"/>
                <w:szCs w:val="16"/>
                <w:lang w:val="en-US" w:eastAsia="ru-RU"/>
              </w:rPr>
            </w:pPr>
            <w:r w:rsidRPr="001921E5">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l</w:t>
            </w:r>
            <w:r w:rsidR="00C74B53">
              <w:rPr>
                <w:rFonts w:asciiTheme="minorHAnsi" w:eastAsia="Times New Roman" w:hAnsiTheme="minorHAnsi" w:cstheme="minorHAnsi"/>
                <w:sz w:val="16"/>
                <w:szCs w:val="16"/>
                <w:lang w:val="en-US" w:eastAsia="ru-RU"/>
              </w:rPr>
              <w:t xml:space="preserve">ocated on the </w:t>
            </w:r>
            <w:r w:rsidR="003C521F">
              <w:rPr>
                <w:rFonts w:asciiTheme="minorHAnsi" w:eastAsia="Times New Roman" w:hAnsiTheme="minorHAnsi" w:cstheme="minorHAnsi"/>
                <w:sz w:val="16"/>
                <w:szCs w:val="16"/>
                <w:lang w:val="en-US" w:eastAsia="ru-RU"/>
              </w:rPr>
              <w:t xml:space="preserve">“community stream filter web part” </w:t>
            </w:r>
            <w:r w:rsidR="005679BC">
              <w:rPr>
                <w:rFonts w:asciiTheme="minorHAnsi" w:eastAsia="Times New Roman" w:hAnsiTheme="minorHAnsi" w:cstheme="minorHAnsi"/>
                <w:sz w:val="16"/>
                <w:szCs w:val="16"/>
                <w:lang w:val="en-US" w:eastAsia="ru-RU"/>
              </w:rPr>
              <w:t xml:space="preserve">on the </w:t>
            </w:r>
            <w:r w:rsidR="00C74B53">
              <w:rPr>
                <w:rFonts w:asciiTheme="minorHAnsi" w:eastAsia="Times New Roman" w:hAnsiTheme="minorHAnsi" w:cstheme="minorHAnsi"/>
                <w:sz w:val="16"/>
                <w:szCs w:val="16"/>
                <w:lang w:val="en-US" w:eastAsia="ru-RU"/>
              </w:rPr>
              <w:t>“Co</w:t>
            </w:r>
            <w:r w:rsidR="005679BC">
              <w:rPr>
                <w:rFonts w:asciiTheme="minorHAnsi" w:eastAsia="Times New Roman" w:hAnsiTheme="minorHAnsi" w:cstheme="minorHAnsi"/>
                <w:sz w:val="16"/>
                <w:szCs w:val="16"/>
                <w:lang w:val="en-US" w:eastAsia="ru-RU"/>
              </w:rPr>
              <w:t>mmunity</w:t>
            </w:r>
            <w:r w:rsidR="00C74B53">
              <w:rPr>
                <w:rFonts w:asciiTheme="minorHAnsi" w:eastAsia="Times New Roman" w:hAnsiTheme="minorHAnsi" w:cstheme="minorHAnsi"/>
                <w:sz w:val="16"/>
                <w:szCs w:val="16"/>
                <w:lang w:val="en-US" w:eastAsia="ru-RU"/>
              </w:rPr>
              <w:t>”</w:t>
            </w:r>
            <w:r w:rsidR="005679BC">
              <w:rPr>
                <w:rFonts w:asciiTheme="minorHAnsi" w:eastAsia="Times New Roman" w:hAnsiTheme="minorHAnsi" w:cstheme="minorHAnsi"/>
                <w:sz w:val="16"/>
                <w:szCs w:val="16"/>
                <w:lang w:val="en-US" w:eastAsia="ru-RU"/>
              </w:rPr>
              <w:t xml:space="preserve"> page</w:t>
            </w:r>
          </w:p>
          <w:p w14:paraId="7B50129B" w14:textId="213CE1E3" w:rsidR="00A23414" w:rsidRDefault="00A23414" w:rsidP="00A23414">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When </w:t>
            </w:r>
            <w:r w:rsidR="00AF0DAB">
              <w:rPr>
                <w:rFonts w:asciiTheme="minorHAnsi" w:eastAsia="Times New Roman" w:hAnsiTheme="minorHAnsi" w:cstheme="minorHAnsi"/>
                <w:sz w:val="16"/>
                <w:szCs w:val="16"/>
                <w:lang w:val="en-US" w:eastAsia="ru-RU"/>
              </w:rPr>
              <w:t>I</w:t>
            </w:r>
            <w:r w:rsidR="005679BC">
              <w:rPr>
                <w:rFonts w:asciiTheme="minorHAnsi" w:eastAsia="Times New Roman" w:hAnsiTheme="minorHAnsi" w:cstheme="minorHAnsi"/>
                <w:sz w:val="16"/>
                <w:szCs w:val="16"/>
                <w:lang w:val="en-US" w:eastAsia="ru-RU"/>
              </w:rPr>
              <w:t xml:space="preserve"> click the social feed “</w:t>
            </w:r>
            <w:r w:rsidR="00B27C50">
              <w:rPr>
                <w:rFonts w:asciiTheme="minorHAnsi" w:eastAsia="Times New Roman" w:hAnsiTheme="minorHAnsi" w:cstheme="minorHAnsi"/>
                <w:sz w:val="16"/>
                <w:szCs w:val="16"/>
                <w:lang w:val="en-US" w:eastAsia="ru-RU"/>
              </w:rPr>
              <w:t>activity</w:t>
            </w:r>
            <w:r w:rsidR="00CC11B4">
              <w:rPr>
                <w:rFonts w:asciiTheme="minorHAnsi" w:eastAsia="Times New Roman" w:hAnsiTheme="minorHAnsi" w:cstheme="minorHAnsi"/>
                <w:sz w:val="16"/>
                <w:szCs w:val="16"/>
                <w:lang w:val="en-US" w:eastAsia="ru-RU"/>
              </w:rPr>
              <w:t xml:space="preserve"> type</w:t>
            </w:r>
            <w:r w:rsidR="005679BC">
              <w:rPr>
                <w:rFonts w:asciiTheme="minorHAnsi" w:eastAsia="Times New Roman" w:hAnsiTheme="minorHAnsi" w:cstheme="minorHAnsi"/>
                <w:sz w:val="16"/>
                <w:szCs w:val="16"/>
                <w:lang w:val="en-US" w:eastAsia="ru-RU"/>
              </w:rPr>
              <w:t xml:space="preserve">” dropdown menu, </w:t>
            </w:r>
            <w:r w:rsidR="00AF0DAB">
              <w:rPr>
                <w:rFonts w:asciiTheme="minorHAnsi" w:eastAsia="Times New Roman" w:hAnsiTheme="minorHAnsi" w:cstheme="minorHAnsi"/>
                <w:sz w:val="16"/>
                <w:szCs w:val="16"/>
                <w:lang w:val="en-US" w:eastAsia="ru-RU"/>
              </w:rPr>
              <w:t>I</w:t>
            </w:r>
            <w:r w:rsidR="005679BC">
              <w:rPr>
                <w:rFonts w:asciiTheme="minorHAnsi" w:eastAsia="Times New Roman" w:hAnsiTheme="minorHAnsi" w:cstheme="minorHAnsi"/>
                <w:sz w:val="16"/>
                <w:szCs w:val="16"/>
                <w:lang w:val="en-US" w:eastAsia="ru-RU"/>
              </w:rPr>
              <w:t xml:space="preserve"> can select from a list </w:t>
            </w:r>
            <w:r w:rsidR="00514559">
              <w:rPr>
                <w:rFonts w:asciiTheme="minorHAnsi" w:eastAsia="Times New Roman" w:hAnsiTheme="minorHAnsi" w:cstheme="minorHAnsi"/>
                <w:sz w:val="16"/>
                <w:szCs w:val="16"/>
                <w:lang w:val="en-US" w:eastAsia="ru-RU"/>
              </w:rPr>
              <w:t xml:space="preserve">the </w:t>
            </w:r>
            <w:r w:rsidR="00B27C50">
              <w:rPr>
                <w:rFonts w:asciiTheme="minorHAnsi" w:eastAsia="Times New Roman" w:hAnsiTheme="minorHAnsi" w:cstheme="minorHAnsi"/>
                <w:sz w:val="16"/>
                <w:szCs w:val="16"/>
                <w:lang w:val="en-US" w:eastAsia="ru-RU"/>
              </w:rPr>
              <w:t>activity</w:t>
            </w:r>
            <w:r w:rsidR="00514559">
              <w:rPr>
                <w:rFonts w:asciiTheme="minorHAnsi" w:eastAsia="Times New Roman" w:hAnsiTheme="minorHAnsi" w:cstheme="minorHAnsi"/>
                <w:sz w:val="16"/>
                <w:szCs w:val="16"/>
                <w:lang w:val="en-US" w:eastAsia="ru-RU"/>
              </w:rPr>
              <w:t xml:space="preserve"> type</w:t>
            </w:r>
            <w:r>
              <w:rPr>
                <w:rFonts w:asciiTheme="minorHAnsi" w:eastAsia="Times New Roman" w:hAnsiTheme="minorHAnsi" w:cstheme="minorHAnsi"/>
                <w:sz w:val="16"/>
                <w:szCs w:val="16"/>
                <w:lang w:val="en-US" w:eastAsia="ru-RU"/>
              </w:rPr>
              <w:t xml:space="preserve"> </w:t>
            </w:r>
          </w:p>
          <w:p w14:paraId="726A6844" w14:textId="4B83F7AB" w:rsidR="00A23414" w:rsidRPr="00A23414" w:rsidRDefault="00514559" w:rsidP="006C41B6">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Then</w:t>
            </w:r>
            <w:r w:rsidR="00A23414">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the “</w:t>
            </w:r>
            <w:r w:rsidR="006C41B6">
              <w:rPr>
                <w:rFonts w:asciiTheme="minorHAnsi" w:eastAsia="Times New Roman" w:hAnsiTheme="minorHAnsi" w:cstheme="minorHAnsi"/>
                <w:sz w:val="16"/>
                <w:szCs w:val="16"/>
                <w:lang w:val="en-US" w:eastAsia="ru-RU"/>
              </w:rPr>
              <w:t xml:space="preserve">my stream </w:t>
            </w:r>
            <w:r w:rsidR="00AF0DAB">
              <w:rPr>
                <w:rFonts w:asciiTheme="minorHAnsi" w:eastAsia="Times New Roman" w:hAnsiTheme="minorHAnsi" w:cstheme="minorHAnsi"/>
                <w:sz w:val="16"/>
                <w:szCs w:val="16"/>
                <w:lang w:val="en-US" w:eastAsia="ru-RU"/>
              </w:rPr>
              <w:t>web part</w:t>
            </w:r>
            <w:r w:rsidR="005679BC">
              <w:rPr>
                <w:rFonts w:asciiTheme="minorHAnsi" w:eastAsia="Times New Roman" w:hAnsiTheme="minorHAnsi" w:cstheme="minorHAnsi"/>
                <w:sz w:val="16"/>
                <w:szCs w:val="16"/>
                <w:lang w:val="en-US" w:eastAsia="ru-RU"/>
              </w:rPr>
              <w:t>”</w:t>
            </w:r>
            <w:r w:rsidR="00A23414">
              <w:rPr>
                <w:rFonts w:asciiTheme="minorHAnsi" w:eastAsia="Times New Roman" w:hAnsiTheme="minorHAnsi" w:cstheme="minorHAnsi"/>
                <w:sz w:val="16"/>
                <w:szCs w:val="16"/>
                <w:lang w:val="en-US" w:eastAsia="ru-RU"/>
              </w:rPr>
              <w:t xml:space="preserve"> will </w:t>
            </w:r>
            <w:r>
              <w:rPr>
                <w:rFonts w:asciiTheme="minorHAnsi" w:eastAsia="Times New Roman" w:hAnsiTheme="minorHAnsi" w:cstheme="minorHAnsi"/>
                <w:sz w:val="16"/>
                <w:szCs w:val="16"/>
                <w:lang w:val="en-US" w:eastAsia="ru-RU"/>
              </w:rPr>
              <w:t>filter the feed</w:t>
            </w:r>
            <w:r w:rsidR="00B27C50">
              <w:rPr>
                <w:rFonts w:asciiTheme="minorHAnsi" w:eastAsia="Times New Roman" w:hAnsiTheme="minorHAnsi" w:cstheme="minorHAnsi"/>
                <w:sz w:val="16"/>
                <w:szCs w:val="16"/>
                <w:lang w:val="en-US" w:eastAsia="ru-RU"/>
              </w:rPr>
              <w:t xml:space="preserve"> with only this activity</w:t>
            </w:r>
            <w:r w:rsidR="00A23414">
              <w:rPr>
                <w:rFonts w:asciiTheme="minorHAnsi" w:eastAsia="Times New Roman" w:hAnsiTheme="minorHAnsi" w:cstheme="minorHAnsi"/>
                <w:sz w:val="16"/>
                <w:szCs w:val="16"/>
                <w:lang w:val="en-US" w:eastAsia="ru-RU"/>
              </w:rPr>
              <w:t xml:space="preserve"> type. </w:t>
            </w:r>
          </w:p>
        </w:tc>
        <w:tc>
          <w:tcPr>
            <w:tcW w:w="884" w:type="dxa"/>
          </w:tcPr>
          <w:p w14:paraId="772EE306" w14:textId="77777777" w:rsidR="00A23414" w:rsidRDefault="00A23414" w:rsidP="00A23414">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853384" w14:paraId="25900A64" w14:textId="77777777" w:rsidTr="008D23B6">
        <w:trPr>
          <w:trHeight w:val="439"/>
        </w:trPr>
        <w:tc>
          <w:tcPr>
            <w:tcW w:w="710" w:type="dxa"/>
          </w:tcPr>
          <w:p w14:paraId="0A7926E6" w14:textId="77777777" w:rsidR="00853384" w:rsidRDefault="00853384" w:rsidP="00A23414">
            <w:pPr>
              <w:jc w:val="right"/>
              <w:rPr>
                <w:rFonts w:asciiTheme="minorHAnsi" w:eastAsia="Times New Roman" w:hAnsiTheme="minorHAnsi" w:cstheme="minorHAnsi"/>
                <w:color w:val="000000"/>
                <w:sz w:val="16"/>
                <w:szCs w:val="16"/>
                <w:lang w:val="en-US"/>
              </w:rPr>
            </w:pPr>
          </w:p>
        </w:tc>
        <w:tc>
          <w:tcPr>
            <w:tcW w:w="992" w:type="dxa"/>
          </w:tcPr>
          <w:p w14:paraId="64D606AA" w14:textId="77777777" w:rsidR="00853384" w:rsidRDefault="00853384" w:rsidP="00A23414">
            <w:pPr>
              <w:rPr>
                <w:rFonts w:asciiTheme="minorHAnsi" w:eastAsia="Times New Roman" w:hAnsiTheme="minorHAnsi" w:cstheme="minorHAnsi"/>
                <w:color w:val="000000"/>
                <w:sz w:val="16"/>
                <w:szCs w:val="16"/>
                <w:lang w:val="en-US"/>
              </w:rPr>
            </w:pPr>
          </w:p>
        </w:tc>
        <w:tc>
          <w:tcPr>
            <w:tcW w:w="1417" w:type="dxa"/>
          </w:tcPr>
          <w:p w14:paraId="01CAA20B" w14:textId="77777777" w:rsidR="00853384" w:rsidRDefault="00853384" w:rsidP="00853384">
            <w:pPr>
              <w:rPr>
                <w:rFonts w:asciiTheme="minorHAnsi" w:eastAsia="Times New Roman" w:hAnsiTheme="minorHAnsi" w:cstheme="minorHAnsi"/>
                <w:color w:val="000000"/>
                <w:sz w:val="16"/>
                <w:szCs w:val="16"/>
                <w:lang w:val="en-US"/>
              </w:rPr>
            </w:pPr>
          </w:p>
        </w:tc>
        <w:tc>
          <w:tcPr>
            <w:tcW w:w="5529" w:type="dxa"/>
          </w:tcPr>
          <w:p w14:paraId="1E0C932E" w14:textId="77777777" w:rsidR="00B27C50" w:rsidRDefault="00B27C50" w:rsidP="00A23414">
            <w:pPr>
              <w:rPr>
                <w:rFonts w:asciiTheme="minorHAnsi" w:eastAsia="Times New Roman" w:hAnsiTheme="minorHAnsi" w:cstheme="minorHAnsi"/>
                <w:color w:val="0000FF"/>
                <w:sz w:val="16"/>
                <w:szCs w:val="16"/>
                <w:lang w:val="en-US" w:eastAsia="ru-RU"/>
              </w:rPr>
            </w:pPr>
          </w:p>
          <w:p w14:paraId="427DB93F" w14:textId="10C2D56C" w:rsidR="00853384" w:rsidRDefault="00B27C50" w:rsidP="00A23414">
            <w:pPr>
              <w:rPr>
                <w:rFonts w:asciiTheme="minorHAnsi" w:eastAsia="Times New Roman" w:hAnsiTheme="minorHAnsi" w:cstheme="minorHAnsi"/>
                <w:color w:val="0000FF"/>
                <w:sz w:val="16"/>
                <w:szCs w:val="16"/>
                <w:lang w:val="en-US" w:eastAsia="ru-RU"/>
              </w:rPr>
            </w:pPr>
            <w:r>
              <w:rPr>
                <w:noProof/>
                <w:lang w:val="sk-SK" w:eastAsia="sk-SK"/>
              </w:rPr>
              <w:drawing>
                <wp:inline distT="0" distB="0" distL="0" distR="0" wp14:anchorId="1D8254DF" wp14:editId="2BFEB12D">
                  <wp:extent cx="2266950" cy="13144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66950" cy="1314450"/>
                          </a:xfrm>
                          <a:prstGeom prst="rect">
                            <a:avLst/>
                          </a:prstGeom>
                        </pic:spPr>
                      </pic:pic>
                    </a:graphicData>
                  </a:graphic>
                </wp:inline>
              </w:drawing>
            </w:r>
          </w:p>
          <w:p w14:paraId="55B74441" w14:textId="0BBC3C12" w:rsidR="00B27C50" w:rsidRPr="00123367" w:rsidRDefault="00B27C50" w:rsidP="00A23414">
            <w:pPr>
              <w:rPr>
                <w:rFonts w:asciiTheme="minorHAnsi" w:eastAsia="Times New Roman" w:hAnsiTheme="minorHAnsi" w:cstheme="minorHAnsi"/>
                <w:color w:val="0000FF"/>
                <w:sz w:val="16"/>
                <w:szCs w:val="16"/>
                <w:lang w:val="en-US" w:eastAsia="ru-RU"/>
              </w:rPr>
            </w:pPr>
          </w:p>
        </w:tc>
        <w:tc>
          <w:tcPr>
            <w:tcW w:w="884" w:type="dxa"/>
          </w:tcPr>
          <w:p w14:paraId="72C25DA9" w14:textId="77777777" w:rsidR="00853384" w:rsidRDefault="00853384" w:rsidP="00A23414">
            <w:pPr>
              <w:jc w:val="right"/>
              <w:rPr>
                <w:rFonts w:asciiTheme="minorHAnsi" w:eastAsia="Times New Roman" w:hAnsiTheme="minorHAnsi" w:cstheme="minorHAnsi"/>
                <w:color w:val="000000"/>
                <w:sz w:val="16"/>
                <w:szCs w:val="16"/>
                <w:lang w:val="en-US"/>
              </w:rPr>
            </w:pPr>
          </w:p>
        </w:tc>
      </w:tr>
      <w:tr w:rsidR="00853384" w14:paraId="04947BB6" w14:textId="77777777" w:rsidTr="008D23B6">
        <w:trPr>
          <w:trHeight w:val="439"/>
        </w:trPr>
        <w:tc>
          <w:tcPr>
            <w:tcW w:w="710" w:type="dxa"/>
          </w:tcPr>
          <w:p w14:paraId="012BCD64" w14:textId="2D6A5B31" w:rsidR="00853384" w:rsidRDefault="00853384" w:rsidP="00853384">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4.3.1</w:t>
            </w:r>
          </w:p>
        </w:tc>
        <w:tc>
          <w:tcPr>
            <w:tcW w:w="992" w:type="dxa"/>
          </w:tcPr>
          <w:p w14:paraId="0873395E" w14:textId="64393E51" w:rsidR="00853384" w:rsidRDefault="00853384" w:rsidP="00853384">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Engage my stream</w:t>
            </w:r>
          </w:p>
        </w:tc>
        <w:tc>
          <w:tcPr>
            <w:tcW w:w="1417" w:type="dxa"/>
          </w:tcPr>
          <w:p w14:paraId="476C7BEE" w14:textId="75CA11E4" w:rsidR="00853384" w:rsidRDefault="00853384" w:rsidP="00853384">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my stream filter web part on “My activity stream” </w:t>
            </w:r>
          </w:p>
        </w:tc>
        <w:tc>
          <w:tcPr>
            <w:tcW w:w="5529" w:type="dxa"/>
          </w:tcPr>
          <w:p w14:paraId="16B9E886" w14:textId="77777777" w:rsidR="00853384" w:rsidRDefault="00853384" w:rsidP="00853384">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sidRPr="00123367">
              <w:rPr>
                <w:rFonts w:asciiTheme="minorHAnsi" w:eastAsia="Times New Roman" w:hAnsiTheme="minorHAnsi" w:cstheme="minorHAnsi"/>
                <w:sz w:val="16"/>
                <w:szCs w:val="16"/>
                <w:lang w:val="en-US" w:eastAsia="ru-RU"/>
              </w:rPr>
              <w:t xml:space="preserve">that I am </w:t>
            </w:r>
            <w:r>
              <w:rPr>
                <w:rFonts w:asciiTheme="minorHAnsi" w:eastAsia="Times New Roman" w:hAnsiTheme="minorHAnsi" w:cstheme="minorHAnsi"/>
                <w:sz w:val="16"/>
                <w:szCs w:val="16"/>
                <w:lang w:val="en-US" w:eastAsia="ru-RU"/>
              </w:rPr>
              <w:t>a logged user</w:t>
            </w:r>
          </w:p>
          <w:p w14:paraId="751A1326" w14:textId="14CFF03D" w:rsidR="00853384" w:rsidRDefault="00853384" w:rsidP="00853384">
            <w:pPr>
              <w:rPr>
                <w:rFonts w:asciiTheme="minorHAnsi" w:eastAsia="Times New Roman" w:hAnsiTheme="minorHAnsi" w:cstheme="minorHAnsi"/>
                <w:sz w:val="16"/>
                <w:szCs w:val="16"/>
                <w:lang w:val="en-US" w:eastAsia="ru-RU"/>
              </w:rPr>
            </w:pPr>
            <w:r w:rsidRPr="001921E5">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located on the </w:t>
            </w:r>
            <w:r w:rsidR="003C521F">
              <w:rPr>
                <w:rFonts w:asciiTheme="minorHAnsi" w:eastAsia="Times New Roman" w:hAnsiTheme="minorHAnsi" w:cstheme="minorHAnsi"/>
                <w:sz w:val="16"/>
                <w:szCs w:val="16"/>
                <w:lang w:val="en-US" w:eastAsia="ru-RU"/>
              </w:rPr>
              <w:t xml:space="preserve">“my stream filter web part” </w:t>
            </w:r>
            <w:r>
              <w:rPr>
                <w:rFonts w:asciiTheme="minorHAnsi" w:eastAsia="Times New Roman" w:hAnsiTheme="minorHAnsi" w:cstheme="minorHAnsi"/>
                <w:sz w:val="16"/>
                <w:szCs w:val="16"/>
                <w:lang w:val="en-US" w:eastAsia="ru-RU"/>
              </w:rPr>
              <w:t xml:space="preserve">on the “My activity stream” </w:t>
            </w:r>
          </w:p>
          <w:p w14:paraId="045D9B09" w14:textId="6981602A" w:rsidR="00853384" w:rsidRDefault="00853384" w:rsidP="00853384">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click the social feed “</w:t>
            </w:r>
            <w:r w:rsidR="00B27C50">
              <w:rPr>
                <w:rFonts w:asciiTheme="minorHAnsi" w:eastAsia="Times New Roman" w:hAnsiTheme="minorHAnsi" w:cstheme="minorHAnsi"/>
                <w:sz w:val="16"/>
                <w:szCs w:val="16"/>
                <w:lang w:val="en-US" w:eastAsia="ru-RU"/>
              </w:rPr>
              <w:t>activity</w:t>
            </w:r>
            <w:r>
              <w:rPr>
                <w:rFonts w:asciiTheme="minorHAnsi" w:eastAsia="Times New Roman" w:hAnsiTheme="minorHAnsi" w:cstheme="minorHAnsi"/>
                <w:sz w:val="16"/>
                <w:szCs w:val="16"/>
                <w:lang w:val="en-US" w:eastAsia="ru-RU"/>
              </w:rPr>
              <w:t xml:space="preserve"> type” dropdown menu, I can select from a list the </w:t>
            </w:r>
            <w:r w:rsidR="00B27C50">
              <w:rPr>
                <w:rFonts w:asciiTheme="minorHAnsi" w:eastAsia="Times New Roman" w:hAnsiTheme="minorHAnsi" w:cstheme="minorHAnsi"/>
                <w:sz w:val="16"/>
                <w:szCs w:val="16"/>
                <w:lang w:val="en-US" w:eastAsia="ru-RU"/>
              </w:rPr>
              <w:t>activity</w:t>
            </w:r>
            <w:r>
              <w:rPr>
                <w:rFonts w:asciiTheme="minorHAnsi" w:eastAsia="Times New Roman" w:hAnsiTheme="minorHAnsi" w:cstheme="minorHAnsi"/>
                <w:sz w:val="16"/>
                <w:szCs w:val="16"/>
                <w:lang w:val="en-US" w:eastAsia="ru-RU"/>
              </w:rPr>
              <w:t xml:space="preserve"> type </w:t>
            </w:r>
          </w:p>
          <w:p w14:paraId="27DB21F5" w14:textId="708C77C8" w:rsidR="00853384" w:rsidRPr="00123367" w:rsidRDefault="00853384" w:rsidP="00B27C50">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Then</w:t>
            </w:r>
            <w:r>
              <w:rPr>
                <w:rFonts w:asciiTheme="minorHAnsi" w:eastAsia="Times New Roman" w:hAnsiTheme="minorHAnsi" w:cstheme="minorHAnsi"/>
                <w:sz w:val="16"/>
                <w:szCs w:val="16"/>
                <w:lang w:val="en-US" w:eastAsia="ru-RU"/>
              </w:rPr>
              <w:t xml:space="preserve"> the “my stream web part” will filter the feed with only this </w:t>
            </w:r>
            <w:r w:rsidR="00B27C50">
              <w:rPr>
                <w:rFonts w:asciiTheme="minorHAnsi" w:eastAsia="Times New Roman" w:hAnsiTheme="minorHAnsi" w:cstheme="minorHAnsi"/>
                <w:sz w:val="16"/>
                <w:szCs w:val="16"/>
                <w:lang w:val="en-US" w:eastAsia="ru-RU"/>
              </w:rPr>
              <w:t>activity</w:t>
            </w:r>
            <w:r>
              <w:rPr>
                <w:rFonts w:asciiTheme="minorHAnsi" w:eastAsia="Times New Roman" w:hAnsiTheme="minorHAnsi" w:cstheme="minorHAnsi"/>
                <w:sz w:val="16"/>
                <w:szCs w:val="16"/>
                <w:lang w:val="en-US" w:eastAsia="ru-RU"/>
              </w:rPr>
              <w:t xml:space="preserve"> type. </w:t>
            </w:r>
          </w:p>
        </w:tc>
        <w:tc>
          <w:tcPr>
            <w:tcW w:w="884" w:type="dxa"/>
          </w:tcPr>
          <w:p w14:paraId="1CB2708C" w14:textId="3139143C" w:rsidR="00853384" w:rsidRDefault="00853384" w:rsidP="00853384">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853384" w14:paraId="4FB8B03D" w14:textId="77777777" w:rsidTr="008D23B6">
        <w:trPr>
          <w:trHeight w:val="439"/>
        </w:trPr>
        <w:tc>
          <w:tcPr>
            <w:tcW w:w="710" w:type="dxa"/>
          </w:tcPr>
          <w:p w14:paraId="60ECBDA7" w14:textId="77777777" w:rsidR="00853384" w:rsidRDefault="00853384" w:rsidP="00853384">
            <w:pPr>
              <w:jc w:val="right"/>
              <w:rPr>
                <w:rFonts w:asciiTheme="minorHAnsi" w:eastAsia="Times New Roman" w:hAnsiTheme="minorHAnsi" w:cstheme="minorHAnsi"/>
                <w:color w:val="000000"/>
                <w:sz w:val="16"/>
                <w:szCs w:val="16"/>
                <w:lang w:val="en-US"/>
              </w:rPr>
            </w:pPr>
          </w:p>
        </w:tc>
        <w:tc>
          <w:tcPr>
            <w:tcW w:w="992" w:type="dxa"/>
          </w:tcPr>
          <w:p w14:paraId="753498A4" w14:textId="77777777" w:rsidR="00853384" w:rsidRDefault="00853384" w:rsidP="00853384">
            <w:pPr>
              <w:rPr>
                <w:rFonts w:asciiTheme="minorHAnsi" w:eastAsia="Times New Roman" w:hAnsiTheme="minorHAnsi" w:cstheme="minorHAnsi"/>
                <w:color w:val="000000"/>
                <w:sz w:val="16"/>
                <w:szCs w:val="16"/>
                <w:lang w:val="en-US"/>
              </w:rPr>
            </w:pPr>
          </w:p>
        </w:tc>
        <w:tc>
          <w:tcPr>
            <w:tcW w:w="1417" w:type="dxa"/>
          </w:tcPr>
          <w:p w14:paraId="7DD0B7C5" w14:textId="77777777" w:rsidR="00853384" w:rsidRDefault="00853384" w:rsidP="00853384">
            <w:pPr>
              <w:rPr>
                <w:rFonts w:asciiTheme="minorHAnsi" w:eastAsia="Times New Roman" w:hAnsiTheme="minorHAnsi" w:cstheme="minorHAnsi"/>
                <w:color w:val="000000"/>
                <w:sz w:val="16"/>
                <w:szCs w:val="16"/>
                <w:lang w:val="en-US"/>
              </w:rPr>
            </w:pPr>
          </w:p>
        </w:tc>
        <w:tc>
          <w:tcPr>
            <w:tcW w:w="5529" w:type="dxa"/>
          </w:tcPr>
          <w:p w14:paraId="44C0687A" w14:textId="77777777" w:rsidR="00B27C50" w:rsidRDefault="00B27C50" w:rsidP="00853384">
            <w:pPr>
              <w:rPr>
                <w:rFonts w:asciiTheme="minorHAnsi" w:eastAsia="Times New Roman" w:hAnsiTheme="minorHAnsi" w:cstheme="minorHAnsi"/>
                <w:color w:val="0000FF"/>
                <w:sz w:val="16"/>
                <w:szCs w:val="16"/>
                <w:lang w:val="en-US" w:eastAsia="ru-RU"/>
              </w:rPr>
            </w:pPr>
          </w:p>
          <w:p w14:paraId="4B270BDC" w14:textId="7312EF12" w:rsidR="00853384" w:rsidRPr="00123367" w:rsidRDefault="00B27C50" w:rsidP="00853384">
            <w:pPr>
              <w:rPr>
                <w:rFonts w:asciiTheme="minorHAnsi" w:eastAsia="Times New Roman" w:hAnsiTheme="minorHAnsi" w:cstheme="minorHAnsi"/>
                <w:color w:val="0000FF"/>
                <w:sz w:val="16"/>
                <w:szCs w:val="16"/>
                <w:lang w:val="en-US" w:eastAsia="ru-RU"/>
              </w:rPr>
            </w:pPr>
            <w:r>
              <w:rPr>
                <w:noProof/>
                <w:lang w:val="sk-SK" w:eastAsia="sk-SK"/>
              </w:rPr>
              <w:drawing>
                <wp:inline distT="0" distB="0" distL="0" distR="0" wp14:anchorId="386A69DE" wp14:editId="656C4BE1">
                  <wp:extent cx="2038350" cy="187642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38350" cy="1876425"/>
                          </a:xfrm>
                          <a:prstGeom prst="rect">
                            <a:avLst/>
                          </a:prstGeom>
                        </pic:spPr>
                      </pic:pic>
                    </a:graphicData>
                  </a:graphic>
                </wp:inline>
              </w:drawing>
            </w:r>
          </w:p>
        </w:tc>
        <w:tc>
          <w:tcPr>
            <w:tcW w:w="884" w:type="dxa"/>
          </w:tcPr>
          <w:p w14:paraId="33FEC42D" w14:textId="77777777" w:rsidR="00853384" w:rsidRDefault="00853384" w:rsidP="00853384">
            <w:pPr>
              <w:jc w:val="right"/>
              <w:rPr>
                <w:rFonts w:asciiTheme="minorHAnsi" w:eastAsia="Times New Roman" w:hAnsiTheme="minorHAnsi" w:cstheme="minorHAnsi"/>
                <w:color w:val="000000"/>
                <w:sz w:val="16"/>
                <w:szCs w:val="16"/>
                <w:lang w:val="en-US"/>
              </w:rPr>
            </w:pPr>
          </w:p>
        </w:tc>
      </w:tr>
      <w:tr w:rsidR="00853384" w14:paraId="57DBBA93" w14:textId="77777777" w:rsidTr="008D23B6">
        <w:trPr>
          <w:trHeight w:val="439"/>
        </w:trPr>
        <w:tc>
          <w:tcPr>
            <w:tcW w:w="710" w:type="dxa"/>
          </w:tcPr>
          <w:p w14:paraId="4A2F8D24" w14:textId="5BD95C7D" w:rsidR="00853384" w:rsidRDefault="00853384" w:rsidP="00853384">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4.3.2</w:t>
            </w:r>
          </w:p>
        </w:tc>
        <w:tc>
          <w:tcPr>
            <w:tcW w:w="992" w:type="dxa"/>
          </w:tcPr>
          <w:p w14:paraId="1D467AC4" w14:textId="74FAEA72" w:rsidR="00853384" w:rsidRDefault="00853384" w:rsidP="00853384">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Engage my stream </w:t>
            </w:r>
          </w:p>
        </w:tc>
        <w:tc>
          <w:tcPr>
            <w:tcW w:w="1417" w:type="dxa"/>
          </w:tcPr>
          <w:p w14:paraId="33E07F21" w14:textId="54040CC1" w:rsidR="00853384" w:rsidRDefault="00853384" w:rsidP="00853384">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My stream filter web par</w:t>
            </w:r>
            <w:r w:rsidR="00B27C50">
              <w:rPr>
                <w:rFonts w:asciiTheme="minorHAnsi" w:eastAsia="Times New Roman" w:hAnsiTheme="minorHAnsi" w:cstheme="minorHAnsi"/>
                <w:color w:val="000000"/>
                <w:sz w:val="16"/>
                <w:szCs w:val="16"/>
                <w:lang w:val="en-US"/>
              </w:rPr>
              <w:t>t</w:t>
            </w:r>
            <w:r>
              <w:rPr>
                <w:rFonts w:asciiTheme="minorHAnsi" w:eastAsia="Times New Roman" w:hAnsiTheme="minorHAnsi" w:cstheme="minorHAnsi"/>
                <w:color w:val="000000"/>
                <w:sz w:val="16"/>
                <w:szCs w:val="16"/>
                <w:lang w:val="en-US"/>
              </w:rPr>
              <w:t xml:space="preserve"> on index page </w:t>
            </w:r>
          </w:p>
        </w:tc>
        <w:tc>
          <w:tcPr>
            <w:tcW w:w="5529" w:type="dxa"/>
          </w:tcPr>
          <w:p w14:paraId="27D8A8E1" w14:textId="77777777" w:rsidR="00096924" w:rsidRDefault="00096924" w:rsidP="00096924">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sidRPr="00123367">
              <w:rPr>
                <w:rFonts w:asciiTheme="minorHAnsi" w:eastAsia="Times New Roman" w:hAnsiTheme="minorHAnsi" w:cstheme="minorHAnsi"/>
                <w:sz w:val="16"/>
                <w:szCs w:val="16"/>
                <w:lang w:val="en-US" w:eastAsia="ru-RU"/>
              </w:rPr>
              <w:t xml:space="preserve">that I am </w:t>
            </w:r>
            <w:r>
              <w:rPr>
                <w:rFonts w:asciiTheme="minorHAnsi" w:eastAsia="Times New Roman" w:hAnsiTheme="minorHAnsi" w:cstheme="minorHAnsi"/>
                <w:sz w:val="16"/>
                <w:szCs w:val="16"/>
                <w:lang w:val="en-US" w:eastAsia="ru-RU"/>
              </w:rPr>
              <w:t>a logged user</w:t>
            </w:r>
          </w:p>
          <w:p w14:paraId="3DD38379" w14:textId="77777777" w:rsidR="00096924" w:rsidRDefault="00096924" w:rsidP="00096924">
            <w:pPr>
              <w:rPr>
                <w:rFonts w:asciiTheme="minorHAnsi" w:eastAsia="Times New Roman" w:hAnsiTheme="minorHAnsi" w:cstheme="minorHAnsi"/>
                <w:sz w:val="16"/>
                <w:szCs w:val="16"/>
                <w:lang w:val="en-US" w:eastAsia="ru-RU"/>
              </w:rPr>
            </w:pPr>
            <w:r w:rsidRPr="001921E5">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located on the “my stream filter web part” on the index page</w:t>
            </w:r>
          </w:p>
          <w:p w14:paraId="76679A96" w14:textId="77777777" w:rsidR="00096924" w:rsidRPr="003D78A1" w:rsidRDefault="00096924" w:rsidP="00096924">
            <w:pPr>
              <w:rPr>
                <w:rFonts w:asciiTheme="minorHAnsi" w:eastAsia="Times New Roman" w:hAnsiTheme="minorHAnsi" w:cstheme="minorHAnsi"/>
                <w:sz w:val="16"/>
                <w:szCs w:val="16"/>
                <w:lang w:val="en-US" w:eastAsia="ru-RU"/>
              </w:rPr>
            </w:pPr>
            <w:r w:rsidRPr="003D78A1">
              <w:rPr>
                <w:rFonts w:asciiTheme="minorHAnsi" w:eastAsia="Times New Roman" w:hAnsiTheme="minorHAnsi" w:cstheme="minorHAnsi"/>
                <w:color w:val="0000FF"/>
                <w:sz w:val="16"/>
                <w:szCs w:val="16"/>
                <w:lang w:val="en-US" w:eastAsia="ru-RU"/>
              </w:rPr>
              <w:t xml:space="preserve">When </w:t>
            </w:r>
            <w:r w:rsidRPr="003D78A1">
              <w:rPr>
                <w:rFonts w:asciiTheme="minorHAnsi" w:eastAsia="Times New Roman" w:hAnsiTheme="minorHAnsi" w:cstheme="minorHAnsi"/>
                <w:sz w:val="16"/>
                <w:szCs w:val="16"/>
                <w:lang w:val="en-US" w:eastAsia="ru-RU"/>
              </w:rPr>
              <w:t>I click in the “</w:t>
            </w:r>
            <w:r>
              <w:rPr>
                <w:rFonts w:asciiTheme="minorHAnsi" w:eastAsia="Times New Roman" w:hAnsiTheme="minorHAnsi" w:cstheme="minorHAnsi"/>
                <w:sz w:val="16"/>
                <w:szCs w:val="16"/>
                <w:lang w:val="en-US" w:eastAsia="ru-RU"/>
              </w:rPr>
              <w:t>post type</w:t>
            </w:r>
            <w:r w:rsidRPr="003D78A1">
              <w:rPr>
                <w:rFonts w:asciiTheme="minorHAnsi" w:eastAsia="Times New Roman" w:hAnsiTheme="minorHAnsi" w:cstheme="minorHAnsi"/>
                <w:sz w:val="16"/>
                <w:szCs w:val="16"/>
                <w:lang w:val="en-US" w:eastAsia="ru-RU"/>
              </w:rPr>
              <w:t>” dropdown menu</w:t>
            </w:r>
            <w:r>
              <w:rPr>
                <w:rFonts w:asciiTheme="minorHAnsi" w:eastAsia="Times New Roman" w:hAnsiTheme="minorHAnsi" w:cstheme="minorHAnsi"/>
                <w:color w:val="0000FF"/>
                <w:sz w:val="16"/>
                <w:szCs w:val="16"/>
                <w:lang w:val="en-US" w:eastAsia="ru-RU"/>
              </w:rPr>
              <w:br/>
              <w:t>T</w:t>
            </w:r>
            <w:r w:rsidRPr="003D78A1">
              <w:rPr>
                <w:rFonts w:asciiTheme="minorHAnsi" w:eastAsia="Times New Roman" w:hAnsiTheme="minorHAnsi" w:cstheme="minorHAnsi"/>
                <w:color w:val="0000FF"/>
                <w:sz w:val="16"/>
                <w:szCs w:val="16"/>
                <w:lang w:val="en-US" w:eastAsia="ru-RU"/>
              </w:rPr>
              <w:t xml:space="preserve">hen </w:t>
            </w:r>
            <w:r w:rsidRPr="003D78A1">
              <w:rPr>
                <w:rFonts w:asciiTheme="minorHAnsi" w:eastAsia="Times New Roman" w:hAnsiTheme="minorHAnsi" w:cstheme="minorHAnsi"/>
                <w:sz w:val="16"/>
                <w:szCs w:val="16"/>
                <w:lang w:val="en-US" w:eastAsia="ru-RU"/>
              </w:rPr>
              <w:t xml:space="preserve">a list of all the communities and </w:t>
            </w:r>
            <w:r>
              <w:rPr>
                <w:rFonts w:asciiTheme="minorHAnsi" w:eastAsia="Times New Roman" w:hAnsiTheme="minorHAnsi" w:cstheme="minorHAnsi"/>
                <w:sz w:val="16"/>
                <w:szCs w:val="16"/>
                <w:lang w:val="en-US" w:eastAsia="ru-RU"/>
              </w:rPr>
              <w:t xml:space="preserve">colleagues and other criteria </w:t>
            </w:r>
            <w:r w:rsidRPr="003D78A1">
              <w:rPr>
                <w:rFonts w:asciiTheme="minorHAnsi" w:eastAsia="Times New Roman" w:hAnsiTheme="minorHAnsi" w:cstheme="minorHAnsi"/>
                <w:sz w:val="16"/>
                <w:szCs w:val="16"/>
                <w:lang w:val="en-US" w:eastAsia="ru-RU"/>
              </w:rPr>
              <w:t xml:space="preserve"> appears by alphabetical order</w:t>
            </w:r>
            <w:r>
              <w:rPr>
                <w:rFonts w:asciiTheme="minorHAnsi" w:eastAsia="Times New Roman" w:hAnsiTheme="minorHAnsi" w:cstheme="minorHAnsi"/>
                <w:sz w:val="16"/>
                <w:szCs w:val="16"/>
                <w:lang w:val="en-US" w:eastAsia="ru-RU"/>
              </w:rPr>
              <w:t xml:space="preserve"> (this is OOB)</w:t>
            </w:r>
          </w:p>
          <w:p w14:paraId="7FA26054" w14:textId="77777777" w:rsidR="00096924" w:rsidRPr="003D78A1" w:rsidRDefault="00096924" w:rsidP="00096924">
            <w:pPr>
              <w:rPr>
                <w:rFonts w:asciiTheme="minorHAnsi" w:eastAsia="Times New Roman" w:hAnsiTheme="minorHAnsi" w:cstheme="minorHAnsi"/>
                <w:sz w:val="16"/>
                <w:szCs w:val="16"/>
                <w:lang w:val="en-US" w:eastAsia="ru-RU"/>
              </w:rPr>
            </w:pPr>
            <w:r w:rsidRPr="003D78A1">
              <w:rPr>
                <w:rFonts w:asciiTheme="minorHAnsi" w:eastAsia="Times New Roman" w:hAnsiTheme="minorHAnsi" w:cstheme="minorHAnsi"/>
                <w:color w:val="0000FF"/>
                <w:sz w:val="16"/>
                <w:szCs w:val="16"/>
                <w:lang w:val="en-US" w:eastAsia="ru-RU"/>
              </w:rPr>
              <w:t>And</w:t>
            </w:r>
            <w:r w:rsidRPr="003D78A1">
              <w:rPr>
                <w:rFonts w:asciiTheme="minorHAnsi" w:eastAsia="Times New Roman" w:hAnsiTheme="minorHAnsi" w:cstheme="minorHAnsi"/>
                <w:sz w:val="16"/>
                <w:szCs w:val="16"/>
                <w:lang w:val="en-US" w:eastAsia="ru-RU"/>
              </w:rPr>
              <w:t xml:space="preserve"> I will</w:t>
            </w:r>
            <w:r>
              <w:rPr>
                <w:rFonts w:asciiTheme="minorHAnsi" w:eastAsia="Times New Roman" w:hAnsiTheme="minorHAnsi" w:cstheme="minorHAnsi"/>
                <w:sz w:val="16"/>
                <w:szCs w:val="16"/>
                <w:lang w:val="en-US" w:eastAsia="ru-RU"/>
              </w:rPr>
              <w:t xml:space="preserve"> be</w:t>
            </w:r>
            <w:r w:rsidRPr="003D78A1">
              <w:rPr>
                <w:rFonts w:asciiTheme="minorHAnsi" w:eastAsia="Times New Roman" w:hAnsiTheme="minorHAnsi" w:cstheme="minorHAnsi"/>
                <w:sz w:val="16"/>
                <w:szCs w:val="16"/>
                <w:lang w:val="en-US" w:eastAsia="ru-RU"/>
              </w:rPr>
              <w:t xml:space="preserve"> able to refine my conversations feed results by selecting one item at a time from the dropdown menu list.</w:t>
            </w:r>
          </w:p>
          <w:p w14:paraId="4679EB3B" w14:textId="7D1CB714" w:rsidR="00853384" w:rsidRPr="008D23B6" w:rsidRDefault="00096924" w:rsidP="003C521F">
            <w:pPr>
              <w:rPr>
                <w:rFonts w:asciiTheme="minorHAnsi" w:eastAsia="Times New Roman" w:hAnsiTheme="minorHAnsi" w:cstheme="minorHAnsi"/>
                <w:sz w:val="16"/>
                <w:szCs w:val="16"/>
                <w:lang w:val="en-US" w:eastAsia="ru-RU"/>
              </w:rPr>
            </w:pPr>
            <w:r w:rsidRPr="003D78A1">
              <w:rPr>
                <w:rFonts w:asciiTheme="minorHAnsi" w:eastAsia="Times New Roman" w:hAnsiTheme="minorHAnsi" w:cstheme="minorHAnsi"/>
                <w:color w:val="0000FF"/>
                <w:sz w:val="16"/>
                <w:szCs w:val="16"/>
                <w:lang w:val="en-US" w:eastAsia="ru-RU"/>
              </w:rPr>
              <w:t>And</w:t>
            </w:r>
            <w:r w:rsidRPr="003D78A1">
              <w:rPr>
                <w:rFonts w:asciiTheme="minorHAnsi" w:eastAsia="Times New Roman" w:hAnsiTheme="minorHAnsi" w:cstheme="minorHAnsi"/>
                <w:sz w:val="16"/>
                <w:szCs w:val="16"/>
                <w:lang w:val="en-US" w:eastAsia="ru-RU"/>
              </w:rPr>
              <w:t xml:space="preserve"> the list refreshes itself automatically each time a new </w:t>
            </w:r>
            <w:r>
              <w:rPr>
                <w:rFonts w:asciiTheme="minorHAnsi" w:eastAsia="Times New Roman" w:hAnsiTheme="minorHAnsi" w:cstheme="minorHAnsi"/>
                <w:sz w:val="16"/>
                <w:szCs w:val="16"/>
                <w:lang w:val="en-US" w:eastAsia="ru-RU"/>
              </w:rPr>
              <w:t>activity</w:t>
            </w:r>
            <w:r w:rsidRPr="003D78A1">
              <w:rPr>
                <w:rFonts w:asciiTheme="minorHAnsi" w:eastAsia="Times New Roman" w:hAnsiTheme="minorHAnsi" w:cstheme="minorHAnsi"/>
                <w:sz w:val="16"/>
                <w:szCs w:val="16"/>
                <w:lang w:val="en-US" w:eastAsia="ru-RU"/>
              </w:rPr>
              <w:t xml:space="preserve"> is made in the system.</w:t>
            </w:r>
          </w:p>
        </w:tc>
        <w:tc>
          <w:tcPr>
            <w:tcW w:w="884" w:type="dxa"/>
          </w:tcPr>
          <w:p w14:paraId="4E4212E5" w14:textId="77777777" w:rsidR="00853384" w:rsidRDefault="00853384" w:rsidP="00853384">
            <w:pPr>
              <w:jc w:val="right"/>
              <w:rPr>
                <w:rFonts w:asciiTheme="minorHAnsi" w:eastAsia="Times New Roman" w:hAnsiTheme="minorHAnsi" w:cstheme="minorHAnsi"/>
                <w:color w:val="000000"/>
                <w:sz w:val="16"/>
                <w:szCs w:val="16"/>
                <w:lang w:val="en-US"/>
              </w:rPr>
            </w:pPr>
          </w:p>
        </w:tc>
      </w:tr>
      <w:tr w:rsidR="00853384" w14:paraId="721E86C2" w14:textId="77777777" w:rsidTr="008D23B6">
        <w:trPr>
          <w:trHeight w:val="439"/>
        </w:trPr>
        <w:tc>
          <w:tcPr>
            <w:tcW w:w="710" w:type="dxa"/>
          </w:tcPr>
          <w:p w14:paraId="1824C314" w14:textId="77777777" w:rsidR="00853384" w:rsidRDefault="00853384" w:rsidP="00853384">
            <w:pPr>
              <w:jc w:val="right"/>
              <w:rPr>
                <w:rFonts w:asciiTheme="minorHAnsi" w:eastAsia="Times New Roman" w:hAnsiTheme="minorHAnsi" w:cstheme="minorHAnsi"/>
                <w:color w:val="000000"/>
                <w:sz w:val="16"/>
                <w:szCs w:val="16"/>
                <w:lang w:val="en-US"/>
              </w:rPr>
            </w:pPr>
          </w:p>
          <w:p w14:paraId="2E00176E" w14:textId="77777777" w:rsidR="00853384" w:rsidRDefault="00853384" w:rsidP="00853384">
            <w:pPr>
              <w:jc w:val="right"/>
              <w:rPr>
                <w:rFonts w:asciiTheme="minorHAnsi" w:eastAsia="Times New Roman" w:hAnsiTheme="minorHAnsi" w:cstheme="minorHAnsi"/>
                <w:color w:val="000000"/>
                <w:sz w:val="16"/>
                <w:szCs w:val="16"/>
                <w:lang w:val="en-US"/>
              </w:rPr>
            </w:pPr>
          </w:p>
        </w:tc>
        <w:tc>
          <w:tcPr>
            <w:tcW w:w="992" w:type="dxa"/>
          </w:tcPr>
          <w:p w14:paraId="548FB2F9" w14:textId="77777777" w:rsidR="00853384" w:rsidRDefault="00853384" w:rsidP="00853384">
            <w:pPr>
              <w:rPr>
                <w:rFonts w:asciiTheme="minorHAnsi" w:eastAsia="Times New Roman" w:hAnsiTheme="minorHAnsi" w:cstheme="minorHAnsi"/>
                <w:color w:val="000000"/>
                <w:sz w:val="16"/>
                <w:szCs w:val="16"/>
                <w:lang w:val="en-US"/>
              </w:rPr>
            </w:pPr>
          </w:p>
        </w:tc>
        <w:tc>
          <w:tcPr>
            <w:tcW w:w="1417" w:type="dxa"/>
          </w:tcPr>
          <w:p w14:paraId="27D1D665" w14:textId="77777777" w:rsidR="00853384" w:rsidRDefault="00853384" w:rsidP="00853384">
            <w:pPr>
              <w:rPr>
                <w:rFonts w:asciiTheme="minorHAnsi" w:eastAsia="Times New Roman" w:hAnsiTheme="minorHAnsi" w:cstheme="minorHAnsi"/>
                <w:color w:val="000000"/>
                <w:sz w:val="16"/>
                <w:szCs w:val="16"/>
                <w:lang w:val="en-US"/>
              </w:rPr>
            </w:pPr>
          </w:p>
        </w:tc>
        <w:tc>
          <w:tcPr>
            <w:tcW w:w="5529" w:type="dxa"/>
          </w:tcPr>
          <w:p w14:paraId="5ECC05B6" w14:textId="77777777" w:rsidR="00B27C50" w:rsidRDefault="00B27C50" w:rsidP="00853384">
            <w:pPr>
              <w:rPr>
                <w:rFonts w:asciiTheme="minorHAnsi" w:eastAsia="Times New Roman" w:hAnsiTheme="minorHAnsi" w:cstheme="minorHAnsi"/>
                <w:color w:val="0000FF"/>
                <w:sz w:val="16"/>
                <w:szCs w:val="16"/>
                <w:lang w:val="en-US" w:eastAsia="ru-RU"/>
              </w:rPr>
            </w:pPr>
          </w:p>
          <w:p w14:paraId="3D978953" w14:textId="77777777" w:rsidR="00853384" w:rsidRDefault="00B27C50" w:rsidP="00853384">
            <w:pPr>
              <w:rPr>
                <w:rFonts w:asciiTheme="minorHAnsi" w:eastAsia="Times New Roman" w:hAnsiTheme="minorHAnsi" w:cstheme="minorHAnsi"/>
                <w:color w:val="0000FF"/>
                <w:sz w:val="16"/>
                <w:szCs w:val="16"/>
                <w:lang w:val="en-US" w:eastAsia="ru-RU"/>
              </w:rPr>
            </w:pPr>
            <w:r>
              <w:rPr>
                <w:noProof/>
                <w:lang w:val="sk-SK" w:eastAsia="sk-SK"/>
              </w:rPr>
              <w:lastRenderedPageBreak/>
              <w:drawing>
                <wp:inline distT="0" distB="0" distL="0" distR="0" wp14:anchorId="772D7C4C" wp14:editId="270673DC">
                  <wp:extent cx="2324100" cy="41148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24100" cy="4114800"/>
                          </a:xfrm>
                          <a:prstGeom prst="rect">
                            <a:avLst/>
                          </a:prstGeom>
                        </pic:spPr>
                      </pic:pic>
                    </a:graphicData>
                  </a:graphic>
                </wp:inline>
              </w:drawing>
            </w:r>
          </w:p>
          <w:p w14:paraId="381AB5A9" w14:textId="46E5C117" w:rsidR="00B27C50" w:rsidRPr="00123367" w:rsidRDefault="00B27C50" w:rsidP="00853384">
            <w:pPr>
              <w:rPr>
                <w:rFonts w:asciiTheme="minorHAnsi" w:eastAsia="Times New Roman" w:hAnsiTheme="minorHAnsi" w:cstheme="minorHAnsi"/>
                <w:color w:val="0000FF"/>
                <w:sz w:val="16"/>
                <w:szCs w:val="16"/>
                <w:lang w:val="en-US" w:eastAsia="ru-RU"/>
              </w:rPr>
            </w:pPr>
          </w:p>
        </w:tc>
        <w:tc>
          <w:tcPr>
            <w:tcW w:w="884" w:type="dxa"/>
          </w:tcPr>
          <w:p w14:paraId="73B7ED7B" w14:textId="77777777" w:rsidR="00853384" w:rsidRDefault="00853384" w:rsidP="00853384">
            <w:pPr>
              <w:jc w:val="right"/>
              <w:rPr>
                <w:rFonts w:asciiTheme="minorHAnsi" w:eastAsia="Times New Roman" w:hAnsiTheme="minorHAnsi" w:cstheme="minorHAnsi"/>
                <w:color w:val="000000"/>
                <w:sz w:val="16"/>
                <w:szCs w:val="16"/>
                <w:lang w:val="en-US"/>
              </w:rPr>
            </w:pPr>
          </w:p>
        </w:tc>
      </w:tr>
      <w:tr w:rsidR="00853384" w14:paraId="6DB4039F" w14:textId="77777777" w:rsidTr="008D23B6">
        <w:trPr>
          <w:trHeight w:val="439"/>
        </w:trPr>
        <w:tc>
          <w:tcPr>
            <w:tcW w:w="710" w:type="dxa"/>
          </w:tcPr>
          <w:p w14:paraId="08C3AD72" w14:textId="3066E709" w:rsidR="00853384" w:rsidRDefault="00853384" w:rsidP="00853384">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4.3.3</w:t>
            </w:r>
          </w:p>
        </w:tc>
        <w:tc>
          <w:tcPr>
            <w:tcW w:w="992" w:type="dxa"/>
          </w:tcPr>
          <w:p w14:paraId="55E1B6B8" w14:textId="77777777" w:rsidR="00853384" w:rsidRDefault="00853384" w:rsidP="00853384">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Engage post </w:t>
            </w:r>
          </w:p>
        </w:tc>
        <w:tc>
          <w:tcPr>
            <w:tcW w:w="1417" w:type="dxa"/>
          </w:tcPr>
          <w:p w14:paraId="2FF46B9E" w14:textId="3F897277" w:rsidR="00853384" w:rsidRDefault="00853384" w:rsidP="00853384">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Engage Tag Cloud web</w:t>
            </w:r>
            <w:r w:rsidR="003C521F">
              <w:rPr>
                <w:rFonts w:asciiTheme="minorHAnsi" w:eastAsia="Times New Roman" w:hAnsiTheme="minorHAnsi" w:cstheme="minorHAnsi"/>
                <w:color w:val="000000"/>
                <w:sz w:val="16"/>
                <w:szCs w:val="16"/>
                <w:lang w:val="en-US"/>
              </w:rPr>
              <w:t xml:space="preserve"> part on</w:t>
            </w:r>
            <w:r>
              <w:rPr>
                <w:rFonts w:asciiTheme="minorHAnsi" w:eastAsia="Times New Roman" w:hAnsiTheme="minorHAnsi" w:cstheme="minorHAnsi"/>
                <w:color w:val="000000"/>
                <w:sz w:val="16"/>
                <w:szCs w:val="16"/>
                <w:lang w:val="en-US"/>
              </w:rPr>
              <w:t xml:space="preserve"> “community” page</w:t>
            </w:r>
          </w:p>
          <w:p w14:paraId="4ED15A53" w14:textId="77777777" w:rsidR="00853384" w:rsidRDefault="00853384" w:rsidP="00853384">
            <w:pPr>
              <w:rPr>
                <w:rFonts w:asciiTheme="minorHAnsi" w:eastAsia="Times New Roman" w:hAnsiTheme="minorHAnsi" w:cstheme="minorHAnsi"/>
                <w:color w:val="000000"/>
                <w:sz w:val="16"/>
                <w:szCs w:val="16"/>
                <w:lang w:val="en-US"/>
              </w:rPr>
            </w:pPr>
          </w:p>
          <w:p w14:paraId="4F2B958C" w14:textId="4485B109" w:rsidR="00853384" w:rsidRDefault="00853384" w:rsidP="003C521F">
            <w:pPr>
              <w:rPr>
                <w:rFonts w:asciiTheme="minorHAnsi" w:eastAsia="Times New Roman" w:hAnsiTheme="minorHAnsi" w:cstheme="minorHAnsi"/>
                <w:color w:val="000000"/>
                <w:sz w:val="16"/>
                <w:szCs w:val="16"/>
                <w:lang w:val="en-US"/>
              </w:rPr>
            </w:pPr>
          </w:p>
        </w:tc>
        <w:tc>
          <w:tcPr>
            <w:tcW w:w="5529" w:type="dxa"/>
          </w:tcPr>
          <w:p w14:paraId="5614FA7E" w14:textId="77777777" w:rsidR="00853384" w:rsidRDefault="00853384" w:rsidP="00853384">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sidRPr="00123367">
              <w:rPr>
                <w:rFonts w:asciiTheme="minorHAnsi" w:eastAsia="Times New Roman" w:hAnsiTheme="minorHAnsi" w:cstheme="minorHAnsi"/>
                <w:sz w:val="16"/>
                <w:szCs w:val="16"/>
                <w:lang w:val="en-US" w:eastAsia="ru-RU"/>
              </w:rPr>
              <w:t xml:space="preserve">that I am </w:t>
            </w:r>
            <w:r>
              <w:rPr>
                <w:rFonts w:asciiTheme="minorHAnsi" w:eastAsia="Times New Roman" w:hAnsiTheme="minorHAnsi" w:cstheme="minorHAnsi"/>
                <w:sz w:val="16"/>
                <w:szCs w:val="16"/>
                <w:lang w:val="en-US" w:eastAsia="ru-RU"/>
              </w:rPr>
              <w:t>a logged user</w:t>
            </w:r>
          </w:p>
          <w:p w14:paraId="7DDA9D6B" w14:textId="6D5613C6" w:rsidR="00853384" w:rsidRDefault="00853384" w:rsidP="00853384">
            <w:pPr>
              <w:rPr>
                <w:rFonts w:asciiTheme="minorHAnsi" w:eastAsia="Times New Roman" w:hAnsiTheme="minorHAnsi" w:cstheme="minorHAnsi"/>
                <w:sz w:val="16"/>
                <w:szCs w:val="16"/>
                <w:lang w:val="en-US" w:eastAsia="ru-RU"/>
              </w:rPr>
            </w:pPr>
            <w:r w:rsidRPr="001921E5">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located on the </w:t>
            </w:r>
            <w:r w:rsidR="003C521F">
              <w:rPr>
                <w:rFonts w:asciiTheme="minorHAnsi" w:eastAsia="Times New Roman" w:hAnsiTheme="minorHAnsi" w:cstheme="minorHAnsi"/>
                <w:sz w:val="16"/>
                <w:szCs w:val="16"/>
                <w:lang w:val="en-US" w:eastAsia="ru-RU"/>
              </w:rPr>
              <w:t>“community stream web part” on a</w:t>
            </w:r>
            <w:r>
              <w:rPr>
                <w:rFonts w:asciiTheme="minorHAnsi" w:eastAsia="Times New Roman" w:hAnsiTheme="minorHAnsi" w:cstheme="minorHAnsi"/>
                <w:sz w:val="16"/>
                <w:szCs w:val="16"/>
                <w:lang w:val="en-US" w:eastAsia="ru-RU"/>
              </w:rPr>
              <w:t xml:space="preserve"> “Community” page</w:t>
            </w:r>
          </w:p>
          <w:p w14:paraId="46D6166B" w14:textId="48A5C1DD" w:rsidR="00853384" w:rsidRDefault="00853384" w:rsidP="00853384">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When </w:t>
            </w:r>
            <w:r w:rsidR="003C521F">
              <w:rPr>
                <w:rFonts w:asciiTheme="minorHAnsi" w:eastAsia="Times New Roman" w:hAnsiTheme="minorHAnsi" w:cstheme="minorHAnsi"/>
                <w:sz w:val="16"/>
                <w:szCs w:val="16"/>
                <w:lang w:val="en-US" w:eastAsia="ru-RU"/>
              </w:rPr>
              <w:t xml:space="preserve">look to the right </w:t>
            </w:r>
            <w:r>
              <w:rPr>
                <w:rFonts w:asciiTheme="minorHAnsi" w:eastAsia="Times New Roman" w:hAnsiTheme="minorHAnsi" w:cstheme="minorHAnsi"/>
                <w:sz w:val="16"/>
                <w:szCs w:val="16"/>
                <w:lang w:val="en-US" w:eastAsia="ru-RU"/>
              </w:rPr>
              <w:t xml:space="preserve">of the “filter by” </w:t>
            </w:r>
          </w:p>
          <w:p w14:paraId="18C48FAB" w14:textId="77777777" w:rsidR="00853384" w:rsidRDefault="00853384" w:rsidP="003C521F">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Then</w:t>
            </w:r>
            <w:r>
              <w:rPr>
                <w:rFonts w:asciiTheme="minorHAnsi" w:eastAsia="Times New Roman" w:hAnsiTheme="minorHAnsi" w:cstheme="minorHAnsi"/>
                <w:sz w:val="16"/>
                <w:szCs w:val="16"/>
                <w:lang w:val="en-US" w:eastAsia="ru-RU"/>
              </w:rPr>
              <w:t xml:space="preserve"> I should have access to the</w:t>
            </w:r>
            <w:r w:rsidR="003C521F">
              <w:rPr>
                <w:rFonts w:asciiTheme="minorHAnsi" w:eastAsia="Times New Roman" w:hAnsiTheme="minorHAnsi" w:cstheme="minorHAnsi"/>
                <w:sz w:val="16"/>
                <w:szCs w:val="16"/>
                <w:lang w:val="en-US" w:eastAsia="ru-RU"/>
              </w:rPr>
              <w:t xml:space="preserve"> </w:t>
            </w:r>
            <w:r w:rsidRPr="003C521F">
              <w:rPr>
                <w:rFonts w:asciiTheme="minorHAnsi" w:eastAsia="Times New Roman" w:hAnsiTheme="minorHAnsi" w:cstheme="minorHAnsi"/>
                <w:sz w:val="16"/>
                <w:szCs w:val="16"/>
                <w:lang w:val="en-US" w:eastAsia="ru-RU"/>
              </w:rPr>
              <w:t>edit notification settings</w:t>
            </w:r>
            <w:r>
              <w:rPr>
                <w:rFonts w:asciiTheme="minorHAnsi" w:eastAsia="Times New Roman" w:hAnsiTheme="minorHAnsi" w:cstheme="minorHAnsi"/>
                <w:sz w:val="16"/>
                <w:szCs w:val="16"/>
                <w:lang w:val="en-US" w:eastAsia="ru-RU"/>
              </w:rPr>
              <w:t>, tag cloud, search by</w:t>
            </w:r>
            <w:r w:rsidR="003C521F">
              <w:rPr>
                <w:rFonts w:asciiTheme="minorHAnsi" w:eastAsia="Times New Roman" w:hAnsiTheme="minorHAnsi" w:cstheme="minorHAnsi"/>
                <w:sz w:val="16"/>
                <w:szCs w:val="16"/>
                <w:lang w:val="en-US" w:eastAsia="ru-RU"/>
              </w:rPr>
              <w:t xml:space="preserve"> tag, and refresh OOB function.</w:t>
            </w:r>
          </w:p>
          <w:p w14:paraId="47C85E0D" w14:textId="77777777" w:rsidR="00096924" w:rsidRDefault="00096924" w:rsidP="003C521F">
            <w:pPr>
              <w:rPr>
                <w:rFonts w:asciiTheme="minorHAnsi" w:eastAsia="Times New Roman" w:hAnsiTheme="minorHAnsi" w:cstheme="minorHAnsi"/>
                <w:sz w:val="16"/>
                <w:szCs w:val="16"/>
                <w:lang w:val="en-US" w:eastAsia="ru-RU"/>
              </w:rPr>
            </w:pPr>
          </w:p>
          <w:p w14:paraId="6CCCE4C6" w14:textId="77777777" w:rsidR="00096924" w:rsidRDefault="00096924" w:rsidP="00096924">
            <w:p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 xml:space="preserve">The tag cloud and the edit notifications box need to be aligned with the look &amp; fell of the platform. </w:t>
            </w:r>
          </w:p>
          <w:p w14:paraId="0B7167C9" w14:textId="77777777" w:rsidR="00096924" w:rsidRDefault="00096924" w:rsidP="00096924">
            <w:pPr>
              <w:rPr>
                <w:rFonts w:asciiTheme="minorHAnsi" w:eastAsia="Times New Roman" w:hAnsiTheme="minorHAnsi" w:cstheme="minorHAnsi"/>
                <w:sz w:val="16"/>
                <w:szCs w:val="16"/>
                <w:lang w:val="en-US" w:eastAsia="ru-RU"/>
              </w:rPr>
            </w:pPr>
          </w:p>
          <w:p w14:paraId="18A73435" w14:textId="77777777" w:rsidR="00096924" w:rsidRDefault="00096924" w:rsidP="00096924">
            <w:pPr>
              <w:rPr>
                <w:rFonts w:asciiTheme="minorHAnsi" w:eastAsia="Times New Roman" w:hAnsiTheme="minorHAnsi" w:cstheme="minorHAnsi"/>
                <w:sz w:val="16"/>
                <w:szCs w:val="16"/>
                <w:lang w:val="en-US" w:eastAsia="ru-RU"/>
              </w:rPr>
            </w:pPr>
            <w:r>
              <w:rPr>
                <w:noProof/>
                <w:lang w:val="sk-SK" w:eastAsia="sk-SK"/>
              </w:rPr>
              <w:drawing>
                <wp:inline distT="0" distB="0" distL="0" distR="0" wp14:anchorId="0432CDF1" wp14:editId="2C134AA1">
                  <wp:extent cx="3373755" cy="15709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73755" cy="1570990"/>
                          </a:xfrm>
                          <a:prstGeom prst="rect">
                            <a:avLst/>
                          </a:prstGeom>
                        </pic:spPr>
                      </pic:pic>
                    </a:graphicData>
                  </a:graphic>
                </wp:inline>
              </w:drawing>
            </w:r>
          </w:p>
          <w:p w14:paraId="618A92D8" w14:textId="77777777" w:rsidR="00096924" w:rsidRDefault="00096924" w:rsidP="00096924">
            <w:pPr>
              <w:rPr>
                <w:rFonts w:asciiTheme="minorHAnsi" w:eastAsia="Times New Roman" w:hAnsiTheme="minorHAnsi" w:cstheme="minorHAnsi"/>
                <w:sz w:val="16"/>
                <w:szCs w:val="16"/>
                <w:lang w:val="en-US" w:eastAsia="ru-RU"/>
              </w:rPr>
            </w:pPr>
          </w:p>
          <w:p w14:paraId="1E26ED27" w14:textId="1C304E26" w:rsidR="00096924" w:rsidRPr="00A23414" w:rsidRDefault="00096924" w:rsidP="00096924">
            <w:pPr>
              <w:rPr>
                <w:rFonts w:asciiTheme="minorHAnsi" w:eastAsia="Times New Roman" w:hAnsiTheme="minorHAnsi" w:cstheme="minorHAnsi"/>
                <w:sz w:val="16"/>
                <w:szCs w:val="16"/>
                <w:lang w:val="en-US" w:eastAsia="ru-RU"/>
              </w:rPr>
            </w:pPr>
            <w:r>
              <w:rPr>
                <w:noProof/>
                <w:lang w:val="sk-SK" w:eastAsia="sk-SK"/>
              </w:rPr>
              <w:drawing>
                <wp:inline distT="0" distB="0" distL="0" distR="0" wp14:anchorId="7B22BF2D" wp14:editId="7F0D267E">
                  <wp:extent cx="3373755" cy="3689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73755" cy="368935"/>
                          </a:xfrm>
                          <a:prstGeom prst="rect">
                            <a:avLst/>
                          </a:prstGeom>
                        </pic:spPr>
                      </pic:pic>
                    </a:graphicData>
                  </a:graphic>
                </wp:inline>
              </w:drawing>
            </w:r>
          </w:p>
        </w:tc>
        <w:tc>
          <w:tcPr>
            <w:tcW w:w="884" w:type="dxa"/>
          </w:tcPr>
          <w:p w14:paraId="5664A252" w14:textId="77777777" w:rsidR="00853384" w:rsidRDefault="00853384" w:rsidP="00853384">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853384" w14:paraId="4111C5DF" w14:textId="77777777" w:rsidTr="008D23B6">
        <w:trPr>
          <w:trHeight w:val="439"/>
        </w:trPr>
        <w:tc>
          <w:tcPr>
            <w:tcW w:w="710" w:type="dxa"/>
          </w:tcPr>
          <w:p w14:paraId="483AAE06" w14:textId="77777777" w:rsidR="00853384" w:rsidRDefault="00853384" w:rsidP="00853384">
            <w:pPr>
              <w:jc w:val="right"/>
              <w:rPr>
                <w:rFonts w:asciiTheme="minorHAnsi" w:eastAsia="Times New Roman" w:hAnsiTheme="minorHAnsi" w:cstheme="minorHAnsi"/>
                <w:color w:val="000000"/>
                <w:sz w:val="16"/>
                <w:szCs w:val="16"/>
                <w:lang w:val="en-US"/>
              </w:rPr>
            </w:pPr>
          </w:p>
        </w:tc>
        <w:tc>
          <w:tcPr>
            <w:tcW w:w="8822" w:type="dxa"/>
            <w:gridSpan w:val="4"/>
          </w:tcPr>
          <w:p w14:paraId="0E33090E" w14:textId="77777777" w:rsidR="00853384" w:rsidRDefault="00853384" w:rsidP="00853384">
            <w:pPr>
              <w:rPr>
                <w:rStyle w:val="CommentReference"/>
              </w:rPr>
            </w:pPr>
          </w:p>
          <w:p w14:paraId="56EF0EA3" w14:textId="3699CFA2" w:rsidR="00853384" w:rsidRDefault="00853384" w:rsidP="00853384">
            <w:pPr>
              <w:rPr>
                <w:rStyle w:val="CommentReference"/>
              </w:rPr>
            </w:pPr>
            <w:r>
              <w:rPr>
                <w:noProof/>
                <w:lang w:val="sk-SK" w:eastAsia="sk-SK"/>
              </w:rPr>
              <w:lastRenderedPageBreak/>
              <w:drawing>
                <wp:inline distT="0" distB="0" distL="0" distR="0" wp14:anchorId="45BF39B1" wp14:editId="54150BD9">
                  <wp:extent cx="5143500" cy="21812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43500" cy="2181225"/>
                          </a:xfrm>
                          <a:prstGeom prst="rect">
                            <a:avLst/>
                          </a:prstGeom>
                        </pic:spPr>
                      </pic:pic>
                    </a:graphicData>
                  </a:graphic>
                </wp:inline>
              </w:drawing>
            </w:r>
          </w:p>
          <w:p w14:paraId="35368534" w14:textId="77777777" w:rsidR="00853384" w:rsidRDefault="00853384" w:rsidP="00853384">
            <w:pPr>
              <w:rPr>
                <w:rStyle w:val="CommentReference"/>
              </w:rPr>
            </w:pPr>
          </w:p>
          <w:p w14:paraId="07A0DB82" w14:textId="77777777" w:rsidR="00853384" w:rsidRDefault="00853384" w:rsidP="00853384">
            <w:pPr>
              <w:rPr>
                <w:rStyle w:val="CommentReference"/>
              </w:rPr>
            </w:pPr>
          </w:p>
        </w:tc>
      </w:tr>
    </w:tbl>
    <w:p w14:paraId="2949463F" w14:textId="77777777" w:rsidR="00D31FFC" w:rsidRDefault="00D31FFC" w:rsidP="00287E62">
      <w:pPr>
        <w:rPr>
          <w:rFonts w:cs="Arial"/>
          <w:sz w:val="22"/>
        </w:rPr>
      </w:pPr>
    </w:p>
    <w:p w14:paraId="43CECBB6" w14:textId="77777777" w:rsidR="00E20DD3" w:rsidRDefault="00E20DD3" w:rsidP="00287E62">
      <w:pPr>
        <w:rPr>
          <w:rFonts w:cs="Arial"/>
          <w:sz w:val="22"/>
        </w:rPr>
      </w:pPr>
    </w:p>
    <w:p w14:paraId="6F69E685" w14:textId="77777777" w:rsidR="00E20DD3" w:rsidRDefault="00E20DD3" w:rsidP="00287E62">
      <w:pPr>
        <w:rPr>
          <w:rFonts w:cs="Arial"/>
          <w:sz w:val="22"/>
        </w:rPr>
      </w:pPr>
    </w:p>
    <w:p w14:paraId="5CFAB451" w14:textId="7F2956B7" w:rsidR="00C44C51" w:rsidRDefault="00074732" w:rsidP="004E1D4E">
      <w:pPr>
        <w:pStyle w:val="Heading2"/>
        <w:numPr>
          <w:ilvl w:val="1"/>
          <w:numId w:val="20"/>
        </w:numPr>
        <w:rPr>
          <w:noProof/>
        </w:rPr>
      </w:pPr>
      <w:bookmarkStart w:id="1373" w:name="_Toc461707119"/>
      <w:bookmarkStart w:id="1374" w:name="_Toc463013430"/>
      <w:r>
        <w:rPr>
          <w:noProof/>
        </w:rPr>
        <w:t>Engage activity stream</w:t>
      </w:r>
      <w:bookmarkEnd w:id="1373"/>
      <w:bookmarkEnd w:id="1374"/>
    </w:p>
    <w:tbl>
      <w:tblPr>
        <w:tblStyle w:val="TableGrid"/>
        <w:tblW w:w="9532" w:type="dxa"/>
        <w:tblInd w:w="-289" w:type="dxa"/>
        <w:tblLayout w:type="fixed"/>
        <w:tblLook w:val="04A0" w:firstRow="1" w:lastRow="0" w:firstColumn="1" w:lastColumn="0" w:noHBand="0" w:noVBand="1"/>
      </w:tblPr>
      <w:tblGrid>
        <w:gridCol w:w="710"/>
        <w:gridCol w:w="992"/>
        <w:gridCol w:w="1417"/>
        <w:gridCol w:w="5529"/>
        <w:gridCol w:w="884"/>
      </w:tblGrid>
      <w:tr w:rsidR="00287E62" w:rsidRPr="00193438" w14:paraId="65CDEDA4" w14:textId="77777777" w:rsidTr="00A65DCD">
        <w:trPr>
          <w:trHeight w:val="280"/>
        </w:trPr>
        <w:tc>
          <w:tcPr>
            <w:tcW w:w="710" w:type="dxa"/>
            <w:shd w:val="clear" w:color="auto" w:fill="122632" w:themeFill="text1"/>
            <w:hideMark/>
          </w:tcPr>
          <w:p w14:paraId="068553D0" w14:textId="1744F445" w:rsidR="00287E62" w:rsidRPr="00193438" w:rsidRDefault="005679BC" w:rsidP="00287E62">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Id</w:t>
            </w:r>
          </w:p>
        </w:tc>
        <w:tc>
          <w:tcPr>
            <w:tcW w:w="992" w:type="dxa"/>
            <w:shd w:val="clear" w:color="auto" w:fill="122632" w:themeFill="text1"/>
            <w:hideMark/>
          </w:tcPr>
          <w:p w14:paraId="43ED00F1" w14:textId="17E1F50F" w:rsidR="00287E62" w:rsidRPr="00193438" w:rsidRDefault="00287E62" w:rsidP="00287E62">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w:t>
            </w:r>
            <w:r w:rsidR="005679BC">
              <w:rPr>
                <w:rFonts w:asciiTheme="minorHAnsi" w:eastAsia="Times New Roman" w:hAnsiTheme="minorHAnsi" w:cstheme="minorHAnsi"/>
                <w:b/>
                <w:bCs/>
                <w:color w:val="FFFFFF" w:themeColor="background1"/>
                <w:sz w:val="16"/>
                <w:szCs w:val="16"/>
                <w:lang w:val="en-US"/>
              </w:rPr>
              <w:t>e category</w:t>
            </w:r>
          </w:p>
        </w:tc>
        <w:tc>
          <w:tcPr>
            <w:tcW w:w="1417" w:type="dxa"/>
            <w:shd w:val="clear" w:color="auto" w:fill="122632" w:themeFill="text1"/>
            <w:hideMark/>
          </w:tcPr>
          <w:p w14:paraId="764A0819" w14:textId="054A7779" w:rsidR="00287E62" w:rsidRPr="00193438" w:rsidRDefault="005679BC" w:rsidP="00287E62">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name</w:t>
            </w:r>
          </w:p>
        </w:tc>
        <w:tc>
          <w:tcPr>
            <w:tcW w:w="5529" w:type="dxa"/>
            <w:shd w:val="clear" w:color="auto" w:fill="122632" w:themeFill="text1"/>
            <w:hideMark/>
          </w:tcPr>
          <w:p w14:paraId="11258C2A" w14:textId="77777777" w:rsidR="00287E62" w:rsidRPr="00193438" w:rsidRDefault="00287E62" w:rsidP="00287E62">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Description</w:t>
            </w:r>
          </w:p>
        </w:tc>
        <w:tc>
          <w:tcPr>
            <w:tcW w:w="884" w:type="dxa"/>
            <w:shd w:val="clear" w:color="auto" w:fill="122632" w:themeFill="text1"/>
            <w:hideMark/>
          </w:tcPr>
          <w:p w14:paraId="687EDC15" w14:textId="77777777" w:rsidR="00287E62" w:rsidRPr="00193438" w:rsidRDefault="00287E62" w:rsidP="00287E62">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Priority</w:t>
            </w:r>
          </w:p>
        </w:tc>
      </w:tr>
      <w:tr w:rsidR="00514559" w14:paraId="52F24B71" w14:textId="77777777" w:rsidTr="00A65DCD">
        <w:trPr>
          <w:trHeight w:val="439"/>
        </w:trPr>
        <w:tc>
          <w:tcPr>
            <w:tcW w:w="710" w:type="dxa"/>
          </w:tcPr>
          <w:p w14:paraId="28228884" w14:textId="45B4A536" w:rsidR="00514559" w:rsidRDefault="00B611DB" w:rsidP="00514559">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4.4</w:t>
            </w:r>
            <w:r w:rsidR="009D4AA6">
              <w:rPr>
                <w:rFonts w:asciiTheme="minorHAnsi" w:eastAsia="Times New Roman" w:hAnsiTheme="minorHAnsi" w:cstheme="minorHAnsi"/>
                <w:color w:val="000000"/>
                <w:sz w:val="16"/>
                <w:szCs w:val="16"/>
                <w:lang w:val="en-US"/>
              </w:rPr>
              <w:t>.1</w:t>
            </w:r>
          </w:p>
        </w:tc>
        <w:tc>
          <w:tcPr>
            <w:tcW w:w="992" w:type="dxa"/>
          </w:tcPr>
          <w:p w14:paraId="4695A8FC" w14:textId="0B1F067B" w:rsidR="00514559" w:rsidRPr="00E80225" w:rsidRDefault="005679BC" w:rsidP="00F17CA9">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Engage </w:t>
            </w:r>
            <w:r w:rsidR="00F17CA9">
              <w:rPr>
                <w:rFonts w:asciiTheme="minorHAnsi" w:eastAsia="Times New Roman" w:hAnsiTheme="minorHAnsi" w:cstheme="minorHAnsi"/>
                <w:color w:val="000000"/>
                <w:sz w:val="16"/>
                <w:szCs w:val="16"/>
                <w:lang w:val="en-US"/>
              </w:rPr>
              <w:t>activity</w:t>
            </w:r>
            <w:r>
              <w:rPr>
                <w:rFonts w:asciiTheme="minorHAnsi" w:eastAsia="Times New Roman" w:hAnsiTheme="minorHAnsi" w:cstheme="minorHAnsi"/>
                <w:color w:val="000000"/>
                <w:sz w:val="16"/>
                <w:szCs w:val="16"/>
                <w:lang w:val="en-US"/>
              </w:rPr>
              <w:t xml:space="preserve"> </w:t>
            </w:r>
            <w:r w:rsidR="003C521F">
              <w:rPr>
                <w:rFonts w:asciiTheme="minorHAnsi" w:eastAsia="Times New Roman" w:hAnsiTheme="minorHAnsi" w:cstheme="minorHAnsi"/>
                <w:color w:val="000000"/>
                <w:sz w:val="16"/>
                <w:szCs w:val="16"/>
                <w:lang w:val="en-US"/>
              </w:rPr>
              <w:t>stream</w:t>
            </w:r>
          </w:p>
        </w:tc>
        <w:tc>
          <w:tcPr>
            <w:tcW w:w="1417" w:type="dxa"/>
          </w:tcPr>
          <w:p w14:paraId="46B5AAD3" w14:textId="211963AB" w:rsidR="00514559" w:rsidRDefault="005679BC" w:rsidP="00514559">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Engage post </w:t>
            </w:r>
            <w:r w:rsidR="00AF0DAB">
              <w:rPr>
                <w:rFonts w:asciiTheme="minorHAnsi" w:eastAsia="Times New Roman" w:hAnsiTheme="minorHAnsi" w:cstheme="minorHAnsi"/>
                <w:color w:val="000000"/>
                <w:sz w:val="16"/>
                <w:szCs w:val="16"/>
                <w:lang w:val="en-US"/>
              </w:rPr>
              <w:t>web part</w:t>
            </w:r>
          </w:p>
        </w:tc>
        <w:tc>
          <w:tcPr>
            <w:tcW w:w="5529" w:type="dxa"/>
          </w:tcPr>
          <w:p w14:paraId="69BA6275" w14:textId="436CDE77" w:rsidR="00514559" w:rsidRDefault="00514559" w:rsidP="00514559">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sidR="005679BC" w:rsidRPr="00123367">
              <w:rPr>
                <w:rFonts w:asciiTheme="minorHAnsi" w:eastAsia="Times New Roman" w:hAnsiTheme="minorHAnsi" w:cstheme="minorHAnsi"/>
                <w:sz w:val="16"/>
                <w:szCs w:val="16"/>
                <w:lang w:val="en-US" w:eastAsia="ru-RU"/>
              </w:rPr>
              <w:t xml:space="preserve">that </w:t>
            </w:r>
            <w:r w:rsidR="00AF0DAB" w:rsidRPr="00123367">
              <w:rPr>
                <w:rFonts w:asciiTheme="minorHAnsi" w:eastAsia="Times New Roman" w:hAnsiTheme="minorHAnsi" w:cstheme="minorHAnsi"/>
                <w:sz w:val="16"/>
                <w:szCs w:val="16"/>
                <w:lang w:val="en-US" w:eastAsia="ru-RU"/>
              </w:rPr>
              <w:t>I</w:t>
            </w:r>
            <w:r w:rsidR="005679BC" w:rsidRPr="00123367">
              <w:rPr>
                <w:rFonts w:asciiTheme="minorHAnsi" w:eastAsia="Times New Roman" w:hAnsiTheme="minorHAnsi" w:cstheme="minorHAnsi"/>
                <w:sz w:val="16"/>
                <w:szCs w:val="16"/>
                <w:lang w:val="en-US" w:eastAsia="ru-RU"/>
              </w:rPr>
              <w:t xml:space="preserve"> am </w:t>
            </w:r>
            <w:r>
              <w:rPr>
                <w:rFonts w:asciiTheme="minorHAnsi" w:eastAsia="Times New Roman" w:hAnsiTheme="minorHAnsi" w:cstheme="minorHAnsi"/>
                <w:sz w:val="16"/>
                <w:szCs w:val="16"/>
                <w:lang w:val="en-US" w:eastAsia="ru-RU"/>
              </w:rPr>
              <w:t>a logged user</w:t>
            </w:r>
          </w:p>
          <w:p w14:paraId="2E601957" w14:textId="71DAAE47" w:rsidR="00514559" w:rsidRDefault="00514559" w:rsidP="00514559">
            <w:pPr>
              <w:rPr>
                <w:rFonts w:asciiTheme="minorHAnsi" w:eastAsia="Times New Roman" w:hAnsiTheme="minorHAnsi" w:cstheme="minorHAnsi"/>
                <w:sz w:val="16"/>
                <w:szCs w:val="16"/>
                <w:lang w:val="en-US" w:eastAsia="ru-RU"/>
              </w:rPr>
            </w:pPr>
            <w:r w:rsidRPr="001921E5">
              <w:rPr>
                <w:rFonts w:asciiTheme="minorHAnsi" w:eastAsia="Times New Roman" w:hAnsiTheme="minorHAnsi" w:cstheme="minorHAnsi"/>
                <w:color w:val="0000FF"/>
                <w:sz w:val="16"/>
                <w:szCs w:val="16"/>
                <w:lang w:val="en-US" w:eastAsia="ru-RU"/>
              </w:rPr>
              <w:t>And</w:t>
            </w:r>
            <w:r w:rsidR="005679BC">
              <w:rPr>
                <w:rFonts w:asciiTheme="minorHAnsi" w:eastAsia="Times New Roman" w:hAnsiTheme="minorHAnsi" w:cstheme="minorHAnsi"/>
                <w:sz w:val="16"/>
                <w:szCs w:val="16"/>
                <w:lang w:val="en-US" w:eastAsia="ru-RU"/>
              </w:rPr>
              <w:t xml:space="preserve"> located on the “e</w:t>
            </w:r>
            <w:r w:rsidR="003C521F">
              <w:rPr>
                <w:rFonts w:asciiTheme="minorHAnsi" w:eastAsia="Times New Roman" w:hAnsiTheme="minorHAnsi" w:cstheme="minorHAnsi"/>
                <w:sz w:val="16"/>
                <w:szCs w:val="16"/>
                <w:lang w:val="en-US" w:eastAsia="ru-RU"/>
              </w:rPr>
              <w:t>ngage activity stream”</w:t>
            </w:r>
            <w:r w:rsidR="005679BC">
              <w:rPr>
                <w:rFonts w:asciiTheme="minorHAnsi" w:eastAsia="Times New Roman" w:hAnsiTheme="minorHAnsi" w:cstheme="minorHAnsi"/>
                <w:sz w:val="16"/>
                <w:szCs w:val="16"/>
                <w:lang w:val="en-US" w:eastAsia="ru-RU"/>
              </w:rPr>
              <w:t xml:space="preserve"> </w:t>
            </w:r>
          </w:p>
          <w:p w14:paraId="37B8FB98" w14:textId="2F237545" w:rsidR="00514559" w:rsidRDefault="00514559" w:rsidP="00514559">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Then</w:t>
            </w:r>
            <w:r w:rsidRPr="00123367">
              <w:rPr>
                <w:rFonts w:asciiTheme="minorHAnsi" w:eastAsia="Times New Roman" w:hAnsiTheme="minorHAnsi" w:cstheme="minorHAnsi"/>
                <w:color w:val="0000FF"/>
                <w:sz w:val="16"/>
                <w:szCs w:val="16"/>
                <w:lang w:val="en-US" w:eastAsia="ru-RU"/>
              </w:rPr>
              <w:t xml:space="preserve"> </w:t>
            </w:r>
            <w:r w:rsidR="00AF0DAB">
              <w:rPr>
                <w:rFonts w:asciiTheme="minorHAnsi" w:eastAsia="Times New Roman" w:hAnsiTheme="minorHAnsi" w:cstheme="minorHAnsi"/>
                <w:sz w:val="16"/>
                <w:szCs w:val="16"/>
                <w:lang w:val="en-US" w:eastAsia="ru-RU"/>
              </w:rPr>
              <w:t>I</w:t>
            </w:r>
            <w:r w:rsidR="005679BC">
              <w:rPr>
                <w:rFonts w:asciiTheme="minorHAnsi" w:eastAsia="Times New Roman" w:hAnsiTheme="minorHAnsi" w:cstheme="minorHAnsi"/>
                <w:sz w:val="16"/>
                <w:szCs w:val="16"/>
                <w:lang w:val="en-US" w:eastAsia="ru-RU"/>
              </w:rPr>
              <w:t xml:space="preserve"> view this structure of the </w:t>
            </w:r>
            <w:r w:rsidR="00537A98">
              <w:rPr>
                <w:rFonts w:asciiTheme="minorHAnsi" w:eastAsia="Times New Roman" w:hAnsiTheme="minorHAnsi" w:cstheme="minorHAnsi"/>
                <w:sz w:val="16"/>
                <w:szCs w:val="16"/>
                <w:lang w:val="en-US" w:eastAsia="ru-RU"/>
              </w:rPr>
              <w:t>“</w:t>
            </w:r>
            <w:r>
              <w:rPr>
                <w:rFonts w:asciiTheme="minorHAnsi" w:eastAsia="Times New Roman" w:hAnsiTheme="minorHAnsi" w:cstheme="minorHAnsi"/>
                <w:sz w:val="16"/>
                <w:szCs w:val="16"/>
                <w:lang w:val="en-US" w:eastAsia="ru-RU"/>
              </w:rPr>
              <w:t xml:space="preserve">post </w:t>
            </w:r>
            <w:r w:rsidR="00AF0DAB">
              <w:rPr>
                <w:rFonts w:asciiTheme="minorHAnsi" w:eastAsia="Times New Roman" w:hAnsiTheme="minorHAnsi" w:cstheme="minorHAnsi"/>
                <w:sz w:val="16"/>
                <w:szCs w:val="16"/>
                <w:lang w:val="en-US" w:eastAsia="ru-RU"/>
              </w:rPr>
              <w:t>web part</w:t>
            </w:r>
            <w:r>
              <w:rPr>
                <w:rFonts w:asciiTheme="minorHAnsi" w:eastAsia="Times New Roman" w:hAnsiTheme="minorHAnsi" w:cstheme="minorHAnsi"/>
                <w:sz w:val="16"/>
                <w:szCs w:val="16"/>
                <w:lang w:val="en-US" w:eastAsia="ru-RU"/>
              </w:rPr>
              <w:t xml:space="preserve"> component* </w:t>
            </w:r>
          </w:p>
          <w:p w14:paraId="3E3D8667" w14:textId="18AEE4CF" w:rsidR="00662D29" w:rsidRDefault="00662D29" w:rsidP="00662D29">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And</w:t>
            </w:r>
            <w:r w:rsidRPr="00123367">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val="en-US" w:eastAsia="ru-RU"/>
              </w:rPr>
              <w:t>at the bottom of the post box, I can comment to the initial post</w:t>
            </w:r>
          </w:p>
          <w:p w14:paraId="2A3F93D2" w14:textId="2351E78F" w:rsidR="00662D29" w:rsidRDefault="00662D29" w:rsidP="00662D29">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And</w:t>
            </w:r>
            <w:r w:rsidRPr="00123367">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val="en-US" w:eastAsia="ru-RU"/>
              </w:rPr>
              <w:t>add an attachment</w:t>
            </w:r>
          </w:p>
          <w:p w14:paraId="65164032" w14:textId="77777777" w:rsidR="00514559" w:rsidRDefault="00514559" w:rsidP="00514559">
            <w:pPr>
              <w:rPr>
                <w:rFonts w:asciiTheme="minorHAnsi" w:eastAsia="Times New Roman" w:hAnsiTheme="minorHAnsi" w:cstheme="minorHAnsi"/>
                <w:color w:val="0000FF"/>
                <w:sz w:val="16"/>
                <w:szCs w:val="16"/>
                <w:lang w:val="en-US" w:eastAsia="ru-RU"/>
              </w:rPr>
            </w:pPr>
          </w:p>
          <w:p w14:paraId="4267395E" w14:textId="2CA41246" w:rsidR="00514559" w:rsidRDefault="005679BC" w:rsidP="00514559">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*this is an oob sitrion component. No functio</w:t>
            </w:r>
            <w:r w:rsidR="00514559">
              <w:rPr>
                <w:rFonts w:asciiTheme="minorHAnsi" w:eastAsia="Times New Roman" w:hAnsiTheme="minorHAnsi" w:cstheme="minorHAnsi"/>
                <w:color w:val="0000FF"/>
                <w:sz w:val="16"/>
                <w:szCs w:val="16"/>
                <w:lang w:val="en-US" w:eastAsia="ru-RU"/>
              </w:rPr>
              <w:t>nal customization required apart from the elapse time date that is position after the user name instead of at the end of the post.</w:t>
            </w:r>
          </w:p>
        </w:tc>
        <w:tc>
          <w:tcPr>
            <w:tcW w:w="884" w:type="dxa"/>
          </w:tcPr>
          <w:p w14:paraId="0D10A763" w14:textId="175E4E58" w:rsidR="00514559" w:rsidRDefault="00514559" w:rsidP="00514559">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537A98" w14:paraId="3A143C25" w14:textId="77777777" w:rsidTr="00A65DCD">
        <w:trPr>
          <w:trHeight w:val="548"/>
        </w:trPr>
        <w:tc>
          <w:tcPr>
            <w:tcW w:w="710" w:type="dxa"/>
          </w:tcPr>
          <w:p w14:paraId="044DF246" w14:textId="3E32EC1F" w:rsidR="00537A98" w:rsidRDefault="00B611DB" w:rsidP="00537A98">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4.4</w:t>
            </w:r>
            <w:r w:rsidR="009D4AA6">
              <w:rPr>
                <w:rFonts w:asciiTheme="minorHAnsi" w:eastAsia="Times New Roman" w:hAnsiTheme="minorHAnsi" w:cstheme="minorHAnsi"/>
                <w:color w:val="000000"/>
                <w:sz w:val="16"/>
                <w:szCs w:val="16"/>
                <w:lang w:val="en-US"/>
              </w:rPr>
              <w:t>.2</w:t>
            </w:r>
          </w:p>
        </w:tc>
        <w:tc>
          <w:tcPr>
            <w:tcW w:w="992" w:type="dxa"/>
          </w:tcPr>
          <w:p w14:paraId="3D541297" w14:textId="01481767" w:rsidR="00537A98" w:rsidRDefault="005679BC" w:rsidP="00537A98">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Engage post </w:t>
            </w:r>
          </w:p>
        </w:tc>
        <w:tc>
          <w:tcPr>
            <w:tcW w:w="1417" w:type="dxa"/>
          </w:tcPr>
          <w:p w14:paraId="5D59F64F" w14:textId="06673C17" w:rsidR="00537A98" w:rsidRDefault="005679BC" w:rsidP="00537A98">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“more” button</w:t>
            </w:r>
          </w:p>
        </w:tc>
        <w:tc>
          <w:tcPr>
            <w:tcW w:w="5529" w:type="dxa"/>
          </w:tcPr>
          <w:p w14:paraId="1BC38889" w14:textId="5D0E18CF" w:rsidR="00537A98" w:rsidRDefault="00537A98" w:rsidP="00537A98">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sidR="005679BC" w:rsidRPr="00123367">
              <w:rPr>
                <w:rFonts w:asciiTheme="minorHAnsi" w:eastAsia="Times New Roman" w:hAnsiTheme="minorHAnsi" w:cstheme="minorHAnsi"/>
                <w:sz w:val="16"/>
                <w:szCs w:val="16"/>
                <w:lang w:val="en-US" w:eastAsia="ru-RU"/>
              </w:rPr>
              <w:t xml:space="preserve">that </w:t>
            </w:r>
            <w:r w:rsidR="00AF0DAB" w:rsidRPr="00123367">
              <w:rPr>
                <w:rFonts w:asciiTheme="minorHAnsi" w:eastAsia="Times New Roman" w:hAnsiTheme="minorHAnsi" w:cstheme="minorHAnsi"/>
                <w:sz w:val="16"/>
                <w:szCs w:val="16"/>
                <w:lang w:val="en-US" w:eastAsia="ru-RU"/>
              </w:rPr>
              <w:t>I</w:t>
            </w:r>
            <w:r w:rsidR="005679BC" w:rsidRPr="00123367">
              <w:rPr>
                <w:rFonts w:asciiTheme="minorHAnsi" w:eastAsia="Times New Roman" w:hAnsiTheme="minorHAnsi" w:cstheme="minorHAnsi"/>
                <w:sz w:val="16"/>
                <w:szCs w:val="16"/>
                <w:lang w:val="en-US" w:eastAsia="ru-RU"/>
              </w:rPr>
              <w:t xml:space="preserve"> am </w:t>
            </w:r>
            <w:r>
              <w:rPr>
                <w:rFonts w:asciiTheme="minorHAnsi" w:eastAsia="Times New Roman" w:hAnsiTheme="minorHAnsi" w:cstheme="minorHAnsi"/>
                <w:sz w:val="16"/>
                <w:szCs w:val="16"/>
                <w:lang w:val="en-US" w:eastAsia="ru-RU"/>
              </w:rPr>
              <w:t>a logged user</w:t>
            </w:r>
          </w:p>
          <w:p w14:paraId="3759BB39" w14:textId="23373C9E" w:rsidR="00537A98" w:rsidRDefault="00537A98" w:rsidP="00537A98">
            <w:pPr>
              <w:rPr>
                <w:rFonts w:asciiTheme="minorHAnsi" w:eastAsia="Times New Roman" w:hAnsiTheme="minorHAnsi" w:cstheme="minorHAnsi"/>
                <w:sz w:val="16"/>
                <w:szCs w:val="16"/>
                <w:lang w:val="en-US" w:eastAsia="ru-RU"/>
              </w:rPr>
            </w:pPr>
            <w:r w:rsidRPr="001921E5">
              <w:rPr>
                <w:rFonts w:asciiTheme="minorHAnsi" w:eastAsia="Times New Roman" w:hAnsiTheme="minorHAnsi" w:cstheme="minorHAnsi"/>
                <w:color w:val="0000FF"/>
                <w:sz w:val="16"/>
                <w:szCs w:val="16"/>
                <w:lang w:val="en-US" w:eastAsia="ru-RU"/>
              </w:rPr>
              <w:t>And</w:t>
            </w:r>
            <w:r w:rsidR="005679BC">
              <w:rPr>
                <w:rFonts w:asciiTheme="minorHAnsi" w:eastAsia="Times New Roman" w:hAnsiTheme="minorHAnsi" w:cstheme="minorHAnsi"/>
                <w:sz w:val="16"/>
                <w:szCs w:val="16"/>
                <w:lang w:val="en-US" w:eastAsia="ru-RU"/>
              </w:rPr>
              <w:t xml:space="preserve"> located on the “engage</w:t>
            </w:r>
            <w:r w:rsidR="00F17CA9">
              <w:rPr>
                <w:rFonts w:asciiTheme="minorHAnsi" w:eastAsia="Times New Roman" w:hAnsiTheme="minorHAnsi" w:cstheme="minorHAnsi"/>
                <w:sz w:val="16"/>
                <w:szCs w:val="16"/>
                <w:lang w:val="en-US" w:eastAsia="ru-RU"/>
              </w:rPr>
              <w:t xml:space="preserve"> post</w:t>
            </w:r>
            <w:r w:rsidR="005679BC">
              <w:rPr>
                <w:rFonts w:asciiTheme="minorHAnsi" w:eastAsia="Times New Roman" w:hAnsiTheme="minorHAnsi" w:cstheme="minorHAnsi"/>
                <w:sz w:val="16"/>
                <w:szCs w:val="16"/>
                <w:lang w:val="en-US" w:eastAsia="ru-RU"/>
              </w:rPr>
              <w:t xml:space="preserve">” </w:t>
            </w:r>
          </w:p>
          <w:p w14:paraId="0870502E" w14:textId="1785D84E" w:rsidR="00537A98" w:rsidRDefault="00A55D5B" w:rsidP="00537A98">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w:t>
            </w:r>
            <w:r w:rsidR="00537A98">
              <w:rPr>
                <w:rFonts w:asciiTheme="minorHAnsi" w:eastAsia="Times New Roman" w:hAnsiTheme="minorHAnsi" w:cstheme="minorHAnsi"/>
                <w:color w:val="0000FF"/>
                <w:sz w:val="16"/>
                <w:szCs w:val="16"/>
                <w:lang w:val="en-US" w:eastAsia="ru-RU"/>
              </w:rPr>
              <w:t>hen</w:t>
            </w:r>
            <w:r w:rsidR="00537A98" w:rsidRPr="00123367">
              <w:rPr>
                <w:rFonts w:asciiTheme="minorHAnsi" w:eastAsia="Times New Roman" w:hAnsiTheme="minorHAnsi" w:cstheme="minorHAnsi"/>
                <w:color w:val="0000FF"/>
                <w:sz w:val="16"/>
                <w:szCs w:val="16"/>
                <w:lang w:val="en-US" w:eastAsia="ru-RU"/>
              </w:rPr>
              <w:t xml:space="preserve"> </w:t>
            </w:r>
            <w:r w:rsidR="00AF0DAB">
              <w:rPr>
                <w:rFonts w:asciiTheme="minorHAnsi" w:eastAsia="Times New Roman" w:hAnsiTheme="minorHAnsi" w:cstheme="minorHAnsi"/>
                <w:sz w:val="16"/>
                <w:szCs w:val="16"/>
                <w:lang w:val="en-US" w:eastAsia="ru-RU"/>
              </w:rPr>
              <w:t>I</w:t>
            </w:r>
            <w:r w:rsidR="005679BC">
              <w:rPr>
                <w:rFonts w:asciiTheme="minorHAnsi" w:eastAsia="Times New Roman" w:hAnsiTheme="minorHAnsi" w:cstheme="minorHAnsi"/>
                <w:sz w:val="16"/>
                <w:szCs w:val="16"/>
                <w:lang w:val="en-US" w:eastAsia="ru-RU"/>
              </w:rPr>
              <w:t xml:space="preserve"> click the “more</w:t>
            </w:r>
            <w:r w:rsidR="009D4AA6">
              <w:rPr>
                <w:rFonts w:asciiTheme="minorHAnsi" w:eastAsia="Times New Roman" w:hAnsiTheme="minorHAnsi" w:cstheme="minorHAnsi"/>
                <w:sz w:val="16"/>
                <w:szCs w:val="16"/>
                <w:lang w:val="en-US" w:eastAsia="ru-RU"/>
              </w:rPr>
              <w:t>”</w:t>
            </w:r>
            <w:r w:rsidR="005679BC">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button under the post</w:t>
            </w:r>
            <w:r w:rsidR="00537A98">
              <w:rPr>
                <w:rFonts w:asciiTheme="minorHAnsi" w:eastAsia="Times New Roman" w:hAnsiTheme="minorHAnsi" w:cstheme="minorHAnsi"/>
                <w:sz w:val="16"/>
                <w:szCs w:val="16"/>
                <w:lang w:val="en-US" w:eastAsia="ru-RU"/>
              </w:rPr>
              <w:t xml:space="preserve"> </w:t>
            </w:r>
          </w:p>
          <w:p w14:paraId="747B3889" w14:textId="6B05412C" w:rsidR="00A55D5B" w:rsidRDefault="00A55D5B" w:rsidP="00A55D5B">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Then</w:t>
            </w:r>
            <w:r w:rsidRPr="00123367">
              <w:rPr>
                <w:rFonts w:asciiTheme="minorHAnsi" w:eastAsia="Times New Roman" w:hAnsiTheme="minorHAnsi" w:cstheme="minorHAnsi"/>
                <w:color w:val="0000FF"/>
                <w:sz w:val="16"/>
                <w:szCs w:val="16"/>
                <w:lang w:val="en-US" w:eastAsia="ru-RU"/>
              </w:rPr>
              <w:t xml:space="preserve"> </w:t>
            </w:r>
            <w:r w:rsidR="00AF0DAB">
              <w:rPr>
                <w:rFonts w:asciiTheme="minorHAnsi" w:eastAsia="Times New Roman" w:hAnsiTheme="minorHAnsi" w:cstheme="minorHAnsi"/>
                <w:sz w:val="16"/>
                <w:szCs w:val="16"/>
                <w:lang w:val="en-US" w:eastAsia="ru-RU"/>
              </w:rPr>
              <w:t>I</w:t>
            </w:r>
            <w:r w:rsidR="005679BC">
              <w:rPr>
                <w:rFonts w:asciiTheme="minorHAnsi" w:eastAsia="Times New Roman" w:hAnsiTheme="minorHAnsi" w:cstheme="minorHAnsi"/>
                <w:sz w:val="16"/>
                <w:szCs w:val="16"/>
                <w:lang w:val="en-US" w:eastAsia="ru-RU"/>
              </w:rPr>
              <w:t xml:space="preserve"> have access to the “</w:t>
            </w:r>
            <w:r w:rsidR="00F17CA9">
              <w:rPr>
                <w:rFonts w:asciiTheme="minorHAnsi" w:eastAsia="Times New Roman" w:hAnsiTheme="minorHAnsi" w:cstheme="minorHAnsi"/>
                <w:sz w:val="16"/>
                <w:szCs w:val="16"/>
                <w:lang w:val="en-US" w:eastAsia="ru-RU"/>
              </w:rPr>
              <w:t>follow-up</w:t>
            </w:r>
            <w:r w:rsidR="005679BC">
              <w:rPr>
                <w:rFonts w:asciiTheme="minorHAnsi" w:eastAsia="Times New Roman" w:hAnsiTheme="minorHAnsi" w:cstheme="minorHAnsi"/>
                <w:sz w:val="16"/>
                <w:szCs w:val="16"/>
                <w:lang w:val="en-US" w:eastAsia="ru-RU"/>
              </w:rPr>
              <w:t>”* and “get link” function</w:t>
            </w:r>
          </w:p>
          <w:p w14:paraId="03F778F8" w14:textId="77777777" w:rsidR="00A55D5B" w:rsidRDefault="00A55D5B" w:rsidP="00A55D5B">
            <w:pPr>
              <w:rPr>
                <w:rFonts w:asciiTheme="minorHAnsi" w:eastAsia="Times New Roman" w:hAnsiTheme="minorHAnsi" w:cstheme="minorHAnsi"/>
                <w:sz w:val="16"/>
                <w:szCs w:val="16"/>
                <w:lang w:val="en-US" w:eastAsia="ru-RU"/>
              </w:rPr>
            </w:pPr>
          </w:p>
          <w:p w14:paraId="12DA49C5" w14:textId="77777777" w:rsidR="00B00FD1" w:rsidRDefault="00B00FD1" w:rsidP="00B00FD1">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*this is</w:t>
            </w:r>
            <w:r w:rsidR="009D4AA6">
              <w:rPr>
                <w:rFonts w:asciiTheme="minorHAnsi" w:eastAsia="Times New Roman" w:hAnsiTheme="minorHAnsi" w:cstheme="minorHAnsi"/>
                <w:color w:val="0000FF"/>
                <w:sz w:val="16"/>
                <w:szCs w:val="16"/>
                <w:lang w:val="en-US" w:eastAsia="ru-RU"/>
              </w:rPr>
              <w:t xml:space="preserve"> custom</w:t>
            </w:r>
            <w:r>
              <w:rPr>
                <w:rFonts w:asciiTheme="minorHAnsi" w:eastAsia="Times New Roman" w:hAnsiTheme="minorHAnsi" w:cstheme="minorHAnsi"/>
                <w:color w:val="0000FF"/>
                <w:sz w:val="16"/>
                <w:szCs w:val="16"/>
                <w:lang w:val="en-US" w:eastAsia="ru-RU"/>
              </w:rPr>
              <w:t xml:space="preserve"> part of OOB</w:t>
            </w:r>
            <w:r w:rsidR="009D4AA6">
              <w:rPr>
                <w:rFonts w:asciiTheme="minorHAnsi" w:eastAsia="Times New Roman" w:hAnsiTheme="minorHAnsi" w:cstheme="minorHAnsi"/>
                <w:color w:val="0000FF"/>
                <w:sz w:val="16"/>
                <w:szCs w:val="16"/>
                <w:lang w:val="en-US" w:eastAsia="ru-RU"/>
              </w:rPr>
              <w:t xml:space="preserve"> S</w:t>
            </w:r>
            <w:r>
              <w:rPr>
                <w:rFonts w:asciiTheme="minorHAnsi" w:eastAsia="Times New Roman" w:hAnsiTheme="minorHAnsi" w:cstheme="minorHAnsi"/>
                <w:color w:val="0000FF"/>
                <w:sz w:val="16"/>
                <w:szCs w:val="16"/>
                <w:lang w:val="en-US" w:eastAsia="ru-RU"/>
              </w:rPr>
              <w:t xml:space="preserve">itrion component. The share </w:t>
            </w:r>
            <w:r w:rsidR="009D4AA6">
              <w:rPr>
                <w:rFonts w:asciiTheme="minorHAnsi" w:eastAsia="Times New Roman" w:hAnsiTheme="minorHAnsi" w:cstheme="minorHAnsi"/>
                <w:color w:val="0000FF"/>
                <w:sz w:val="16"/>
                <w:szCs w:val="16"/>
                <w:lang w:val="en-US" w:eastAsia="ru-RU"/>
              </w:rPr>
              <w:t>button is under m</w:t>
            </w:r>
            <w:r>
              <w:rPr>
                <w:rFonts w:asciiTheme="minorHAnsi" w:eastAsia="Times New Roman" w:hAnsiTheme="minorHAnsi" w:cstheme="minorHAnsi"/>
                <w:color w:val="0000FF"/>
                <w:sz w:val="16"/>
                <w:szCs w:val="16"/>
                <w:lang w:val="en-US" w:eastAsia="ru-RU"/>
              </w:rPr>
              <w:t>ore</w:t>
            </w:r>
          </w:p>
          <w:p w14:paraId="5F4B0B2A" w14:textId="533F1606" w:rsidR="00096924" w:rsidRPr="00B00FD1" w:rsidRDefault="00CB70F3" w:rsidP="00B00FD1">
            <w:pPr>
              <w:rPr>
                <w:rFonts w:asciiTheme="minorHAnsi" w:eastAsia="Times New Roman" w:hAnsiTheme="minorHAnsi" w:cstheme="minorHAnsi"/>
                <w:sz w:val="16"/>
                <w:szCs w:val="16"/>
                <w:lang w:eastAsia="ru-RU"/>
              </w:rPr>
            </w:pPr>
            <w:r>
              <w:rPr>
                <w:noProof/>
                <w:lang w:val="sk-SK" w:eastAsia="sk-SK"/>
              </w:rPr>
              <w:lastRenderedPageBreak/>
              <w:drawing>
                <wp:inline distT="0" distB="0" distL="0" distR="0" wp14:anchorId="363CCE81" wp14:editId="55CAFB09">
                  <wp:extent cx="4724645" cy="379574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email">
                            <a:extLst>
                              <a:ext uri="{28A0092B-C50C-407E-A947-70E740481C1C}">
                                <a14:useLocalDpi xmlns:a14="http://schemas.microsoft.com/office/drawing/2010/main"/>
                              </a:ext>
                            </a:extLst>
                          </a:blip>
                          <a:stretch>
                            <a:fillRect/>
                          </a:stretch>
                        </pic:blipFill>
                        <pic:spPr>
                          <a:xfrm>
                            <a:off x="0" y="0"/>
                            <a:ext cx="4725083" cy="3796099"/>
                          </a:xfrm>
                          <a:prstGeom prst="rect">
                            <a:avLst/>
                          </a:prstGeom>
                        </pic:spPr>
                      </pic:pic>
                    </a:graphicData>
                  </a:graphic>
                </wp:inline>
              </w:drawing>
            </w:r>
          </w:p>
        </w:tc>
        <w:tc>
          <w:tcPr>
            <w:tcW w:w="884" w:type="dxa"/>
          </w:tcPr>
          <w:p w14:paraId="5CF83B9F" w14:textId="199E2436" w:rsidR="00537A98" w:rsidRDefault="00537A98" w:rsidP="00537A98">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lastRenderedPageBreak/>
              <w:t>1</w:t>
            </w:r>
          </w:p>
        </w:tc>
      </w:tr>
      <w:tr w:rsidR="009D4AA6" w14:paraId="74243A11" w14:textId="77777777" w:rsidTr="00A65DCD">
        <w:trPr>
          <w:trHeight w:val="548"/>
        </w:trPr>
        <w:tc>
          <w:tcPr>
            <w:tcW w:w="710" w:type="dxa"/>
          </w:tcPr>
          <w:p w14:paraId="4D530F1C" w14:textId="38F6A15A" w:rsidR="009D4AA6" w:rsidRDefault="009D4AA6" w:rsidP="005E37B0">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4.4.3</w:t>
            </w:r>
          </w:p>
        </w:tc>
        <w:tc>
          <w:tcPr>
            <w:tcW w:w="992" w:type="dxa"/>
          </w:tcPr>
          <w:p w14:paraId="06777E1E" w14:textId="77777777" w:rsidR="009D4AA6" w:rsidRDefault="009D4AA6" w:rsidP="005E37B0">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Engage post </w:t>
            </w:r>
          </w:p>
        </w:tc>
        <w:tc>
          <w:tcPr>
            <w:tcW w:w="1417" w:type="dxa"/>
          </w:tcPr>
          <w:p w14:paraId="312DE951" w14:textId="30A4BA0E" w:rsidR="009D4AA6" w:rsidRDefault="009D4AA6" w:rsidP="005E37B0">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Dropdown arrow post actions</w:t>
            </w:r>
          </w:p>
        </w:tc>
        <w:tc>
          <w:tcPr>
            <w:tcW w:w="5529" w:type="dxa"/>
          </w:tcPr>
          <w:p w14:paraId="495C868B" w14:textId="77777777" w:rsidR="009D4AA6" w:rsidRDefault="009D4AA6" w:rsidP="005E37B0">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sidRPr="00123367">
              <w:rPr>
                <w:rFonts w:asciiTheme="minorHAnsi" w:eastAsia="Times New Roman" w:hAnsiTheme="minorHAnsi" w:cstheme="minorHAnsi"/>
                <w:sz w:val="16"/>
                <w:szCs w:val="16"/>
                <w:lang w:val="en-US" w:eastAsia="ru-RU"/>
              </w:rPr>
              <w:t xml:space="preserve">that I am </w:t>
            </w:r>
            <w:r>
              <w:rPr>
                <w:rFonts w:asciiTheme="minorHAnsi" w:eastAsia="Times New Roman" w:hAnsiTheme="minorHAnsi" w:cstheme="minorHAnsi"/>
                <w:sz w:val="16"/>
                <w:szCs w:val="16"/>
                <w:lang w:val="en-US" w:eastAsia="ru-RU"/>
              </w:rPr>
              <w:t>a logged user</w:t>
            </w:r>
          </w:p>
          <w:p w14:paraId="7DA24C39" w14:textId="3199BF10" w:rsidR="009D4AA6" w:rsidRDefault="009D4AA6" w:rsidP="005E37B0">
            <w:pPr>
              <w:rPr>
                <w:rFonts w:asciiTheme="minorHAnsi" w:eastAsia="Times New Roman" w:hAnsiTheme="minorHAnsi" w:cstheme="minorHAnsi"/>
                <w:sz w:val="16"/>
                <w:szCs w:val="16"/>
                <w:lang w:val="en-US" w:eastAsia="ru-RU"/>
              </w:rPr>
            </w:pPr>
            <w:r w:rsidRPr="001921E5">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located on the “engage </w:t>
            </w:r>
            <w:r w:rsidR="00F17CA9">
              <w:rPr>
                <w:rFonts w:asciiTheme="minorHAnsi" w:eastAsia="Times New Roman" w:hAnsiTheme="minorHAnsi" w:cstheme="minorHAnsi"/>
                <w:sz w:val="16"/>
                <w:szCs w:val="16"/>
                <w:lang w:val="en-US" w:eastAsia="ru-RU"/>
              </w:rPr>
              <w:t>post</w:t>
            </w:r>
            <w:r>
              <w:rPr>
                <w:rFonts w:asciiTheme="minorHAnsi" w:eastAsia="Times New Roman" w:hAnsiTheme="minorHAnsi" w:cstheme="minorHAnsi"/>
                <w:sz w:val="16"/>
                <w:szCs w:val="16"/>
                <w:lang w:val="en-US" w:eastAsia="ru-RU"/>
              </w:rPr>
              <w:t xml:space="preserve">” </w:t>
            </w:r>
          </w:p>
          <w:p w14:paraId="56531CB8" w14:textId="04791305" w:rsidR="009D4AA6" w:rsidRDefault="009D4AA6" w:rsidP="005E37B0">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When</w:t>
            </w:r>
            <w:r w:rsidRPr="00123367">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val="en-US" w:eastAsia="ru-RU"/>
              </w:rPr>
              <w:t xml:space="preserve">I click the dropdown arrow button under the post </w:t>
            </w:r>
          </w:p>
          <w:p w14:paraId="4D819BFB" w14:textId="037742DC" w:rsidR="009D4AA6" w:rsidRDefault="009D4AA6" w:rsidP="005E37B0">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Then</w:t>
            </w:r>
            <w:r w:rsidRPr="00123367">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val="en-US" w:eastAsia="ru-RU"/>
              </w:rPr>
              <w:t>I have access to extra OOB Sitrion features:</w:t>
            </w:r>
          </w:p>
          <w:p w14:paraId="0B991143" w14:textId="77777777" w:rsidR="009D4AA6" w:rsidRPr="009D4AA6" w:rsidRDefault="009D4AA6" w:rsidP="009D4AA6">
            <w:pPr>
              <w:rPr>
                <w:rFonts w:asciiTheme="minorHAnsi" w:eastAsia="Times New Roman" w:hAnsiTheme="minorHAnsi" w:cstheme="minorHAnsi"/>
                <w:sz w:val="16"/>
                <w:szCs w:val="16"/>
                <w:lang w:val="en-US" w:eastAsia="ru-RU"/>
              </w:rPr>
            </w:pPr>
            <w:r w:rsidRPr="009D4AA6">
              <w:rPr>
                <w:rFonts w:asciiTheme="minorHAnsi" w:eastAsia="Times New Roman" w:hAnsiTheme="minorHAnsi" w:cstheme="minorHAnsi"/>
                <w:sz w:val="16"/>
                <w:szCs w:val="16"/>
                <w:lang w:val="en-US" w:eastAsia="ru-RU"/>
              </w:rPr>
              <w:t>Report</w:t>
            </w:r>
          </w:p>
          <w:p w14:paraId="0A37F529" w14:textId="77777777" w:rsidR="009D4AA6" w:rsidRPr="009D4AA6" w:rsidRDefault="009D4AA6" w:rsidP="009D4AA6">
            <w:pPr>
              <w:rPr>
                <w:rFonts w:asciiTheme="minorHAnsi" w:eastAsia="Times New Roman" w:hAnsiTheme="minorHAnsi" w:cstheme="minorHAnsi"/>
                <w:sz w:val="16"/>
                <w:szCs w:val="16"/>
                <w:lang w:val="en-US" w:eastAsia="ru-RU"/>
              </w:rPr>
            </w:pPr>
            <w:r w:rsidRPr="009D4AA6">
              <w:rPr>
                <w:rFonts w:asciiTheme="minorHAnsi" w:eastAsia="Times New Roman" w:hAnsiTheme="minorHAnsi" w:cstheme="minorHAnsi"/>
                <w:sz w:val="16"/>
                <w:szCs w:val="16"/>
                <w:lang w:val="en-US" w:eastAsia="ru-RU"/>
              </w:rPr>
              <w:t>Edit</w:t>
            </w:r>
          </w:p>
          <w:p w14:paraId="1FC4D3C1" w14:textId="77777777" w:rsidR="009D4AA6" w:rsidRPr="009D4AA6" w:rsidRDefault="009D4AA6" w:rsidP="009D4AA6">
            <w:pPr>
              <w:rPr>
                <w:rFonts w:asciiTheme="minorHAnsi" w:eastAsia="Times New Roman" w:hAnsiTheme="minorHAnsi" w:cstheme="minorHAnsi"/>
                <w:sz w:val="16"/>
                <w:szCs w:val="16"/>
                <w:lang w:val="en-US" w:eastAsia="ru-RU"/>
              </w:rPr>
            </w:pPr>
            <w:r w:rsidRPr="009D4AA6">
              <w:rPr>
                <w:rFonts w:asciiTheme="minorHAnsi" w:eastAsia="Times New Roman" w:hAnsiTheme="minorHAnsi" w:cstheme="minorHAnsi"/>
                <w:sz w:val="16"/>
                <w:szCs w:val="16"/>
                <w:lang w:val="en-US" w:eastAsia="ru-RU"/>
              </w:rPr>
              <w:t>Delete</w:t>
            </w:r>
          </w:p>
          <w:p w14:paraId="5CFC4CE2" w14:textId="77777777" w:rsidR="009D4AA6" w:rsidRPr="009D4AA6" w:rsidRDefault="009D4AA6" w:rsidP="009D4AA6">
            <w:pPr>
              <w:rPr>
                <w:rFonts w:asciiTheme="minorHAnsi" w:eastAsia="Times New Roman" w:hAnsiTheme="minorHAnsi" w:cstheme="minorHAnsi"/>
                <w:sz w:val="16"/>
                <w:szCs w:val="16"/>
                <w:lang w:val="en-US" w:eastAsia="ru-RU"/>
              </w:rPr>
            </w:pPr>
            <w:r w:rsidRPr="009D4AA6">
              <w:rPr>
                <w:rFonts w:asciiTheme="minorHAnsi" w:eastAsia="Times New Roman" w:hAnsiTheme="minorHAnsi" w:cstheme="minorHAnsi"/>
                <w:sz w:val="16"/>
                <w:szCs w:val="16"/>
                <w:lang w:val="en-US" w:eastAsia="ru-RU"/>
              </w:rPr>
              <w:t>Remove from community (for owners)</w:t>
            </w:r>
          </w:p>
          <w:p w14:paraId="561E55AA" w14:textId="77777777" w:rsidR="009D4AA6" w:rsidRPr="009D4AA6" w:rsidRDefault="009D4AA6" w:rsidP="009D4AA6">
            <w:pPr>
              <w:rPr>
                <w:rFonts w:asciiTheme="minorHAnsi" w:eastAsia="Times New Roman" w:hAnsiTheme="minorHAnsi" w:cstheme="minorHAnsi"/>
                <w:sz w:val="16"/>
                <w:szCs w:val="16"/>
                <w:lang w:val="en-US" w:eastAsia="ru-RU"/>
              </w:rPr>
            </w:pPr>
            <w:r w:rsidRPr="009D4AA6">
              <w:rPr>
                <w:rFonts w:asciiTheme="minorHAnsi" w:eastAsia="Times New Roman" w:hAnsiTheme="minorHAnsi" w:cstheme="minorHAnsi"/>
                <w:sz w:val="16"/>
                <w:szCs w:val="16"/>
                <w:lang w:val="en-US" w:eastAsia="ru-RU"/>
              </w:rPr>
              <w:t>Lock</w:t>
            </w:r>
          </w:p>
          <w:p w14:paraId="114CB702" w14:textId="64C9333F" w:rsidR="009D4AA6" w:rsidRDefault="009D4AA6" w:rsidP="009D4AA6">
            <w:pPr>
              <w:rPr>
                <w:rFonts w:asciiTheme="minorHAnsi" w:eastAsia="Times New Roman" w:hAnsiTheme="minorHAnsi" w:cstheme="minorHAnsi"/>
                <w:sz w:val="16"/>
                <w:szCs w:val="16"/>
                <w:lang w:val="en-US" w:eastAsia="ru-RU"/>
              </w:rPr>
            </w:pPr>
            <w:r w:rsidRPr="009D4AA6">
              <w:rPr>
                <w:rFonts w:asciiTheme="minorHAnsi" w:eastAsia="Times New Roman" w:hAnsiTheme="minorHAnsi" w:cstheme="minorHAnsi"/>
                <w:sz w:val="16"/>
                <w:szCs w:val="16"/>
                <w:lang w:val="en-US" w:eastAsia="ru-RU"/>
              </w:rPr>
              <w:t>Remove from digest</w:t>
            </w:r>
          </w:p>
          <w:p w14:paraId="0A156558" w14:textId="77777777" w:rsidR="00A65DCD" w:rsidRDefault="00A65DCD" w:rsidP="005E37B0">
            <w:pPr>
              <w:rPr>
                <w:rFonts w:asciiTheme="minorHAnsi" w:eastAsia="Times New Roman" w:hAnsiTheme="minorHAnsi" w:cstheme="minorHAnsi"/>
                <w:color w:val="0000FF"/>
                <w:sz w:val="16"/>
                <w:szCs w:val="16"/>
                <w:lang w:val="en-US" w:eastAsia="ru-RU"/>
              </w:rPr>
            </w:pPr>
          </w:p>
          <w:p w14:paraId="3658B7F1" w14:textId="1F9BD46B" w:rsidR="009D4AA6" w:rsidRPr="00B00FD1" w:rsidRDefault="009D4AA6" w:rsidP="00A65DCD">
            <w:pPr>
              <w:rPr>
                <w:rFonts w:asciiTheme="minorHAnsi" w:eastAsia="Times New Roman" w:hAnsiTheme="minorHAnsi" w:cstheme="minorHAnsi"/>
                <w:sz w:val="16"/>
                <w:szCs w:val="16"/>
                <w:lang w:eastAsia="ru-RU"/>
              </w:rPr>
            </w:pPr>
            <w:r>
              <w:rPr>
                <w:rFonts w:asciiTheme="minorHAnsi" w:eastAsia="Times New Roman" w:hAnsiTheme="minorHAnsi" w:cstheme="minorHAnsi"/>
                <w:color w:val="0000FF"/>
                <w:sz w:val="16"/>
                <w:szCs w:val="16"/>
                <w:lang w:val="en-US" w:eastAsia="ru-RU"/>
              </w:rPr>
              <w:t xml:space="preserve">*this is </w:t>
            </w:r>
            <w:r w:rsidR="00A65DCD">
              <w:rPr>
                <w:rFonts w:asciiTheme="minorHAnsi" w:eastAsia="Times New Roman" w:hAnsiTheme="minorHAnsi" w:cstheme="minorHAnsi"/>
                <w:color w:val="0000FF"/>
                <w:sz w:val="16"/>
                <w:szCs w:val="16"/>
                <w:lang w:val="en-US" w:eastAsia="ru-RU"/>
              </w:rPr>
              <w:t>an</w:t>
            </w:r>
            <w:r>
              <w:rPr>
                <w:rFonts w:asciiTheme="minorHAnsi" w:eastAsia="Times New Roman" w:hAnsiTheme="minorHAnsi" w:cstheme="minorHAnsi"/>
                <w:color w:val="0000FF"/>
                <w:sz w:val="16"/>
                <w:szCs w:val="16"/>
                <w:lang w:val="en-US" w:eastAsia="ru-RU"/>
              </w:rPr>
              <w:t xml:space="preserve"> OOB Sitrion component. </w:t>
            </w:r>
            <w:r w:rsidR="00A65DCD">
              <w:rPr>
                <w:rFonts w:asciiTheme="minorHAnsi" w:eastAsia="Times New Roman" w:hAnsiTheme="minorHAnsi" w:cstheme="minorHAnsi"/>
                <w:color w:val="0000FF"/>
                <w:sz w:val="16"/>
                <w:szCs w:val="16"/>
                <w:lang w:val="en-US" w:eastAsia="ru-RU"/>
              </w:rPr>
              <w:t>Please refer to Sitrion requirements</w:t>
            </w:r>
          </w:p>
        </w:tc>
        <w:tc>
          <w:tcPr>
            <w:tcW w:w="884" w:type="dxa"/>
          </w:tcPr>
          <w:p w14:paraId="04957132" w14:textId="77777777" w:rsidR="009D4AA6" w:rsidRDefault="009D4AA6" w:rsidP="005E37B0">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A65DCD" w14:paraId="2417DDEE" w14:textId="77777777" w:rsidTr="00A65DCD">
        <w:trPr>
          <w:trHeight w:val="548"/>
        </w:trPr>
        <w:tc>
          <w:tcPr>
            <w:tcW w:w="710" w:type="dxa"/>
          </w:tcPr>
          <w:p w14:paraId="309E4822" w14:textId="77777777" w:rsidR="00A65DCD" w:rsidRDefault="00A65DCD" w:rsidP="005E37B0">
            <w:pPr>
              <w:jc w:val="right"/>
              <w:rPr>
                <w:rFonts w:asciiTheme="minorHAnsi" w:eastAsia="Times New Roman" w:hAnsiTheme="minorHAnsi" w:cstheme="minorHAnsi"/>
                <w:color w:val="000000"/>
                <w:sz w:val="16"/>
                <w:szCs w:val="16"/>
                <w:lang w:val="en-US"/>
              </w:rPr>
            </w:pPr>
          </w:p>
        </w:tc>
        <w:tc>
          <w:tcPr>
            <w:tcW w:w="992" w:type="dxa"/>
          </w:tcPr>
          <w:p w14:paraId="4342201C" w14:textId="77777777" w:rsidR="00A65DCD" w:rsidRDefault="00A65DCD" w:rsidP="005E37B0">
            <w:pPr>
              <w:rPr>
                <w:rFonts w:asciiTheme="minorHAnsi" w:eastAsia="Times New Roman" w:hAnsiTheme="minorHAnsi" w:cstheme="minorHAnsi"/>
                <w:color w:val="000000"/>
                <w:sz w:val="16"/>
                <w:szCs w:val="16"/>
                <w:lang w:val="en-US"/>
              </w:rPr>
            </w:pPr>
          </w:p>
        </w:tc>
        <w:tc>
          <w:tcPr>
            <w:tcW w:w="1417" w:type="dxa"/>
          </w:tcPr>
          <w:p w14:paraId="5AD6B141" w14:textId="77777777" w:rsidR="00A65DCD" w:rsidRDefault="00A65DCD" w:rsidP="005E37B0">
            <w:pPr>
              <w:rPr>
                <w:rFonts w:asciiTheme="minorHAnsi" w:eastAsia="Times New Roman" w:hAnsiTheme="minorHAnsi" w:cstheme="minorHAnsi"/>
                <w:color w:val="000000"/>
                <w:sz w:val="16"/>
                <w:szCs w:val="16"/>
                <w:lang w:val="en-US"/>
              </w:rPr>
            </w:pPr>
          </w:p>
        </w:tc>
        <w:tc>
          <w:tcPr>
            <w:tcW w:w="5529" w:type="dxa"/>
          </w:tcPr>
          <w:p w14:paraId="795AF7B5" w14:textId="2DD8B46C" w:rsidR="00A65DCD" w:rsidRPr="00123367" w:rsidRDefault="00A65DCD" w:rsidP="005E37B0">
            <w:pPr>
              <w:rPr>
                <w:rFonts w:asciiTheme="minorHAnsi" w:eastAsia="Times New Roman" w:hAnsiTheme="minorHAnsi" w:cstheme="minorHAnsi"/>
                <w:color w:val="0000FF"/>
                <w:sz w:val="16"/>
                <w:szCs w:val="16"/>
                <w:lang w:val="en-US" w:eastAsia="ru-RU"/>
              </w:rPr>
            </w:pPr>
            <w:r>
              <w:rPr>
                <w:noProof/>
                <w:lang w:val="sk-SK" w:eastAsia="sk-SK"/>
              </w:rPr>
              <w:drawing>
                <wp:inline distT="0" distB="0" distL="0" distR="0" wp14:anchorId="6D8E5ACA" wp14:editId="093DE322">
                  <wp:extent cx="2386340" cy="8470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email">
                            <a:extLst>
                              <a:ext uri="{28A0092B-C50C-407E-A947-70E740481C1C}">
                                <a14:useLocalDpi xmlns:a14="http://schemas.microsoft.com/office/drawing/2010/main"/>
                              </a:ext>
                            </a:extLst>
                          </a:blip>
                          <a:stretch>
                            <a:fillRect/>
                          </a:stretch>
                        </pic:blipFill>
                        <pic:spPr>
                          <a:xfrm>
                            <a:off x="0" y="0"/>
                            <a:ext cx="2420019" cy="859045"/>
                          </a:xfrm>
                          <a:prstGeom prst="rect">
                            <a:avLst/>
                          </a:prstGeom>
                        </pic:spPr>
                      </pic:pic>
                    </a:graphicData>
                  </a:graphic>
                </wp:inline>
              </w:drawing>
            </w:r>
          </w:p>
        </w:tc>
        <w:tc>
          <w:tcPr>
            <w:tcW w:w="884" w:type="dxa"/>
          </w:tcPr>
          <w:p w14:paraId="31DDC694" w14:textId="77777777" w:rsidR="00A65DCD" w:rsidRDefault="00A65DCD" w:rsidP="005E37B0">
            <w:pPr>
              <w:jc w:val="right"/>
              <w:rPr>
                <w:rFonts w:asciiTheme="minorHAnsi" w:eastAsia="Times New Roman" w:hAnsiTheme="minorHAnsi" w:cstheme="minorHAnsi"/>
                <w:color w:val="000000"/>
                <w:sz w:val="16"/>
                <w:szCs w:val="16"/>
                <w:lang w:val="en-US"/>
              </w:rPr>
            </w:pPr>
          </w:p>
        </w:tc>
      </w:tr>
      <w:tr w:rsidR="009D4AA6" w14:paraId="5AC3CE7F" w14:textId="77777777" w:rsidTr="00A65DCD">
        <w:trPr>
          <w:trHeight w:val="548"/>
        </w:trPr>
        <w:tc>
          <w:tcPr>
            <w:tcW w:w="710" w:type="dxa"/>
          </w:tcPr>
          <w:p w14:paraId="76A152D1" w14:textId="47158D56" w:rsidR="009D4AA6" w:rsidRDefault="009D4AA6" w:rsidP="005E37B0">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4.4.4</w:t>
            </w:r>
          </w:p>
        </w:tc>
        <w:tc>
          <w:tcPr>
            <w:tcW w:w="992" w:type="dxa"/>
          </w:tcPr>
          <w:p w14:paraId="25F32413" w14:textId="77777777" w:rsidR="009D4AA6" w:rsidRDefault="009D4AA6" w:rsidP="005E37B0">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Engage post </w:t>
            </w:r>
          </w:p>
        </w:tc>
        <w:tc>
          <w:tcPr>
            <w:tcW w:w="1417" w:type="dxa"/>
          </w:tcPr>
          <w:p w14:paraId="7BBBA206" w14:textId="0B8F72CC" w:rsidR="009D4AA6" w:rsidRDefault="009D4AA6" w:rsidP="00A65DCD">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w:t>
            </w:r>
            <w:r w:rsidR="00A65DCD">
              <w:rPr>
                <w:rFonts w:asciiTheme="minorHAnsi" w:eastAsia="Times New Roman" w:hAnsiTheme="minorHAnsi" w:cstheme="minorHAnsi"/>
                <w:color w:val="000000"/>
                <w:sz w:val="16"/>
                <w:szCs w:val="16"/>
                <w:lang w:val="en-US"/>
              </w:rPr>
              <w:t>edit / delete</w:t>
            </w:r>
            <w:r>
              <w:rPr>
                <w:rFonts w:asciiTheme="minorHAnsi" w:eastAsia="Times New Roman" w:hAnsiTheme="minorHAnsi" w:cstheme="minorHAnsi"/>
                <w:color w:val="000000"/>
                <w:sz w:val="16"/>
                <w:szCs w:val="16"/>
                <w:lang w:val="en-US"/>
              </w:rPr>
              <w:t>” button</w:t>
            </w:r>
            <w:r w:rsidR="00A65DCD">
              <w:rPr>
                <w:rFonts w:asciiTheme="minorHAnsi" w:eastAsia="Times New Roman" w:hAnsiTheme="minorHAnsi" w:cstheme="minorHAnsi"/>
                <w:color w:val="000000"/>
                <w:sz w:val="16"/>
                <w:szCs w:val="16"/>
                <w:lang w:val="en-US"/>
              </w:rPr>
              <w:t xml:space="preserve"> after post</w:t>
            </w:r>
          </w:p>
        </w:tc>
        <w:tc>
          <w:tcPr>
            <w:tcW w:w="5529" w:type="dxa"/>
          </w:tcPr>
          <w:p w14:paraId="6843B810" w14:textId="77777777" w:rsidR="009D4AA6" w:rsidRDefault="009D4AA6" w:rsidP="005E37B0">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sidRPr="00123367">
              <w:rPr>
                <w:rFonts w:asciiTheme="minorHAnsi" w:eastAsia="Times New Roman" w:hAnsiTheme="minorHAnsi" w:cstheme="minorHAnsi"/>
                <w:sz w:val="16"/>
                <w:szCs w:val="16"/>
                <w:lang w:val="en-US" w:eastAsia="ru-RU"/>
              </w:rPr>
              <w:t xml:space="preserve">that I am </w:t>
            </w:r>
            <w:r>
              <w:rPr>
                <w:rFonts w:asciiTheme="minorHAnsi" w:eastAsia="Times New Roman" w:hAnsiTheme="minorHAnsi" w:cstheme="minorHAnsi"/>
                <w:sz w:val="16"/>
                <w:szCs w:val="16"/>
                <w:lang w:val="en-US" w:eastAsia="ru-RU"/>
              </w:rPr>
              <w:t>a logged user</w:t>
            </w:r>
          </w:p>
          <w:p w14:paraId="08F92FA2" w14:textId="1AD5D661" w:rsidR="009D4AA6" w:rsidRDefault="009D4AA6" w:rsidP="005E37B0">
            <w:pPr>
              <w:rPr>
                <w:rFonts w:asciiTheme="minorHAnsi" w:eastAsia="Times New Roman" w:hAnsiTheme="minorHAnsi" w:cstheme="minorHAnsi"/>
                <w:sz w:val="16"/>
                <w:szCs w:val="16"/>
                <w:lang w:val="en-US" w:eastAsia="ru-RU"/>
              </w:rPr>
            </w:pPr>
            <w:r w:rsidRPr="001921E5">
              <w:rPr>
                <w:rFonts w:asciiTheme="minorHAnsi" w:eastAsia="Times New Roman" w:hAnsiTheme="minorHAnsi" w:cstheme="minorHAnsi"/>
                <w:color w:val="0000FF"/>
                <w:sz w:val="16"/>
                <w:szCs w:val="16"/>
                <w:lang w:val="en-US" w:eastAsia="ru-RU"/>
              </w:rPr>
              <w:t>And</w:t>
            </w:r>
            <w:r w:rsidR="00F17CA9">
              <w:rPr>
                <w:rFonts w:asciiTheme="minorHAnsi" w:eastAsia="Times New Roman" w:hAnsiTheme="minorHAnsi" w:cstheme="minorHAnsi"/>
                <w:sz w:val="16"/>
                <w:szCs w:val="16"/>
                <w:lang w:val="en-US" w:eastAsia="ru-RU"/>
              </w:rPr>
              <w:t xml:space="preserve"> located on the “engage post”</w:t>
            </w:r>
            <w:r>
              <w:rPr>
                <w:rFonts w:asciiTheme="minorHAnsi" w:eastAsia="Times New Roman" w:hAnsiTheme="minorHAnsi" w:cstheme="minorHAnsi"/>
                <w:sz w:val="16"/>
                <w:szCs w:val="16"/>
                <w:lang w:val="en-US" w:eastAsia="ru-RU"/>
              </w:rPr>
              <w:t xml:space="preserve"> </w:t>
            </w:r>
          </w:p>
          <w:p w14:paraId="03710F2C" w14:textId="3FE7B644" w:rsidR="00A65DCD" w:rsidRDefault="00A65DCD" w:rsidP="00A65DCD">
            <w:pPr>
              <w:rPr>
                <w:rFonts w:asciiTheme="minorHAnsi" w:eastAsia="Times New Roman" w:hAnsiTheme="minorHAnsi" w:cstheme="minorHAnsi"/>
                <w:sz w:val="16"/>
                <w:szCs w:val="16"/>
                <w:lang w:val="en-US" w:eastAsia="ru-RU"/>
              </w:rPr>
            </w:pPr>
            <w:r w:rsidRPr="001921E5">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I have added </w:t>
            </w:r>
            <w:r w:rsidR="00EA61FC">
              <w:rPr>
                <w:rFonts w:asciiTheme="minorHAnsi" w:eastAsia="Times New Roman" w:hAnsiTheme="minorHAnsi" w:cstheme="minorHAnsi"/>
                <w:sz w:val="16"/>
                <w:szCs w:val="16"/>
                <w:lang w:val="en-US" w:eastAsia="ru-RU"/>
              </w:rPr>
              <w:t xml:space="preserve">a post or comment </w:t>
            </w:r>
          </w:p>
          <w:p w14:paraId="087BC703" w14:textId="2149DA90" w:rsidR="009D4AA6" w:rsidRDefault="00EA61FC" w:rsidP="005E37B0">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w:t>
            </w:r>
            <w:r w:rsidR="009D4AA6">
              <w:rPr>
                <w:rFonts w:asciiTheme="minorHAnsi" w:eastAsia="Times New Roman" w:hAnsiTheme="minorHAnsi" w:cstheme="minorHAnsi"/>
                <w:color w:val="0000FF"/>
                <w:sz w:val="16"/>
                <w:szCs w:val="16"/>
                <w:lang w:val="en-US" w:eastAsia="ru-RU"/>
              </w:rPr>
              <w:t>hen</w:t>
            </w:r>
            <w:r w:rsidR="009D4AA6" w:rsidRPr="00123367">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val="en-US" w:eastAsia="ru-RU"/>
              </w:rPr>
              <w:t>the system offers me the edit and delete button that allows me to remove or modify my recent post.</w:t>
            </w:r>
            <w:r w:rsidR="009D4AA6">
              <w:rPr>
                <w:rFonts w:asciiTheme="minorHAnsi" w:eastAsia="Times New Roman" w:hAnsiTheme="minorHAnsi" w:cstheme="minorHAnsi"/>
                <w:sz w:val="16"/>
                <w:szCs w:val="16"/>
                <w:lang w:val="en-US" w:eastAsia="ru-RU"/>
              </w:rPr>
              <w:t xml:space="preserve"> </w:t>
            </w:r>
          </w:p>
          <w:p w14:paraId="0F8E6AC0" w14:textId="77777777" w:rsidR="009D4AA6" w:rsidRDefault="009D4AA6" w:rsidP="005E37B0">
            <w:pPr>
              <w:rPr>
                <w:rFonts w:asciiTheme="minorHAnsi" w:eastAsia="Times New Roman" w:hAnsiTheme="minorHAnsi" w:cstheme="minorHAnsi"/>
                <w:sz w:val="16"/>
                <w:szCs w:val="16"/>
                <w:lang w:val="en-US" w:eastAsia="ru-RU"/>
              </w:rPr>
            </w:pPr>
          </w:p>
          <w:p w14:paraId="13AB20AD" w14:textId="2152F49C" w:rsidR="009D4AA6" w:rsidRPr="00B00FD1" w:rsidRDefault="00EA61FC" w:rsidP="005E37B0">
            <w:pPr>
              <w:rPr>
                <w:rFonts w:asciiTheme="minorHAnsi" w:eastAsia="Times New Roman" w:hAnsiTheme="minorHAnsi" w:cstheme="minorHAnsi"/>
                <w:sz w:val="16"/>
                <w:szCs w:val="16"/>
                <w:lang w:eastAsia="ru-RU"/>
              </w:rPr>
            </w:pPr>
            <w:r>
              <w:rPr>
                <w:rFonts w:asciiTheme="minorHAnsi" w:eastAsia="Times New Roman" w:hAnsiTheme="minorHAnsi" w:cstheme="minorHAnsi"/>
                <w:color w:val="0000FF"/>
                <w:sz w:val="16"/>
                <w:szCs w:val="16"/>
                <w:lang w:val="en-US" w:eastAsia="ru-RU"/>
              </w:rPr>
              <w:t>*this is an OOB Sitrion component. Please refer to Sitrion requirements</w:t>
            </w:r>
          </w:p>
        </w:tc>
        <w:tc>
          <w:tcPr>
            <w:tcW w:w="884" w:type="dxa"/>
          </w:tcPr>
          <w:p w14:paraId="271138FB" w14:textId="77777777" w:rsidR="009D4AA6" w:rsidRDefault="009D4AA6" w:rsidP="005E37B0">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A65DCD" w14:paraId="0D269BDB" w14:textId="77777777" w:rsidTr="00A65DCD">
        <w:trPr>
          <w:trHeight w:val="548"/>
        </w:trPr>
        <w:tc>
          <w:tcPr>
            <w:tcW w:w="710" w:type="dxa"/>
          </w:tcPr>
          <w:p w14:paraId="3FC1186E" w14:textId="77777777" w:rsidR="00A65DCD" w:rsidRDefault="00A65DCD" w:rsidP="00EA61FC">
            <w:pPr>
              <w:jc w:val="right"/>
              <w:rPr>
                <w:rFonts w:asciiTheme="minorHAnsi" w:eastAsia="Times New Roman" w:hAnsiTheme="minorHAnsi" w:cstheme="minorHAnsi"/>
                <w:color w:val="000000"/>
                <w:sz w:val="16"/>
                <w:szCs w:val="16"/>
                <w:lang w:val="en-US"/>
              </w:rPr>
            </w:pPr>
          </w:p>
        </w:tc>
        <w:tc>
          <w:tcPr>
            <w:tcW w:w="992" w:type="dxa"/>
          </w:tcPr>
          <w:p w14:paraId="6DD300FC" w14:textId="77777777" w:rsidR="00A65DCD" w:rsidRDefault="00A65DCD" w:rsidP="00EA61FC">
            <w:pPr>
              <w:rPr>
                <w:rFonts w:asciiTheme="minorHAnsi" w:eastAsia="Times New Roman" w:hAnsiTheme="minorHAnsi" w:cstheme="minorHAnsi"/>
                <w:color w:val="000000"/>
                <w:sz w:val="16"/>
                <w:szCs w:val="16"/>
                <w:lang w:val="en-US"/>
              </w:rPr>
            </w:pPr>
          </w:p>
        </w:tc>
        <w:tc>
          <w:tcPr>
            <w:tcW w:w="1417" w:type="dxa"/>
          </w:tcPr>
          <w:p w14:paraId="52D9B942" w14:textId="77777777" w:rsidR="00A65DCD" w:rsidRDefault="00A65DCD" w:rsidP="00EA61FC">
            <w:pPr>
              <w:rPr>
                <w:rFonts w:asciiTheme="minorHAnsi" w:eastAsia="Times New Roman" w:hAnsiTheme="minorHAnsi" w:cstheme="minorHAnsi"/>
                <w:color w:val="000000"/>
                <w:sz w:val="16"/>
                <w:szCs w:val="16"/>
                <w:lang w:val="en-US"/>
              </w:rPr>
            </w:pPr>
          </w:p>
        </w:tc>
        <w:tc>
          <w:tcPr>
            <w:tcW w:w="5529" w:type="dxa"/>
          </w:tcPr>
          <w:p w14:paraId="05A5009B" w14:textId="7FC73EB0" w:rsidR="00A65DCD" w:rsidRPr="00123367" w:rsidRDefault="00A65DCD" w:rsidP="00EA61FC">
            <w:pPr>
              <w:rPr>
                <w:rFonts w:asciiTheme="minorHAnsi" w:eastAsia="Times New Roman" w:hAnsiTheme="minorHAnsi" w:cstheme="minorHAnsi"/>
                <w:color w:val="0000FF"/>
                <w:sz w:val="16"/>
                <w:szCs w:val="16"/>
                <w:lang w:val="en-US" w:eastAsia="ru-RU"/>
              </w:rPr>
            </w:pPr>
            <w:r>
              <w:rPr>
                <w:noProof/>
                <w:lang w:val="sk-SK" w:eastAsia="sk-SK"/>
              </w:rPr>
              <w:drawing>
                <wp:inline distT="0" distB="0" distL="0" distR="0" wp14:anchorId="19BCD0F0" wp14:editId="7BA84959">
                  <wp:extent cx="2366010" cy="42780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email">
                            <a:extLst>
                              <a:ext uri="{28A0092B-C50C-407E-A947-70E740481C1C}">
                                <a14:useLocalDpi xmlns:a14="http://schemas.microsoft.com/office/drawing/2010/main"/>
                              </a:ext>
                            </a:extLst>
                          </a:blip>
                          <a:stretch>
                            <a:fillRect/>
                          </a:stretch>
                        </pic:blipFill>
                        <pic:spPr>
                          <a:xfrm>
                            <a:off x="0" y="0"/>
                            <a:ext cx="2401415" cy="434203"/>
                          </a:xfrm>
                          <a:prstGeom prst="rect">
                            <a:avLst/>
                          </a:prstGeom>
                        </pic:spPr>
                      </pic:pic>
                    </a:graphicData>
                  </a:graphic>
                </wp:inline>
              </w:drawing>
            </w:r>
          </w:p>
        </w:tc>
        <w:tc>
          <w:tcPr>
            <w:tcW w:w="884" w:type="dxa"/>
          </w:tcPr>
          <w:p w14:paraId="2614F5CE" w14:textId="77777777" w:rsidR="00A65DCD" w:rsidRDefault="00A65DCD" w:rsidP="00EA61FC">
            <w:pPr>
              <w:jc w:val="right"/>
              <w:rPr>
                <w:rFonts w:asciiTheme="minorHAnsi" w:eastAsia="Times New Roman" w:hAnsiTheme="minorHAnsi" w:cstheme="minorHAnsi"/>
                <w:color w:val="000000"/>
                <w:sz w:val="16"/>
                <w:szCs w:val="16"/>
                <w:lang w:val="en-US"/>
              </w:rPr>
            </w:pPr>
          </w:p>
        </w:tc>
      </w:tr>
      <w:tr w:rsidR="00CB70F3" w14:paraId="78626370" w14:textId="77777777" w:rsidTr="00A65DCD">
        <w:trPr>
          <w:trHeight w:val="548"/>
        </w:trPr>
        <w:tc>
          <w:tcPr>
            <w:tcW w:w="710" w:type="dxa"/>
          </w:tcPr>
          <w:p w14:paraId="5C87E9E6" w14:textId="18AEFF6A" w:rsidR="00CB70F3" w:rsidRDefault="00CB70F3" w:rsidP="00CB70F3">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4.4.5</w:t>
            </w:r>
          </w:p>
        </w:tc>
        <w:tc>
          <w:tcPr>
            <w:tcW w:w="992" w:type="dxa"/>
          </w:tcPr>
          <w:p w14:paraId="6524F917" w14:textId="0C893D42" w:rsidR="00CB70F3" w:rsidRDefault="00CB70F3" w:rsidP="00CB70F3">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Engage post</w:t>
            </w:r>
          </w:p>
        </w:tc>
        <w:tc>
          <w:tcPr>
            <w:tcW w:w="1417" w:type="dxa"/>
          </w:tcPr>
          <w:p w14:paraId="5674CDB5" w14:textId="07FFC5DA" w:rsidR="00CB70F3" w:rsidRDefault="00CB70F3" w:rsidP="00CB70F3">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Follow a community</w:t>
            </w:r>
          </w:p>
        </w:tc>
        <w:tc>
          <w:tcPr>
            <w:tcW w:w="5529" w:type="dxa"/>
          </w:tcPr>
          <w:p w14:paraId="7A55EA7F" w14:textId="77777777" w:rsidR="00CB70F3" w:rsidRDefault="00CB70F3" w:rsidP="00CB70F3">
            <w:pPr>
              <w:rPr>
                <w:noProof/>
                <w:lang w:val="en-US"/>
              </w:rPr>
            </w:pPr>
            <w:r>
              <w:rPr>
                <w:noProof/>
                <w:lang w:val="en-US"/>
              </w:rPr>
              <w:t xml:space="preserve">Do not use the prototype version but only the OOB Sitrion component. See screenshot. </w:t>
            </w:r>
          </w:p>
          <w:p w14:paraId="4D121414" w14:textId="77777777" w:rsidR="00CB70F3" w:rsidRDefault="00CB70F3" w:rsidP="00CB70F3">
            <w:pPr>
              <w:rPr>
                <w:noProof/>
                <w:lang w:val="en-US"/>
              </w:rPr>
            </w:pPr>
            <w:r>
              <w:rPr>
                <w:noProof/>
                <w:lang w:val="sk-SK" w:eastAsia="sk-SK"/>
              </w:rPr>
              <w:lastRenderedPageBreak/>
              <w:drawing>
                <wp:inline distT="0" distB="0" distL="0" distR="0" wp14:anchorId="4D916EE6" wp14:editId="5F583CC1">
                  <wp:extent cx="3373755" cy="16827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73755" cy="1682750"/>
                          </a:xfrm>
                          <a:prstGeom prst="rect">
                            <a:avLst/>
                          </a:prstGeom>
                        </pic:spPr>
                      </pic:pic>
                    </a:graphicData>
                  </a:graphic>
                </wp:inline>
              </w:drawing>
            </w:r>
          </w:p>
          <w:p w14:paraId="49992C8A" w14:textId="77777777" w:rsidR="00CB70F3" w:rsidRDefault="00CB70F3" w:rsidP="00CB70F3">
            <w:pPr>
              <w:rPr>
                <w:noProof/>
                <w:lang w:val="en-US"/>
              </w:rPr>
            </w:pPr>
          </w:p>
          <w:p w14:paraId="144E8BD8" w14:textId="77777777" w:rsidR="00CB70F3" w:rsidRDefault="00CB70F3" w:rsidP="00CB70F3">
            <w:pPr>
              <w:rPr>
                <w:noProof/>
                <w:lang w:val="en-US"/>
              </w:rPr>
            </w:pPr>
            <w:r>
              <w:rPr>
                <w:noProof/>
                <w:lang w:val="en-US"/>
              </w:rPr>
              <w:t>OOB</w:t>
            </w:r>
          </w:p>
          <w:p w14:paraId="5A04773D" w14:textId="24578B8D" w:rsidR="00CB70F3" w:rsidRDefault="00CB70F3" w:rsidP="00CB70F3">
            <w:pPr>
              <w:rPr>
                <w:noProof/>
                <w:lang w:val="en-US"/>
              </w:rPr>
            </w:pPr>
            <w:r>
              <w:rPr>
                <w:noProof/>
                <w:lang w:val="sk-SK" w:eastAsia="sk-SK"/>
              </w:rPr>
              <w:drawing>
                <wp:inline distT="0" distB="0" distL="0" distR="0" wp14:anchorId="571F91BA" wp14:editId="71266FB3">
                  <wp:extent cx="3373755" cy="409575"/>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73755" cy="409575"/>
                          </a:xfrm>
                          <a:prstGeom prst="rect">
                            <a:avLst/>
                          </a:prstGeom>
                        </pic:spPr>
                      </pic:pic>
                    </a:graphicData>
                  </a:graphic>
                </wp:inline>
              </w:drawing>
            </w:r>
          </w:p>
        </w:tc>
        <w:tc>
          <w:tcPr>
            <w:tcW w:w="884" w:type="dxa"/>
          </w:tcPr>
          <w:p w14:paraId="785F3ADF" w14:textId="6A980BC7" w:rsidR="00CB70F3" w:rsidRDefault="00CB70F3" w:rsidP="00CB70F3">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lastRenderedPageBreak/>
              <w:t>4.4.5</w:t>
            </w:r>
          </w:p>
        </w:tc>
      </w:tr>
    </w:tbl>
    <w:p w14:paraId="518E4AF6" w14:textId="357051EF" w:rsidR="007A4AFF" w:rsidRPr="00E20DD3" w:rsidRDefault="00E20DD3" w:rsidP="00E20DD3">
      <w:pPr>
        <w:pStyle w:val="Heading2"/>
        <w:numPr>
          <w:ilvl w:val="1"/>
          <w:numId w:val="20"/>
        </w:numPr>
      </w:pPr>
      <w:bookmarkStart w:id="1375" w:name="_Toc461707120"/>
      <w:bookmarkStart w:id="1376" w:name="_Toc463013431"/>
      <w:r>
        <w:t xml:space="preserve">Engage </w:t>
      </w:r>
      <w:r w:rsidR="005C4114">
        <w:t>recognition component</w:t>
      </w:r>
      <w:bookmarkEnd w:id="1375"/>
      <w:bookmarkEnd w:id="1376"/>
    </w:p>
    <w:tbl>
      <w:tblPr>
        <w:tblStyle w:val="TableGrid"/>
        <w:tblW w:w="9532" w:type="dxa"/>
        <w:tblInd w:w="-289" w:type="dxa"/>
        <w:tblLayout w:type="fixed"/>
        <w:tblLook w:val="04A0" w:firstRow="1" w:lastRow="0" w:firstColumn="1" w:lastColumn="0" w:noHBand="0" w:noVBand="1"/>
      </w:tblPr>
      <w:tblGrid>
        <w:gridCol w:w="568"/>
        <w:gridCol w:w="1134"/>
        <w:gridCol w:w="1417"/>
        <w:gridCol w:w="5529"/>
        <w:gridCol w:w="884"/>
      </w:tblGrid>
      <w:tr w:rsidR="00537A98" w:rsidRPr="00193438" w14:paraId="431D28D4" w14:textId="77777777" w:rsidTr="00B611DB">
        <w:trPr>
          <w:trHeight w:val="280"/>
        </w:trPr>
        <w:tc>
          <w:tcPr>
            <w:tcW w:w="568" w:type="dxa"/>
            <w:shd w:val="clear" w:color="auto" w:fill="122632" w:themeFill="text1"/>
            <w:hideMark/>
          </w:tcPr>
          <w:p w14:paraId="19A4E721" w14:textId="7DBD2E38" w:rsidR="00537A98" w:rsidRPr="00193438" w:rsidRDefault="005679BC" w:rsidP="00537A98">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Id</w:t>
            </w:r>
          </w:p>
        </w:tc>
        <w:tc>
          <w:tcPr>
            <w:tcW w:w="1134" w:type="dxa"/>
            <w:shd w:val="clear" w:color="auto" w:fill="122632" w:themeFill="text1"/>
            <w:hideMark/>
          </w:tcPr>
          <w:p w14:paraId="66438D9D" w14:textId="574F26CF" w:rsidR="00537A98" w:rsidRPr="00193438" w:rsidRDefault="005679BC" w:rsidP="00537A98">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categor</w:t>
            </w:r>
            <w:r w:rsidR="00537A98">
              <w:rPr>
                <w:rFonts w:asciiTheme="minorHAnsi" w:eastAsia="Times New Roman" w:hAnsiTheme="minorHAnsi" w:cstheme="minorHAnsi"/>
                <w:b/>
                <w:bCs/>
                <w:color w:val="FFFFFF" w:themeColor="background1"/>
                <w:sz w:val="16"/>
                <w:szCs w:val="16"/>
                <w:lang w:val="en-US"/>
              </w:rPr>
              <w:t>y</w:t>
            </w:r>
          </w:p>
        </w:tc>
        <w:tc>
          <w:tcPr>
            <w:tcW w:w="1417" w:type="dxa"/>
            <w:shd w:val="clear" w:color="auto" w:fill="122632" w:themeFill="text1"/>
            <w:hideMark/>
          </w:tcPr>
          <w:p w14:paraId="489CBBD1" w14:textId="559E2F89" w:rsidR="00537A98" w:rsidRPr="00193438" w:rsidRDefault="005679BC" w:rsidP="00537A98">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name</w:t>
            </w:r>
          </w:p>
        </w:tc>
        <w:tc>
          <w:tcPr>
            <w:tcW w:w="5529" w:type="dxa"/>
            <w:shd w:val="clear" w:color="auto" w:fill="122632" w:themeFill="text1"/>
            <w:hideMark/>
          </w:tcPr>
          <w:p w14:paraId="3FDE1D76" w14:textId="76B6CD8C" w:rsidR="00537A98" w:rsidRPr="00193438" w:rsidRDefault="00537A98" w:rsidP="00537A98">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Description</w:t>
            </w:r>
          </w:p>
        </w:tc>
        <w:tc>
          <w:tcPr>
            <w:tcW w:w="884" w:type="dxa"/>
            <w:shd w:val="clear" w:color="auto" w:fill="122632" w:themeFill="text1"/>
            <w:hideMark/>
          </w:tcPr>
          <w:p w14:paraId="471D1E38" w14:textId="1BFA24A2" w:rsidR="00537A98" w:rsidRPr="00193438" w:rsidRDefault="00537A98" w:rsidP="00537A98">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Priority</w:t>
            </w:r>
          </w:p>
        </w:tc>
      </w:tr>
      <w:tr w:rsidR="00537A98" w14:paraId="76834A69" w14:textId="77777777" w:rsidTr="00B611DB">
        <w:trPr>
          <w:trHeight w:val="439"/>
        </w:trPr>
        <w:tc>
          <w:tcPr>
            <w:tcW w:w="568" w:type="dxa"/>
          </w:tcPr>
          <w:p w14:paraId="50B428BA" w14:textId="47F7DF82" w:rsidR="00537A98" w:rsidRDefault="00B611DB" w:rsidP="00537A98">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4.5</w:t>
            </w:r>
          </w:p>
        </w:tc>
        <w:tc>
          <w:tcPr>
            <w:tcW w:w="1134" w:type="dxa"/>
          </w:tcPr>
          <w:p w14:paraId="2A8B4E00" w14:textId="7C2346C4" w:rsidR="00537A98" w:rsidRDefault="005679BC" w:rsidP="00537A98">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Engage post </w:t>
            </w:r>
          </w:p>
        </w:tc>
        <w:tc>
          <w:tcPr>
            <w:tcW w:w="1417" w:type="dxa"/>
          </w:tcPr>
          <w:p w14:paraId="3D3C1517" w14:textId="4E65F75F" w:rsidR="00537A98" w:rsidRDefault="005679BC" w:rsidP="00537A98">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Engage recognition </w:t>
            </w:r>
            <w:r w:rsidR="00AF0DAB">
              <w:rPr>
                <w:rFonts w:asciiTheme="minorHAnsi" w:eastAsia="Times New Roman" w:hAnsiTheme="minorHAnsi" w:cstheme="minorHAnsi"/>
                <w:color w:val="000000"/>
                <w:sz w:val="16"/>
                <w:szCs w:val="16"/>
                <w:lang w:val="en-US"/>
              </w:rPr>
              <w:t>web part</w:t>
            </w:r>
          </w:p>
        </w:tc>
        <w:tc>
          <w:tcPr>
            <w:tcW w:w="5529" w:type="dxa"/>
          </w:tcPr>
          <w:p w14:paraId="7798F93F" w14:textId="175FFE37" w:rsidR="00537A98" w:rsidRDefault="00537A98" w:rsidP="00537A98">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sidR="005679BC" w:rsidRPr="00123367">
              <w:rPr>
                <w:rFonts w:asciiTheme="minorHAnsi" w:eastAsia="Times New Roman" w:hAnsiTheme="minorHAnsi" w:cstheme="minorHAnsi"/>
                <w:sz w:val="16"/>
                <w:szCs w:val="16"/>
                <w:lang w:val="en-US" w:eastAsia="ru-RU"/>
              </w:rPr>
              <w:t xml:space="preserve">that </w:t>
            </w:r>
            <w:r w:rsidR="00AF0DAB" w:rsidRPr="00123367">
              <w:rPr>
                <w:rFonts w:asciiTheme="minorHAnsi" w:eastAsia="Times New Roman" w:hAnsiTheme="minorHAnsi" w:cstheme="minorHAnsi"/>
                <w:sz w:val="16"/>
                <w:szCs w:val="16"/>
                <w:lang w:val="en-US" w:eastAsia="ru-RU"/>
              </w:rPr>
              <w:t>I</w:t>
            </w:r>
            <w:r w:rsidR="005679BC" w:rsidRPr="00123367">
              <w:rPr>
                <w:rFonts w:asciiTheme="minorHAnsi" w:eastAsia="Times New Roman" w:hAnsiTheme="minorHAnsi" w:cstheme="minorHAnsi"/>
                <w:sz w:val="16"/>
                <w:szCs w:val="16"/>
                <w:lang w:val="en-US" w:eastAsia="ru-RU"/>
              </w:rPr>
              <w:t xml:space="preserve"> am </w:t>
            </w:r>
            <w:r>
              <w:rPr>
                <w:rFonts w:asciiTheme="minorHAnsi" w:eastAsia="Times New Roman" w:hAnsiTheme="minorHAnsi" w:cstheme="minorHAnsi"/>
                <w:sz w:val="16"/>
                <w:szCs w:val="16"/>
                <w:lang w:val="en-US" w:eastAsia="ru-RU"/>
              </w:rPr>
              <w:t>a logged user</w:t>
            </w:r>
          </w:p>
          <w:p w14:paraId="429EE14B" w14:textId="09C7711A" w:rsidR="00537A98" w:rsidRDefault="00537A98" w:rsidP="00537A98">
            <w:pPr>
              <w:rPr>
                <w:rFonts w:asciiTheme="minorHAnsi" w:eastAsia="Times New Roman" w:hAnsiTheme="minorHAnsi" w:cstheme="minorHAnsi"/>
                <w:sz w:val="16"/>
                <w:szCs w:val="16"/>
                <w:lang w:val="en-US" w:eastAsia="ru-RU"/>
              </w:rPr>
            </w:pPr>
            <w:r w:rsidRPr="001921E5">
              <w:rPr>
                <w:rFonts w:asciiTheme="minorHAnsi" w:eastAsia="Times New Roman" w:hAnsiTheme="minorHAnsi" w:cstheme="minorHAnsi"/>
                <w:color w:val="0000FF"/>
                <w:sz w:val="16"/>
                <w:szCs w:val="16"/>
                <w:lang w:val="en-US" w:eastAsia="ru-RU"/>
              </w:rPr>
              <w:t>And</w:t>
            </w:r>
            <w:r w:rsidR="005679BC">
              <w:rPr>
                <w:rFonts w:asciiTheme="minorHAnsi" w:eastAsia="Times New Roman" w:hAnsiTheme="minorHAnsi" w:cstheme="minorHAnsi"/>
                <w:sz w:val="16"/>
                <w:szCs w:val="16"/>
                <w:lang w:val="en-US" w:eastAsia="ru-RU"/>
              </w:rPr>
              <w:t xml:space="preserve"> located on the “engage</w:t>
            </w:r>
            <w:r w:rsidR="00F17CA9">
              <w:rPr>
                <w:rFonts w:asciiTheme="minorHAnsi" w:eastAsia="Times New Roman" w:hAnsiTheme="minorHAnsi" w:cstheme="minorHAnsi"/>
                <w:sz w:val="16"/>
                <w:szCs w:val="16"/>
                <w:lang w:val="en-US" w:eastAsia="ru-RU"/>
              </w:rPr>
              <w:t xml:space="preserve"> post</w:t>
            </w:r>
            <w:r w:rsidR="005679BC">
              <w:rPr>
                <w:rFonts w:asciiTheme="minorHAnsi" w:eastAsia="Times New Roman" w:hAnsiTheme="minorHAnsi" w:cstheme="minorHAnsi"/>
                <w:sz w:val="16"/>
                <w:szCs w:val="16"/>
                <w:lang w:val="en-US" w:eastAsia="ru-RU"/>
              </w:rPr>
              <w:t xml:space="preserve">” </w:t>
            </w:r>
          </w:p>
          <w:p w14:paraId="010796CE" w14:textId="38CF34CD" w:rsidR="00537A98" w:rsidRDefault="00537A98" w:rsidP="00537A98">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Then</w:t>
            </w:r>
            <w:r w:rsidRPr="00123367">
              <w:rPr>
                <w:rFonts w:asciiTheme="minorHAnsi" w:eastAsia="Times New Roman" w:hAnsiTheme="minorHAnsi" w:cstheme="minorHAnsi"/>
                <w:color w:val="0000FF"/>
                <w:sz w:val="16"/>
                <w:szCs w:val="16"/>
                <w:lang w:val="en-US" w:eastAsia="ru-RU"/>
              </w:rPr>
              <w:t xml:space="preserve"> </w:t>
            </w:r>
            <w:r w:rsidR="00AF0DAB">
              <w:rPr>
                <w:rFonts w:asciiTheme="minorHAnsi" w:eastAsia="Times New Roman" w:hAnsiTheme="minorHAnsi" w:cstheme="minorHAnsi"/>
                <w:sz w:val="16"/>
                <w:szCs w:val="16"/>
                <w:lang w:val="en-US" w:eastAsia="ru-RU"/>
              </w:rPr>
              <w:t>I</w:t>
            </w:r>
            <w:r w:rsidR="005679BC">
              <w:rPr>
                <w:rFonts w:asciiTheme="minorHAnsi" w:eastAsia="Times New Roman" w:hAnsiTheme="minorHAnsi" w:cstheme="minorHAnsi"/>
                <w:sz w:val="16"/>
                <w:szCs w:val="16"/>
                <w:lang w:val="en-US" w:eastAsia="ru-RU"/>
              </w:rPr>
              <w:t xml:space="preserve"> view this structure of the “recognition </w:t>
            </w:r>
            <w:r w:rsidR="00AF0DAB">
              <w:rPr>
                <w:rFonts w:asciiTheme="minorHAnsi" w:eastAsia="Times New Roman" w:hAnsiTheme="minorHAnsi" w:cstheme="minorHAnsi"/>
                <w:sz w:val="16"/>
                <w:szCs w:val="16"/>
                <w:lang w:val="en-US" w:eastAsia="ru-RU"/>
              </w:rPr>
              <w:t>web part</w:t>
            </w:r>
            <w:r w:rsidR="005679BC">
              <w:rPr>
                <w:rFonts w:asciiTheme="minorHAnsi" w:eastAsia="Times New Roman" w:hAnsiTheme="minorHAnsi" w:cstheme="minorHAnsi"/>
                <w:sz w:val="16"/>
                <w:szCs w:val="16"/>
                <w:lang w:val="en-US" w:eastAsia="ru-RU"/>
              </w:rPr>
              <w:t xml:space="preserve"> component* </w:t>
            </w:r>
          </w:p>
          <w:p w14:paraId="00296994" w14:textId="77777777" w:rsidR="00662D29" w:rsidRPr="00662D29" w:rsidRDefault="00662D29" w:rsidP="00537A98">
            <w:pPr>
              <w:rPr>
                <w:rFonts w:asciiTheme="minorHAnsi" w:eastAsia="Times New Roman" w:hAnsiTheme="minorHAnsi" w:cstheme="minorHAnsi"/>
                <w:sz w:val="16"/>
                <w:szCs w:val="16"/>
                <w:lang w:val="en-US" w:eastAsia="ru-RU"/>
              </w:rPr>
            </w:pPr>
          </w:p>
          <w:p w14:paraId="4501EAF2" w14:textId="25D4E630" w:rsidR="00537A98" w:rsidRDefault="005679BC" w:rsidP="00537A98">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*this is an oob sitrion component. No fu</w:t>
            </w:r>
            <w:r w:rsidR="00537A98">
              <w:rPr>
                <w:rFonts w:asciiTheme="minorHAnsi" w:eastAsia="Times New Roman" w:hAnsiTheme="minorHAnsi" w:cstheme="minorHAnsi"/>
                <w:color w:val="0000FF"/>
                <w:sz w:val="16"/>
                <w:szCs w:val="16"/>
                <w:lang w:val="en-US" w:eastAsia="ru-RU"/>
              </w:rPr>
              <w:t>nctional customization required apart from the elapse time date that is position after the user name instead of at the end of the post.</w:t>
            </w:r>
          </w:p>
        </w:tc>
        <w:tc>
          <w:tcPr>
            <w:tcW w:w="884" w:type="dxa"/>
          </w:tcPr>
          <w:p w14:paraId="759F2CB6" w14:textId="63220527" w:rsidR="00537A98" w:rsidRDefault="00537A98" w:rsidP="00537A98">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162FDB" w14:paraId="05314553" w14:textId="77777777" w:rsidTr="00160FDA">
        <w:trPr>
          <w:trHeight w:val="548"/>
        </w:trPr>
        <w:tc>
          <w:tcPr>
            <w:tcW w:w="568" w:type="dxa"/>
          </w:tcPr>
          <w:p w14:paraId="6695E30A" w14:textId="77777777" w:rsidR="00162FDB" w:rsidRDefault="00162FDB" w:rsidP="00053214">
            <w:pPr>
              <w:jc w:val="right"/>
              <w:rPr>
                <w:rFonts w:asciiTheme="minorHAnsi" w:eastAsia="Times New Roman" w:hAnsiTheme="minorHAnsi" w:cstheme="minorHAnsi"/>
                <w:color w:val="000000"/>
                <w:sz w:val="16"/>
                <w:szCs w:val="16"/>
                <w:lang w:val="en-US"/>
              </w:rPr>
            </w:pPr>
          </w:p>
        </w:tc>
        <w:tc>
          <w:tcPr>
            <w:tcW w:w="8964" w:type="dxa"/>
            <w:gridSpan w:val="4"/>
          </w:tcPr>
          <w:p w14:paraId="1AEBDDD7" w14:textId="77777777" w:rsidR="00662D29" w:rsidRDefault="00662D29" w:rsidP="00162FDB">
            <w:pPr>
              <w:rPr>
                <w:rFonts w:asciiTheme="minorHAnsi" w:eastAsia="Times New Roman" w:hAnsiTheme="minorHAnsi" w:cstheme="minorHAnsi"/>
                <w:color w:val="000000"/>
                <w:sz w:val="16"/>
                <w:szCs w:val="16"/>
                <w:lang w:val="en-US"/>
              </w:rPr>
            </w:pPr>
          </w:p>
          <w:p w14:paraId="65AA4DC1" w14:textId="77777777" w:rsidR="00162FDB" w:rsidRDefault="00662D29" w:rsidP="00162FDB">
            <w:pPr>
              <w:rPr>
                <w:rFonts w:asciiTheme="minorHAnsi" w:eastAsia="Times New Roman" w:hAnsiTheme="minorHAnsi" w:cstheme="minorHAnsi"/>
                <w:color w:val="000000"/>
                <w:sz w:val="16"/>
                <w:szCs w:val="16"/>
                <w:lang w:val="en-US"/>
              </w:rPr>
            </w:pPr>
            <w:r>
              <w:rPr>
                <w:noProof/>
                <w:lang w:val="sk-SK" w:eastAsia="sk-SK"/>
              </w:rPr>
              <w:drawing>
                <wp:inline distT="0" distB="0" distL="0" distR="0" wp14:anchorId="7C1B57D6" wp14:editId="7094E396">
                  <wp:extent cx="4139798" cy="2262976"/>
                  <wp:effectExtent l="19050" t="19050" r="13335" b="2349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email">
                            <a:extLst>
                              <a:ext uri="{28A0092B-C50C-407E-A947-70E740481C1C}">
                                <a14:useLocalDpi xmlns:a14="http://schemas.microsoft.com/office/drawing/2010/main"/>
                              </a:ext>
                            </a:extLst>
                          </a:blip>
                          <a:stretch>
                            <a:fillRect/>
                          </a:stretch>
                        </pic:blipFill>
                        <pic:spPr>
                          <a:xfrm>
                            <a:off x="0" y="0"/>
                            <a:ext cx="4141789" cy="2264064"/>
                          </a:xfrm>
                          <a:prstGeom prst="rect">
                            <a:avLst/>
                          </a:prstGeom>
                          <a:ln>
                            <a:solidFill>
                              <a:schemeClr val="tx2"/>
                            </a:solidFill>
                          </a:ln>
                        </pic:spPr>
                      </pic:pic>
                    </a:graphicData>
                  </a:graphic>
                </wp:inline>
              </w:drawing>
            </w:r>
          </w:p>
          <w:p w14:paraId="22CF4907" w14:textId="01A6EE94" w:rsidR="00662D29" w:rsidRDefault="00662D29" w:rsidP="00162FDB">
            <w:pPr>
              <w:rPr>
                <w:rFonts w:asciiTheme="minorHAnsi" w:eastAsia="Times New Roman" w:hAnsiTheme="minorHAnsi" w:cstheme="minorHAnsi"/>
                <w:color w:val="000000"/>
                <w:sz w:val="16"/>
                <w:szCs w:val="16"/>
                <w:lang w:val="en-US"/>
              </w:rPr>
            </w:pPr>
          </w:p>
        </w:tc>
      </w:tr>
    </w:tbl>
    <w:p w14:paraId="7FE33B70" w14:textId="77777777" w:rsidR="00D059CB" w:rsidRDefault="00D059CB" w:rsidP="00287E62">
      <w:pPr>
        <w:rPr>
          <w:rFonts w:cs="Arial"/>
          <w:sz w:val="22"/>
        </w:rPr>
      </w:pPr>
    </w:p>
    <w:p w14:paraId="4B6C3C9C" w14:textId="50B61123" w:rsidR="00D059CB" w:rsidRDefault="005679BC" w:rsidP="00E20DD3">
      <w:pPr>
        <w:pStyle w:val="Heading2"/>
        <w:numPr>
          <w:ilvl w:val="1"/>
          <w:numId w:val="20"/>
        </w:numPr>
        <w:rPr>
          <w:noProof/>
        </w:rPr>
      </w:pPr>
      <w:bookmarkStart w:id="1377" w:name="_Toc461707121"/>
      <w:bookmarkStart w:id="1378" w:name="_Toc463013432"/>
      <w:r>
        <w:rPr>
          <w:noProof/>
        </w:rPr>
        <w:t>Engage question post</w:t>
      </w:r>
      <w:r w:rsidR="00CB70F3">
        <w:rPr>
          <w:noProof/>
        </w:rPr>
        <w:t>, poll post and community badge post</w:t>
      </w:r>
      <w:bookmarkEnd w:id="1377"/>
      <w:bookmarkEnd w:id="1378"/>
    </w:p>
    <w:tbl>
      <w:tblPr>
        <w:tblStyle w:val="TableGrid"/>
        <w:tblW w:w="9532" w:type="dxa"/>
        <w:tblInd w:w="-289" w:type="dxa"/>
        <w:tblLayout w:type="fixed"/>
        <w:tblLook w:val="04A0" w:firstRow="1" w:lastRow="0" w:firstColumn="1" w:lastColumn="0" w:noHBand="0" w:noVBand="1"/>
      </w:tblPr>
      <w:tblGrid>
        <w:gridCol w:w="568"/>
        <w:gridCol w:w="1134"/>
        <w:gridCol w:w="1417"/>
        <w:gridCol w:w="5529"/>
        <w:gridCol w:w="884"/>
      </w:tblGrid>
      <w:tr w:rsidR="00287E62" w:rsidRPr="00193438" w14:paraId="27AF14B1" w14:textId="77777777" w:rsidTr="00B611DB">
        <w:trPr>
          <w:trHeight w:val="280"/>
        </w:trPr>
        <w:tc>
          <w:tcPr>
            <w:tcW w:w="568" w:type="dxa"/>
            <w:shd w:val="clear" w:color="auto" w:fill="122632" w:themeFill="text1"/>
            <w:hideMark/>
          </w:tcPr>
          <w:p w14:paraId="465497B8" w14:textId="1E4A3FB1" w:rsidR="00287E62" w:rsidRPr="00193438" w:rsidRDefault="005679BC" w:rsidP="00287E62">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Id</w:t>
            </w:r>
          </w:p>
        </w:tc>
        <w:tc>
          <w:tcPr>
            <w:tcW w:w="1134" w:type="dxa"/>
            <w:shd w:val="clear" w:color="auto" w:fill="122632" w:themeFill="text1"/>
            <w:hideMark/>
          </w:tcPr>
          <w:p w14:paraId="364D430A" w14:textId="65F68138" w:rsidR="00287E62" w:rsidRPr="00193438" w:rsidRDefault="005679BC" w:rsidP="00287E62">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category</w:t>
            </w:r>
          </w:p>
        </w:tc>
        <w:tc>
          <w:tcPr>
            <w:tcW w:w="1417" w:type="dxa"/>
            <w:shd w:val="clear" w:color="auto" w:fill="122632" w:themeFill="text1"/>
            <w:hideMark/>
          </w:tcPr>
          <w:p w14:paraId="4D119E44" w14:textId="680BFA9A" w:rsidR="00287E62" w:rsidRPr="00193438" w:rsidRDefault="00287E62" w:rsidP="00287E62">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w:t>
            </w:r>
            <w:r w:rsidR="005679BC">
              <w:rPr>
                <w:rFonts w:asciiTheme="minorHAnsi" w:eastAsia="Times New Roman" w:hAnsiTheme="minorHAnsi" w:cstheme="minorHAnsi"/>
                <w:b/>
                <w:bCs/>
                <w:color w:val="FFFFFF" w:themeColor="background1"/>
                <w:sz w:val="16"/>
                <w:szCs w:val="16"/>
                <w:lang w:val="en-US"/>
              </w:rPr>
              <w:t xml:space="preserve"> name</w:t>
            </w:r>
          </w:p>
        </w:tc>
        <w:tc>
          <w:tcPr>
            <w:tcW w:w="5529" w:type="dxa"/>
            <w:shd w:val="clear" w:color="auto" w:fill="122632" w:themeFill="text1"/>
            <w:hideMark/>
          </w:tcPr>
          <w:p w14:paraId="37F1630E" w14:textId="77777777" w:rsidR="00287E62" w:rsidRPr="00193438" w:rsidRDefault="00287E62" w:rsidP="00287E62">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Description</w:t>
            </w:r>
          </w:p>
        </w:tc>
        <w:tc>
          <w:tcPr>
            <w:tcW w:w="884" w:type="dxa"/>
            <w:shd w:val="clear" w:color="auto" w:fill="122632" w:themeFill="text1"/>
            <w:hideMark/>
          </w:tcPr>
          <w:p w14:paraId="4271ED72" w14:textId="77777777" w:rsidR="00287E62" w:rsidRPr="00193438" w:rsidRDefault="00287E62" w:rsidP="00287E62">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Priority</w:t>
            </w:r>
          </w:p>
        </w:tc>
      </w:tr>
      <w:tr w:rsidR="00E6788C" w14:paraId="664A3CBD" w14:textId="77777777" w:rsidTr="00B611DB">
        <w:trPr>
          <w:trHeight w:val="439"/>
        </w:trPr>
        <w:tc>
          <w:tcPr>
            <w:tcW w:w="568" w:type="dxa"/>
          </w:tcPr>
          <w:p w14:paraId="02B9A1D2" w14:textId="36429912" w:rsidR="00E6788C" w:rsidRDefault="00B611DB" w:rsidP="00E6788C">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4.6</w:t>
            </w:r>
          </w:p>
        </w:tc>
        <w:tc>
          <w:tcPr>
            <w:tcW w:w="1134" w:type="dxa"/>
          </w:tcPr>
          <w:p w14:paraId="2681AEC3" w14:textId="5C568891" w:rsidR="00E6788C" w:rsidRDefault="005679BC" w:rsidP="00E6788C">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Engage post </w:t>
            </w:r>
          </w:p>
        </w:tc>
        <w:tc>
          <w:tcPr>
            <w:tcW w:w="1417" w:type="dxa"/>
          </w:tcPr>
          <w:p w14:paraId="581A2E88" w14:textId="23D10DF5" w:rsidR="00E6788C" w:rsidRDefault="00E6788C" w:rsidP="00E6788C">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Engage </w:t>
            </w:r>
            <w:r w:rsidR="00D059CB">
              <w:rPr>
                <w:rFonts w:asciiTheme="minorHAnsi" w:eastAsia="Times New Roman" w:hAnsiTheme="minorHAnsi" w:cstheme="minorHAnsi"/>
                <w:color w:val="000000"/>
                <w:sz w:val="16"/>
                <w:szCs w:val="16"/>
                <w:lang w:val="en-US"/>
              </w:rPr>
              <w:t>q</w:t>
            </w:r>
            <w:r>
              <w:rPr>
                <w:rFonts w:asciiTheme="minorHAnsi" w:eastAsia="Times New Roman" w:hAnsiTheme="minorHAnsi" w:cstheme="minorHAnsi"/>
                <w:color w:val="000000"/>
                <w:sz w:val="16"/>
                <w:szCs w:val="16"/>
                <w:lang w:val="en-US"/>
              </w:rPr>
              <w:t>uestion</w:t>
            </w:r>
            <w:r w:rsidR="00D059CB">
              <w:rPr>
                <w:rFonts w:asciiTheme="minorHAnsi" w:eastAsia="Times New Roman" w:hAnsiTheme="minorHAnsi" w:cstheme="minorHAnsi"/>
                <w:color w:val="000000"/>
                <w:sz w:val="16"/>
                <w:szCs w:val="16"/>
                <w:lang w:val="en-US"/>
              </w:rPr>
              <w:t xml:space="preserve"> </w:t>
            </w:r>
            <w:r w:rsidR="00AF0DAB">
              <w:rPr>
                <w:rFonts w:asciiTheme="minorHAnsi" w:eastAsia="Times New Roman" w:hAnsiTheme="minorHAnsi" w:cstheme="minorHAnsi"/>
                <w:color w:val="000000"/>
                <w:sz w:val="16"/>
                <w:szCs w:val="16"/>
                <w:lang w:val="en-US"/>
              </w:rPr>
              <w:t>web part</w:t>
            </w:r>
          </w:p>
        </w:tc>
        <w:tc>
          <w:tcPr>
            <w:tcW w:w="5529" w:type="dxa"/>
          </w:tcPr>
          <w:p w14:paraId="0083174A" w14:textId="7FAF7C1F" w:rsidR="00E6788C" w:rsidRDefault="00E6788C" w:rsidP="00E6788C">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sidR="005679BC" w:rsidRPr="00123367">
              <w:rPr>
                <w:rFonts w:asciiTheme="minorHAnsi" w:eastAsia="Times New Roman" w:hAnsiTheme="minorHAnsi" w:cstheme="minorHAnsi"/>
                <w:sz w:val="16"/>
                <w:szCs w:val="16"/>
                <w:lang w:val="en-US" w:eastAsia="ru-RU"/>
              </w:rPr>
              <w:t xml:space="preserve">that </w:t>
            </w:r>
            <w:r w:rsidR="00AF0DAB" w:rsidRPr="00123367">
              <w:rPr>
                <w:rFonts w:asciiTheme="minorHAnsi" w:eastAsia="Times New Roman" w:hAnsiTheme="minorHAnsi" w:cstheme="minorHAnsi"/>
                <w:sz w:val="16"/>
                <w:szCs w:val="16"/>
                <w:lang w:val="en-US" w:eastAsia="ru-RU"/>
              </w:rPr>
              <w:t>I</w:t>
            </w:r>
            <w:r w:rsidR="005679BC" w:rsidRPr="00123367">
              <w:rPr>
                <w:rFonts w:asciiTheme="minorHAnsi" w:eastAsia="Times New Roman" w:hAnsiTheme="minorHAnsi" w:cstheme="minorHAnsi"/>
                <w:sz w:val="16"/>
                <w:szCs w:val="16"/>
                <w:lang w:val="en-US" w:eastAsia="ru-RU"/>
              </w:rPr>
              <w:t xml:space="preserve"> am </w:t>
            </w:r>
            <w:r>
              <w:rPr>
                <w:rFonts w:asciiTheme="minorHAnsi" w:eastAsia="Times New Roman" w:hAnsiTheme="minorHAnsi" w:cstheme="minorHAnsi"/>
                <w:sz w:val="16"/>
                <w:szCs w:val="16"/>
                <w:lang w:val="en-US" w:eastAsia="ru-RU"/>
              </w:rPr>
              <w:t>a logged user</w:t>
            </w:r>
          </w:p>
          <w:p w14:paraId="40212DE7" w14:textId="40BDA548" w:rsidR="00E6788C" w:rsidRDefault="00E6788C" w:rsidP="00E6788C">
            <w:pPr>
              <w:rPr>
                <w:rFonts w:asciiTheme="minorHAnsi" w:eastAsia="Times New Roman" w:hAnsiTheme="minorHAnsi" w:cstheme="minorHAnsi"/>
                <w:sz w:val="16"/>
                <w:szCs w:val="16"/>
                <w:lang w:val="en-US" w:eastAsia="ru-RU"/>
              </w:rPr>
            </w:pPr>
            <w:r w:rsidRPr="001921E5">
              <w:rPr>
                <w:rFonts w:asciiTheme="minorHAnsi" w:eastAsia="Times New Roman" w:hAnsiTheme="minorHAnsi" w:cstheme="minorHAnsi"/>
                <w:color w:val="0000FF"/>
                <w:sz w:val="16"/>
                <w:szCs w:val="16"/>
                <w:lang w:val="en-US" w:eastAsia="ru-RU"/>
              </w:rPr>
              <w:t>And</w:t>
            </w:r>
            <w:r w:rsidR="005679BC">
              <w:rPr>
                <w:rFonts w:asciiTheme="minorHAnsi" w:eastAsia="Times New Roman" w:hAnsiTheme="minorHAnsi" w:cstheme="minorHAnsi"/>
                <w:sz w:val="16"/>
                <w:szCs w:val="16"/>
                <w:lang w:val="en-US" w:eastAsia="ru-RU"/>
              </w:rPr>
              <w:t xml:space="preserve"> located on the “engage </w:t>
            </w:r>
            <w:r w:rsidR="00F17CA9">
              <w:rPr>
                <w:rFonts w:asciiTheme="minorHAnsi" w:eastAsia="Times New Roman" w:hAnsiTheme="minorHAnsi" w:cstheme="minorHAnsi"/>
                <w:sz w:val="16"/>
                <w:szCs w:val="16"/>
                <w:lang w:val="en-US" w:eastAsia="ru-RU"/>
              </w:rPr>
              <w:t>post</w:t>
            </w:r>
            <w:r>
              <w:rPr>
                <w:rFonts w:asciiTheme="minorHAnsi" w:eastAsia="Times New Roman" w:hAnsiTheme="minorHAnsi" w:cstheme="minorHAnsi"/>
                <w:sz w:val="16"/>
                <w:szCs w:val="16"/>
                <w:lang w:val="en-US" w:eastAsia="ru-RU"/>
              </w:rPr>
              <w:t xml:space="preserve">” </w:t>
            </w:r>
          </w:p>
          <w:p w14:paraId="53EABD5A" w14:textId="1793ED11" w:rsidR="00E6788C" w:rsidRDefault="00E6788C" w:rsidP="00E6788C">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Then</w:t>
            </w:r>
            <w:r w:rsidRPr="00123367">
              <w:rPr>
                <w:rFonts w:asciiTheme="minorHAnsi" w:eastAsia="Times New Roman" w:hAnsiTheme="minorHAnsi" w:cstheme="minorHAnsi"/>
                <w:color w:val="0000FF"/>
                <w:sz w:val="16"/>
                <w:szCs w:val="16"/>
                <w:lang w:val="en-US" w:eastAsia="ru-RU"/>
              </w:rPr>
              <w:t xml:space="preserve"> </w:t>
            </w:r>
            <w:r w:rsidR="00AF0DAB">
              <w:rPr>
                <w:rFonts w:asciiTheme="minorHAnsi" w:eastAsia="Times New Roman" w:hAnsiTheme="minorHAnsi" w:cstheme="minorHAnsi"/>
                <w:sz w:val="16"/>
                <w:szCs w:val="16"/>
                <w:lang w:val="en-US" w:eastAsia="ru-RU"/>
              </w:rPr>
              <w:t>I</w:t>
            </w:r>
            <w:r w:rsidR="005679BC">
              <w:rPr>
                <w:rFonts w:asciiTheme="minorHAnsi" w:eastAsia="Times New Roman" w:hAnsiTheme="minorHAnsi" w:cstheme="minorHAnsi"/>
                <w:sz w:val="16"/>
                <w:szCs w:val="16"/>
                <w:lang w:val="en-US" w:eastAsia="ru-RU"/>
              </w:rPr>
              <w:t xml:space="preserve"> view this structure of the “question </w:t>
            </w:r>
            <w:r w:rsidR="00AF0DAB">
              <w:rPr>
                <w:rFonts w:asciiTheme="minorHAnsi" w:eastAsia="Times New Roman" w:hAnsiTheme="minorHAnsi" w:cstheme="minorHAnsi"/>
                <w:sz w:val="16"/>
                <w:szCs w:val="16"/>
                <w:lang w:val="en-US" w:eastAsia="ru-RU"/>
              </w:rPr>
              <w:t>web part</w:t>
            </w:r>
            <w:r w:rsidR="005679BC">
              <w:rPr>
                <w:rFonts w:asciiTheme="minorHAnsi" w:eastAsia="Times New Roman" w:hAnsiTheme="minorHAnsi" w:cstheme="minorHAnsi"/>
                <w:sz w:val="16"/>
                <w:szCs w:val="16"/>
                <w:lang w:val="en-US" w:eastAsia="ru-RU"/>
              </w:rPr>
              <w:t xml:space="preserve"> component* </w:t>
            </w:r>
          </w:p>
          <w:p w14:paraId="6F6F011B" w14:textId="77777777" w:rsidR="00E6788C" w:rsidRDefault="00E6788C" w:rsidP="00E6788C">
            <w:pPr>
              <w:rPr>
                <w:ins w:id="1379" w:author="Arias, Alvaro" w:date="2016-09-20T11:35:00Z"/>
                <w:rFonts w:asciiTheme="minorHAnsi" w:eastAsia="Times New Roman" w:hAnsiTheme="minorHAnsi" w:cstheme="minorHAnsi"/>
                <w:color w:val="0000FF"/>
                <w:sz w:val="16"/>
                <w:szCs w:val="16"/>
                <w:lang w:val="en-US" w:eastAsia="ru-RU"/>
              </w:rPr>
            </w:pPr>
          </w:p>
          <w:p w14:paraId="44EC5F87" w14:textId="77777777" w:rsidR="009A61BF" w:rsidRDefault="009A61BF" w:rsidP="00E6788C">
            <w:pPr>
              <w:rPr>
                <w:rFonts w:asciiTheme="minorHAnsi" w:eastAsia="Times New Roman" w:hAnsiTheme="minorHAnsi" w:cstheme="minorHAnsi"/>
                <w:color w:val="0000FF"/>
                <w:sz w:val="16"/>
                <w:szCs w:val="16"/>
                <w:lang w:val="en-US" w:eastAsia="ru-RU"/>
              </w:rPr>
            </w:pPr>
          </w:p>
          <w:p w14:paraId="5FF74EF5" w14:textId="77777777" w:rsidR="00E6788C" w:rsidRDefault="005679BC" w:rsidP="00E6788C">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*this is an oob sitrion component. No functional custom</w:t>
            </w:r>
            <w:r w:rsidR="00E6788C">
              <w:rPr>
                <w:rFonts w:asciiTheme="minorHAnsi" w:eastAsia="Times New Roman" w:hAnsiTheme="minorHAnsi" w:cstheme="minorHAnsi"/>
                <w:color w:val="0000FF"/>
                <w:sz w:val="16"/>
                <w:szCs w:val="16"/>
                <w:lang w:val="en-US" w:eastAsia="ru-RU"/>
              </w:rPr>
              <w:t>ization required apart from the elapse time date that is position after the user name instead of at the end of the post.</w:t>
            </w:r>
          </w:p>
          <w:p w14:paraId="2D9CE918" w14:textId="77777777" w:rsidR="00CB70F3" w:rsidRDefault="00CB70F3" w:rsidP="00E6788C">
            <w:pPr>
              <w:rPr>
                <w:rFonts w:asciiTheme="minorHAnsi" w:eastAsia="Times New Roman" w:hAnsiTheme="minorHAnsi" w:cstheme="minorHAnsi"/>
                <w:color w:val="0000FF"/>
                <w:sz w:val="16"/>
                <w:szCs w:val="16"/>
                <w:lang w:val="en-US" w:eastAsia="ru-RU"/>
              </w:rPr>
            </w:pPr>
          </w:p>
          <w:p w14:paraId="7F77F104" w14:textId="77A6FA42" w:rsidR="00CB70F3" w:rsidRDefault="00CB70F3" w:rsidP="00E6788C">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lastRenderedPageBreak/>
              <w:t>Note that there are other OOB posts like poll posts and community badge posts</w:t>
            </w:r>
          </w:p>
        </w:tc>
        <w:tc>
          <w:tcPr>
            <w:tcW w:w="884" w:type="dxa"/>
          </w:tcPr>
          <w:p w14:paraId="37662FF3" w14:textId="0A2BB569" w:rsidR="00E6788C" w:rsidRDefault="00E6788C" w:rsidP="00E6788C">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lastRenderedPageBreak/>
              <w:t>1</w:t>
            </w:r>
          </w:p>
        </w:tc>
      </w:tr>
      <w:tr w:rsidR="00162FDB" w14:paraId="7411D891" w14:textId="77777777" w:rsidTr="00162FDB">
        <w:trPr>
          <w:trHeight w:val="2733"/>
        </w:trPr>
        <w:tc>
          <w:tcPr>
            <w:tcW w:w="568" w:type="dxa"/>
          </w:tcPr>
          <w:p w14:paraId="44CACB16" w14:textId="77777777" w:rsidR="00162FDB" w:rsidRDefault="00162FDB" w:rsidP="00D059CB">
            <w:pPr>
              <w:jc w:val="right"/>
              <w:rPr>
                <w:rFonts w:asciiTheme="minorHAnsi" w:eastAsia="Times New Roman" w:hAnsiTheme="minorHAnsi" w:cstheme="minorHAnsi"/>
                <w:color w:val="000000"/>
                <w:sz w:val="16"/>
                <w:szCs w:val="16"/>
                <w:lang w:val="en-US"/>
              </w:rPr>
            </w:pPr>
          </w:p>
        </w:tc>
        <w:tc>
          <w:tcPr>
            <w:tcW w:w="8964" w:type="dxa"/>
            <w:gridSpan w:val="4"/>
          </w:tcPr>
          <w:p w14:paraId="3E39F083" w14:textId="77777777" w:rsidR="004061CD" w:rsidRDefault="004061CD" w:rsidP="00162FDB">
            <w:pPr>
              <w:rPr>
                <w:rFonts w:asciiTheme="minorHAnsi" w:eastAsia="Times New Roman" w:hAnsiTheme="minorHAnsi" w:cstheme="minorHAnsi"/>
                <w:color w:val="000000"/>
                <w:sz w:val="16"/>
                <w:szCs w:val="16"/>
                <w:lang w:val="en-US"/>
              </w:rPr>
            </w:pPr>
          </w:p>
          <w:p w14:paraId="6D534C0F" w14:textId="77777777" w:rsidR="00162FDB" w:rsidRDefault="00662D29" w:rsidP="00162FDB">
            <w:pPr>
              <w:rPr>
                <w:rFonts w:asciiTheme="minorHAnsi" w:eastAsia="Times New Roman" w:hAnsiTheme="minorHAnsi" w:cstheme="minorHAnsi"/>
                <w:color w:val="000000"/>
                <w:sz w:val="16"/>
                <w:szCs w:val="16"/>
                <w:lang w:val="en-US"/>
              </w:rPr>
            </w:pPr>
            <w:r>
              <w:rPr>
                <w:noProof/>
                <w:lang w:val="sk-SK" w:eastAsia="sk-SK"/>
              </w:rPr>
              <w:drawing>
                <wp:inline distT="0" distB="0" distL="0" distR="0" wp14:anchorId="10F5CD5C" wp14:editId="04714E0C">
                  <wp:extent cx="3874688" cy="2474166"/>
                  <wp:effectExtent l="19050" t="19050" r="12065" b="215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email">
                            <a:extLst>
                              <a:ext uri="{28A0092B-C50C-407E-A947-70E740481C1C}">
                                <a14:useLocalDpi xmlns:a14="http://schemas.microsoft.com/office/drawing/2010/main"/>
                              </a:ext>
                            </a:extLst>
                          </a:blip>
                          <a:stretch>
                            <a:fillRect/>
                          </a:stretch>
                        </pic:blipFill>
                        <pic:spPr>
                          <a:xfrm>
                            <a:off x="0" y="0"/>
                            <a:ext cx="3877580" cy="2476013"/>
                          </a:xfrm>
                          <a:prstGeom prst="rect">
                            <a:avLst/>
                          </a:prstGeom>
                          <a:ln>
                            <a:solidFill>
                              <a:schemeClr val="tx2"/>
                            </a:solidFill>
                          </a:ln>
                        </pic:spPr>
                      </pic:pic>
                    </a:graphicData>
                  </a:graphic>
                </wp:inline>
              </w:drawing>
            </w:r>
          </w:p>
          <w:p w14:paraId="78B1ED14" w14:textId="77777777" w:rsidR="00CB70F3" w:rsidRDefault="00CB70F3" w:rsidP="00CB70F3">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Poll post</w:t>
            </w:r>
          </w:p>
          <w:p w14:paraId="5CE12115" w14:textId="77777777" w:rsidR="00CB70F3" w:rsidRDefault="00CB70F3" w:rsidP="00CB70F3">
            <w:pPr>
              <w:rPr>
                <w:rFonts w:asciiTheme="minorHAnsi" w:eastAsia="Times New Roman" w:hAnsiTheme="minorHAnsi" w:cstheme="minorHAnsi"/>
                <w:color w:val="000000"/>
                <w:sz w:val="16"/>
                <w:szCs w:val="16"/>
                <w:lang w:val="en-US"/>
              </w:rPr>
            </w:pPr>
            <w:r>
              <w:rPr>
                <w:noProof/>
                <w:lang w:val="sk-SK" w:eastAsia="sk-SK"/>
              </w:rPr>
              <w:drawing>
                <wp:inline distT="0" distB="0" distL="0" distR="0" wp14:anchorId="246D510C" wp14:editId="10CAF083">
                  <wp:extent cx="5803265" cy="1138555"/>
                  <wp:effectExtent l="0" t="0" r="6985" b="444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03265" cy="1138555"/>
                          </a:xfrm>
                          <a:prstGeom prst="rect">
                            <a:avLst/>
                          </a:prstGeom>
                        </pic:spPr>
                      </pic:pic>
                    </a:graphicData>
                  </a:graphic>
                </wp:inline>
              </w:drawing>
            </w:r>
          </w:p>
          <w:p w14:paraId="43BF168B" w14:textId="77777777" w:rsidR="00CB70F3" w:rsidRDefault="00CB70F3" w:rsidP="00CB70F3">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Community badge</w:t>
            </w:r>
          </w:p>
          <w:p w14:paraId="14D0AC43" w14:textId="77777777" w:rsidR="00CB70F3" w:rsidRDefault="00CB70F3" w:rsidP="00CB70F3">
            <w:pPr>
              <w:rPr>
                <w:rFonts w:asciiTheme="minorHAnsi" w:eastAsia="Times New Roman" w:hAnsiTheme="minorHAnsi" w:cstheme="minorHAnsi"/>
                <w:color w:val="000000"/>
                <w:sz w:val="16"/>
                <w:szCs w:val="16"/>
                <w:lang w:val="en-US"/>
              </w:rPr>
            </w:pPr>
            <w:r>
              <w:rPr>
                <w:noProof/>
                <w:lang w:val="sk-SK" w:eastAsia="sk-SK"/>
              </w:rPr>
              <w:drawing>
                <wp:inline distT="0" distB="0" distL="0" distR="0" wp14:anchorId="54797913" wp14:editId="5326C38A">
                  <wp:extent cx="5803265" cy="700405"/>
                  <wp:effectExtent l="0" t="0" r="6985" b="444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03265" cy="700405"/>
                          </a:xfrm>
                          <a:prstGeom prst="rect">
                            <a:avLst/>
                          </a:prstGeom>
                        </pic:spPr>
                      </pic:pic>
                    </a:graphicData>
                  </a:graphic>
                </wp:inline>
              </w:drawing>
            </w:r>
          </w:p>
          <w:p w14:paraId="68C8C171" w14:textId="77777777" w:rsidR="00CB70F3" w:rsidRDefault="00CB70F3" w:rsidP="00162FDB">
            <w:pPr>
              <w:rPr>
                <w:rFonts w:asciiTheme="minorHAnsi" w:eastAsia="Times New Roman" w:hAnsiTheme="minorHAnsi" w:cstheme="minorHAnsi"/>
                <w:color w:val="000000"/>
                <w:sz w:val="16"/>
                <w:szCs w:val="16"/>
                <w:lang w:val="en-US"/>
              </w:rPr>
            </w:pPr>
          </w:p>
          <w:p w14:paraId="474D1B01" w14:textId="74B9A4D7" w:rsidR="00864913" w:rsidRDefault="00864913" w:rsidP="00162FDB">
            <w:pPr>
              <w:rPr>
                <w:rFonts w:asciiTheme="minorHAnsi" w:eastAsia="Times New Roman" w:hAnsiTheme="minorHAnsi" w:cstheme="minorHAnsi"/>
                <w:color w:val="000000"/>
                <w:sz w:val="16"/>
                <w:szCs w:val="16"/>
                <w:lang w:val="en-US"/>
              </w:rPr>
            </w:pPr>
          </w:p>
        </w:tc>
      </w:tr>
    </w:tbl>
    <w:p w14:paraId="15B66D57" w14:textId="77777777" w:rsidR="00F415BB" w:rsidRDefault="00F415BB" w:rsidP="00F851EC">
      <w:pPr>
        <w:rPr>
          <w:rFonts w:cs="Arial"/>
          <w:sz w:val="22"/>
        </w:rPr>
      </w:pPr>
    </w:p>
    <w:p w14:paraId="67F4551C" w14:textId="04CEBB7C" w:rsidR="00796AA7" w:rsidRDefault="003D36F1" w:rsidP="00E20DD3">
      <w:pPr>
        <w:pStyle w:val="Heading2"/>
        <w:numPr>
          <w:ilvl w:val="1"/>
          <w:numId w:val="20"/>
        </w:numPr>
      </w:pPr>
      <w:bookmarkStart w:id="1380" w:name="_Toc461707122"/>
      <w:bookmarkStart w:id="1381" w:name="_Toc463013433"/>
      <w:r>
        <w:t>Engage push content</w:t>
      </w:r>
      <w:bookmarkEnd w:id="1380"/>
      <w:bookmarkEnd w:id="1381"/>
    </w:p>
    <w:tbl>
      <w:tblPr>
        <w:tblStyle w:val="TableGrid"/>
        <w:tblW w:w="9532" w:type="dxa"/>
        <w:tblInd w:w="-289" w:type="dxa"/>
        <w:tblLayout w:type="fixed"/>
        <w:tblLook w:val="04A0" w:firstRow="1" w:lastRow="0" w:firstColumn="1" w:lastColumn="0" w:noHBand="0" w:noVBand="1"/>
      </w:tblPr>
      <w:tblGrid>
        <w:gridCol w:w="710"/>
        <w:gridCol w:w="1275"/>
        <w:gridCol w:w="142"/>
        <w:gridCol w:w="1559"/>
        <w:gridCol w:w="4962"/>
        <w:gridCol w:w="884"/>
      </w:tblGrid>
      <w:tr w:rsidR="003D36F1" w:rsidRPr="00193438" w14:paraId="07C40430" w14:textId="77777777" w:rsidTr="00B611DB">
        <w:trPr>
          <w:trHeight w:val="280"/>
        </w:trPr>
        <w:tc>
          <w:tcPr>
            <w:tcW w:w="710" w:type="dxa"/>
            <w:shd w:val="clear" w:color="auto" w:fill="122632" w:themeFill="text1"/>
            <w:hideMark/>
          </w:tcPr>
          <w:p w14:paraId="4467981B" w14:textId="21553B46" w:rsidR="003D36F1" w:rsidRPr="00193438" w:rsidRDefault="005679BC" w:rsidP="00206A68">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Id</w:t>
            </w:r>
          </w:p>
        </w:tc>
        <w:tc>
          <w:tcPr>
            <w:tcW w:w="1275" w:type="dxa"/>
            <w:shd w:val="clear" w:color="auto" w:fill="122632" w:themeFill="text1"/>
            <w:hideMark/>
          </w:tcPr>
          <w:p w14:paraId="55431FAB" w14:textId="05DF4349" w:rsidR="003D36F1" w:rsidRPr="00193438" w:rsidRDefault="005679BC" w:rsidP="00206A68">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category</w:t>
            </w:r>
          </w:p>
        </w:tc>
        <w:tc>
          <w:tcPr>
            <w:tcW w:w="1701" w:type="dxa"/>
            <w:gridSpan w:val="2"/>
            <w:shd w:val="clear" w:color="auto" w:fill="122632" w:themeFill="text1"/>
            <w:hideMark/>
          </w:tcPr>
          <w:p w14:paraId="0B22D77D" w14:textId="65169F47" w:rsidR="003D36F1" w:rsidRPr="00193438" w:rsidRDefault="005679BC" w:rsidP="00206A68">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name</w:t>
            </w:r>
          </w:p>
        </w:tc>
        <w:tc>
          <w:tcPr>
            <w:tcW w:w="4962" w:type="dxa"/>
            <w:shd w:val="clear" w:color="auto" w:fill="122632" w:themeFill="text1"/>
            <w:hideMark/>
          </w:tcPr>
          <w:p w14:paraId="52B18D42" w14:textId="77777777" w:rsidR="003D36F1" w:rsidRPr="00193438" w:rsidRDefault="003D36F1" w:rsidP="00206A68">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Description</w:t>
            </w:r>
          </w:p>
        </w:tc>
        <w:tc>
          <w:tcPr>
            <w:tcW w:w="884" w:type="dxa"/>
            <w:shd w:val="clear" w:color="auto" w:fill="122632" w:themeFill="text1"/>
            <w:hideMark/>
          </w:tcPr>
          <w:p w14:paraId="0084F552" w14:textId="77777777" w:rsidR="003D36F1" w:rsidRPr="00193438" w:rsidRDefault="003D36F1" w:rsidP="00206A68">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Priority</w:t>
            </w:r>
          </w:p>
        </w:tc>
      </w:tr>
      <w:tr w:rsidR="003D36F1" w:rsidRPr="00193438" w14:paraId="22A80B5D" w14:textId="77777777" w:rsidTr="00B611DB">
        <w:trPr>
          <w:trHeight w:val="1030"/>
        </w:trPr>
        <w:tc>
          <w:tcPr>
            <w:tcW w:w="710" w:type="dxa"/>
          </w:tcPr>
          <w:p w14:paraId="35D92D71" w14:textId="6DE3007C" w:rsidR="003D36F1" w:rsidRDefault="00B611DB" w:rsidP="00206A68">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4.7.1</w:t>
            </w:r>
          </w:p>
        </w:tc>
        <w:tc>
          <w:tcPr>
            <w:tcW w:w="1417" w:type="dxa"/>
            <w:gridSpan w:val="2"/>
          </w:tcPr>
          <w:p w14:paraId="67B110E1" w14:textId="77777777" w:rsidR="003D36F1" w:rsidRPr="00407E8C" w:rsidRDefault="003D36F1" w:rsidP="00206A68">
            <w:pPr>
              <w:rPr>
                <w:rFonts w:asciiTheme="minorHAnsi" w:eastAsia="Times New Roman" w:hAnsiTheme="minorHAnsi" w:cstheme="minorHAnsi"/>
                <w:b/>
                <w:color w:val="000000"/>
                <w:sz w:val="16"/>
                <w:szCs w:val="16"/>
                <w:lang w:val="en-US"/>
              </w:rPr>
            </w:pPr>
            <w:r w:rsidRPr="00407E8C">
              <w:rPr>
                <w:rFonts w:asciiTheme="minorHAnsi" w:eastAsia="Times New Roman" w:hAnsiTheme="minorHAnsi" w:cstheme="minorHAnsi"/>
                <w:b/>
                <w:color w:val="000000"/>
                <w:sz w:val="16"/>
                <w:szCs w:val="16"/>
                <w:lang w:val="en-US"/>
              </w:rPr>
              <w:t>Communities</w:t>
            </w:r>
          </w:p>
        </w:tc>
        <w:tc>
          <w:tcPr>
            <w:tcW w:w="1559" w:type="dxa"/>
          </w:tcPr>
          <w:p w14:paraId="0EE176DC" w14:textId="2577D4F6" w:rsidR="003D36F1" w:rsidRPr="00CC626C" w:rsidRDefault="005679BC" w:rsidP="00206A68">
            <w:pPr>
              <w:rPr>
                <w:rFonts w:asciiTheme="minorHAnsi" w:eastAsia="Times New Roman" w:hAnsiTheme="minorHAnsi" w:cstheme="minorHAnsi"/>
                <w:color w:val="000000"/>
                <w:sz w:val="16"/>
                <w:szCs w:val="16"/>
                <w:lang w:val="en-US"/>
              </w:rPr>
            </w:pPr>
            <w:r w:rsidRPr="00CC626C">
              <w:rPr>
                <w:rFonts w:asciiTheme="minorHAnsi" w:eastAsia="Times New Roman" w:hAnsiTheme="minorHAnsi" w:cstheme="minorHAnsi"/>
                <w:color w:val="000000"/>
                <w:sz w:val="16"/>
                <w:szCs w:val="16"/>
                <w:lang w:val="en-US"/>
              </w:rPr>
              <w:t>Recommended communities</w:t>
            </w:r>
          </w:p>
        </w:tc>
        <w:tc>
          <w:tcPr>
            <w:tcW w:w="4962" w:type="dxa"/>
          </w:tcPr>
          <w:p w14:paraId="7A9997B5" w14:textId="02A28A81" w:rsidR="003D36F1" w:rsidRDefault="003D36F1" w:rsidP="00206A68">
            <w:pPr>
              <w:rPr>
                <w:rFonts w:asciiTheme="minorHAnsi" w:eastAsia="Times New Roman" w:hAnsiTheme="minorHAnsi" w:cstheme="minorHAnsi"/>
                <w:sz w:val="16"/>
                <w:szCs w:val="16"/>
                <w:lang w:val="en-US" w:eastAsia="ru-RU"/>
              </w:rPr>
            </w:pPr>
            <w:r w:rsidRPr="00CC626C">
              <w:rPr>
                <w:rFonts w:asciiTheme="minorHAnsi" w:eastAsia="Times New Roman" w:hAnsiTheme="minorHAnsi" w:cstheme="minorHAnsi"/>
                <w:color w:val="0000FF"/>
                <w:sz w:val="16"/>
                <w:szCs w:val="16"/>
                <w:lang w:val="en-US" w:eastAsia="ru-RU"/>
              </w:rPr>
              <w:t xml:space="preserve">Given </w:t>
            </w:r>
            <w:r w:rsidR="005679BC" w:rsidRPr="00CC626C">
              <w:rPr>
                <w:rFonts w:asciiTheme="minorHAnsi" w:eastAsia="Times New Roman" w:hAnsiTheme="minorHAnsi" w:cstheme="minorHAnsi"/>
                <w:sz w:val="16"/>
                <w:szCs w:val="16"/>
                <w:lang w:val="en-US" w:eastAsia="ru-RU"/>
              </w:rPr>
              <w:t xml:space="preserve">that </w:t>
            </w:r>
            <w:r w:rsidR="00AF0DAB" w:rsidRPr="00CC626C">
              <w:rPr>
                <w:rFonts w:asciiTheme="minorHAnsi" w:eastAsia="Times New Roman" w:hAnsiTheme="minorHAnsi" w:cstheme="minorHAnsi"/>
                <w:sz w:val="16"/>
                <w:szCs w:val="16"/>
                <w:lang w:val="en-US" w:eastAsia="ru-RU"/>
              </w:rPr>
              <w:t>I</w:t>
            </w:r>
            <w:r w:rsidR="005679BC" w:rsidRPr="00CC626C">
              <w:rPr>
                <w:rFonts w:asciiTheme="minorHAnsi" w:eastAsia="Times New Roman" w:hAnsiTheme="minorHAnsi" w:cstheme="minorHAnsi"/>
                <w:sz w:val="16"/>
                <w:szCs w:val="16"/>
                <w:lang w:val="en-US" w:eastAsia="ru-RU"/>
              </w:rPr>
              <w:t xml:space="preserve"> am a logged user</w:t>
            </w:r>
          </w:p>
          <w:p w14:paraId="63B47FF5" w14:textId="59B9ADB7" w:rsidR="00C44C51" w:rsidRPr="00C44C51" w:rsidRDefault="00C44C51" w:rsidP="00206A68">
            <w:pPr>
              <w:rPr>
                <w:rFonts w:asciiTheme="minorHAnsi" w:eastAsia="Times New Roman" w:hAnsiTheme="minorHAnsi" w:cstheme="minorHAnsi"/>
                <w:strike/>
                <w:color w:val="000000"/>
                <w:sz w:val="16"/>
                <w:szCs w:val="16"/>
                <w:lang w:val="en-US"/>
              </w:rPr>
            </w:pPr>
            <w:r w:rsidRPr="00CC626C">
              <w:rPr>
                <w:rFonts w:asciiTheme="minorHAnsi" w:eastAsia="Times New Roman" w:hAnsiTheme="minorHAnsi" w:cstheme="minorHAnsi"/>
                <w:color w:val="0000FF"/>
                <w:sz w:val="16"/>
                <w:szCs w:val="16"/>
                <w:lang w:val="en-US" w:eastAsia="ru-RU"/>
              </w:rPr>
              <w:t>And</w:t>
            </w:r>
            <w:r w:rsidRPr="00CC626C">
              <w:rPr>
                <w:rFonts w:asciiTheme="minorHAnsi" w:eastAsia="Times New Roman" w:hAnsiTheme="minorHAnsi" w:cstheme="minorHAnsi"/>
                <w:sz w:val="16"/>
                <w:szCs w:val="16"/>
                <w:lang w:val="en-US" w:eastAsia="ru-RU"/>
              </w:rPr>
              <w:t xml:space="preserve"> </w:t>
            </w:r>
            <w:r w:rsidR="005679BC">
              <w:rPr>
                <w:rFonts w:asciiTheme="minorHAnsi" w:eastAsia="Times New Roman" w:hAnsiTheme="minorHAnsi" w:cstheme="minorHAnsi"/>
                <w:color w:val="000000"/>
                <w:sz w:val="16"/>
                <w:szCs w:val="16"/>
                <w:lang w:val="en-US"/>
              </w:rPr>
              <w:t>on the engage homepage, community or my profile page</w:t>
            </w:r>
          </w:p>
          <w:p w14:paraId="3A74BD27" w14:textId="0FF083D3" w:rsidR="003D36F1" w:rsidRPr="00CC626C" w:rsidRDefault="003D36F1" w:rsidP="00206A68">
            <w:pPr>
              <w:rPr>
                <w:rFonts w:asciiTheme="minorHAnsi" w:eastAsia="Times New Roman" w:hAnsiTheme="minorHAnsi" w:cstheme="minorHAnsi"/>
                <w:sz w:val="16"/>
                <w:szCs w:val="16"/>
                <w:lang w:val="en-US" w:eastAsia="ru-RU"/>
              </w:rPr>
            </w:pPr>
            <w:r w:rsidRPr="00CC626C">
              <w:rPr>
                <w:rFonts w:asciiTheme="minorHAnsi" w:eastAsia="Times New Roman" w:hAnsiTheme="minorHAnsi" w:cstheme="minorHAnsi"/>
                <w:color w:val="0000FF"/>
                <w:sz w:val="16"/>
                <w:szCs w:val="16"/>
                <w:lang w:val="en-US" w:eastAsia="ru-RU"/>
              </w:rPr>
              <w:t xml:space="preserve">Then </w:t>
            </w:r>
            <w:r w:rsidR="005679BC" w:rsidRPr="00CC626C">
              <w:rPr>
                <w:rFonts w:asciiTheme="minorHAnsi" w:eastAsia="Times New Roman" w:hAnsiTheme="minorHAnsi" w:cstheme="minorHAnsi"/>
                <w:sz w:val="16"/>
                <w:szCs w:val="16"/>
                <w:lang w:val="en-US" w:eastAsia="ru-RU"/>
              </w:rPr>
              <w:t>the list of “recommended communities” will appear</w:t>
            </w:r>
          </w:p>
          <w:p w14:paraId="2B895145" w14:textId="5F1671F8" w:rsidR="003D36F1" w:rsidRPr="00CC626C" w:rsidRDefault="003D36F1" w:rsidP="00206A68">
            <w:pPr>
              <w:rPr>
                <w:rFonts w:asciiTheme="minorHAnsi" w:eastAsia="Times New Roman" w:hAnsiTheme="minorHAnsi" w:cstheme="minorHAnsi"/>
                <w:strike/>
                <w:color w:val="000000"/>
                <w:sz w:val="16"/>
                <w:szCs w:val="16"/>
                <w:lang w:val="en-US"/>
              </w:rPr>
            </w:pPr>
            <w:r w:rsidRPr="00CC626C">
              <w:rPr>
                <w:rFonts w:asciiTheme="minorHAnsi" w:eastAsia="Times New Roman" w:hAnsiTheme="minorHAnsi" w:cstheme="minorHAnsi"/>
                <w:color w:val="0000FF"/>
                <w:sz w:val="16"/>
                <w:szCs w:val="16"/>
                <w:lang w:val="en-US" w:eastAsia="ru-RU"/>
              </w:rPr>
              <w:t>And</w:t>
            </w:r>
            <w:r w:rsidRPr="00CC626C">
              <w:rPr>
                <w:rFonts w:asciiTheme="minorHAnsi" w:eastAsia="Times New Roman" w:hAnsiTheme="minorHAnsi" w:cstheme="minorHAnsi"/>
                <w:sz w:val="16"/>
                <w:szCs w:val="16"/>
                <w:lang w:val="en-US" w:eastAsia="ru-RU"/>
              </w:rPr>
              <w:t xml:space="preserve"> </w:t>
            </w:r>
            <w:r w:rsidR="005679BC" w:rsidRPr="00CC626C">
              <w:rPr>
                <w:rFonts w:asciiTheme="minorHAnsi" w:eastAsia="Times New Roman" w:hAnsiTheme="minorHAnsi" w:cstheme="minorHAnsi"/>
                <w:color w:val="000000"/>
                <w:sz w:val="16"/>
                <w:szCs w:val="16"/>
                <w:lang w:val="en-US"/>
              </w:rPr>
              <w:t>shows the first 4 most active communities that are recomm</w:t>
            </w:r>
            <w:r w:rsidRPr="00CC626C">
              <w:rPr>
                <w:rFonts w:asciiTheme="minorHAnsi" w:eastAsia="Times New Roman" w:hAnsiTheme="minorHAnsi" w:cstheme="minorHAnsi"/>
                <w:color w:val="000000"/>
                <w:sz w:val="16"/>
                <w:szCs w:val="16"/>
                <w:lang w:val="en-US"/>
              </w:rPr>
              <w:t xml:space="preserve">ended to me. </w:t>
            </w:r>
          </w:p>
          <w:p w14:paraId="4DFF7E36" w14:textId="77777777" w:rsidR="003D36F1" w:rsidRPr="00CC626C" w:rsidRDefault="003D36F1" w:rsidP="00206A68">
            <w:pPr>
              <w:rPr>
                <w:rFonts w:asciiTheme="minorHAnsi" w:eastAsia="Times New Roman" w:hAnsiTheme="minorHAnsi" w:cstheme="minorHAnsi"/>
                <w:strike/>
                <w:color w:val="000000"/>
                <w:sz w:val="16"/>
                <w:szCs w:val="16"/>
                <w:lang w:val="en-US"/>
              </w:rPr>
            </w:pPr>
          </w:p>
          <w:p w14:paraId="5D99B5A8" w14:textId="760102A4" w:rsidR="003D36F1" w:rsidRPr="00CC626C" w:rsidRDefault="005679BC" w:rsidP="00206A68">
            <w:pPr>
              <w:rPr>
                <w:rFonts w:asciiTheme="minorHAnsi" w:eastAsia="Times New Roman" w:hAnsiTheme="minorHAnsi" w:cstheme="minorHAnsi"/>
                <w:color w:val="0000FF"/>
                <w:sz w:val="16"/>
                <w:szCs w:val="16"/>
                <w:lang w:val="en-US" w:eastAsia="ru-RU"/>
              </w:rPr>
            </w:pPr>
            <w:r w:rsidRPr="00CC626C">
              <w:rPr>
                <w:rFonts w:asciiTheme="minorHAnsi" w:eastAsia="Times New Roman" w:hAnsiTheme="minorHAnsi" w:cstheme="minorHAnsi"/>
                <w:color w:val="0000FF"/>
                <w:sz w:val="16"/>
                <w:szCs w:val="16"/>
                <w:lang w:val="en-US" w:eastAsia="ru-RU"/>
              </w:rPr>
              <w:t>*if not possible to have first 4 most active communities then communities are shown alphabetically order</w:t>
            </w:r>
          </w:p>
        </w:tc>
        <w:tc>
          <w:tcPr>
            <w:tcW w:w="884" w:type="dxa"/>
          </w:tcPr>
          <w:p w14:paraId="6CDAD847" w14:textId="77777777" w:rsidR="003D36F1" w:rsidRDefault="003D36F1" w:rsidP="00206A68">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433752" w:rsidRPr="00193438" w14:paraId="03D05961" w14:textId="77777777" w:rsidTr="00160FDA">
        <w:trPr>
          <w:trHeight w:val="1030"/>
        </w:trPr>
        <w:tc>
          <w:tcPr>
            <w:tcW w:w="710" w:type="dxa"/>
          </w:tcPr>
          <w:p w14:paraId="208AF036" w14:textId="77777777" w:rsidR="00433752" w:rsidRDefault="00433752" w:rsidP="00206A68">
            <w:pPr>
              <w:jc w:val="right"/>
              <w:rPr>
                <w:rFonts w:asciiTheme="minorHAnsi" w:eastAsia="Times New Roman" w:hAnsiTheme="minorHAnsi" w:cstheme="minorHAnsi"/>
                <w:color w:val="000000"/>
                <w:sz w:val="16"/>
                <w:szCs w:val="16"/>
                <w:lang w:val="en-US"/>
              </w:rPr>
            </w:pPr>
          </w:p>
        </w:tc>
        <w:tc>
          <w:tcPr>
            <w:tcW w:w="8822" w:type="dxa"/>
            <w:gridSpan w:val="5"/>
          </w:tcPr>
          <w:p w14:paraId="5278EAB1" w14:textId="44D9C243" w:rsidR="00433752" w:rsidRDefault="00433752" w:rsidP="00433752">
            <w:pPr>
              <w:rPr>
                <w:rFonts w:asciiTheme="minorHAnsi" w:eastAsia="Times New Roman" w:hAnsiTheme="minorHAnsi" w:cstheme="minorHAnsi"/>
                <w:color w:val="000000"/>
                <w:sz w:val="16"/>
                <w:szCs w:val="16"/>
                <w:lang w:val="en-US"/>
              </w:rPr>
            </w:pPr>
            <w:r>
              <w:rPr>
                <w:noProof/>
                <w:lang w:val="sk-SK" w:eastAsia="sk-SK"/>
              </w:rPr>
              <w:drawing>
                <wp:inline distT="0" distB="0" distL="0" distR="0" wp14:anchorId="6B017FE1" wp14:editId="3393C9EF">
                  <wp:extent cx="1663065" cy="982980"/>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email">
                            <a:extLst>
                              <a:ext uri="{28A0092B-C50C-407E-A947-70E740481C1C}">
                                <a14:useLocalDpi xmlns:a14="http://schemas.microsoft.com/office/drawing/2010/main"/>
                              </a:ext>
                            </a:extLst>
                          </a:blip>
                          <a:stretch>
                            <a:fillRect/>
                          </a:stretch>
                        </pic:blipFill>
                        <pic:spPr>
                          <a:xfrm>
                            <a:off x="0" y="0"/>
                            <a:ext cx="1663065" cy="982980"/>
                          </a:xfrm>
                          <a:prstGeom prst="rect">
                            <a:avLst/>
                          </a:prstGeom>
                        </pic:spPr>
                      </pic:pic>
                    </a:graphicData>
                  </a:graphic>
                </wp:inline>
              </w:drawing>
            </w:r>
          </w:p>
        </w:tc>
      </w:tr>
      <w:tr w:rsidR="00407E8C" w:rsidRPr="00193438" w14:paraId="5279AA66" w14:textId="77777777" w:rsidTr="00B611DB">
        <w:trPr>
          <w:trHeight w:val="1030"/>
        </w:trPr>
        <w:tc>
          <w:tcPr>
            <w:tcW w:w="710" w:type="dxa"/>
          </w:tcPr>
          <w:p w14:paraId="3AC43CC4" w14:textId="1CEC78BE" w:rsidR="00407E8C" w:rsidRDefault="00B611DB" w:rsidP="00407E8C">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4.7.2</w:t>
            </w:r>
          </w:p>
        </w:tc>
        <w:tc>
          <w:tcPr>
            <w:tcW w:w="1417" w:type="dxa"/>
            <w:gridSpan w:val="2"/>
          </w:tcPr>
          <w:p w14:paraId="155BEE0B" w14:textId="437CC761" w:rsidR="00407E8C" w:rsidRPr="00407E8C" w:rsidRDefault="00E80225" w:rsidP="00407E8C">
            <w:pPr>
              <w:rPr>
                <w:rFonts w:asciiTheme="minorHAnsi" w:eastAsia="Times New Roman" w:hAnsiTheme="minorHAnsi" w:cstheme="minorHAnsi"/>
                <w:b/>
                <w:color w:val="000000"/>
                <w:sz w:val="16"/>
                <w:szCs w:val="16"/>
                <w:lang w:val="en-US"/>
              </w:rPr>
            </w:pPr>
            <w:r>
              <w:rPr>
                <w:rFonts w:asciiTheme="minorHAnsi" w:eastAsia="Times New Roman" w:hAnsiTheme="minorHAnsi" w:cstheme="minorHAnsi"/>
                <w:b/>
                <w:color w:val="000000"/>
                <w:sz w:val="16"/>
                <w:szCs w:val="16"/>
                <w:lang w:val="en-US"/>
              </w:rPr>
              <w:t>Colleagues</w:t>
            </w:r>
          </w:p>
        </w:tc>
        <w:tc>
          <w:tcPr>
            <w:tcW w:w="1559" w:type="dxa"/>
          </w:tcPr>
          <w:p w14:paraId="02C7D060" w14:textId="704C335D" w:rsidR="00407E8C" w:rsidRPr="00CC626C" w:rsidRDefault="00407E8C" w:rsidP="0099005E">
            <w:pPr>
              <w:rPr>
                <w:rFonts w:asciiTheme="minorHAnsi" w:eastAsia="Times New Roman" w:hAnsiTheme="minorHAnsi" w:cstheme="minorHAnsi"/>
                <w:color w:val="000000"/>
                <w:sz w:val="16"/>
                <w:szCs w:val="16"/>
                <w:lang w:val="en-US"/>
              </w:rPr>
            </w:pPr>
            <w:r w:rsidRPr="00F17CA9">
              <w:rPr>
                <w:rFonts w:asciiTheme="minorHAnsi" w:eastAsia="Times New Roman" w:hAnsiTheme="minorHAnsi" w:cstheme="minorHAnsi"/>
                <w:color w:val="000000"/>
                <w:sz w:val="16"/>
                <w:szCs w:val="16"/>
                <w:lang w:val="en-US"/>
              </w:rPr>
              <w:t xml:space="preserve">Recommended </w:t>
            </w:r>
            <w:r w:rsidR="005679BC" w:rsidRPr="00F17CA9">
              <w:rPr>
                <w:rFonts w:asciiTheme="minorHAnsi" w:eastAsia="Times New Roman" w:hAnsiTheme="minorHAnsi" w:cstheme="minorHAnsi"/>
                <w:color w:val="000000"/>
                <w:sz w:val="16"/>
                <w:szCs w:val="16"/>
                <w:lang w:val="en-US"/>
              </w:rPr>
              <w:t>colleagues</w:t>
            </w:r>
          </w:p>
        </w:tc>
        <w:tc>
          <w:tcPr>
            <w:tcW w:w="4962" w:type="dxa"/>
          </w:tcPr>
          <w:p w14:paraId="26A06E98" w14:textId="3CDD8F42" w:rsidR="00407E8C" w:rsidRDefault="00407E8C" w:rsidP="00407E8C">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sidR="005679BC" w:rsidRPr="00123367">
              <w:rPr>
                <w:rFonts w:asciiTheme="minorHAnsi" w:eastAsia="Times New Roman" w:hAnsiTheme="minorHAnsi" w:cstheme="minorHAnsi"/>
                <w:sz w:val="16"/>
                <w:szCs w:val="16"/>
                <w:lang w:val="en-US" w:eastAsia="ru-RU"/>
              </w:rPr>
              <w:t xml:space="preserve">that </w:t>
            </w:r>
            <w:r w:rsidR="00AF0DAB" w:rsidRPr="00123367">
              <w:rPr>
                <w:rFonts w:asciiTheme="minorHAnsi" w:eastAsia="Times New Roman" w:hAnsiTheme="minorHAnsi" w:cstheme="minorHAnsi"/>
                <w:sz w:val="16"/>
                <w:szCs w:val="16"/>
                <w:lang w:val="en-US" w:eastAsia="ru-RU"/>
              </w:rPr>
              <w:t>I</w:t>
            </w:r>
            <w:r w:rsidR="005679BC" w:rsidRPr="00123367">
              <w:rPr>
                <w:rFonts w:asciiTheme="minorHAnsi" w:eastAsia="Times New Roman" w:hAnsiTheme="minorHAnsi" w:cstheme="minorHAnsi"/>
                <w:sz w:val="16"/>
                <w:szCs w:val="16"/>
                <w:lang w:val="en-US" w:eastAsia="ru-RU"/>
              </w:rPr>
              <w:t xml:space="preserve"> am </w:t>
            </w:r>
            <w:r>
              <w:rPr>
                <w:rFonts w:asciiTheme="minorHAnsi" w:eastAsia="Times New Roman" w:hAnsiTheme="minorHAnsi" w:cstheme="minorHAnsi"/>
                <w:sz w:val="16"/>
                <w:szCs w:val="16"/>
                <w:lang w:val="en-US" w:eastAsia="ru-RU"/>
              </w:rPr>
              <w:t>a logged user</w:t>
            </w:r>
          </w:p>
          <w:p w14:paraId="5D0E285F" w14:textId="280BEADD" w:rsidR="00796AA7" w:rsidRPr="00C44C51" w:rsidRDefault="00796AA7" w:rsidP="00796AA7">
            <w:pPr>
              <w:rPr>
                <w:rFonts w:asciiTheme="minorHAnsi" w:eastAsia="Times New Roman" w:hAnsiTheme="minorHAnsi" w:cstheme="minorHAnsi"/>
                <w:strike/>
                <w:color w:val="000000"/>
                <w:sz w:val="16"/>
                <w:szCs w:val="16"/>
                <w:lang w:val="en-US"/>
              </w:rPr>
            </w:pPr>
            <w:r w:rsidRPr="00CC626C">
              <w:rPr>
                <w:rFonts w:asciiTheme="minorHAnsi" w:eastAsia="Times New Roman" w:hAnsiTheme="minorHAnsi" w:cstheme="minorHAnsi"/>
                <w:color w:val="0000FF"/>
                <w:sz w:val="16"/>
                <w:szCs w:val="16"/>
                <w:lang w:val="en-US" w:eastAsia="ru-RU"/>
              </w:rPr>
              <w:t>And</w:t>
            </w:r>
            <w:r w:rsidRPr="00CC626C">
              <w:rPr>
                <w:rFonts w:asciiTheme="minorHAnsi" w:eastAsia="Times New Roman" w:hAnsiTheme="minorHAnsi" w:cstheme="minorHAnsi"/>
                <w:sz w:val="16"/>
                <w:szCs w:val="16"/>
                <w:lang w:val="en-US" w:eastAsia="ru-RU"/>
              </w:rPr>
              <w:t xml:space="preserve"> </w:t>
            </w:r>
            <w:r w:rsidR="005679BC">
              <w:rPr>
                <w:rFonts w:asciiTheme="minorHAnsi" w:eastAsia="Times New Roman" w:hAnsiTheme="minorHAnsi" w:cstheme="minorHAnsi"/>
                <w:color w:val="000000"/>
                <w:sz w:val="16"/>
                <w:szCs w:val="16"/>
                <w:lang w:val="en-US"/>
              </w:rPr>
              <w:t>on the engage homepage, community or my profile page</w:t>
            </w:r>
          </w:p>
          <w:p w14:paraId="032FAACB" w14:textId="1B6D4BF4" w:rsidR="00796AA7" w:rsidRPr="00CC626C" w:rsidRDefault="00796AA7" w:rsidP="00796AA7">
            <w:pPr>
              <w:rPr>
                <w:rFonts w:asciiTheme="minorHAnsi" w:eastAsia="Times New Roman" w:hAnsiTheme="minorHAnsi" w:cstheme="minorHAnsi"/>
                <w:sz w:val="16"/>
                <w:szCs w:val="16"/>
                <w:lang w:val="en-US" w:eastAsia="ru-RU"/>
              </w:rPr>
            </w:pPr>
            <w:r w:rsidRPr="00CC626C">
              <w:rPr>
                <w:rFonts w:asciiTheme="minorHAnsi" w:eastAsia="Times New Roman" w:hAnsiTheme="minorHAnsi" w:cstheme="minorHAnsi"/>
                <w:color w:val="0000FF"/>
                <w:sz w:val="16"/>
                <w:szCs w:val="16"/>
                <w:lang w:val="en-US" w:eastAsia="ru-RU"/>
              </w:rPr>
              <w:t xml:space="preserve">Then </w:t>
            </w:r>
            <w:r w:rsidRPr="00CC626C">
              <w:rPr>
                <w:rFonts w:asciiTheme="minorHAnsi" w:eastAsia="Times New Roman" w:hAnsiTheme="minorHAnsi" w:cstheme="minorHAnsi"/>
                <w:sz w:val="16"/>
                <w:szCs w:val="16"/>
                <w:lang w:val="en-US" w:eastAsia="ru-RU"/>
              </w:rPr>
              <w:t>t</w:t>
            </w:r>
            <w:r w:rsidR="005679BC" w:rsidRPr="00CC626C">
              <w:rPr>
                <w:rFonts w:asciiTheme="minorHAnsi" w:eastAsia="Times New Roman" w:hAnsiTheme="minorHAnsi" w:cstheme="minorHAnsi"/>
                <w:sz w:val="16"/>
                <w:szCs w:val="16"/>
                <w:lang w:val="en-US" w:eastAsia="ru-RU"/>
              </w:rPr>
              <w:t xml:space="preserve">he list of “recommended </w:t>
            </w:r>
            <w:r w:rsidR="0099005E">
              <w:rPr>
                <w:rFonts w:asciiTheme="minorHAnsi" w:eastAsia="Times New Roman" w:hAnsiTheme="minorHAnsi" w:cstheme="minorHAnsi"/>
                <w:sz w:val="16"/>
                <w:szCs w:val="16"/>
                <w:lang w:val="en-US" w:eastAsia="ru-RU"/>
              </w:rPr>
              <w:t>colleagues</w:t>
            </w:r>
            <w:r w:rsidRPr="00CC626C">
              <w:rPr>
                <w:rFonts w:asciiTheme="minorHAnsi" w:eastAsia="Times New Roman" w:hAnsiTheme="minorHAnsi" w:cstheme="minorHAnsi"/>
                <w:sz w:val="16"/>
                <w:szCs w:val="16"/>
                <w:lang w:val="en-US" w:eastAsia="ru-RU"/>
              </w:rPr>
              <w:t>” will appear</w:t>
            </w:r>
          </w:p>
          <w:p w14:paraId="4691A514" w14:textId="6089558B" w:rsidR="00407E8C" w:rsidRPr="00CC626C" w:rsidRDefault="00407E8C" w:rsidP="00407E8C">
            <w:pPr>
              <w:rPr>
                <w:rFonts w:asciiTheme="minorHAnsi" w:eastAsia="Times New Roman" w:hAnsiTheme="minorHAnsi" w:cstheme="minorHAnsi"/>
                <w:color w:val="0000FF"/>
                <w:sz w:val="16"/>
                <w:szCs w:val="16"/>
                <w:lang w:val="en-US" w:eastAsia="ru-RU"/>
              </w:rPr>
            </w:pPr>
            <w:r w:rsidRPr="00CC626C">
              <w:rPr>
                <w:rFonts w:asciiTheme="minorHAnsi" w:eastAsia="Times New Roman" w:hAnsiTheme="minorHAnsi" w:cstheme="minorHAnsi"/>
                <w:color w:val="0000FF"/>
                <w:sz w:val="16"/>
                <w:szCs w:val="16"/>
                <w:lang w:val="en-US" w:eastAsia="ru-RU"/>
              </w:rPr>
              <w:t>And</w:t>
            </w:r>
            <w:r w:rsidRPr="00CC626C">
              <w:rPr>
                <w:rFonts w:asciiTheme="minorHAnsi" w:eastAsia="Times New Roman" w:hAnsiTheme="minorHAnsi" w:cstheme="minorHAnsi"/>
                <w:sz w:val="16"/>
                <w:szCs w:val="16"/>
                <w:lang w:val="en-US" w:eastAsia="ru-RU"/>
              </w:rPr>
              <w:t xml:space="preserve"> the list is in alphabetical order by last name.</w:t>
            </w:r>
          </w:p>
        </w:tc>
        <w:tc>
          <w:tcPr>
            <w:tcW w:w="884" w:type="dxa"/>
          </w:tcPr>
          <w:p w14:paraId="5C76BE91" w14:textId="047ACE56" w:rsidR="00407E8C" w:rsidRDefault="00407E8C" w:rsidP="00407E8C">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433752" w:rsidRPr="00193438" w14:paraId="70E55481" w14:textId="77777777" w:rsidTr="00160FDA">
        <w:trPr>
          <w:trHeight w:val="1030"/>
        </w:trPr>
        <w:tc>
          <w:tcPr>
            <w:tcW w:w="710" w:type="dxa"/>
          </w:tcPr>
          <w:p w14:paraId="23C8B419" w14:textId="77777777" w:rsidR="00433752" w:rsidRDefault="00433752" w:rsidP="00407E8C">
            <w:pPr>
              <w:jc w:val="right"/>
              <w:rPr>
                <w:rFonts w:asciiTheme="minorHAnsi" w:eastAsia="Times New Roman" w:hAnsiTheme="minorHAnsi" w:cstheme="minorHAnsi"/>
                <w:color w:val="000000"/>
                <w:sz w:val="16"/>
                <w:szCs w:val="16"/>
                <w:lang w:val="en-US"/>
              </w:rPr>
            </w:pPr>
          </w:p>
        </w:tc>
        <w:tc>
          <w:tcPr>
            <w:tcW w:w="8822" w:type="dxa"/>
            <w:gridSpan w:val="5"/>
          </w:tcPr>
          <w:p w14:paraId="2ABE84A8" w14:textId="77777777" w:rsidR="00433752" w:rsidRDefault="00433752" w:rsidP="00407E8C">
            <w:pPr>
              <w:rPr>
                <w:rFonts w:asciiTheme="minorHAnsi" w:eastAsia="Times New Roman" w:hAnsiTheme="minorHAnsi" w:cstheme="minorHAnsi"/>
                <w:color w:val="000000"/>
                <w:sz w:val="16"/>
                <w:szCs w:val="16"/>
                <w:lang w:val="en-US"/>
              </w:rPr>
            </w:pPr>
          </w:p>
          <w:p w14:paraId="725617D5" w14:textId="77777777" w:rsidR="00433752" w:rsidRDefault="00E80225" w:rsidP="00433752">
            <w:pPr>
              <w:rPr>
                <w:rFonts w:asciiTheme="minorHAnsi" w:eastAsia="Times New Roman" w:hAnsiTheme="minorHAnsi" w:cstheme="minorHAnsi"/>
                <w:color w:val="000000"/>
                <w:sz w:val="16"/>
                <w:szCs w:val="16"/>
                <w:lang w:val="en-US"/>
              </w:rPr>
            </w:pPr>
            <w:r>
              <w:rPr>
                <w:noProof/>
                <w:lang w:val="sk-SK" w:eastAsia="sk-SK"/>
              </w:rPr>
              <w:drawing>
                <wp:inline distT="0" distB="0" distL="0" distR="0" wp14:anchorId="2217509C" wp14:editId="5340A711">
                  <wp:extent cx="1287780" cy="682844"/>
                  <wp:effectExtent l="0" t="0" r="762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email">
                            <a:extLst>
                              <a:ext uri="{28A0092B-C50C-407E-A947-70E740481C1C}">
                                <a14:useLocalDpi xmlns:a14="http://schemas.microsoft.com/office/drawing/2010/main"/>
                              </a:ext>
                            </a:extLst>
                          </a:blip>
                          <a:stretch>
                            <a:fillRect/>
                          </a:stretch>
                        </pic:blipFill>
                        <pic:spPr>
                          <a:xfrm>
                            <a:off x="0" y="0"/>
                            <a:ext cx="1292600" cy="685400"/>
                          </a:xfrm>
                          <a:prstGeom prst="rect">
                            <a:avLst/>
                          </a:prstGeom>
                        </pic:spPr>
                      </pic:pic>
                    </a:graphicData>
                  </a:graphic>
                </wp:inline>
              </w:drawing>
            </w:r>
          </w:p>
          <w:p w14:paraId="6BD1F65E" w14:textId="0244BD1A" w:rsidR="00E80225" w:rsidRDefault="00E80225" w:rsidP="00433752">
            <w:pPr>
              <w:rPr>
                <w:rFonts w:asciiTheme="minorHAnsi" w:eastAsia="Times New Roman" w:hAnsiTheme="minorHAnsi" w:cstheme="minorHAnsi"/>
                <w:color w:val="000000"/>
                <w:sz w:val="16"/>
                <w:szCs w:val="16"/>
                <w:lang w:val="en-US"/>
              </w:rPr>
            </w:pPr>
          </w:p>
        </w:tc>
      </w:tr>
      <w:tr w:rsidR="003D2AC1" w:rsidRPr="00193438" w14:paraId="52BE6BAB" w14:textId="77777777" w:rsidTr="00B611DB">
        <w:trPr>
          <w:trHeight w:val="867"/>
        </w:trPr>
        <w:tc>
          <w:tcPr>
            <w:tcW w:w="710" w:type="dxa"/>
          </w:tcPr>
          <w:p w14:paraId="72DE702E" w14:textId="31F879C1" w:rsidR="003D2AC1" w:rsidRPr="00AD3D29" w:rsidRDefault="00B611DB" w:rsidP="00C44DB5">
            <w:pPr>
              <w:jc w:val="right"/>
              <w:rPr>
                <w:rFonts w:asciiTheme="minorHAnsi" w:eastAsia="Times New Roman" w:hAnsiTheme="minorHAnsi" w:cstheme="minorHAnsi"/>
                <w:color w:val="000000"/>
                <w:sz w:val="16"/>
                <w:szCs w:val="16"/>
                <w:highlight w:val="yellow"/>
                <w:lang w:val="en-US"/>
              </w:rPr>
            </w:pPr>
            <w:r>
              <w:rPr>
                <w:rFonts w:asciiTheme="minorHAnsi" w:eastAsia="Times New Roman" w:hAnsiTheme="minorHAnsi" w:cstheme="minorHAnsi"/>
                <w:color w:val="000000"/>
                <w:sz w:val="16"/>
                <w:szCs w:val="16"/>
                <w:lang w:val="en-US"/>
              </w:rPr>
              <w:t>4.7.5</w:t>
            </w:r>
          </w:p>
        </w:tc>
        <w:tc>
          <w:tcPr>
            <w:tcW w:w="1417" w:type="dxa"/>
            <w:gridSpan w:val="2"/>
          </w:tcPr>
          <w:p w14:paraId="5A8283C1" w14:textId="2A5D1C3F" w:rsidR="003D2AC1" w:rsidRPr="00691053" w:rsidRDefault="003D2AC1" w:rsidP="00C44DB5">
            <w:pPr>
              <w:rPr>
                <w:rFonts w:asciiTheme="minorHAnsi" w:eastAsia="Times New Roman" w:hAnsiTheme="minorHAnsi" w:cstheme="minorHAnsi"/>
                <w:b/>
                <w:color w:val="000000"/>
                <w:sz w:val="16"/>
                <w:szCs w:val="16"/>
                <w:lang w:val="en-US"/>
              </w:rPr>
            </w:pPr>
            <w:r w:rsidRPr="00691053">
              <w:rPr>
                <w:rFonts w:asciiTheme="minorHAnsi" w:eastAsia="Times New Roman" w:hAnsiTheme="minorHAnsi" w:cstheme="minorHAnsi"/>
                <w:b/>
                <w:color w:val="000000"/>
                <w:sz w:val="16"/>
                <w:szCs w:val="16"/>
                <w:lang w:val="en-US"/>
              </w:rPr>
              <w:t>Engage</w:t>
            </w:r>
          </w:p>
        </w:tc>
        <w:tc>
          <w:tcPr>
            <w:tcW w:w="1559" w:type="dxa"/>
          </w:tcPr>
          <w:p w14:paraId="5C056472" w14:textId="65529D95" w:rsidR="003D2AC1" w:rsidRPr="00691053" w:rsidRDefault="005679BC" w:rsidP="00616388">
            <w:pPr>
              <w:rPr>
                <w:rFonts w:asciiTheme="minorHAnsi" w:eastAsia="Times New Roman" w:hAnsiTheme="minorHAnsi" w:cstheme="minorHAnsi"/>
                <w:color w:val="000000"/>
                <w:sz w:val="16"/>
                <w:szCs w:val="16"/>
                <w:lang w:val="en-US"/>
              </w:rPr>
            </w:pPr>
            <w:r w:rsidRPr="00691053">
              <w:rPr>
                <w:rFonts w:asciiTheme="minorHAnsi" w:eastAsia="Times New Roman" w:hAnsiTheme="minorHAnsi" w:cstheme="minorHAnsi"/>
                <w:color w:val="000000"/>
                <w:sz w:val="16"/>
                <w:szCs w:val="16"/>
                <w:lang w:val="en-US"/>
              </w:rPr>
              <w:t xml:space="preserve">Trending </w:t>
            </w:r>
            <w:r w:rsidR="00F17CA9">
              <w:rPr>
                <w:rFonts w:asciiTheme="minorHAnsi" w:eastAsia="Times New Roman" w:hAnsiTheme="minorHAnsi" w:cstheme="minorHAnsi"/>
                <w:color w:val="000000"/>
                <w:sz w:val="16"/>
                <w:szCs w:val="16"/>
                <w:lang w:val="en-US"/>
              </w:rPr>
              <w:t>#T</w:t>
            </w:r>
            <w:r w:rsidR="00616388">
              <w:rPr>
                <w:rFonts w:asciiTheme="minorHAnsi" w:eastAsia="Times New Roman" w:hAnsiTheme="minorHAnsi" w:cstheme="minorHAnsi"/>
                <w:color w:val="000000"/>
                <w:sz w:val="16"/>
                <w:szCs w:val="16"/>
                <w:lang w:val="en-US"/>
              </w:rPr>
              <w:t>ags</w:t>
            </w:r>
          </w:p>
        </w:tc>
        <w:tc>
          <w:tcPr>
            <w:tcW w:w="4962" w:type="dxa"/>
          </w:tcPr>
          <w:p w14:paraId="09802180" w14:textId="0BE6FE6F" w:rsidR="00796AA7" w:rsidRPr="00691053" w:rsidRDefault="00796AA7" w:rsidP="00796AA7">
            <w:pPr>
              <w:rPr>
                <w:rFonts w:asciiTheme="minorHAnsi" w:eastAsia="Times New Roman" w:hAnsiTheme="minorHAnsi" w:cstheme="minorHAnsi"/>
                <w:sz w:val="16"/>
                <w:szCs w:val="16"/>
                <w:lang w:val="en-US" w:eastAsia="ru-RU"/>
              </w:rPr>
            </w:pPr>
            <w:r w:rsidRPr="00691053">
              <w:rPr>
                <w:rFonts w:asciiTheme="minorHAnsi" w:eastAsia="Times New Roman" w:hAnsiTheme="minorHAnsi" w:cstheme="minorHAnsi"/>
                <w:color w:val="0000FF"/>
                <w:sz w:val="16"/>
                <w:szCs w:val="16"/>
                <w:lang w:val="en-US" w:eastAsia="ru-RU"/>
              </w:rPr>
              <w:t xml:space="preserve">Given </w:t>
            </w:r>
            <w:r w:rsidR="005679BC" w:rsidRPr="00691053">
              <w:rPr>
                <w:rFonts w:asciiTheme="minorHAnsi" w:eastAsia="Times New Roman" w:hAnsiTheme="minorHAnsi" w:cstheme="minorHAnsi"/>
                <w:sz w:val="16"/>
                <w:szCs w:val="16"/>
                <w:lang w:val="en-US" w:eastAsia="ru-RU"/>
              </w:rPr>
              <w:t xml:space="preserve">that </w:t>
            </w:r>
            <w:r w:rsidR="00AF0DAB" w:rsidRPr="00691053">
              <w:rPr>
                <w:rFonts w:asciiTheme="minorHAnsi" w:eastAsia="Times New Roman" w:hAnsiTheme="minorHAnsi" w:cstheme="minorHAnsi"/>
                <w:sz w:val="16"/>
                <w:szCs w:val="16"/>
                <w:lang w:val="en-US" w:eastAsia="ru-RU"/>
              </w:rPr>
              <w:t>I</w:t>
            </w:r>
            <w:r w:rsidR="005679BC" w:rsidRPr="00691053">
              <w:rPr>
                <w:rFonts w:asciiTheme="minorHAnsi" w:eastAsia="Times New Roman" w:hAnsiTheme="minorHAnsi" w:cstheme="minorHAnsi"/>
                <w:sz w:val="16"/>
                <w:szCs w:val="16"/>
                <w:lang w:val="en-US" w:eastAsia="ru-RU"/>
              </w:rPr>
              <w:t xml:space="preserve"> am a logged user</w:t>
            </w:r>
          </w:p>
          <w:p w14:paraId="1391EC51" w14:textId="23584489" w:rsidR="00796AA7" w:rsidRPr="00691053" w:rsidRDefault="00796AA7" w:rsidP="00796AA7">
            <w:pPr>
              <w:rPr>
                <w:rFonts w:asciiTheme="minorHAnsi" w:eastAsia="Times New Roman" w:hAnsiTheme="minorHAnsi" w:cstheme="minorHAnsi"/>
                <w:strike/>
                <w:color w:val="000000"/>
                <w:sz w:val="16"/>
                <w:szCs w:val="16"/>
                <w:lang w:val="en-US"/>
              </w:rPr>
            </w:pPr>
            <w:r w:rsidRPr="00691053">
              <w:rPr>
                <w:rFonts w:asciiTheme="minorHAnsi" w:eastAsia="Times New Roman" w:hAnsiTheme="minorHAnsi" w:cstheme="minorHAnsi"/>
                <w:color w:val="0000FF"/>
                <w:sz w:val="16"/>
                <w:szCs w:val="16"/>
                <w:lang w:val="en-US" w:eastAsia="ru-RU"/>
              </w:rPr>
              <w:t>And</w:t>
            </w:r>
            <w:r w:rsidRPr="00691053">
              <w:rPr>
                <w:rFonts w:asciiTheme="minorHAnsi" w:eastAsia="Times New Roman" w:hAnsiTheme="minorHAnsi" w:cstheme="minorHAnsi"/>
                <w:sz w:val="16"/>
                <w:szCs w:val="16"/>
                <w:lang w:val="en-US" w:eastAsia="ru-RU"/>
              </w:rPr>
              <w:t xml:space="preserve"> </w:t>
            </w:r>
            <w:r w:rsidR="005679BC" w:rsidRPr="00691053">
              <w:rPr>
                <w:rFonts w:asciiTheme="minorHAnsi" w:eastAsia="Times New Roman" w:hAnsiTheme="minorHAnsi" w:cstheme="minorHAnsi"/>
                <w:color w:val="000000"/>
                <w:sz w:val="16"/>
                <w:szCs w:val="16"/>
                <w:lang w:val="en-US"/>
              </w:rPr>
              <w:t>on a engage homepage</w:t>
            </w:r>
          </w:p>
          <w:p w14:paraId="60239778" w14:textId="66AB580C" w:rsidR="00796AA7" w:rsidRPr="00691053" w:rsidRDefault="00796AA7" w:rsidP="00796AA7">
            <w:pPr>
              <w:rPr>
                <w:rFonts w:asciiTheme="minorHAnsi" w:eastAsia="Times New Roman" w:hAnsiTheme="minorHAnsi" w:cstheme="minorHAnsi"/>
                <w:sz w:val="16"/>
                <w:szCs w:val="16"/>
                <w:lang w:val="en-US" w:eastAsia="ru-RU"/>
              </w:rPr>
            </w:pPr>
            <w:r w:rsidRPr="00691053">
              <w:rPr>
                <w:rFonts w:asciiTheme="minorHAnsi" w:eastAsia="Times New Roman" w:hAnsiTheme="minorHAnsi" w:cstheme="minorHAnsi"/>
                <w:color w:val="0000FF"/>
                <w:sz w:val="16"/>
                <w:szCs w:val="16"/>
                <w:lang w:val="en-US" w:eastAsia="ru-RU"/>
              </w:rPr>
              <w:t xml:space="preserve">Then </w:t>
            </w:r>
            <w:r w:rsidRPr="00691053">
              <w:rPr>
                <w:rFonts w:asciiTheme="minorHAnsi" w:eastAsia="Times New Roman" w:hAnsiTheme="minorHAnsi" w:cstheme="minorHAnsi"/>
                <w:sz w:val="16"/>
                <w:szCs w:val="16"/>
                <w:lang w:val="en-US" w:eastAsia="ru-RU"/>
              </w:rPr>
              <w:t>the list of</w:t>
            </w:r>
            <w:r w:rsidR="005679BC" w:rsidRPr="00691053">
              <w:rPr>
                <w:rFonts w:asciiTheme="minorHAnsi" w:eastAsia="Times New Roman" w:hAnsiTheme="minorHAnsi" w:cstheme="minorHAnsi"/>
                <w:sz w:val="16"/>
                <w:szCs w:val="16"/>
                <w:lang w:val="en-US" w:eastAsia="ru-RU"/>
              </w:rPr>
              <w:t xml:space="preserve"> “trending </w:t>
            </w:r>
            <w:r w:rsidR="00F17CA9">
              <w:rPr>
                <w:rFonts w:asciiTheme="minorHAnsi" w:eastAsia="Times New Roman" w:hAnsiTheme="minorHAnsi" w:cstheme="minorHAnsi"/>
                <w:sz w:val="16"/>
                <w:szCs w:val="16"/>
                <w:lang w:val="en-US" w:eastAsia="ru-RU"/>
              </w:rPr>
              <w:t>#T</w:t>
            </w:r>
            <w:r w:rsidR="00616388">
              <w:rPr>
                <w:rFonts w:asciiTheme="minorHAnsi" w:eastAsia="Times New Roman" w:hAnsiTheme="minorHAnsi" w:cstheme="minorHAnsi"/>
                <w:sz w:val="16"/>
                <w:szCs w:val="16"/>
                <w:lang w:val="en-US" w:eastAsia="ru-RU"/>
              </w:rPr>
              <w:t>ags</w:t>
            </w:r>
            <w:r w:rsidR="005679BC" w:rsidRPr="00691053">
              <w:rPr>
                <w:rFonts w:asciiTheme="minorHAnsi" w:eastAsia="Times New Roman" w:hAnsiTheme="minorHAnsi" w:cstheme="minorHAnsi"/>
                <w:sz w:val="16"/>
                <w:szCs w:val="16"/>
                <w:lang w:val="en-US" w:eastAsia="ru-RU"/>
              </w:rPr>
              <w:t>” will appear</w:t>
            </w:r>
          </w:p>
          <w:p w14:paraId="1A452B17" w14:textId="15813021" w:rsidR="003D2AC1" w:rsidRPr="00691053" w:rsidRDefault="00796AA7" w:rsidP="00796AA7">
            <w:pPr>
              <w:rPr>
                <w:rFonts w:asciiTheme="minorHAnsi" w:eastAsia="Times New Roman" w:hAnsiTheme="minorHAnsi" w:cstheme="minorHAnsi"/>
                <w:sz w:val="16"/>
                <w:szCs w:val="16"/>
                <w:lang w:val="en-US" w:eastAsia="ru-RU"/>
              </w:rPr>
            </w:pPr>
            <w:r w:rsidRPr="00691053">
              <w:rPr>
                <w:rFonts w:asciiTheme="minorHAnsi" w:eastAsia="Times New Roman" w:hAnsiTheme="minorHAnsi" w:cstheme="minorHAnsi"/>
                <w:color w:val="0000FF"/>
                <w:sz w:val="16"/>
                <w:szCs w:val="16"/>
                <w:lang w:val="en-US" w:eastAsia="ru-RU"/>
              </w:rPr>
              <w:t>And</w:t>
            </w:r>
            <w:r w:rsidR="005679BC" w:rsidRPr="00691053">
              <w:rPr>
                <w:rFonts w:asciiTheme="minorHAnsi" w:eastAsia="Times New Roman" w:hAnsiTheme="minorHAnsi" w:cstheme="minorHAnsi"/>
                <w:sz w:val="16"/>
                <w:szCs w:val="16"/>
                <w:lang w:val="en-US" w:eastAsia="ru-RU"/>
              </w:rPr>
              <w:t xml:space="preserve"> show what the latest tags that have been the most used on engage more in the last week</w:t>
            </w:r>
          </w:p>
          <w:p w14:paraId="79C16E06" w14:textId="3657367C" w:rsidR="00796AA7" w:rsidRPr="00691053" w:rsidRDefault="00796AA7" w:rsidP="00796AA7">
            <w:pPr>
              <w:rPr>
                <w:rFonts w:asciiTheme="minorHAnsi" w:eastAsia="Times New Roman" w:hAnsiTheme="minorHAnsi" w:cstheme="minorHAnsi"/>
                <w:sz w:val="16"/>
                <w:szCs w:val="16"/>
                <w:lang w:val="en-US" w:eastAsia="ru-RU"/>
              </w:rPr>
            </w:pPr>
            <w:r w:rsidRPr="00691053">
              <w:rPr>
                <w:rFonts w:asciiTheme="minorHAnsi" w:eastAsia="Times New Roman" w:hAnsiTheme="minorHAnsi" w:cstheme="minorHAnsi"/>
                <w:color w:val="0000FF"/>
                <w:sz w:val="16"/>
                <w:szCs w:val="16"/>
                <w:lang w:val="en-US" w:eastAsia="ru-RU"/>
              </w:rPr>
              <w:t>When</w:t>
            </w:r>
            <w:r w:rsidR="005679BC" w:rsidRPr="00691053">
              <w:rPr>
                <w:rFonts w:asciiTheme="minorHAnsi" w:eastAsia="Times New Roman" w:hAnsiTheme="minorHAnsi" w:cstheme="minorHAnsi"/>
                <w:sz w:val="16"/>
                <w:szCs w:val="16"/>
                <w:lang w:val="en-US" w:eastAsia="ru-RU"/>
              </w:rPr>
              <w:t xml:space="preserve"> </w:t>
            </w:r>
            <w:r w:rsidR="00AF0DAB" w:rsidRPr="00691053">
              <w:rPr>
                <w:rFonts w:asciiTheme="minorHAnsi" w:eastAsia="Times New Roman" w:hAnsiTheme="minorHAnsi" w:cstheme="minorHAnsi"/>
                <w:sz w:val="16"/>
                <w:szCs w:val="16"/>
                <w:lang w:val="en-US" w:eastAsia="ru-RU"/>
              </w:rPr>
              <w:t>I</w:t>
            </w:r>
            <w:r w:rsidR="005679BC" w:rsidRPr="00691053">
              <w:rPr>
                <w:rFonts w:asciiTheme="minorHAnsi" w:eastAsia="Times New Roman" w:hAnsiTheme="minorHAnsi" w:cstheme="minorHAnsi"/>
                <w:sz w:val="16"/>
                <w:szCs w:val="16"/>
                <w:lang w:val="en-US" w:eastAsia="ru-RU"/>
              </w:rPr>
              <w:t xml:space="preserve"> click this tag,</w:t>
            </w:r>
          </w:p>
          <w:p w14:paraId="77913608" w14:textId="22710125" w:rsidR="00796AA7" w:rsidRDefault="00796AA7" w:rsidP="00796AA7">
            <w:pPr>
              <w:rPr>
                <w:rFonts w:asciiTheme="minorHAnsi" w:eastAsia="Times New Roman" w:hAnsiTheme="minorHAnsi" w:cstheme="minorHAnsi"/>
                <w:sz w:val="16"/>
                <w:szCs w:val="16"/>
                <w:lang w:val="en-US" w:eastAsia="ru-RU"/>
              </w:rPr>
            </w:pPr>
            <w:r w:rsidRPr="00691053">
              <w:rPr>
                <w:rFonts w:asciiTheme="minorHAnsi" w:eastAsia="Times New Roman" w:hAnsiTheme="minorHAnsi" w:cstheme="minorHAnsi"/>
                <w:color w:val="0000FF"/>
                <w:sz w:val="16"/>
                <w:szCs w:val="16"/>
                <w:lang w:val="en-US" w:eastAsia="ru-RU"/>
              </w:rPr>
              <w:t xml:space="preserve">Then </w:t>
            </w:r>
            <w:r w:rsidR="005679BC" w:rsidRPr="00691053">
              <w:rPr>
                <w:rFonts w:asciiTheme="minorHAnsi" w:eastAsia="Times New Roman" w:hAnsiTheme="minorHAnsi" w:cstheme="minorHAnsi"/>
                <w:sz w:val="16"/>
                <w:szCs w:val="16"/>
                <w:lang w:val="en-US" w:eastAsia="ru-RU"/>
              </w:rPr>
              <w:t xml:space="preserve">the system will direct me to the </w:t>
            </w:r>
            <w:r w:rsidR="00F17CA9">
              <w:rPr>
                <w:rFonts w:asciiTheme="minorHAnsi" w:eastAsia="Times New Roman" w:hAnsiTheme="minorHAnsi" w:cstheme="minorHAnsi"/>
                <w:sz w:val="16"/>
                <w:szCs w:val="16"/>
                <w:lang w:val="en-US" w:eastAsia="ru-RU"/>
              </w:rPr>
              <w:t>#T</w:t>
            </w:r>
            <w:r w:rsidR="00616388">
              <w:rPr>
                <w:rFonts w:asciiTheme="minorHAnsi" w:eastAsia="Times New Roman" w:hAnsiTheme="minorHAnsi" w:cstheme="minorHAnsi"/>
                <w:sz w:val="16"/>
                <w:szCs w:val="16"/>
                <w:lang w:val="en-US" w:eastAsia="ru-RU"/>
              </w:rPr>
              <w:t>ag</w:t>
            </w:r>
            <w:r w:rsidR="005679BC" w:rsidRPr="00691053">
              <w:rPr>
                <w:rFonts w:asciiTheme="minorHAnsi" w:eastAsia="Times New Roman" w:hAnsiTheme="minorHAnsi" w:cstheme="minorHAnsi"/>
                <w:sz w:val="16"/>
                <w:szCs w:val="16"/>
                <w:lang w:val="en-US" w:eastAsia="ru-RU"/>
              </w:rPr>
              <w:t xml:space="preserve"> page</w:t>
            </w:r>
          </w:p>
          <w:p w14:paraId="55D2FC7D" w14:textId="1A2D2D8A" w:rsidR="00CB70F3" w:rsidRDefault="00CB70F3" w:rsidP="00796AA7">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Note: this web part exists also at community level. The #Tag cloud then shows the trending #tags of the community.</w:t>
            </w:r>
          </w:p>
          <w:p w14:paraId="0FDF718D" w14:textId="77777777" w:rsidR="00CB70F3" w:rsidRDefault="00CB70F3" w:rsidP="00796AA7">
            <w:pPr>
              <w:rPr>
                <w:rFonts w:asciiTheme="minorHAnsi" w:eastAsia="Times New Roman" w:hAnsiTheme="minorHAnsi" w:cstheme="minorHAnsi"/>
                <w:color w:val="0000FF"/>
                <w:sz w:val="16"/>
                <w:szCs w:val="16"/>
                <w:lang w:val="en-US" w:eastAsia="ru-RU"/>
              </w:rPr>
            </w:pPr>
          </w:p>
          <w:p w14:paraId="0A13E6F2" w14:textId="388F98A6" w:rsidR="00CB70F3" w:rsidRPr="00691053" w:rsidRDefault="00CB70F3" w:rsidP="00796AA7">
            <w:pPr>
              <w:rPr>
                <w:rFonts w:asciiTheme="minorHAnsi" w:eastAsia="Times New Roman" w:hAnsiTheme="minorHAnsi" w:cstheme="minorHAnsi"/>
                <w:sz w:val="16"/>
                <w:szCs w:val="16"/>
                <w:lang w:val="en-US" w:eastAsia="ru-RU"/>
              </w:rPr>
            </w:pPr>
            <w:r>
              <w:rPr>
                <w:noProof/>
                <w:lang w:val="sk-SK" w:eastAsia="sk-SK"/>
              </w:rPr>
              <w:drawing>
                <wp:inline distT="0" distB="0" distL="0" distR="0" wp14:anchorId="77DFDDC3" wp14:editId="4E8356BF">
                  <wp:extent cx="2343150" cy="1257902"/>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46426" cy="1259661"/>
                          </a:xfrm>
                          <a:prstGeom prst="rect">
                            <a:avLst/>
                          </a:prstGeom>
                        </pic:spPr>
                      </pic:pic>
                    </a:graphicData>
                  </a:graphic>
                </wp:inline>
              </w:drawing>
            </w:r>
          </w:p>
          <w:p w14:paraId="786F7ECC" w14:textId="2EC940A3" w:rsidR="00796AA7" w:rsidRPr="00691053" w:rsidRDefault="00796AA7" w:rsidP="00796AA7">
            <w:pPr>
              <w:rPr>
                <w:rFonts w:asciiTheme="minorHAnsi" w:eastAsia="Times New Roman" w:hAnsiTheme="minorHAnsi" w:cstheme="minorHAnsi"/>
                <w:color w:val="0000FF"/>
                <w:sz w:val="16"/>
                <w:szCs w:val="16"/>
                <w:lang w:val="en-US" w:eastAsia="ru-RU"/>
              </w:rPr>
            </w:pPr>
          </w:p>
        </w:tc>
        <w:tc>
          <w:tcPr>
            <w:tcW w:w="884" w:type="dxa"/>
          </w:tcPr>
          <w:p w14:paraId="6860558A" w14:textId="77777777" w:rsidR="003D2AC1" w:rsidRPr="00691053" w:rsidRDefault="003D2AC1" w:rsidP="00C44DB5">
            <w:pPr>
              <w:jc w:val="right"/>
              <w:rPr>
                <w:rFonts w:asciiTheme="minorHAnsi" w:eastAsia="Times New Roman" w:hAnsiTheme="minorHAnsi" w:cstheme="minorHAnsi"/>
                <w:color w:val="000000"/>
                <w:sz w:val="16"/>
                <w:szCs w:val="16"/>
                <w:lang w:val="en-US"/>
              </w:rPr>
            </w:pPr>
            <w:r w:rsidRPr="00691053">
              <w:rPr>
                <w:rFonts w:asciiTheme="minorHAnsi" w:eastAsia="Times New Roman" w:hAnsiTheme="minorHAnsi" w:cstheme="minorHAnsi"/>
                <w:color w:val="000000"/>
                <w:sz w:val="16"/>
                <w:szCs w:val="16"/>
                <w:lang w:val="en-US"/>
              </w:rPr>
              <w:t>1</w:t>
            </w:r>
          </w:p>
        </w:tc>
      </w:tr>
      <w:tr w:rsidR="00CB70F3" w:rsidRPr="00193438" w14:paraId="336E0D5C" w14:textId="77777777" w:rsidTr="00B611DB">
        <w:trPr>
          <w:trHeight w:val="867"/>
        </w:trPr>
        <w:tc>
          <w:tcPr>
            <w:tcW w:w="710" w:type="dxa"/>
          </w:tcPr>
          <w:p w14:paraId="47AB9AD1" w14:textId="441180BC" w:rsidR="00CB70F3" w:rsidRDefault="00CB70F3" w:rsidP="00CB70F3">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4.7.6</w:t>
            </w:r>
          </w:p>
        </w:tc>
        <w:tc>
          <w:tcPr>
            <w:tcW w:w="1417" w:type="dxa"/>
            <w:gridSpan w:val="2"/>
          </w:tcPr>
          <w:p w14:paraId="1D5F0EDB" w14:textId="6E848981" w:rsidR="00CB70F3" w:rsidRPr="00691053" w:rsidRDefault="00CB70F3" w:rsidP="00CB70F3">
            <w:pPr>
              <w:rPr>
                <w:rFonts w:asciiTheme="minorHAnsi" w:eastAsia="Times New Roman" w:hAnsiTheme="minorHAnsi" w:cstheme="minorHAnsi"/>
                <w:b/>
                <w:color w:val="000000"/>
                <w:sz w:val="16"/>
                <w:szCs w:val="16"/>
                <w:lang w:val="en-US"/>
              </w:rPr>
            </w:pPr>
            <w:r>
              <w:rPr>
                <w:rFonts w:asciiTheme="minorHAnsi" w:eastAsia="Times New Roman" w:hAnsiTheme="minorHAnsi" w:cstheme="minorHAnsi"/>
                <w:b/>
                <w:color w:val="000000"/>
                <w:sz w:val="16"/>
                <w:szCs w:val="16"/>
                <w:lang w:val="en-US"/>
              </w:rPr>
              <w:t>Community badges</w:t>
            </w:r>
          </w:p>
        </w:tc>
        <w:tc>
          <w:tcPr>
            <w:tcW w:w="1559" w:type="dxa"/>
          </w:tcPr>
          <w:p w14:paraId="62C9B39C" w14:textId="6D9C1891" w:rsidR="00CB70F3" w:rsidRPr="00691053" w:rsidRDefault="00CB70F3" w:rsidP="00CB70F3">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Community badges</w:t>
            </w:r>
          </w:p>
        </w:tc>
        <w:tc>
          <w:tcPr>
            <w:tcW w:w="4962" w:type="dxa"/>
          </w:tcPr>
          <w:p w14:paraId="18675283" w14:textId="77777777" w:rsidR="00CB70F3" w:rsidRPr="00691053" w:rsidRDefault="00CB70F3" w:rsidP="00CB70F3">
            <w:pPr>
              <w:rPr>
                <w:rFonts w:asciiTheme="minorHAnsi" w:eastAsia="Times New Roman" w:hAnsiTheme="minorHAnsi" w:cstheme="minorHAnsi"/>
                <w:sz w:val="16"/>
                <w:szCs w:val="16"/>
                <w:lang w:val="en-US" w:eastAsia="ru-RU"/>
              </w:rPr>
            </w:pPr>
            <w:r w:rsidRPr="00691053">
              <w:rPr>
                <w:rFonts w:asciiTheme="minorHAnsi" w:eastAsia="Times New Roman" w:hAnsiTheme="minorHAnsi" w:cstheme="minorHAnsi"/>
                <w:color w:val="0000FF"/>
                <w:sz w:val="16"/>
                <w:szCs w:val="16"/>
                <w:lang w:val="en-US" w:eastAsia="ru-RU"/>
              </w:rPr>
              <w:t xml:space="preserve">Given </w:t>
            </w:r>
            <w:r w:rsidRPr="00691053">
              <w:rPr>
                <w:rFonts w:asciiTheme="minorHAnsi" w:eastAsia="Times New Roman" w:hAnsiTheme="minorHAnsi" w:cstheme="minorHAnsi"/>
                <w:sz w:val="16"/>
                <w:szCs w:val="16"/>
                <w:lang w:val="en-US" w:eastAsia="ru-RU"/>
              </w:rPr>
              <w:t>that I am a logged user</w:t>
            </w:r>
          </w:p>
          <w:p w14:paraId="4ED52B5A" w14:textId="77777777" w:rsidR="00CB70F3" w:rsidRDefault="00CB70F3" w:rsidP="00CB70F3">
            <w:pPr>
              <w:rPr>
                <w:rFonts w:asciiTheme="minorHAnsi" w:eastAsia="Times New Roman" w:hAnsiTheme="minorHAnsi" w:cstheme="minorHAnsi"/>
                <w:color w:val="000000"/>
                <w:sz w:val="16"/>
                <w:szCs w:val="16"/>
                <w:lang w:val="en-US"/>
              </w:rPr>
            </w:pPr>
            <w:r w:rsidRPr="00691053">
              <w:rPr>
                <w:rFonts w:asciiTheme="minorHAnsi" w:eastAsia="Times New Roman" w:hAnsiTheme="minorHAnsi" w:cstheme="minorHAnsi"/>
                <w:color w:val="0000FF"/>
                <w:sz w:val="16"/>
                <w:szCs w:val="16"/>
                <w:lang w:val="en-US" w:eastAsia="ru-RU"/>
              </w:rPr>
              <w:t>And</w:t>
            </w:r>
            <w:r w:rsidRPr="00691053">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color w:val="000000"/>
                <w:sz w:val="16"/>
                <w:szCs w:val="16"/>
                <w:lang w:val="en-US"/>
              </w:rPr>
              <w:t xml:space="preserve">I am in a community </w:t>
            </w:r>
          </w:p>
          <w:p w14:paraId="62ED0BA3" w14:textId="77777777" w:rsidR="00CB70F3" w:rsidRPr="00691053" w:rsidRDefault="00CB70F3" w:rsidP="00CB70F3">
            <w:pPr>
              <w:rPr>
                <w:rFonts w:asciiTheme="minorHAnsi" w:eastAsia="Times New Roman" w:hAnsiTheme="minorHAnsi" w:cstheme="minorHAnsi"/>
                <w:strike/>
                <w:color w:val="000000"/>
                <w:sz w:val="16"/>
                <w:szCs w:val="16"/>
                <w:lang w:val="en-US"/>
              </w:rPr>
            </w:pPr>
            <w:r>
              <w:rPr>
                <w:rFonts w:asciiTheme="minorHAnsi" w:eastAsia="Times New Roman" w:hAnsiTheme="minorHAnsi" w:cstheme="minorHAnsi"/>
                <w:color w:val="000000"/>
                <w:sz w:val="16"/>
                <w:szCs w:val="16"/>
                <w:lang w:val="en-US"/>
              </w:rPr>
              <w:t>And the community has defined badges</w:t>
            </w:r>
          </w:p>
          <w:p w14:paraId="3AE4544A" w14:textId="77777777" w:rsidR="00CB70F3" w:rsidRPr="00691053" w:rsidRDefault="00CB70F3" w:rsidP="00CB70F3">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Then the available badges are displayed </w:t>
            </w:r>
          </w:p>
          <w:p w14:paraId="6482802F" w14:textId="77777777" w:rsidR="00CB70F3" w:rsidRDefault="00CB70F3" w:rsidP="00CB70F3">
            <w:pPr>
              <w:rPr>
                <w:rFonts w:asciiTheme="minorHAnsi" w:eastAsia="Times New Roman" w:hAnsiTheme="minorHAnsi" w:cstheme="minorHAnsi"/>
                <w:color w:val="0000FF"/>
                <w:sz w:val="16"/>
                <w:szCs w:val="16"/>
                <w:lang w:val="en-US" w:eastAsia="ru-RU"/>
              </w:rPr>
            </w:pPr>
          </w:p>
          <w:p w14:paraId="7D7C7B17" w14:textId="77777777" w:rsidR="00CB70F3" w:rsidRDefault="00CB70F3" w:rsidP="00CB70F3">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 xml:space="preserve">This is OOB functionality. </w:t>
            </w:r>
          </w:p>
          <w:p w14:paraId="2B8B1067" w14:textId="77777777" w:rsidR="00CB70F3" w:rsidRDefault="00CB70F3" w:rsidP="00CB70F3">
            <w:pPr>
              <w:rPr>
                <w:rFonts w:asciiTheme="minorHAnsi" w:eastAsia="Times New Roman" w:hAnsiTheme="minorHAnsi" w:cstheme="minorHAnsi"/>
                <w:color w:val="0000FF"/>
                <w:sz w:val="16"/>
                <w:szCs w:val="16"/>
                <w:lang w:val="en-US" w:eastAsia="ru-RU"/>
              </w:rPr>
            </w:pPr>
          </w:p>
          <w:p w14:paraId="6EFC4F85" w14:textId="1100FA64" w:rsidR="00CB70F3" w:rsidRPr="00691053" w:rsidRDefault="00CB70F3" w:rsidP="00CB70F3">
            <w:pPr>
              <w:rPr>
                <w:rFonts w:asciiTheme="minorHAnsi" w:eastAsia="Times New Roman" w:hAnsiTheme="minorHAnsi" w:cstheme="minorHAnsi"/>
                <w:color w:val="0000FF"/>
                <w:sz w:val="16"/>
                <w:szCs w:val="16"/>
                <w:lang w:val="en-US" w:eastAsia="ru-RU"/>
              </w:rPr>
            </w:pPr>
            <w:r>
              <w:rPr>
                <w:noProof/>
                <w:lang w:val="sk-SK" w:eastAsia="sk-SK"/>
              </w:rPr>
              <w:drawing>
                <wp:inline distT="0" distB="0" distL="0" distR="0" wp14:anchorId="6D927FEE" wp14:editId="2842B0BE">
                  <wp:extent cx="1578034" cy="539115"/>
                  <wp:effectExtent l="0" t="0" r="317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89088" cy="542892"/>
                          </a:xfrm>
                          <a:prstGeom prst="rect">
                            <a:avLst/>
                          </a:prstGeom>
                        </pic:spPr>
                      </pic:pic>
                    </a:graphicData>
                  </a:graphic>
                </wp:inline>
              </w:drawing>
            </w:r>
          </w:p>
        </w:tc>
        <w:tc>
          <w:tcPr>
            <w:tcW w:w="884" w:type="dxa"/>
          </w:tcPr>
          <w:p w14:paraId="60839813" w14:textId="2183366D" w:rsidR="00CB70F3" w:rsidRPr="00691053" w:rsidRDefault="00CB70F3" w:rsidP="00CB70F3">
            <w:pPr>
              <w:jc w:val="right"/>
              <w:rPr>
                <w:rFonts w:asciiTheme="minorHAnsi" w:eastAsia="Times New Roman" w:hAnsiTheme="minorHAnsi" w:cstheme="minorHAnsi"/>
                <w:color w:val="000000"/>
                <w:sz w:val="16"/>
                <w:szCs w:val="16"/>
                <w:lang w:val="en-US"/>
              </w:rPr>
            </w:pPr>
            <w:r w:rsidRPr="00691053">
              <w:rPr>
                <w:rFonts w:asciiTheme="minorHAnsi" w:eastAsia="Times New Roman" w:hAnsiTheme="minorHAnsi" w:cstheme="minorHAnsi"/>
                <w:color w:val="000000"/>
                <w:sz w:val="16"/>
                <w:szCs w:val="16"/>
                <w:lang w:val="en-US"/>
              </w:rPr>
              <w:t>1</w:t>
            </w:r>
          </w:p>
        </w:tc>
      </w:tr>
    </w:tbl>
    <w:p w14:paraId="0F4060DC" w14:textId="77777777" w:rsidR="00287E62" w:rsidRDefault="00287E62" w:rsidP="00B80545">
      <w:pPr>
        <w:spacing w:after="0"/>
        <w:rPr>
          <w:sz w:val="22"/>
        </w:rPr>
      </w:pPr>
    </w:p>
    <w:p w14:paraId="00505CD4" w14:textId="77777777" w:rsidR="0030720B" w:rsidRDefault="0030720B" w:rsidP="00B80545">
      <w:pPr>
        <w:spacing w:after="0"/>
        <w:rPr>
          <w:sz w:val="22"/>
        </w:rPr>
      </w:pPr>
    </w:p>
    <w:p w14:paraId="0BEBEACE" w14:textId="500647EC" w:rsidR="006247DB" w:rsidRDefault="00193438" w:rsidP="00E20DD3">
      <w:pPr>
        <w:pStyle w:val="Heading1"/>
        <w:numPr>
          <w:ilvl w:val="0"/>
          <w:numId w:val="20"/>
        </w:numPr>
      </w:pPr>
      <w:bookmarkStart w:id="1382" w:name="_Toc461707123"/>
      <w:bookmarkStart w:id="1383" w:name="_Toc463013434"/>
      <w:r w:rsidRPr="00287E62">
        <w:t xml:space="preserve">My </w:t>
      </w:r>
      <w:r w:rsidR="005679BC" w:rsidRPr="00287E62">
        <w:t>profile page components</w:t>
      </w:r>
      <w:bookmarkEnd w:id="1382"/>
      <w:bookmarkEnd w:id="1383"/>
    </w:p>
    <w:p w14:paraId="61EE1B94" w14:textId="06A4E2BF" w:rsidR="0044171C" w:rsidRPr="00526A63" w:rsidRDefault="008F5848" w:rsidP="00526A63">
      <w:pPr>
        <w:rPr>
          <w:lang w:val="en-US" w:eastAsia="en-GB"/>
        </w:rPr>
      </w:pPr>
      <w:hyperlink r:id="rId87" w:history="1">
        <w:r w:rsidR="0044171C" w:rsidRPr="00AC3172">
          <w:rPr>
            <w:rStyle w:val="Hyperlink"/>
            <w:rFonts w:cs="Arial"/>
            <w:sz w:val="22"/>
          </w:rPr>
          <w:t>http://insidejti.azurewebsites.net/public/myprofile.html</w:t>
        </w:r>
      </w:hyperlink>
    </w:p>
    <w:p w14:paraId="012C7207" w14:textId="126EE6FE" w:rsidR="007E4549" w:rsidRDefault="005679BC" w:rsidP="00E20DD3">
      <w:pPr>
        <w:pStyle w:val="Heading2"/>
        <w:numPr>
          <w:ilvl w:val="1"/>
          <w:numId w:val="20"/>
        </w:numPr>
      </w:pPr>
      <w:bookmarkStart w:id="1384" w:name="_Toc461707124"/>
      <w:bookmarkStart w:id="1385" w:name="_Toc463013435"/>
      <w:r>
        <w:t>Dropdown profile menu and profile page header</w:t>
      </w:r>
      <w:bookmarkEnd w:id="1384"/>
      <w:bookmarkEnd w:id="1385"/>
    </w:p>
    <w:p w14:paraId="6D1C921A" w14:textId="77777777" w:rsidR="00E20DD3" w:rsidRPr="00E20DD3" w:rsidRDefault="00E20DD3" w:rsidP="00E20DD3">
      <w:pPr>
        <w:rPr>
          <w:lang w:val="en-US" w:eastAsia="en-GB"/>
        </w:rPr>
      </w:pPr>
    </w:p>
    <w:tbl>
      <w:tblPr>
        <w:tblStyle w:val="TableGrid"/>
        <w:tblW w:w="9532" w:type="dxa"/>
        <w:tblInd w:w="-289" w:type="dxa"/>
        <w:tblLayout w:type="fixed"/>
        <w:tblLook w:val="04A0" w:firstRow="1" w:lastRow="0" w:firstColumn="1" w:lastColumn="0" w:noHBand="0" w:noVBand="1"/>
      </w:tblPr>
      <w:tblGrid>
        <w:gridCol w:w="710"/>
        <w:gridCol w:w="1275"/>
        <w:gridCol w:w="1134"/>
        <w:gridCol w:w="5529"/>
        <w:gridCol w:w="884"/>
      </w:tblGrid>
      <w:tr w:rsidR="007E4549" w:rsidRPr="00193438" w14:paraId="3D7D57FC" w14:textId="77777777" w:rsidTr="00B611DB">
        <w:trPr>
          <w:trHeight w:val="280"/>
        </w:trPr>
        <w:tc>
          <w:tcPr>
            <w:tcW w:w="710" w:type="dxa"/>
            <w:shd w:val="clear" w:color="auto" w:fill="122632" w:themeFill="text1"/>
            <w:hideMark/>
          </w:tcPr>
          <w:p w14:paraId="1FA63781" w14:textId="7B7AE13E" w:rsidR="007E4549" w:rsidRPr="00193438" w:rsidRDefault="005679BC" w:rsidP="008A40E8">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Id</w:t>
            </w:r>
          </w:p>
        </w:tc>
        <w:tc>
          <w:tcPr>
            <w:tcW w:w="1275" w:type="dxa"/>
            <w:shd w:val="clear" w:color="auto" w:fill="122632" w:themeFill="text1"/>
            <w:hideMark/>
          </w:tcPr>
          <w:p w14:paraId="46AC177F" w14:textId="4A820B94" w:rsidR="007E4549" w:rsidRPr="00193438" w:rsidRDefault="005679BC" w:rsidP="008A40E8">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category</w:t>
            </w:r>
          </w:p>
        </w:tc>
        <w:tc>
          <w:tcPr>
            <w:tcW w:w="1134" w:type="dxa"/>
            <w:shd w:val="clear" w:color="auto" w:fill="122632" w:themeFill="text1"/>
            <w:hideMark/>
          </w:tcPr>
          <w:p w14:paraId="530E2F7D" w14:textId="603E2432" w:rsidR="007E4549" w:rsidRPr="00193438" w:rsidRDefault="005679BC" w:rsidP="008A40E8">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name</w:t>
            </w:r>
          </w:p>
        </w:tc>
        <w:tc>
          <w:tcPr>
            <w:tcW w:w="5529" w:type="dxa"/>
            <w:shd w:val="clear" w:color="auto" w:fill="122632" w:themeFill="text1"/>
            <w:hideMark/>
          </w:tcPr>
          <w:p w14:paraId="6240ABC5" w14:textId="77777777" w:rsidR="007E4549" w:rsidRPr="00193438" w:rsidRDefault="007E4549" w:rsidP="008A40E8">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Description</w:t>
            </w:r>
          </w:p>
        </w:tc>
        <w:tc>
          <w:tcPr>
            <w:tcW w:w="884" w:type="dxa"/>
            <w:shd w:val="clear" w:color="auto" w:fill="122632" w:themeFill="text1"/>
            <w:hideMark/>
          </w:tcPr>
          <w:p w14:paraId="660A8AD7" w14:textId="77777777" w:rsidR="007E4549" w:rsidRPr="00193438" w:rsidRDefault="007E4549" w:rsidP="008A40E8">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Priority</w:t>
            </w:r>
          </w:p>
        </w:tc>
      </w:tr>
      <w:tr w:rsidR="002C74F9" w:rsidRPr="00193438" w14:paraId="30B5E90B" w14:textId="77777777" w:rsidTr="00160FDA">
        <w:trPr>
          <w:trHeight w:val="736"/>
        </w:trPr>
        <w:tc>
          <w:tcPr>
            <w:tcW w:w="9532" w:type="dxa"/>
            <w:gridSpan w:val="5"/>
          </w:tcPr>
          <w:p w14:paraId="19ED327C" w14:textId="7F253B6A" w:rsidR="002C74F9" w:rsidRDefault="002C74F9" w:rsidP="002C74F9">
            <w:pPr>
              <w:rPr>
                <w:rFonts w:asciiTheme="minorHAnsi" w:eastAsia="Times New Roman" w:hAnsiTheme="minorHAnsi" w:cstheme="minorHAnsi"/>
                <w:color w:val="000000"/>
                <w:sz w:val="16"/>
                <w:szCs w:val="16"/>
                <w:lang w:val="en-US"/>
              </w:rPr>
            </w:pPr>
          </w:p>
          <w:p w14:paraId="75152989" w14:textId="68904E19" w:rsidR="002C74F9" w:rsidRDefault="00616388" w:rsidP="002C74F9">
            <w:pPr>
              <w:rPr>
                <w:rFonts w:asciiTheme="minorHAnsi" w:eastAsia="Times New Roman" w:hAnsiTheme="minorHAnsi" w:cstheme="minorHAnsi"/>
                <w:color w:val="000000"/>
                <w:sz w:val="16"/>
                <w:szCs w:val="16"/>
                <w:lang w:val="en-US"/>
              </w:rPr>
            </w:pPr>
            <w:r>
              <w:rPr>
                <w:noProof/>
                <w:lang w:val="en-US"/>
              </w:rPr>
              <w:lastRenderedPageBreak/>
              <w:t xml:space="preserve"> </w:t>
            </w:r>
            <w:r>
              <w:rPr>
                <w:noProof/>
                <w:lang w:val="sk-SK" w:eastAsia="sk-SK"/>
              </w:rPr>
              <w:drawing>
                <wp:inline distT="0" distB="0" distL="0" distR="0" wp14:anchorId="7B61C3B3" wp14:editId="709D95FF">
                  <wp:extent cx="5915660" cy="1741170"/>
                  <wp:effectExtent l="0" t="0" r="889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email">
                            <a:extLst>
                              <a:ext uri="{28A0092B-C50C-407E-A947-70E740481C1C}">
                                <a14:useLocalDpi xmlns:a14="http://schemas.microsoft.com/office/drawing/2010/main"/>
                              </a:ext>
                            </a:extLst>
                          </a:blip>
                          <a:stretch>
                            <a:fillRect/>
                          </a:stretch>
                        </pic:blipFill>
                        <pic:spPr>
                          <a:xfrm>
                            <a:off x="0" y="0"/>
                            <a:ext cx="5915660" cy="1741170"/>
                          </a:xfrm>
                          <a:prstGeom prst="rect">
                            <a:avLst/>
                          </a:prstGeom>
                        </pic:spPr>
                      </pic:pic>
                    </a:graphicData>
                  </a:graphic>
                </wp:inline>
              </w:drawing>
            </w:r>
          </w:p>
          <w:p w14:paraId="6E1EDA9F" w14:textId="1F5DCCB7" w:rsidR="00485433" w:rsidRPr="00193438" w:rsidRDefault="00485433" w:rsidP="002C74F9">
            <w:pPr>
              <w:rPr>
                <w:rFonts w:asciiTheme="minorHAnsi" w:eastAsia="Times New Roman" w:hAnsiTheme="minorHAnsi" w:cstheme="minorHAnsi"/>
                <w:color w:val="000000"/>
                <w:sz w:val="16"/>
                <w:szCs w:val="16"/>
                <w:lang w:val="en-US"/>
              </w:rPr>
            </w:pPr>
          </w:p>
        </w:tc>
      </w:tr>
      <w:tr w:rsidR="007E4549" w:rsidRPr="00193438" w14:paraId="58BCF4F0" w14:textId="77777777" w:rsidTr="00B611DB">
        <w:trPr>
          <w:trHeight w:val="736"/>
        </w:trPr>
        <w:tc>
          <w:tcPr>
            <w:tcW w:w="710" w:type="dxa"/>
            <w:hideMark/>
          </w:tcPr>
          <w:p w14:paraId="0CA53E62" w14:textId="2FD40B48" w:rsidR="007E4549" w:rsidRPr="00193438" w:rsidRDefault="00B611DB" w:rsidP="008A40E8">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5.1.1</w:t>
            </w:r>
          </w:p>
        </w:tc>
        <w:tc>
          <w:tcPr>
            <w:tcW w:w="1275" w:type="dxa"/>
            <w:hideMark/>
          </w:tcPr>
          <w:p w14:paraId="3A56F54B" w14:textId="469C947B" w:rsidR="007E4549" w:rsidRPr="00193438" w:rsidRDefault="005679BC" w:rsidP="008A40E8">
            <w:pPr>
              <w:rPr>
                <w:rFonts w:asciiTheme="minorHAnsi" w:eastAsia="Times New Roman" w:hAnsiTheme="minorHAnsi" w:cstheme="minorHAnsi"/>
                <w:color w:val="000000"/>
                <w:sz w:val="16"/>
                <w:szCs w:val="16"/>
                <w:lang w:val="en-US"/>
              </w:rPr>
            </w:pPr>
            <w:r w:rsidRPr="00193438">
              <w:rPr>
                <w:rFonts w:asciiTheme="minorHAnsi" w:eastAsia="Times New Roman" w:hAnsiTheme="minorHAnsi" w:cstheme="minorHAnsi"/>
                <w:color w:val="000000"/>
                <w:sz w:val="16"/>
                <w:szCs w:val="16"/>
                <w:lang w:val="en-US"/>
              </w:rPr>
              <w:t>My profile dropdown menu</w:t>
            </w:r>
          </w:p>
        </w:tc>
        <w:tc>
          <w:tcPr>
            <w:tcW w:w="1134" w:type="dxa"/>
            <w:hideMark/>
          </w:tcPr>
          <w:p w14:paraId="350D00DC" w14:textId="0F1A9119" w:rsidR="007E4549" w:rsidRPr="00193438" w:rsidRDefault="005679BC" w:rsidP="008A40E8">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My profile</w:t>
            </w:r>
          </w:p>
        </w:tc>
        <w:tc>
          <w:tcPr>
            <w:tcW w:w="5529" w:type="dxa"/>
            <w:hideMark/>
          </w:tcPr>
          <w:p w14:paraId="4EE6BDC1" w14:textId="0A338027" w:rsidR="007E4549" w:rsidRDefault="007E4549" w:rsidP="008A40E8">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sidR="005679BC" w:rsidRPr="00123367">
              <w:rPr>
                <w:rFonts w:asciiTheme="minorHAnsi" w:eastAsia="Times New Roman" w:hAnsiTheme="minorHAnsi" w:cstheme="minorHAnsi"/>
                <w:sz w:val="16"/>
                <w:szCs w:val="16"/>
                <w:lang w:val="en-US" w:eastAsia="ru-RU"/>
              </w:rPr>
              <w:t xml:space="preserve">that </w:t>
            </w:r>
            <w:r w:rsidR="00AF0DAB" w:rsidRPr="00123367">
              <w:rPr>
                <w:rFonts w:asciiTheme="minorHAnsi" w:eastAsia="Times New Roman" w:hAnsiTheme="minorHAnsi" w:cstheme="minorHAnsi"/>
                <w:sz w:val="16"/>
                <w:szCs w:val="16"/>
                <w:lang w:val="en-US" w:eastAsia="ru-RU"/>
              </w:rPr>
              <w:t>I</w:t>
            </w:r>
            <w:r w:rsidR="005679BC" w:rsidRPr="00123367">
              <w:rPr>
                <w:rFonts w:asciiTheme="minorHAnsi" w:eastAsia="Times New Roman" w:hAnsiTheme="minorHAnsi" w:cstheme="minorHAnsi"/>
                <w:sz w:val="16"/>
                <w:szCs w:val="16"/>
                <w:lang w:val="en-US" w:eastAsia="ru-RU"/>
              </w:rPr>
              <w:t xml:space="preserve"> am </w:t>
            </w:r>
            <w:r>
              <w:rPr>
                <w:rFonts w:asciiTheme="minorHAnsi" w:eastAsia="Times New Roman" w:hAnsiTheme="minorHAnsi" w:cstheme="minorHAnsi"/>
                <w:sz w:val="16"/>
                <w:szCs w:val="16"/>
                <w:lang w:val="en-US" w:eastAsia="ru-RU"/>
              </w:rPr>
              <w:t>a logged user</w:t>
            </w:r>
          </w:p>
          <w:p w14:paraId="050A7A0C" w14:textId="77777777" w:rsidR="007E4549" w:rsidRDefault="007E4549" w:rsidP="008A40E8">
            <w:pPr>
              <w:rPr>
                <w:rFonts w:asciiTheme="minorHAnsi" w:eastAsia="Times New Roman" w:hAnsiTheme="minorHAnsi" w:cstheme="minorHAnsi"/>
                <w:sz w:val="16"/>
                <w:szCs w:val="16"/>
                <w:lang w:val="en-US" w:eastAsia="ru-RU"/>
              </w:rPr>
            </w:pPr>
            <w:r w:rsidRPr="001921E5">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located anywhere in the system</w:t>
            </w:r>
          </w:p>
          <w:p w14:paraId="7DF8C52B" w14:textId="3A4B20EA" w:rsidR="007E4549" w:rsidRDefault="007E4549" w:rsidP="008A40E8">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When </w:t>
            </w:r>
            <w:r w:rsidR="00AF0DAB" w:rsidRPr="00123367">
              <w:rPr>
                <w:rFonts w:asciiTheme="minorHAnsi" w:eastAsia="Times New Roman" w:hAnsiTheme="minorHAnsi" w:cstheme="minorHAnsi"/>
                <w:sz w:val="16"/>
                <w:szCs w:val="16"/>
                <w:lang w:val="en-US" w:eastAsia="ru-RU"/>
              </w:rPr>
              <w:t>I</w:t>
            </w:r>
            <w:r w:rsidR="005679BC" w:rsidRPr="00123367">
              <w:rPr>
                <w:rFonts w:asciiTheme="minorHAnsi" w:eastAsia="Times New Roman" w:hAnsiTheme="minorHAnsi" w:cstheme="minorHAnsi"/>
                <w:sz w:val="16"/>
                <w:szCs w:val="16"/>
                <w:lang w:val="en-US" w:eastAsia="ru-RU"/>
              </w:rPr>
              <w:t xml:space="preserve"> </w:t>
            </w:r>
            <w:r w:rsidR="005679BC">
              <w:rPr>
                <w:rFonts w:asciiTheme="minorHAnsi" w:eastAsia="Times New Roman" w:hAnsiTheme="minorHAnsi" w:cstheme="minorHAnsi"/>
                <w:sz w:val="16"/>
                <w:szCs w:val="16"/>
                <w:lang w:val="en-US" w:eastAsia="ru-RU"/>
              </w:rPr>
              <w:t>click in the my profile icon</w:t>
            </w:r>
          </w:p>
          <w:p w14:paraId="4BB10645" w14:textId="77777777" w:rsidR="007E4549" w:rsidRDefault="007E4549" w:rsidP="008A40E8">
            <w:pPr>
              <w:rPr>
                <w:rFonts w:asciiTheme="minorHAnsi" w:eastAsia="Times New Roman" w:hAnsiTheme="minorHAnsi" w:cstheme="minorHAnsi"/>
                <w:sz w:val="16"/>
                <w:szCs w:val="16"/>
                <w:lang w:val="en-US" w:eastAsia="ru-RU"/>
              </w:rPr>
            </w:pPr>
            <w:r w:rsidRPr="008A2B52">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options menu is displayed</w:t>
            </w:r>
          </w:p>
          <w:p w14:paraId="614A6473" w14:textId="3A5D3876" w:rsidR="007E4549" w:rsidRPr="00123367" w:rsidRDefault="007E4549" w:rsidP="008A40E8">
            <w:pPr>
              <w:rPr>
                <w:rFonts w:asciiTheme="minorHAnsi" w:eastAsia="Times New Roman" w:hAnsiTheme="minorHAnsi" w:cstheme="minorHAnsi"/>
                <w:color w:val="000000"/>
                <w:sz w:val="16"/>
                <w:szCs w:val="16"/>
                <w:lang w:val="en-US"/>
              </w:rPr>
            </w:pPr>
            <w:r w:rsidRPr="00123367">
              <w:rPr>
                <w:rFonts w:asciiTheme="minorHAnsi" w:eastAsia="Times New Roman" w:hAnsiTheme="minorHAnsi" w:cstheme="minorHAnsi"/>
                <w:color w:val="0000FF"/>
                <w:sz w:val="16"/>
                <w:szCs w:val="16"/>
                <w:lang w:val="en-US" w:eastAsia="ru-RU"/>
              </w:rPr>
              <w:t>And</w:t>
            </w:r>
            <w:r w:rsidR="005679BC">
              <w:rPr>
                <w:rFonts w:asciiTheme="minorHAnsi" w:eastAsia="Times New Roman" w:hAnsiTheme="minorHAnsi" w:cstheme="minorHAnsi"/>
                <w:sz w:val="16"/>
                <w:szCs w:val="16"/>
                <w:lang w:val="en-US" w:eastAsia="ru-RU"/>
              </w:rPr>
              <w:t xml:space="preserve"> </w:t>
            </w:r>
            <w:r w:rsidR="00AF0DAB">
              <w:rPr>
                <w:rFonts w:asciiTheme="minorHAnsi" w:eastAsia="Times New Roman" w:hAnsiTheme="minorHAnsi" w:cstheme="minorHAnsi"/>
                <w:sz w:val="16"/>
                <w:szCs w:val="16"/>
                <w:lang w:val="en-US" w:eastAsia="ru-RU"/>
              </w:rPr>
              <w:t>I</w:t>
            </w:r>
            <w:r w:rsidR="005679BC">
              <w:rPr>
                <w:rFonts w:asciiTheme="minorHAnsi" w:eastAsia="Times New Roman" w:hAnsiTheme="minorHAnsi" w:cstheme="minorHAnsi"/>
                <w:sz w:val="16"/>
                <w:szCs w:val="16"/>
                <w:lang w:val="en-US" w:eastAsia="ru-RU"/>
              </w:rPr>
              <w:t xml:space="preserve"> click “</w:t>
            </w:r>
            <w:r w:rsidR="00427C95">
              <w:rPr>
                <w:rFonts w:asciiTheme="minorHAnsi" w:eastAsia="Times New Roman" w:hAnsiTheme="minorHAnsi" w:cstheme="minorHAnsi"/>
                <w:sz w:val="16"/>
                <w:szCs w:val="16"/>
                <w:lang w:val="en-US" w:eastAsia="ru-RU"/>
              </w:rPr>
              <w:t>M</w:t>
            </w:r>
            <w:r w:rsidR="005679BC">
              <w:rPr>
                <w:rFonts w:asciiTheme="minorHAnsi" w:eastAsia="Times New Roman" w:hAnsiTheme="minorHAnsi" w:cstheme="minorHAnsi"/>
                <w:sz w:val="16"/>
                <w:szCs w:val="16"/>
                <w:lang w:val="en-US" w:eastAsia="ru-RU"/>
              </w:rPr>
              <w:t>y profile” link</w:t>
            </w:r>
            <w:r w:rsidR="00EA61FC">
              <w:rPr>
                <w:rFonts w:asciiTheme="minorHAnsi" w:eastAsia="Times New Roman" w:hAnsiTheme="minorHAnsi" w:cstheme="minorHAnsi"/>
                <w:color w:val="0000FF"/>
                <w:sz w:val="16"/>
                <w:szCs w:val="16"/>
                <w:lang w:val="en-US" w:eastAsia="ru-RU"/>
              </w:rPr>
              <w:br/>
              <w:t>T</w:t>
            </w:r>
            <w:r w:rsidR="005679BC" w:rsidRPr="00123367">
              <w:rPr>
                <w:rFonts w:asciiTheme="minorHAnsi" w:eastAsia="Times New Roman" w:hAnsiTheme="minorHAnsi" w:cstheme="minorHAnsi"/>
                <w:color w:val="0000FF"/>
                <w:sz w:val="16"/>
                <w:szCs w:val="16"/>
                <w:lang w:val="en-US" w:eastAsia="ru-RU"/>
              </w:rPr>
              <w:t xml:space="preserve">hen </w:t>
            </w:r>
            <w:r w:rsidRPr="00123367">
              <w:rPr>
                <w:rFonts w:asciiTheme="minorHAnsi" w:eastAsia="Times New Roman" w:hAnsiTheme="minorHAnsi" w:cstheme="minorHAnsi"/>
                <w:sz w:val="16"/>
                <w:szCs w:val="16"/>
                <w:lang w:val="en-US" w:eastAsia="ru-RU"/>
              </w:rPr>
              <w:t xml:space="preserve">the system should </w:t>
            </w:r>
            <w:r w:rsidR="005679BC">
              <w:rPr>
                <w:rFonts w:asciiTheme="minorHAnsi" w:eastAsia="Times New Roman" w:hAnsiTheme="minorHAnsi" w:cstheme="minorHAnsi"/>
                <w:sz w:val="16"/>
                <w:szCs w:val="16"/>
                <w:lang w:val="en-US" w:eastAsia="ru-RU"/>
              </w:rPr>
              <w:t>redirect me to the “</w:t>
            </w:r>
            <w:r w:rsidR="00427C95">
              <w:rPr>
                <w:rFonts w:asciiTheme="minorHAnsi" w:eastAsia="Times New Roman" w:hAnsiTheme="minorHAnsi" w:cstheme="minorHAnsi"/>
                <w:sz w:val="16"/>
                <w:szCs w:val="16"/>
                <w:lang w:val="en-US" w:eastAsia="ru-RU"/>
              </w:rPr>
              <w:t xml:space="preserve">My </w:t>
            </w:r>
            <w:r w:rsidR="005679BC">
              <w:rPr>
                <w:rFonts w:asciiTheme="minorHAnsi" w:eastAsia="Times New Roman" w:hAnsiTheme="minorHAnsi" w:cstheme="minorHAnsi"/>
                <w:sz w:val="16"/>
                <w:szCs w:val="16"/>
                <w:lang w:val="en-US" w:eastAsia="ru-RU"/>
              </w:rPr>
              <w:t>profile” page</w:t>
            </w:r>
          </w:p>
        </w:tc>
        <w:tc>
          <w:tcPr>
            <w:tcW w:w="884" w:type="dxa"/>
            <w:hideMark/>
          </w:tcPr>
          <w:p w14:paraId="7DFC7261" w14:textId="77777777" w:rsidR="007E4549" w:rsidRPr="00193438" w:rsidRDefault="007E4549" w:rsidP="008A40E8">
            <w:pPr>
              <w:jc w:val="right"/>
              <w:rPr>
                <w:rFonts w:asciiTheme="minorHAnsi" w:eastAsia="Times New Roman" w:hAnsiTheme="minorHAnsi" w:cstheme="minorHAnsi"/>
                <w:color w:val="000000"/>
                <w:sz w:val="16"/>
                <w:szCs w:val="16"/>
                <w:lang w:val="en-US"/>
              </w:rPr>
            </w:pPr>
            <w:r w:rsidRPr="00193438">
              <w:rPr>
                <w:rFonts w:asciiTheme="minorHAnsi" w:eastAsia="Times New Roman" w:hAnsiTheme="minorHAnsi" w:cstheme="minorHAnsi"/>
                <w:color w:val="000000"/>
                <w:sz w:val="16"/>
                <w:szCs w:val="16"/>
                <w:lang w:val="en-US"/>
              </w:rPr>
              <w:t>1</w:t>
            </w:r>
          </w:p>
        </w:tc>
      </w:tr>
      <w:tr w:rsidR="007E4549" w:rsidRPr="00193438" w14:paraId="1E42E7F0" w14:textId="77777777" w:rsidTr="00EA61FC">
        <w:trPr>
          <w:trHeight w:val="416"/>
        </w:trPr>
        <w:tc>
          <w:tcPr>
            <w:tcW w:w="710" w:type="dxa"/>
          </w:tcPr>
          <w:p w14:paraId="640D8536" w14:textId="0B9A3DCD" w:rsidR="007E4549" w:rsidRPr="00193438" w:rsidRDefault="00E80225" w:rsidP="008A40E8">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5.1.2</w:t>
            </w:r>
          </w:p>
        </w:tc>
        <w:tc>
          <w:tcPr>
            <w:tcW w:w="1275" w:type="dxa"/>
          </w:tcPr>
          <w:p w14:paraId="75BC4347" w14:textId="033000A7" w:rsidR="007E4549" w:rsidRPr="00193438" w:rsidRDefault="005679BC" w:rsidP="008A40E8">
            <w:pPr>
              <w:rPr>
                <w:rFonts w:asciiTheme="minorHAnsi" w:eastAsia="Times New Roman" w:hAnsiTheme="minorHAnsi" w:cstheme="minorHAnsi"/>
                <w:color w:val="000000"/>
                <w:sz w:val="16"/>
                <w:szCs w:val="16"/>
                <w:lang w:val="en-US"/>
              </w:rPr>
            </w:pPr>
            <w:r w:rsidRPr="00193438">
              <w:rPr>
                <w:rFonts w:asciiTheme="minorHAnsi" w:eastAsia="Times New Roman" w:hAnsiTheme="minorHAnsi" w:cstheme="minorHAnsi"/>
                <w:color w:val="000000"/>
                <w:sz w:val="16"/>
                <w:szCs w:val="16"/>
                <w:lang w:val="en-US"/>
              </w:rPr>
              <w:t>My profile dropdown menu</w:t>
            </w:r>
          </w:p>
        </w:tc>
        <w:tc>
          <w:tcPr>
            <w:tcW w:w="1134" w:type="dxa"/>
          </w:tcPr>
          <w:p w14:paraId="526DF2C1" w14:textId="00FEFB89" w:rsidR="007E4549" w:rsidRDefault="005679BC" w:rsidP="008A40E8">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My settings</w:t>
            </w:r>
          </w:p>
        </w:tc>
        <w:tc>
          <w:tcPr>
            <w:tcW w:w="5529" w:type="dxa"/>
          </w:tcPr>
          <w:p w14:paraId="5F06A89C" w14:textId="6B83D2F1" w:rsidR="007E4549" w:rsidRDefault="007E4549" w:rsidP="008A40E8">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sidRPr="00123367">
              <w:rPr>
                <w:rFonts w:asciiTheme="minorHAnsi" w:eastAsia="Times New Roman" w:hAnsiTheme="minorHAnsi" w:cstheme="minorHAnsi"/>
                <w:sz w:val="16"/>
                <w:szCs w:val="16"/>
                <w:lang w:val="en-US" w:eastAsia="ru-RU"/>
              </w:rPr>
              <w:t xml:space="preserve">that </w:t>
            </w:r>
            <w:r w:rsidR="00AF0DAB" w:rsidRPr="00123367">
              <w:rPr>
                <w:rFonts w:asciiTheme="minorHAnsi" w:eastAsia="Times New Roman" w:hAnsiTheme="minorHAnsi" w:cstheme="minorHAnsi"/>
                <w:sz w:val="16"/>
                <w:szCs w:val="16"/>
                <w:lang w:val="en-US" w:eastAsia="ru-RU"/>
              </w:rPr>
              <w:t>I</w:t>
            </w:r>
            <w:r w:rsidR="005679BC" w:rsidRPr="00123367">
              <w:rPr>
                <w:rFonts w:asciiTheme="minorHAnsi" w:eastAsia="Times New Roman" w:hAnsiTheme="minorHAnsi" w:cstheme="minorHAnsi"/>
                <w:sz w:val="16"/>
                <w:szCs w:val="16"/>
                <w:lang w:val="en-US" w:eastAsia="ru-RU"/>
              </w:rPr>
              <w:t xml:space="preserve"> am </w:t>
            </w:r>
            <w:r>
              <w:rPr>
                <w:rFonts w:asciiTheme="minorHAnsi" w:eastAsia="Times New Roman" w:hAnsiTheme="minorHAnsi" w:cstheme="minorHAnsi"/>
                <w:sz w:val="16"/>
                <w:szCs w:val="16"/>
                <w:lang w:val="en-US" w:eastAsia="ru-RU"/>
              </w:rPr>
              <w:t>a logged user</w:t>
            </w:r>
          </w:p>
          <w:p w14:paraId="1D7F41FD" w14:textId="77777777" w:rsidR="007E4549" w:rsidRDefault="007E4549" w:rsidP="008A40E8">
            <w:pPr>
              <w:rPr>
                <w:rFonts w:asciiTheme="minorHAnsi" w:eastAsia="Times New Roman" w:hAnsiTheme="minorHAnsi" w:cstheme="minorHAnsi"/>
                <w:sz w:val="16"/>
                <w:szCs w:val="16"/>
                <w:lang w:val="en-US" w:eastAsia="ru-RU"/>
              </w:rPr>
            </w:pPr>
            <w:r w:rsidRPr="001921E5">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located anywhere in the system</w:t>
            </w:r>
          </w:p>
          <w:p w14:paraId="36134E2B" w14:textId="2F6EF928" w:rsidR="007E4549" w:rsidRDefault="007E4549" w:rsidP="008A40E8">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When </w:t>
            </w:r>
            <w:r w:rsidR="00AF0DAB" w:rsidRPr="00123367">
              <w:rPr>
                <w:rFonts w:asciiTheme="minorHAnsi" w:eastAsia="Times New Roman" w:hAnsiTheme="minorHAnsi" w:cstheme="minorHAnsi"/>
                <w:sz w:val="16"/>
                <w:szCs w:val="16"/>
                <w:lang w:val="en-US" w:eastAsia="ru-RU"/>
              </w:rPr>
              <w:t>I</w:t>
            </w:r>
            <w:r w:rsidR="005679BC" w:rsidRPr="00123367">
              <w:rPr>
                <w:rFonts w:asciiTheme="minorHAnsi" w:eastAsia="Times New Roman" w:hAnsiTheme="minorHAnsi" w:cstheme="minorHAnsi"/>
                <w:sz w:val="16"/>
                <w:szCs w:val="16"/>
                <w:lang w:val="en-US" w:eastAsia="ru-RU"/>
              </w:rPr>
              <w:t xml:space="preserve"> </w:t>
            </w:r>
            <w:r w:rsidR="005679BC">
              <w:rPr>
                <w:rFonts w:asciiTheme="minorHAnsi" w:eastAsia="Times New Roman" w:hAnsiTheme="minorHAnsi" w:cstheme="minorHAnsi"/>
                <w:sz w:val="16"/>
                <w:szCs w:val="16"/>
                <w:lang w:val="en-US" w:eastAsia="ru-RU"/>
              </w:rPr>
              <w:t>click in the my profile icon</w:t>
            </w:r>
          </w:p>
          <w:p w14:paraId="1DAA977F" w14:textId="77777777" w:rsidR="007E4549" w:rsidRDefault="007E4549" w:rsidP="008A40E8">
            <w:pPr>
              <w:rPr>
                <w:rFonts w:asciiTheme="minorHAnsi" w:eastAsia="Times New Roman" w:hAnsiTheme="minorHAnsi" w:cstheme="minorHAnsi"/>
                <w:sz w:val="16"/>
                <w:szCs w:val="16"/>
                <w:lang w:val="en-US" w:eastAsia="ru-RU"/>
              </w:rPr>
            </w:pPr>
            <w:r w:rsidRPr="008A2B52">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options menu is displayed</w:t>
            </w:r>
          </w:p>
          <w:p w14:paraId="3482AEBE" w14:textId="27654283" w:rsidR="007E4549" w:rsidRPr="00123367" w:rsidRDefault="007E4549" w:rsidP="00295F54">
            <w:pPr>
              <w:rPr>
                <w:rFonts w:asciiTheme="minorHAnsi" w:eastAsia="Times New Roman" w:hAnsiTheme="minorHAnsi" w:cstheme="minorHAnsi"/>
                <w:color w:val="0000FF"/>
                <w:sz w:val="16"/>
                <w:szCs w:val="16"/>
                <w:lang w:val="en-US" w:eastAsia="ru-RU"/>
              </w:rPr>
            </w:pPr>
            <w:r w:rsidRPr="00123367">
              <w:rPr>
                <w:rFonts w:asciiTheme="minorHAnsi" w:eastAsia="Times New Roman" w:hAnsiTheme="minorHAnsi" w:cstheme="minorHAnsi"/>
                <w:color w:val="0000FF"/>
                <w:sz w:val="16"/>
                <w:szCs w:val="16"/>
                <w:lang w:val="en-US" w:eastAsia="ru-RU"/>
              </w:rPr>
              <w:t>And</w:t>
            </w:r>
            <w:r w:rsidR="005679BC">
              <w:rPr>
                <w:rFonts w:asciiTheme="minorHAnsi" w:eastAsia="Times New Roman" w:hAnsiTheme="minorHAnsi" w:cstheme="minorHAnsi"/>
                <w:sz w:val="16"/>
                <w:szCs w:val="16"/>
                <w:lang w:val="en-US" w:eastAsia="ru-RU"/>
              </w:rPr>
              <w:t xml:space="preserve"> </w:t>
            </w:r>
            <w:r w:rsidR="00AF0DAB">
              <w:rPr>
                <w:rFonts w:asciiTheme="minorHAnsi" w:eastAsia="Times New Roman" w:hAnsiTheme="minorHAnsi" w:cstheme="minorHAnsi"/>
                <w:sz w:val="16"/>
                <w:szCs w:val="16"/>
                <w:lang w:val="en-US" w:eastAsia="ru-RU"/>
              </w:rPr>
              <w:t>I</w:t>
            </w:r>
            <w:r w:rsidR="005679BC">
              <w:rPr>
                <w:rFonts w:asciiTheme="minorHAnsi" w:eastAsia="Times New Roman" w:hAnsiTheme="minorHAnsi" w:cstheme="minorHAnsi"/>
                <w:sz w:val="16"/>
                <w:szCs w:val="16"/>
                <w:lang w:val="en-US" w:eastAsia="ru-RU"/>
              </w:rPr>
              <w:t xml:space="preserve"> click “settings” link</w:t>
            </w:r>
            <w:r w:rsidR="005679BC" w:rsidRPr="00123367">
              <w:rPr>
                <w:rFonts w:asciiTheme="minorHAnsi" w:eastAsia="Times New Roman" w:hAnsiTheme="minorHAnsi" w:cstheme="minorHAnsi"/>
                <w:color w:val="0000FF"/>
                <w:sz w:val="16"/>
                <w:szCs w:val="16"/>
                <w:lang w:val="en-US" w:eastAsia="ru-RU"/>
              </w:rPr>
              <w:br/>
              <w:t xml:space="preserve">then </w:t>
            </w:r>
            <w:r w:rsidRPr="00123367">
              <w:rPr>
                <w:rFonts w:asciiTheme="minorHAnsi" w:eastAsia="Times New Roman" w:hAnsiTheme="minorHAnsi" w:cstheme="minorHAnsi"/>
                <w:sz w:val="16"/>
                <w:szCs w:val="16"/>
                <w:lang w:val="en-US" w:eastAsia="ru-RU"/>
              </w:rPr>
              <w:t xml:space="preserve">the system should </w:t>
            </w:r>
            <w:r w:rsidR="005679BC">
              <w:rPr>
                <w:rFonts w:asciiTheme="minorHAnsi" w:eastAsia="Times New Roman" w:hAnsiTheme="minorHAnsi" w:cstheme="minorHAnsi"/>
                <w:sz w:val="16"/>
                <w:szCs w:val="16"/>
                <w:lang w:val="en-US" w:eastAsia="ru-RU"/>
              </w:rPr>
              <w:t xml:space="preserve">redirect me to </w:t>
            </w:r>
            <w:r w:rsidR="00295F54">
              <w:rPr>
                <w:rFonts w:asciiTheme="minorHAnsi" w:eastAsia="Times New Roman" w:hAnsiTheme="minorHAnsi" w:cstheme="minorHAnsi"/>
                <w:sz w:val="16"/>
                <w:szCs w:val="16"/>
                <w:lang w:val="en-US" w:eastAsia="ru-RU"/>
              </w:rPr>
              <w:t>my</w:t>
            </w:r>
            <w:r w:rsidR="00616388">
              <w:rPr>
                <w:rFonts w:asciiTheme="minorHAnsi" w:eastAsia="Times New Roman" w:hAnsiTheme="minorHAnsi" w:cstheme="minorHAnsi"/>
                <w:sz w:val="16"/>
                <w:szCs w:val="16"/>
                <w:lang w:val="en-US" w:eastAsia="ru-RU"/>
              </w:rPr>
              <w:t xml:space="preserve"> </w:t>
            </w:r>
            <w:r w:rsidR="005679BC">
              <w:rPr>
                <w:rFonts w:asciiTheme="minorHAnsi" w:eastAsia="Times New Roman" w:hAnsiTheme="minorHAnsi" w:cstheme="minorHAnsi"/>
                <w:sz w:val="16"/>
                <w:szCs w:val="16"/>
                <w:lang w:val="en-US" w:eastAsia="ru-RU"/>
              </w:rPr>
              <w:t>“</w:t>
            </w:r>
            <w:r w:rsidR="00295F54">
              <w:rPr>
                <w:rFonts w:asciiTheme="minorHAnsi" w:eastAsia="Times New Roman" w:hAnsiTheme="minorHAnsi" w:cstheme="minorHAnsi"/>
                <w:sz w:val="16"/>
                <w:szCs w:val="16"/>
                <w:lang w:val="en-US" w:eastAsia="ru-RU"/>
              </w:rPr>
              <w:t>S</w:t>
            </w:r>
            <w:r w:rsidR="005679BC">
              <w:rPr>
                <w:rFonts w:asciiTheme="minorHAnsi" w:eastAsia="Times New Roman" w:hAnsiTheme="minorHAnsi" w:cstheme="minorHAnsi"/>
                <w:sz w:val="16"/>
                <w:szCs w:val="16"/>
                <w:lang w:val="en-US" w:eastAsia="ru-RU"/>
              </w:rPr>
              <w:t>ettings” page</w:t>
            </w:r>
          </w:p>
        </w:tc>
        <w:tc>
          <w:tcPr>
            <w:tcW w:w="884" w:type="dxa"/>
          </w:tcPr>
          <w:p w14:paraId="14766D11" w14:textId="05C81176" w:rsidR="007E4549" w:rsidRPr="00193438" w:rsidRDefault="008A40E8" w:rsidP="008A40E8">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7E4549" w:rsidRPr="00193438" w14:paraId="7AC79995" w14:textId="77777777" w:rsidTr="00E80225">
        <w:trPr>
          <w:trHeight w:val="274"/>
        </w:trPr>
        <w:tc>
          <w:tcPr>
            <w:tcW w:w="710" w:type="dxa"/>
          </w:tcPr>
          <w:p w14:paraId="07C8B5F6" w14:textId="38C3A8FF" w:rsidR="007E4549" w:rsidRPr="00193438" w:rsidRDefault="00E80225" w:rsidP="008A40E8">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5.1.3</w:t>
            </w:r>
          </w:p>
        </w:tc>
        <w:tc>
          <w:tcPr>
            <w:tcW w:w="1275" w:type="dxa"/>
          </w:tcPr>
          <w:p w14:paraId="39F954B1" w14:textId="2E54594B" w:rsidR="007E4549" w:rsidRPr="0099005E" w:rsidRDefault="005679BC" w:rsidP="008A40E8">
            <w:pPr>
              <w:rPr>
                <w:rFonts w:asciiTheme="minorHAnsi" w:eastAsia="Times New Roman" w:hAnsiTheme="minorHAnsi" w:cstheme="minorHAnsi"/>
                <w:color w:val="000000"/>
                <w:sz w:val="16"/>
                <w:szCs w:val="16"/>
                <w:lang w:val="en-US"/>
              </w:rPr>
            </w:pPr>
            <w:r w:rsidRPr="0099005E">
              <w:rPr>
                <w:rFonts w:asciiTheme="minorHAnsi" w:eastAsia="Times New Roman" w:hAnsiTheme="minorHAnsi" w:cstheme="minorHAnsi"/>
                <w:color w:val="000000"/>
                <w:sz w:val="16"/>
                <w:szCs w:val="16"/>
                <w:lang w:val="en-US"/>
              </w:rPr>
              <w:t>My profile dropdown menu</w:t>
            </w:r>
          </w:p>
        </w:tc>
        <w:tc>
          <w:tcPr>
            <w:tcW w:w="1134" w:type="dxa"/>
          </w:tcPr>
          <w:p w14:paraId="2D32D83A" w14:textId="0FB121A1" w:rsidR="007E4549" w:rsidRPr="0099005E" w:rsidRDefault="005679BC" w:rsidP="008A40E8">
            <w:pPr>
              <w:rPr>
                <w:rFonts w:asciiTheme="minorHAnsi" w:eastAsia="Times New Roman" w:hAnsiTheme="minorHAnsi" w:cstheme="minorHAnsi"/>
                <w:color w:val="000000"/>
                <w:sz w:val="16"/>
                <w:szCs w:val="16"/>
                <w:lang w:val="en-US"/>
              </w:rPr>
            </w:pPr>
            <w:r w:rsidRPr="0099005E">
              <w:rPr>
                <w:rFonts w:asciiTheme="minorHAnsi" w:eastAsia="Times New Roman" w:hAnsiTheme="minorHAnsi" w:cstheme="minorHAnsi"/>
                <w:color w:val="000000"/>
                <w:sz w:val="16"/>
                <w:szCs w:val="16"/>
                <w:lang w:val="en-US"/>
              </w:rPr>
              <w:t>Log out</w:t>
            </w:r>
          </w:p>
        </w:tc>
        <w:tc>
          <w:tcPr>
            <w:tcW w:w="5529" w:type="dxa"/>
          </w:tcPr>
          <w:p w14:paraId="129DFF51" w14:textId="6EA7A7D6" w:rsidR="007E4549" w:rsidRPr="0099005E" w:rsidRDefault="007E4549" w:rsidP="008A40E8">
            <w:pPr>
              <w:rPr>
                <w:rFonts w:asciiTheme="minorHAnsi" w:eastAsia="Times New Roman" w:hAnsiTheme="minorHAnsi" w:cstheme="minorHAnsi"/>
                <w:sz w:val="16"/>
                <w:szCs w:val="16"/>
                <w:lang w:val="en-US" w:eastAsia="ru-RU"/>
              </w:rPr>
            </w:pPr>
            <w:r w:rsidRPr="0099005E">
              <w:rPr>
                <w:rFonts w:asciiTheme="minorHAnsi" w:eastAsia="Times New Roman" w:hAnsiTheme="minorHAnsi" w:cstheme="minorHAnsi"/>
                <w:color w:val="0000FF"/>
                <w:sz w:val="16"/>
                <w:szCs w:val="16"/>
                <w:lang w:val="en-US" w:eastAsia="ru-RU"/>
              </w:rPr>
              <w:t xml:space="preserve">Given </w:t>
            </w:r>
            <w:r w:rsidR="005679BC" w:rsidRPr="0099005E">
              <w:rPr>
                <w:rFonts w:asciiTheme="minorHAnsi" w:eastAsia="Times New Roman" w:hAnsiTheme="minorHAnsi" w:cstheme="minorHAnsi"/>
                <w:sz w:val="16"/>
                <w:szCs w:val="16"/>
                <w:lang w:val="en-US" w:eastAsia="ru-RU"/>
              </w:rPr>
              <w:t xml:space="preserve">that </w:t>
            </w:r>
            <w:r w:rsidR="00AF0DAB" w:rsidRPr="0099005E">
              <w:rPr>
                <w:rFonts w:asciiTheme="minorHAnsi" w:eastAsia="Times New Roman" w:hAnsiTheme="minorHAnsi" w:cstheme="minorHAnsi"/>
                <w:sz w:val="16"/>
                <w:szCs w:val="16"/>
                <w:lang w:val="en-US" w:eastAsia="ru-RU"/>
              </w:rPr>
              <w:t>I</w:t>
            </w:r>
            <w:r w:rsidR="005679BC" w:rsidRPr="0099005E">
              <w:rPr>
                <w:rFonts w:asciiTheme="minorHAnsi" w:eastAsia="Times New Roman" w:hAnsiTheme="minorHAnsi" w:cstheme="minorHAnsi"/>
                <w:sz w:val="16"/>
                <w:szCs w:val="16"/>
                <w:lang w:val="en-US" w:eastAsia="ru-RU"/>
              </w:rPr>
              <w:t xml:space="preserve"> am a logged user</w:t>
            </w:r>
          </w:p>
          <w:p w14:paraId="52587C86" w14:textId="77777777" w:rsidR="007E4549" w:rsidRPr="0099005E" w:rsidRDefault="007E4549" w:rsidP="008A40E8">
            <w:pPr>
              <w:rPr>
                <w:rFonts w:asciiTheme="minorHAnsi" w:eastAsia="Times New Roman" w:hAnsiTheme="minorHAnsi" w:cstheme="minorHAnsi"/>
                <w:sz w:val="16"/>
                <w:szCs w:val="16"/>
                <w:lang w:val="en-US" w:eastAsia="ru-RU"/>
              </w:rPr>
            </w:pPr>
            <w:r w:rsidRPr="0099005E">
              <w:rPr>
                <w:rFonts w:asciiTheme="minorHAnsi" w:eastAsia="Times New Roman" w:hAnsiTheme="minorHAnsi" w:cstheme="minorHAnsi"/>
                <w:color w:val="0000FF"/>
                <w:sz w:val="16"/>
                <w:szCs w:val="16"/>
                <w:lang w:val="en-US" w:eastAsia="ru-RU"/>
              </w:rPr>
              <w:t>And</w:t>
            </w:r>
            <w:r w:rsidRPr="0099005E">
              <w:rPr>
                <w:rFonts w:asciiTheme="minorHAnsi" w:eastAsia="Times New Roman" w:hAnsiTheme="minorHAnsi" w:cstheme="minorHAnsi"/>
                <w:sz w:val="16"/>
                <w:szCs w:val="16"/>
                <w:lang w:val="en-US" w:eastAsia="ru-RU"/>
              </w:rPr>
              <w:t xml:space="preserve"> located anywhere in the system</w:t>
            </w:r>
          </w:p>
          <w:p w14:paraId="27AE0011" w14:textId="691AE314" w:rsidR="007E4549" w:rsidRPr="0099005E" w:rsidRDefault="007E4549" w:rsidP="008A40E8">
            <w:pPr>
              <w:rPr>
                <w:rFonts w:asciiTheme="minorHAnsi" w:eastAsia="Times New Roman" w:hAnsiTheme="minorHAnsi" w:cstheme="minorHAnsi"/>
                <w:sz w:val="16"/>
                <w:szCs w:val="16"/>
                <w:lang w:val="en-US" w:eastAsia="ru-RU"/>
              </w:rPr>
            </w:pPr>
            <w:r w:rsidRPr="0099005E">
              <w:rPr>
                <w:rFonts w:asciiTheme="minorHAnsi" w:eastAsia="Times New Roman" w:hAnsiTheme="minorHAnsi" w:cstheme="minorHAnsi"/>
                <w:color w:val="0000FF"/>
                <w:sz w:val="16"/>
                <w:szCs w:val="16"/>
                <w:lang w:val="en-US" w:eastAsia="ru-RU"/>
              </w:rPr>
              <w:t xml:space="preserve">When </w:t>
            </w:r>
            <w:r w:rsidR="00AF0DAB" w:rsidRPr="0099005E">
              <w:rPr>
                <w:rFonts w:asciiTheme="minorHAnsi" w:eastAsia="Times New Roman" w:hAnsiTheme="minorHAnsi" w:cstheme="minorHAnsi"/>
                <w:sz w:val="16"/>
                <w:szCs w:val="16"/>
                <w:lang w:val="en-US" w:eastAsia="ru-RU"/>
              </w:rPr>
              <w:t>I</w:t>
            </w:r>
            <w:r w:rsidR="005679BC" w:rsidRPr="0099005E">
              <w:rPr>
                <w:rFonts w:asciiTheme="minorHAnsi" w:eastAsia="Times New Roman" w:hAnsiTheme="minorHAnsi" w:cstheme="minorHAnsi"/>
                <w:sz w:val="16"/>
                <w:szCs w:val="16"/>
                <w:lang w:val="en-US" w:eastAsia="ru-RU"/>
              </w:rPr>
              <w:t xml:space="preserve"> click in the my profile icon</w:t>
            </w:r>
          </w:p>
          <w:p w14:paraId="5945486B" w14:textId="77777777" w:rsidR="007E4549" w:rsidRPr="0099005E" w:rsidRDefault="007E4549" w:rsidP="008A40E8">
            <w:pPr>
              <w:rPr>
                <w:rFonts w:asciiTheme="minorHAnsi" w:eastAsia="Times New Roman" w:hAnsiTheme="minorHAnsi" w:cstheme="minorHAnsi"/>
                <w:sz w:val="16"/>
                <w:szCs w:val="16"/>
                <w:lang w:val="en-US" w:eastAsia="ru-RU"/>
              </w:rPr>
            </w:pPr>
            <w:r w:rsidRPr="0099005E">
              <w:rPr>
                <w:rFonts w:asciiTheme="minorHAnsi" w:eastAsia="Times New Roman" w:hAnsiTheme="minorHAnsi" w:cstheme="minorHAnsi"/>
                <w:color w:val="0000FF"/>
                <w:sz w:val="16"/>
                <w:szCs w:val="16"/>
                <w:lang w:val="en-US" w:eastAsia="ru-RU"/>
              </w:rPr>
              <w:t>And</w:t>
            </w:r>
            <w:r w:rsidRPr="0099005E">
              <w:rPr>
                <w:rFonts w:asciiTheme="minorHAnsi" w:eastAsia="Times New Roman" w:hAnsiTheme="minorHAnsi" w:cstheme="minorHAnsi"/>
                <w:sz w:val="16"/>
                <w:szCs w:val="16"/>
                <w:lang w:val="en-US" w:eastAsia="ru-RU"/>
              </w:rPr>
              <w:t xml:space="preserve"> options menu is displayed</w:t>
            </w:r>
          </w:p>
          <w:p w14:paraId="57916684" w14:textId="2DCF72BD" w:rsidR="007E4549" w:rsidRPr="0099005E" w:rsidRDefault="007E4549" w:rsidP="008A40E8">
            <w:pPr>
              <w:rPr>
                <w:rFonts w:asciiTheme="minorHAnsi" w:eastAsia="Times New Roman" w:hAnsiTheme="minorHAnsi" w:cstheme="minorHAnsi"/>
                <w:sz w:val="16"/>
                <w:szCs w:val="16"/>
                <w:lang w:val="en-US" w:eastAsia="ru-RU"/>
              </w:rPr>
            </w:pPr>
            <w:r w:rsidRPr="0099005E">
              <w:rPr>
                <w:rFonts w:asciiTheme="minorHAnsi" w:eastAsia="Times New Roman" w:hAnsiTheme="minorHAnsi" w:cstheme="minorHAnsi"/>
                <w:color w:val="0000FF"/>
                <w:sz w:val="16"/>
                <w:szCs w:val="16"/>
                <w:lang w:val="en-US" w:eastAsia="ru-RU"/>
              </w:rPr>
              <w:t>And</w:t>
            </w:r>
            <w:r w:rsidR="005679BC" w:rsidRPr="0099005E">
              <w:rPr>
                <w:rFonts w:asciiTheme="minorHAnsi" w:eastAsia="Times New Roman" w:hAnsiTheme="minorHAnsi" w:cstheme="minorHAnsi"/>
                <w:sz w:val="16"/>
                <w:szCs w:val="16"/>
                <w:lang w:val="en-US" w:eastAsia="ru-RU"/>
              </w:rPr>
              <w:t xml:space="preserve"> </w:t>
            </w:r>
            <w:r w:rsidR="00AF0DAB" w:rsidRPr="0099005E">
              <w:rPr>
                <w:rFonts w:asciiTheme="minorHAnsi" w:eastAsia="Times New Roman" w:hAnsiTheme="minorHAnsi" w:cstheme="minorHAnsi"/>
                <w:sz w:val="16"/>
                <w:szCs w:val="16"/>
                <w:lang w:val="en-US" w:eastAsia="ru-RU"/>
              </w:rPr>
              <w:t>I</w:t>
            </w:r>
            <w:r w:rsidR="005679BC" w:rsidRPr="0099005E">
              <w:rPr>
                <w:rFonts w:asciiTheme="minorHAnsi" w:eastAsia="Times New Roman" w:hAnsiTheme="minorHAnsi" w:cstheme="minorHAnsi"/>
                <w:sz w:val="16"/>
                <w:szCs w:val="16"/>
                <w:lang w:val="en-US" w:eastAsia="ru-RU"/>
              </w:rPr>
              <w:t xml:space="preserve"> click “log out” link</w:t>
            </w:r>
            <w:r w:rsidR="00EA61FC">
              <w:rPr>
                <w:rFonts w:asciiTheme="minorHAnsi" w:eastAsia="Times New Roman" w:hAnsiTheme="minorHAnsi" w:cstheme="minorHAnsi"/>
                <w:color w:val="0000FF"/>
                <w:sz w:val="16"/>
                <w:szCs w:val="16"/>
                <w:lang w:val="en-US" w:eastAsia="ru-RU"/>
              </w:rPr>
              <w:br/>
              <w:t>T</w:t>
            </w:r>
            <w:r w:rsidR="005679BC" w:rsidRPr="0099005E">
              <w:rPr>
                <w:rFonts w:asciiTheme="minorHAnsi" w:eastAsia="Times New Roman" w:hAnsiTheme="minorHAnsi" w:cstheme="minorHAnsi"/>
                <w:color w:val="0000FF"/>
                <w:sz w:val="16"/>
                <w:szCs w:val="16"/>
                <w:lang w:val="en-US" w:eastAsia="ru-RU"/>
              </w:rPr>
              <w:t xml:space="preserve">hen </w:t>
            </w:r>
            <w:r w:rsidR="005679BC" w:rsidRPr="0099005E">
              <w:rPr>
                <w:rFonts w:asciiTheme="minorHAnsi" w:eastAsia="Times New Roman" w:hAnsiTheme="minorHAnsi" w:cstheme="minorHAnsi"/>
                <w:sz w:val="16"/>
                <w:szCs w:val="16"/>
                <w:lang w:val="en-US" w:eastAsia="ru-RU"/>
              </w:rPr>
              <w:t>the system should display a popup allowing me to log off from the system</w:t>
            </w:r>
          </w:p>
          <w:p w14:paraId="51F80C35" w14:textId="66D3B3DF" w:rsidR="00721544" w:rsidRPr="0099005E" w:rsidRDefault="00721544" w:rsidP="00AF0DAB">
            <w:pPr>
              <w:rPr>
                <w:rFonts w:asciiTheme="minorHAnsi" w:eastAsia="Times New Roman" w:hAnsiTheme="minorHAnsi" w:cstheme="minorHAnsi"/>
                <w:sz w:val="16"/>
                <w:szCs w:val="16"/>
                <w:lang w:val="en-US" w:eastAsia="ru-RU"/>
              </w:rPr>
            </w:pPr>
            <w:r w:rsidRPr="0099005E">
              <w:rPr>
                <w:rFonts w:asciiTheme="minorHAnsi" w:eastAsia="Times New Roman" w:hAnsiTheme="minorHAnsi" w:cstheme="minorHAnsi"/>
                <w:color w:val="0000FF"/>
                <w:sz w:val="16"/>
                <w:szCs w:val="16"/>
                <w:lang w:val="en-US" w:eastAsia="ru-RU"/>
              </w:rPr>
              <w:t xml:space="preserve">And </w:t>
            </w:r>
            <w:r w:rsidRPr="0099005E">
              <w:rPr>
                <w:rFonts w:asciiTheme="minorHAnsi" w:eastAsia="Times New Roman" w:hAnsiTheme="minorHAnsi" w:cstheme="minorHAnsi"/>
                <w:sz w:val="16"/>
                <w:szCs w:val="16"/>
                <w:lang w:val="en-US" w:eastAsia="ru-RU"/>
              </w:rPr>
              <w:t>enter n</w:t>
            </w:r>
            <w:r w:rsidR="0099005E">
              <w:rPr>
                <w:rFonts w:asciiTheme="minorHAnsi" w:eastAsia="Times New Roman" w:hAnsiTheme="minorHAnsi" w:cstheme="minorHAnsi"/>
                <w:sz w:val="16"/>
                <w:szCs w:val="16"/>
                <w:lang w:val="en-US" w:eastAsia="ru-RU"/>
              </w:rPr>
              <w:t>ew credentials as part of the</w:t>
            </w:r>
            <w:r w:rsidR="005679BC" w:rsidRPr="0099005E">
              <w:rPr>
                <w:rFonts w:asciiTheme="minorHAnsi" w:eastAsia="Times New Roman" w:hAnsiTheme="minorHAnsi" w:cstheme="minorHAnsi"/>
                <w:sz w:val="16"/>
                <w:szCs w:val="16"/>
                <w:lang w:val="en-US" w:eastAsia="ru-RU"/>
              </w:rPr>
              <w:t xml:space="preserve"> </w:t>
            </w:r>
            <w:r w:rsidR="00AF0DAB">
              <w:rPr>
                <w:rFonts w:asciiTheme="minorHAnsi" w:eastAsia="Times New Roman" w:hAnsiTheme="minorHAnsi" w:cstheme="minorHAnsi"/>
                <w:sz w:val="16"/>
                <w:szCs w:val="16"/>
                <w:lang w:val="en-US" w:eastAsia="ru-RU"/>
              </w:rPr>
              <w:t>OOB SP</w:t>
            </w:r>
            <w:r w:rsidR="005679BC" w:rsidRPr="0099005E">
              <w:rPr>
                <w:rFonts w:asciiTheme="minorHAnsi" w:eastAsia="Times New Roman" w:hAnsiTheme="minorHAnsi" w:cstheme="minorHAnsi"/>
                <w:sz w:val="16"/>
                <w:szCs w:val="16"/>
                <w:lang w:val="en-US" w:eastAsia="ru-RU"/>
              </w:rPr>
              <w:t xml:space="preserve"> solution.</w:t>
            </w:r>
          </w:p>
        </w:tc>
        <w:tc>
          <w:tcPr>
            <w:tcW w:w="884" w:type="dxa"/>
          </w:tcPr>
          <w:p w14:paraId="33F93734" w14:textId="38C19AFE" w:rsidR="007E4549" w:rsidRPr="0099005E" w:rsidRDefault="008A40E8" w:rsidP="008A40E8">
            <w:pPr>
              <w:jc w:val="right"/>
              <w:rPr>
                <w:rFonts w:asciiTheme="minorHAnsi" w:eastAsia="Times New Roman" w:hAnsiTheme="minorHAnsi" w:cstheme="minorHAnsi"/>
                <w:color w:val="000000"/>
                <w:sz w:val="16"/>
                <w:szCs w:val="16"/>
                <w:lang w:val="en-US"/>
              </w:rPr>
            </w:pPr>
            <w:r w:rsidRPr="0099005E">
              <w:rPr>
                <w:rFonts w:asciiTheme="minorHAnsi" w:eastAsia="Times New Roman" w:hAnsiTheme="minorHAnsi" w:cstheme="minorHAnsi"/>
                <w:color w:val="000000"/>
                <w:sz w:val="16"/>
                <w:szCs w:val="16"/>
                <w:lang w:val="en-US"/>
              </w:rPr>
              <w:t>2</w:t>
            </w:r>
          </w:p>
        </w:tc>
      </w:tr>
      <w:tr w:rsidR="00721544" w:rsidRPr="00193438" w14:paraId="3AFED225" w14:textId="77777777" w:rsidTr="00B611DB">
        <w:trPr>
          <w:trHeight w:val="988"/>
        </w:trPr>
        <w:tc>
          <w:tcPr>
            <w:tcW w:w="710" w:type="dxa"/>
          </w:tcPr>
          <w:p w14:paraId="12896E2D" w14:textId="456C8540" w:rsidR="00721544" w:rsidRPr="00721544" w:rsidRDefault="00E80225" w:rsidP="00721544">
            <w:pPr>
              <w:jc w:val="right"/>
              <w:rPr>
                <w:rFonts w:asciiTheme="minorHAnsi" w:eastAsia="Times New Roman" w:hAnsiTheme="minorHAnsi" w:cstheme="minorHAnsi"/>
                <w:color w:val="000000"/>
                <w:sz w:val="16"/>
                <w:szCs w:val="16"/>
                <w:highlight w:val="yellow"/>
                <w:lang w:val="en-US"/>
              </w:rPr>
            </w:pPr>
            <w:r>
              <w:rPr>
                <w:rFonts w:asciiTheme="minorHAnsi" w:eastAsia="Times New Roman" w:hAnsiTheme="minorHAnsi" w:cstheme="minorHAnsi"/>
                <w:color w:val="000000"/>
                <w:sz w:val="16"/>
                <w:szCs w:val="16"/>
                <w:lang w:val="en-US"/>
              </w:rPr>
              <w:t>5.1.4</w:t>
            </w:r>
          </w:p>
        </w:tc>
        <w:tc>
          <w:tcPr>
            <w:tcW w:w="1275" w:type="dxa"/>
          </w:tcPr>
          <w:p w14:paraId="3D5461C1" w14:textId="5AE86A05" w:rsidR="00721544" w:rsidRPr="0099005E" w:rsidRDefault="005679BC" w:rsidP="00721544">
            <w:pPr>
              <w:rPr>
                <w:rFonts w:asciiTheme="minorHAnsi" w:eastAsia="Times New Roman" w:hAnsiTheme="minorHAnsi" w:cstheme="minorHAnsi"/>
                <w:color w:val="000000"/>
                <w:sz w:val="16"/>
                <w:szCs w:val="16"/>
                <w:lang w:val="en-US"/>
              </w:rPr>
            </w:pPr>
            <w:r w:rsidRPr="0099005E">
              <w:rPr>
                <w:rFonts w:asciiTheme="minorHAnsi" w:eastAsia="Times New Roman" w:hAnsiTheme="minorHAnsi" w:cstheme="minorHAnsi"/>
                <w:color w:val="000000"/>
                <w:sz w:val="16"/>
                <w:szCs w:val="16"/>
                <w:lang w:val="en-US"/>
              </w:rPr>
              <w:t>My profile dropdown menu</w:t>
            </w:r>
          </w:p>
        </w:tc>
        <w:tc>
          <w:tcPr>
            <w:tcW w:w="1134" w:type="dxa"/>
          </w:tcPr>
          <w:p w14:paraId="693705CC" w14:textId="6F89EB07" w:rsidR="00721544" w:rsidRPr="0099005E" w:rsidRDefault="00721544" w:rsidP="00721544">
            <w:pPr>
              <w:rPr>
                <w:rFonts w:asciiTheme="minorHAnsi" w:eastAsia="Times New Roman" w:hAnsiTheme="minorHAnsi" w:cstheme="minorHAnsi"/>
                <w:color w:val="000000"/>
                <w:sz w:val="16"/>
                <w:szCs w:val="16"/>
                <w:lang w:val="en-US"/>
              </w:rPr>
            </w:pPr>
            <w:r w:rsidRPr="0099005E">
              <w:rPr>
                <w:rFonts w:asciiTheme="minorHAnsi" w:eastAsia="Times New Roman" w:hAnsiTheme="minorHAnsi" w:cstheme="minorHAnsi"/>
                <w:color w:val="000000"/>
                <w:sz w:val="16"/>
                <w:szCs w:val="16"/>
                <w:lang w:val="en-US"/>
              </w:rPr>
              <w:t>Sign in as a different user</w:t>
            </w:r>
          </w:p>
        </w:tc>
        <w:tc>
          <w:tcPr>
            <w:tcW w:w="5529" w:type="dxa"/>
          </w:tcPr>
          <w:p w14:paraId="5C1612D5" w14:textId="71B14AFB" w:rsidR="00721544" w:rsidRPr="0099005E" w:rsidRDefault="00721544" w:rsidP="00721544">
            <w:pPr>
              <w:rPr>
                <w:rFonts w:asciiTheme="minorHAnsi" w:eastAsia="Times New Roman" w:hAnsiTheme="minorHAnsi" w:cstheme="minorHAnsi"/>
                <w:sz w:val="16"/>
                <w:szCs w:val="16"/>
                <w:lang w:val="en-US" w:eastAsia="ru-RU"/>
              </w:rPr>
            </w:pPr>
            <w:r w:rsidRPr="0099005E">
              <w:rPr>
                <w:rFonts w:asciiTheme="minorHAnsi" w:eastAsia="Times New Roman" w:hAnsiTheme="minorHAnsi" w:cstheme="minorHAnsi"/>
                <w:color w:val="0000FF"/>
                <w:sz w:val="16"/>
                <w:szCs w:val="16"/>
                <w:lang w:val="en-US" w:eastAsia="ru-RU"/>
              </w:rPr>
              <w:t xml:space="preserve">Given </w:t>
            </w:r>
            <w:r w:rsidR="005679BC" w:rsidRPr="0099005E">
              <w:rPr>
                <w:rFonts w:asciiTheme="minorHAnsi" w:eastAsia="Times New Roman" w:hAnsiTheme="minorHAnsi" w:cstheme="minorHAnsi"/>
                <w:sz w:val="16"/>
                <w:szCs w:val="16"/>
                <w:lang w:val="en-US" w:eastAsia="ru-RU"/>
              </w:rPr>
              <w:t xml:space="preserve">that </w:t>
            </w:r>
            <w:r w:rsidR="00AF0DAB" w:rsidRPr="0099005E">
              <w:rPr>
                <w:rFonts w:asciiTheme="minorHAnsi" w:eastAsia="Times New Roman" w:hAnsiTheme="minorHAnsi" w:cstheme="minorHAnsi"/>
                <w:sz w:val="16"/>
                <w:szCs w:val="16"/>
                <w:lang w:val="en-US" w:eastAsia="ru-RU"/>
              </w:rPr>
              <w:t>I</w:t>
            </w:r>
            <w:r w:rsidR="005679BC" w:rsidRPr="0099005E">
              <w:rPr>
                <w:rFonts w:asciiTheme="minorHAnsi" w:eastAsia="Times New Roman" w:hAnsiTheme="minorHAnsi" w:cstheme="minorHAnsi"/>
                <w:sz w:val="16"/>
                <w:szCs w:val="16"/>
                <w:lang w:val="en-US" w:eastAsia="ru-RU"/>
              </w:rPr>
              <w:t xml:space="preserve"> am a logged user</w:t>
            </w:r>
          </w:p>
          <w:p w14:paraId="55DD5E6E" w14:textId="77777777" w:rsidR="00721544" w:rsidRPr="0099005E" w:rsidRDefault="00721544" w:rsidP="00721544">
            <w:pPr>
              <w:rPr>
                <w:rFonts w:asciiTheme="minorHAnsi" w:eastAsia="Times New Roman" w:hAnsiTheme="minorHAnsi" w:cstheme="minorHAnsi"/>
                <w:sz w:val="16"/>
                <w:szCs w:val="16"/>
                <w:lang w:val="en-US" w:eastAsia="ru-RU"/>
              </w:rPr>
            </w:pPr>
            <w:r w:rsidRPr="0099005E">
              <w:rPr>
                <w:rFonts w:asciiTheme="minorHAnsi" w:eastAsia="Times New Roman" w:hAnsiTheme="minorHAnsi" w:cstheme="minorHAnsi"/>
                <w:color w:val="0000FF"/>
                <w:sz w:val="16"/>
                <w:szCs w:val="16"/>
                <w:lang w:val="en-US" w:eastAsia="ru-RU"/>
              </w:rPr>
              <w:t>And</w:t>
            </w:r>
            <w:r w:rsidRPr="0099005E">
              <w:rPr>
                <w:rFonts w:asciiTheme="minorHAnsi" w:eastAsia="Times New Roman" w:hAnsiTheme="minorHAnsi" w:cstheme="minorHAnsi"/>
                <w:sz w:val="16"/>
                <w:szCs w:val="16"/>
                <w:lang w:val="en-US" w:eastAsia="ru-RU"/>
              </w:rPr>
              <w:t xml:space="preserve"> located anywhere in the system</w:t>
            </w:r>
          </w:p>
          <w:p w14:paraId="287C7D27" w14:textId="5A157394" w:rsidR="00721544" w:rsidRPr="0099005E" w:rsidRDefault="00721544" w:rsidP="00721544">
            <w:pPr>
              <w:rPr>
                <w:rFonts w:asciiTheme="minorHAnsi" w:eastAsia="Times New Roman" w:hAnsiTheme="minorHAnsi" w:cstheme="minorHAnsi"/>
                <w:sz w:val="16"/>
                <w:szCs w:val="16"/>
                <w:lang w:val="en-US" w:eastAsia="ru-RU"/>
              </w:rPr>
            </w:pPr>
            <w:r w:rsidRPr="0099005E">
              <w:rPr>
                <w:rFonts w:asciiTheme="minorHAnsi" w:eastAsia="Times New Roman" w:hAnsiTheme="minorHAnsi" w:cstheme="minorHAnsi"/>
                <w:color w:val="0000FF"/>
                <w:sz w:val="16"/>
                <w:szCs w:val="16"/>
                <w:lang w:val="en-US" w:eastAsia="ru-RU"/>
              </w:rPr>
              <w:t xml:space="preserve">When </w:t>
            </w:r>
            <w:r w:rsidR="00AF0DAB" w:rsidRPr="0099005E">
              <w:rPr>
                <w:rFonts w:asciiTheme="minorHAnsi" w:eastAsia="Times New Roman" w:hAnsiTheme="minorHAnsi" w:cstheme="minorHAnsi"/>
                <w:sz w:val="16"/>
                <w:szCs w:val="16"/>
                <w:lang w:val="en-US" w:eastAsia="ru-RU"/>
              </w:rPr>
              <w:t>I</w:t>
            </w:r>
            <w:r w:rsidR="005679BC" w:rsidRPr="0099005E">
              <w:rPr>
                <w:rFonts w:asciiTheme="minorHAnsi" w:eastAsia="Times New Roman" w:hAnsiTheme="minorHAnsi" w:cstheme="minorHAnsi"/>
                <w:sz w:val="16"/>
                <w:szCs w:val="16"/>
                <w:lang w:val="en-US" w:eastAsia="ru-RU"/>
              </w:rPr>
              <w:t xml:space="preserve"> click in the my profile icon</w:t>
            </w:r>
          </w:p>
          <w:p w14:paraId="4AD9F6D1" w14:textId="77777777" w:rsidR="00721544" w:rsidRPr="0099005E" w:rsidRDefault="00721544" w:rsidP="00721544">
            <w:pPr>
              <w:rPr>
                <w:rFonts w:asciiTheme="minorHAnsi" w:eastAsia="Times New Roman" w:hAnsiTheme="minorHAnsi" w:cstheme="minorHAnsi"/>
                <w:sz w:val="16"/>
                <w:szCs w:val="16"/>
                <w:lang w:val="en-US" w:eastAsia="ru-RU"/>
              </w:rPr>
            </w:pPr>
            <w:r w:rsidRPr="0099005E">
              <w:rPr>
                <w:rFonts w:asciiTheme="minorHAnsi" w:eastAsia="Times New Roman" w:hAnsiTheme="minorHAnsi" w:cstheme="minorHAnsi"/>
                <w:color w:val="0000FF"/>
                <w:sz w:val="16"/>
                <w:szCs w:val="16"/>
                <w:lang w:val="en-US" w:eastAsia="ru-RU"/>
              </w:rPr>
              <w:t>And</w:t>
            </w:r>
            <w:r w:rsidRPr="0099005E">
              <w:rPr>
                <w:rFonts w:asciiTheme="minorHAnsi" w:eastAsia="Times New Roman" w:hAnsiTheme="minorHAnsi" w:cstheme="minorHAnsi"/>
                <w:sz w:val="16"/>
                <w:szCs w:val="16"/>
                <w:lang w:val="en-US" w:eastAsia="ru-RU"/>
              </w:rPr>
              <w:t xml:space="preserve"> options menu is displayed</w:t>
            </w:r>
          </w:p>
          <w:p w14:paraId="7EE65765" w14:textId="7A378BE9" w:rsidR="00721544" w:rsidRPr="0099005E" w:rsidRDefault="00721544" w:rsidP="00721544">
            <w:pPr>
              <w:rPr>
                <w:rFonts w:asciiTheme="minorHAnsi" w:eastAsia="Times New Roman" w:hAnsiTheme="minorHAnsi" w:cstheme="minorHAnsi"/>
                <w:sz w:val="16"/>
                <w:szCs w:val="16"/>
                <w:lang w:val="en-US" w:eastAsia="ru-RU"/>
              </w:rPr>
            </w:pPr>
            <w:r w:rsidRPr="0099005E">
              <w:rPr>
                <w:rFonts w:asciiTheme="minorHAnsi" w:eastAsia="Times New Roman" w:hAnsiTheme="minorHAnsi" w:cstheme="minorHAnsi"/>
                <w:color w:val="0000FF"/>
                <w:sz w:val="16"/>
                <w:szCs w:val="16"/>
                <w:lang w:val="en-US" w:eastAsia="ru-RU"/>
              </w:rPr>
              <w:t>And</w:t>
            </w:r>
            <w:r w:rsidR="005679BC" w:rsidRPr="0099005E">
              <w:rPr>
                <w:rFonts w:asciiTheme="minorHAnsi" w:eastAsia="Times New Roman" w:hAnsiTheme="minorHAnsi" w:cstheme="minorHAnsi"/>
                <w:sz w:val="16"/>
                <w:szCs w:val="16"/>
                <w:lang w:val="en-US" w:eastAsia="ru-RU"/>
              </w:rPr>
              <w:t xml:space="preserve"> </w:t>
            </w:r>
            <w:r w:rsidR="00AF0DAB" w:rsidRPr="0099005E">
              <w:rPr>
                <w:rFonts w:asciiTheme="minorHAnsi" w:eastAsia="Times New Roman" w:hAnsiTheme="minorHAnsi" w:cstheme="minorHAnsi"/>
                <w:sz w:val="16"/>
                <w:szCs w:val="16"/>
                <w:lang w:val="en-US" w:eastAsia="ru-RU"/>
              </w:rPr>
              <w:t>I</w:t>
            </w:r>
            <w:r w:rsidR="005679BC" w:rsidRPr="0099005E">
              <w:rPr>
                <w:rFonts w:asciiTheme="minorHAnsi" w:eastAsia="Times New Roman" w:hAnsiTheme="minorHAnsi" w:cstheme="minorHAnsi"/>
                <w:sz w:val="16"/>
                <w:szCs w:val="16"/>
                <w:lang w:val="en-US" w:eastAsia="ru-RU"/>
              </w:rPr>
              <w:t xml:space="preserve"> click “sign in as </w:t>
            </w:r>
            <w:r w:rsidRPr="0099005E">
              <w:rPr>
                <w:rFonts w:asciiTheme="minorHAnsi" w:eastAsia="Times New Roman" w:hAnsiTheme="minorHAnsi" w:cstheme="minorHAnsi"/>
                <w:sz w:val="16"/>
                <w:szCs w:val="16"/>
                <w:lang w:val="en-US" w:eastAsia="ru-RU"/>
              </w:rPr>
              <w:t>different user” link</w:t>
            </w:r>
            <w:r w:rsidR="00EA61FC">
              <w:rPr>
                <w:rFonts w:asciiTheme="minorHAnsi" w:eastAsia="Times New Roman" w:hAnsiTheme="minorHAnsi" w:cstheme="minorHAnsi"/>
                <w:color w:val="0000FF"/>
                <w:sz w:val="16"/>
                <w:szCs w:val="16"/>
                <w:lang w:val="en-US" w:eastAsia="ru-RU"/>
              </w:rPr>
              <w:br/>
              <w:t>T</w:t>
            </w:r>
            <w:r w:rsidR="005679BC" w:rsidRPr="0099005E">
              <w:rPr>
                <w:rFonts w:asciiTheme="minorHAnsi" w:eastAsia="Times New Roman" w:hAnsiTheme="minorHAnsi" w:cstheme="minorHAnsi"/>
                <w:color w:val="0000FF"/>
                <w:sz w:val="16"/>
                <w:szCs w:val="16"/>
                <w:lang w:val="en-US" w:eastAsia="ru-RU"/>
              </w:rPr>
              <w:t xml:space="preserve">hen </w:t>
            </w:r>
            <w:r w:rsidR="005679BC" w:rsidRPr="0099005E">
              <w:rPr>
                <w:rFonts w:asciiTheme="minorHAnsi" w:eastAsia="Times New Roman" w:hAnsiTheme="minorHAnsi" w:cstheme="minorHAnsi"/>
                <w:sz w:val="16"/>
                <w:szCs w:val="16"/>
                <w:lang w:val="en-US" w:eastAsia="ru-RU"/>
              </w:rPr>
              <w:t>the system should display a popup allowing me to log off from the system and enter new credentials to sign in as a different user, which is part of oob sp.</w:t>
            </w:r>
          </w:p>
        </w:tc>
        <w:tc>
          <w:tcPr>
            <w:tcW w:w="884" w:type="dxa"/>
          </w:tcPr>
          <w:p w14:paraId="65B3BA4C" w14:textId="18F4C0D7" w:rsidR="00721544" w:rsidRPr="0099005E" w:rsidRDefault="00721544" w:rsidP="00721544">
            <w:pPr>
              <w:jc w:val="right"/>
              <w:rPr>
                <w:rFonts w:asciiTheme="minorHAnsi" w:eastAsia="Times New Roman" w:hAnsiTheme="minorHAnsi" w:cstheme="minorHAnsi"/>
                <w:color w:val="000000"/>
                <w:sz w:val="16"/>
                <w:szCs w:val="16"/>
                <w:lang w:val="en-US"/>
              </w:rPr>
            </w:pPr>
            <w:r w:rsidRPr="0099005E">
              <w:rPr>
                <w:rFonts w:asciiTheme="minorHAnsi" w:eastAsia="Times New Roman" w:hAnsiTheme="minorHAnsi" w:cstheme="minorHAnsi"/>
                <w:color w:val="000000"/>
                <w:sz w:val="16"/>
                <w:szCs w:val="16"/>
                <w:lang w:val="en-US"/>
              </w:rPr>
              <w:t>2</w:t>
            </w:r>
          </w:p>
        </w:tc>
      </w:tr>
      <w:tr w:rsidR="00721544" w:rsidRPr="00193438" w14:paraId="1C4A8747" w14:textId="77777777" w:rsidTr="00B611DB">
        <w:trPr>
          <w:trHeight w:val="1316"/>
        </w:trPr>
        <w:tc>
          <w:tcPr>
            <w:tcW w:w="710" w:type="dxa"/>
          </w:tcPr>
          <w:p w14:paraId="565BE536" w14:textId="5EA131E5" w:rsidR="00721544" w:rsidRDefault="00E80225" w:rsidP="00721544">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5.1.5</w:t>
            </w:r>
          </w:p>
        </w:tc>
        <w:tc>
          <w:tcPr>
            <w:tcW w:w="1275" w:type="dxa"/>
          </w:tcPr>
          <w:p w14:paraId="1E751AAB" w14:textId="39ECD98A" w:rsidR="00721544" w:rsidRPr="0099005E" w:rsidRDefault="005679BC" w:rsidP="00721544">
            <w:pPr>
              <w:rPr>
                <w:rFonts w:asciiTheme="minorHAnsi" w:eastAsia="Times New Roman" w:hAnsiTheme="minorHAnsi" w:cstheme="minorHAnsi"/>
                <w:color w:val="000000"/>
                <w:sz w:val="16"/>
                <w:szCs w:val="16"/>
                <w:lang w:val="en-US"/>
              </w:rPr>
            </w:pPr>
            <w:r w:rsidRPr="0099005E">
              <w:rPr>
                <w:rFonts w:asciiTheme="minorHAnsi" w:eastAsia="Times New Roman" w:hAnsiTheme="minorHAnsi" w:cstheme="minorHAnsi"/>
                <w:color w:val="000000"/>
                <w:sz w:val="16"/>
                <w:szCs w:val="16"/>
                <w:lang w:val="en-US"/>
              </w:rPr>
              <w:t>Edit my profile</w:t>
            </w:r>
          </w:p>
        </w:tc>
        <w:tc>
          <w:tcPr>
            <w:tcW w:w="1134" w:type="dxa"/>
          </w:tcPr>
          <w:p w14:paraId="0D8CC1A1" w14:textId="2EE62183" w:rsidR="00721544" w:rsidRPr="0099005E" w:rsidRDefault="005679BC" w:rsidP="00721544">
            <w:pPr>
              <w:rPr>
                <w:rFonts w:asciiTheme="minorHAnsi" w:eastAsia="Times New Roman" w:hAnsiTheme="minorHAnsi" w:cstheme="minorHAnsi"/>
                <w:color w:val="000000"/>
                <w:sz w:val="16"/>
                <w:szCs w:val="16"/>
                <w:lang w:val="en-US"/>
              </w:rPr>
            </w:pPr>
            <w:r w:rsidRPr="0099005E">
              <w:rPr>
                <w:rFonts w:asciiTheme="minorHAnsi" w:eastAsia="Times New Roman" w:hAnsiTheme="minorHAnsi" w:cstheme="minorHAnsi"/>
                <w:color w:val="000000"/>
                <w:sz w:val="16"/>
                <w:szCs w:val="16"/>
                <w:lang w:val="en-US"/>
              </w:rPr>
              <w:t>Edit my profile</w:t>
            </w:r>
          </w:p>
        </w:tc>
        <w:tc>
          <w:tcPr>
            <w:tcW w:w="5529" w:type="dxa"/>
          </w:tcPr>
          <w:p w14:paraId="6BECF71B" w14:textId="13ECD898" w:rsidR="00721544" w:rsidRPr="0099005E" w:rsidRDefault="00721544" w:rsidP="00721544">
            <w:pPr>
              <w:rPr>
                <w:rFonts w:asciiTheme="minorHAnsi" w:eastAsia="Times New Roman" w:hAnsiTheme="minorHAnsi" w:cstheme="minorHAnsi"/>
                <w:sz w:val="16"/>
                <w:szCs w:val="16"/>
                <w:lang w:val="en-US" w:eastAsia="ru-RU"/>
              </w:rPr>
            </w:pPr>
            <w:r w:rsidRPr="0099005E">
              <w:rPr>
                <w:rFonts w:asciiTheme="minorHAnsi" w:eastAsia="Times New Roman" w:hAnsiTheme="minorHAnsi" w:cstheme="minorHAnsi"/>
                <w:color w:val="0000FF"/>
                <w:sz w:val="16"/>
                <w:szCs w:val="16"/>
                <w:lang w:val="en-US" w:eastAsia="ru-RU"/>
              </w:rPr>
              <w:t xml:space="preserve">Given </w:t>
            </w:r>
            <w:r w:rsidR="005679BC" w:rsidRPr="0099005E">
              <w:rPr>
                <w:rFonts w:asciiTheme="minorHAnsi" w:eastAsia="Times New Roman" w:hAnsiTheme="minorHAnsi" w:cstheme="minorHAnsi"/>
                <w:sz w:val="16"/>
                <w:szCs w:val="16"/>
                <w:lang w:val="en-US" w:eastAsia="ru-RU"/>
              </w:rPr>
              <w:t xml:space="preserve">that </w:t>
            </w:r>
            <w:r w:rsidR="00AF0DAB" w:rsidRPr="0099005E">
              <w:rPr>
                <w:rFonts w:asciiTheme="minorHAnsi" w:eastAsia="Times New Roman" w:hAnsiTheme="minorHAnsi" w:cstheme="minorHAnsi"/>
                <w:sz w:val="16"/>
                <w:szCs w:val="16"/>
                <w:lang w:val="en-US" w:eastAsia="ru-RU"/>
              </w:rPr>
              <w:t>I</w:t>
            </w:r>
            <w:r w:rsidR="005679BC" w:rsidRPr="0099005E">
              <w:rPr>
                <w:rFonts w:asciiTheme="minorHAnsi" w:eastAsia="Times New Roman" w:hAnsiTheme="minorHAnsi" w:cstheme="minorHAnsi"/>
                <w:sz w:val="16"/>
                <w:szCs w:val="16"/>
                <w:lang w:val="en-US" w:eastAsia="ru-RU"/>
              </w:rPr>
              <w:t xml:space="preserve"> am a logged user</w:t>
            </w:r>
          </w:p>
          <w:p w14:paraId="7CD0BACB" w14:textId="64D659D9" w:rsidR="00721544" w:rsidRPr="0099005E" w:rsidRDefault="00721544" w:rsidP="00721544">
            <w:pPr>
              <w:rPr>
                <w:rFonts w:asciiTheme="minorHAnsi" w:eastAsia="Times New Roman" w:hAnsiTheme="minorHAnsi" w:cstheme="minorHAnsi"/>
                <w:sz w:val="16"/>
                <w:szCs w:val="16"/>
                <w:lang w:val="en-US" w:eastAsia="ru-RU"/>
              </w:rPr>
            </w:pPr>
            <w:r w:rsidRPr="0099005E">
              <w:rPr>
                <w:rFonts w:asciiTheme="minorHAnsi" w:eastAsia="Times New Roman" w:hAnsiTheme="minorHAnsi" w:cstheme="minorHAnsi"/>
                <w:color w:val="0000FF"/>
                <w:sz w:val="16"/>
                <w:szCs w:val="16"/>
                <w:lang w:val="en-US" w:eastAsia="ru-RU"/>
              </w:rPr>
              <w:t>And</w:t>
            </w:r>
            <w:r w:rsidR="005679BC" w:rsidRPr="0099005E">
              <w:rPr>
                <w:rFonts w:asciiTheme="minorHAnsi" w:eastAsia="Times New Roman" w:hAnsiTheme="minorHAnsi" w:cstheme="minorHAnsi"/>
                <w:sz w:val="16"/>
                <w:szCs w:val="16"/>
                <w:lang w:val="en-US" w:eastAsia="ru-RU"/>
              </w:rPr>
              <w:t xml:space="preserve"> that </w:t>
            </w:r>
            <w:r w:rsidR="00AF0DAB" w:rsidRPr="0099005E">
              <w:rPr>
                <w:rFonts w:asciiTheme="minorHAnsi" w:eastAsia="Times New Roman" w:hAnsiTheme="minorHAnsi" w:cstheme="minorHAnsi"/>
                <w:sz w:val="16"/>
                <w:szCs w:val="16"/>
                <w:lang w:val="en-US" w:eastAsia="ru-RU"/>
              </w:rPr>
              <w:t>I</w:t>
            </w:r>
            <w:r w:rsidR="005679BC" w:rsidRPr="0099005E">
              <w:rPr>
                <w:rFonts w:asciiTheme="minorHAnsi" w:eastAsia="Times New Roman" w:hAnsiTheme="minorHAnsi" w:cstheme="minorHAnsi"/>
                <w:sz w:val="16"/>
                <w:szCs w:val="16"/>
                <w:lang w:val="en-US" w:eastAsia="ru-RU"/>
              </w:rPr>
              <w:t xml:space="preserve"> am on my own “my profile” page</w:t>
            </w:r>
          </w:p>
          <w:p w14:paraId="6E9B04D7" w14:textId="28F3861A" w:rsidR="00721544" w:rsidRPr="0099005E" w:rsidRDefault="00721544" w:rsidP="00721544">
            <w:pPr>
              <w:rPr>
                <w:rFonts w:asciiTheme="minorHAnsi" w:eastAsia="Times New Roman" w:hAnsiTheme="minorHAnsi" w:cstheme="minorHAnsi"/>
                <w:sz w:val="16"/>
                <w:szCs w:val="16"/>
                <w:lang w:val="en-US" w:eastAsia="ru-RU"/>
              </w:rPr>
            </w:pPr>
            <w:r w:rsidRPr="0099005E">
              <w:rPr>
                <w:rFonts w:asciiTheme="minorHAnsi" w:eastAsia="Times New Roman" w:hAnsiTheme="minorHAnsi" w:cstheme="minorHAnsi"/>
                <w:color w:val="0000FF"/>
                <w:sz w:val="16"/>
                <w:szCs w:val="16"/>
                <w:lang w:val="en-US" w:eastAsia="ru-RU"/>
              </w:rPr>
              <w:t xml:space="preserve">When </w:t>
            </w:r>
            <w:r w:rsidR="00AF0DAB" w:rsidRPr="0099005E">
              <w:rPr>
                <w:rFonts w:asciiTheme="minorHAnsi" w:eastAsia="Times New Roman" w:hAnsiTheme="minorHAnsi" w:cstheme="minorHAnsi"/>
                <w:sz w:val="16"/>
                <w:szCs w:val="16"/>
                <w:lang w:val="en-US" w:eastAsia="ru-RU"/>
              </w:rPr>
              <w:t>I</w:t>
            </w:r>
            <w:r w:rsidR="005679BC" w:rsidRPr="0099005E">
              <w:rPr>
                <w:rFonts w:asciiTheme="minorHAnsi" w:eastAsia="Times New Roman" w:hAnsiTheme="minorHAnsi" w:cstheme="minorHAnsi"/>
                <w:sz w:val="16"/>
                <w:szCs w:val="16"/>
                <w:lang w:val="en-US" w:eastAsia="ru-RU"/>
              </w:rPr>
              <w:t xml:space="preserve"> click in the “edit my profile” link</w:t>
            </w:r>
            <w:r w:rsidR="00EA61FC">
              <w:rPr>
                <w:rFonts w:asciiTheme="minorHAnsi" w:eastAsia="Times New Roman" w:hAnsiTheme="minorHAnsi" w:cstheme="minorHAnsi"/>
                <w:color w:val="0000FF"/>
                <w:sz w:val="16"/>
                <w:szCs w:val="16"/>
                <w:lang w:val="en-US" w:eastAsia="ru-RU"/>
              </w:rPr>
              <w:br/>
              <w:t>T</w:t>
            </w:r>
            <w:r w:rsidR="005679BC" w:rsidRPr="0099005E">
              <w:rPr>
                <w:rFonts w:asciiTheme="minorHAnsi" w:eastAsia="Times New Roman" w:hAnsiTheme="minorHAnsi" w:cstheme="minorHAnsi"/>
                <w:color w:val="0000FF"/>
                <w:sz w:val="16"/>
                <w:szCs w:val="16"/>
                <w:lang w:val="en-US" w:eastAsia="ru-RU"/>
              </w:rPr>
              <w:t xml:space="preserve">hen </w:t>
            </w:r>
            <w:r w:rsidR="00AF0DAB" w:rsidRPr="0099005E">
              <w:rPr>
                <w:rFonts w:asciiTheme="minorHAnsi" w:eastAsia="Times New Roman" w:hAnsiTheme="minorHAnsi" w:cstheme="minorHAnsi"/>
                <w:sz w:val="16"/>
                <w:szCs w:val="16"/>
                <w:lang w:val="en-US" w:eastAsia="ru-RU"/>
              </w:rPr>
              <w:t>I</w:t>
            </w:r>
            <w:r w:rsidR="005679BC" w:rsidRPr="0099005E">
              <w:rPr>
                <w:rFonts w:asciiTheme="minorHAnsi" w:eastAsia="Times New Roman" w:hAnsiTheme="minorHAnsi" w:cstheme="minorHAnsi"/>
                <w:sz w:val="16"/>
                <w:szCs w:val="16"/>
                <w:lang w:val="en-US" w:eastAsia="ru-RU"/>
              </w:rPr>
              <w:t xml:space="preserve"> will be redirected to a “edit profile settings” page </w:t>
            </w:r>
          </w:p>
          <w:p w14:paraId="4C159920" w14:textId="2767323E" w:rsidR="00721544" w:rsidRPr="0099005E" w:rsidRDefault="00721544" w:rsidP="00721544">
            <w:pPr>
              <w:rPr>
                <w:rFonts w:asciiTheme="minorHAnsi" w:eastAsia="Times New Roman" w:hAnsiTheme="minorHAnsi" w:cstheme="minorHAnsi"/>
                <w:sz w:val="16"/>
                <w:szCs w:val="16"/>
                <w:lang w:val="en-US" w:eastAsia="ru-RU"/>
              </w:rPr>
            </w:pPr>
            <w:r w:rsidRPr="0099005E">
              <w:rPr>
                <w:rFonts w:asciiTheme="minorHAnsi" w:eastAsia="Times New Roman" w:hAnsiTheme="minorHAnsi" w:cstheme="minorHAnsi"/>
                <w:color w:val="0000FF"/>
                <w:sz w:val="16"/>
                <w:szCs w:val="16"/>
                <w:lang w:val="en-US" w:eastAsia="ru-RU"/>
              </w:rPr>
              <w:t>And</w:t>
            </w:r>
            <w:r w:rsidR="005679BC" w:rsidRPr="0099005E">
              <w:rPr>
                <w:rFonts w:asciiTheme="minorHAnsi" w:eastAsia="Times New Roman" w:hAnsiTheme="minorHAnsi" w:cstheme="minorHAnsi"/>
                <w:sz w:val="16"/>
                <w:szCs w:val="16"/>
                <w:lang w:val="en-US" w:eastAsia="ru-RU"/>
              </w:rPr>
              <w:t xml:space="preserve"> in that page </w:t>
            </w:r>
            <w:r w:rsidR="00AF0DAB" w:rsidRPr="0099005E">
              <w:rPr>
                <w:rFonts w:asciiTheme="minorHAnsi" w:eastAsia="Times New Roman" w:hAnsiTheme="minorHAnsi" w:cstheme="minorHAnsi"/>
                <w:sz w:val="16"/>
                <w:szCs w:val="16"/>
                <w:lang w:val="en-US" w:eastAsia="ru-RU"/>
              </w:rPr>
              <w:t>I</w:t>
            </w:r>
            <w:r w:rsidR="005679BC" w:rsidRPr="0099005E">
              <w:rPr>
                <w:rFonts w:asciiTheme="minorHAnsi" w:eastAsia="Times New Roman" w:hAnsiTheme="minorHAnsi" w:cstheme="minorHAnsi"/>
                <w:sz w:val="16"/>
                <w:szCs w:val="16"/>
                <w:lang w:val="en-US" w:eastAsia="ru-RU"/>
              </w:rPr>
              <w:t xml:space="preserve"> will be allowed to see in read-only mode info coming from active directory </w:t>
            </w:r>
          </w:p>
          <w:p w14:paraId="73A0458D" w14:textId="1219EC94" w:rsidR="00721544" w:rsidRPr="0099005E" w:rsidRDefault="00721544">
            <w:pPr>
              <w:rPr>
                <w:rFonts w:asciiTheme="minorHAnsi" w:eastAsia="Times New Roman" w:hAnsiTheme="minorHAnsi" w:cstheme="minorHAnsi"/>
                <w:sz w:val="16"/>
                <w:szCs w:val="16"/>
                <w:lang w:val="en-US" w:eastAsia="ru-RU"/>
              </w:rPr>
            </w:pPr>
            <w:r w:rsidRPr="0099005E">
              <w:rPr>
                <w:rFonts w:asciiTheme="minorHAnsi" w:eastAsia="Times New Roman" w:hAnsiTheme="minorHAnsi" w:cstheme="minorHAnsi"/>
                <w:color w:val="0000FF"/>
                <w:sz w:val="16"/>
                <w:szCs w:val="16"/>
                <w:lang w:val="en-US" w:eastAsia="ru-RU"/>
              </w:rPr>
              <w:t>And</w:t>
            </w:r>
            <w:r w:rsidR="005679BC" w:rsidRPr="0099005E">
              <w:rPr>
                <w:rFonts w:asciiTheme="minorHAnsi" w:eastAsia="Times New Roman" w:hAnsiTheme="minorHAnsi" w:cstheme="minorHAnsi"/>
                <w:sz w:val="16"/>
                <w:szCs w:val="16"/>
                <w:lang w:val="en-US" w:eastAsia="ru-RU"/>
              </w:rPr>
              <w:t xml:space="preserve"> edit my own “</w:t>
            </w:r>
            <w:r w:rsidR="006B4B6F">
              <w:rPr>
                <w:rFonts w:asciiTheme="minorHAnsi" w:eastAsia="Times New Roman" w:hAnsiTheme="minorHAnsi" w:cstheme="minorHAnsi"/>
                <w:sz w:val="16"/>
                <w:szCs w:val="16"/>
                <w:lang w:val="en-US" w:eastAsia="ru-RU"/>
              </w:rPr>
              <w:t>Expertise</w:t>
            </w:r>
            <w:r w:rsidRPr="0099005E">
              <w:rPr>
                <w:rFonts w:asciiTheme="minorHAnsi" w:eastAsia="Times New Roman" w:hAnsiTheme="minorHAnsi" w:cstheme="minorHAnsi"/>
                <w:sz w:val="16"/>
                <w:szCs w:val="16"/>
                <w:lang w:val="en-US" w:eastAsia="ru-RU"/>
              </w:rPr>
              <w:t>” “about me” “</w:t>
            </w:r>
            <w:r w:rsidR="006B4B6F">
              <w:rPr>
                <w:rFonts w:asciiTheme="minorHAnsi" w:eastAsia="Times New Roman" w:hAnsiTheme="minorHAnsi" w:cstheme="minorHAnsi"/>
                <w:sz w:val="16"/>
                <w:szCs w:val="16"/>
                <w:lang w:val="en-US" w:eastAsia="ru-RU"/>
              </w:rPr>
              <w:t>B</w:t>
            </w:r>
            <w:r w:rsidRPr="0099005E">
              <w:rPr>
                <w:rFonts w:asciiTheme="minorHAnsi" w:eastAsia="Times New Roman" w:hAnsiTheme="minorHAnsi" w:cstheme="minorHAnsi"/>
                <w:sz w:val="16"/>
                <w:szCs w:val="16"/>
                <w:lang w:val="en-US" w:eastAsia="ru-RU"/>
              </w:rPr>
              <w:t>irthday” and “</w:t>
            </w:r>
            <w:r w:rsidR="006B4B6F">
              <w:rPr>
                <w:rFonts w:asciiTheme="minorHAnsi" w:eastAsia="Times New Roman" w:hAnsiTheme="minorHAnsi" w:cstheme="minorHAnsi"/>
                <w:sz w:val="16"/>
                <w:szCs w:val="16"/>
                <w:lang w:val="en-US" w:eastAsia="ru-RU"/>
              </w:rPr>
              <w:t>I</w:t>
            </w:r>
            <w:r w:rsidRPr="0099005E">
              <w:rPr>
                <w:rFonts w:asciiTheme="minorHAnsi" w:eastAsia="Times New Roman" w:hAnsiTheme="minorHAnsi" w:cstheme="minorHAnsi"/>
                <w:sz w:val="16"/>
                <w:szCs w:val="16"/>
                <w:lang w:val="en-US" w:eastAsia="ru-RU"/>
              </w:rPr>
              <w:t>nterests” information</w:t>
            </w:r>
          </w:p>
        </w:tc>
        <w:tc>
          <w:tcPr>
            <w:tcW w:w="884" w:type="dxa"/>
          </w:tcPr>
          <w:p w14:paraId="669925C3" w14:textId="7011556E" w:rsidR="00721544" w:rsidRPr="0099005E" w:rsidRDefault="00721544" w:rsidP="00721544">
            <w:pPr>
              <w:jc w:val="right"/>
              <w:rPr>
                <w:rFonts w:asciiTheme="minorHAnsi" w:eastAsia="Times New Roman" w:hAnsiTheme="minorHAnsi" w:cstheme="minorHAnsi"/>
                <w:color w:val="000000"/>
                <w:sz w:val="16"/>
                <w:szCs w:val="16"/>
                <w:lang w:val="en-US"/>
              </w:rPr>
            </w:pPr>
            <w:r w:rsidRPr="0099005E">
              <w:rPr>
                <w:rFonts w:asciiTheme="minorHAnsi" w:eastAsia="Times New Roman" w:hAnsiTheme="minorHAnsi" w:cstheme="minorHAnsi"/>
                <w:color w:val="000000"/>
                <w:sz w:val="16"/>
                <w:szCs w:val="16"/>
                <w:lang w:val="en-US"/>
              </w:rPr>
              <w:t>2</w:t>
            </w:r>
          </w:p>
        </w:tc>
      </w:tr>
    </w:tbl>
    <w:p w14:paraId="3AA820DA" w14:textId="77777777" w:rsidR="008B3309" w:rsidRDefault="008B3309" w:rsidP="006247DB">
      <w:pPr>
        <w:rPr>
          <w:rFonts w:cs="Arial"/>
          <w:sz w:val="22"/>
        </w:rPr>
      </w:pPr>
    </w:p>
    <w:p w14:paraId="7A12C512" w14:textId="0C597756" w:rsidR="007E4549" w:rsidRDefault="005679BC" w:rsidP="00E20DD3">
      <w:pPr>
        <w:pStyle w:val="Heading2"/>
        <w:numPr>
          <w:ilvl w:val="1"/>
          <w:numId w:val="20"/>
        </w:numPr>
      </w:pPr>
      <w:bookmarkStart w:id="1386" w:name="_Toc461707125"/>
      <w:bookmarkStart w:id="1387" w:name="_Toc463013436"/>
      <w:r>
        <w:t>Profile sub-navigation</w:t>
      </w:r>
      <w:bookmarkEnd w:id="1386"/>
      <w:bookmarkEnd w:id="1387"/>
      <w:r>
        <w:t xml:space="preserve"> </w:t>
      </w:r>
    </w:p>
    <w:tbl>
      <w:tblPr>
        <w:tblStyle w:val="TableGrid"/>
        <w:tblW w:w="9532" w:type="dxa"/>
        <w:tblInd w:w="-289" w:type="dxa"/>
        <w:tblLayout w:type="fixed"/>
        <w:tblLook w:val="04A0" w:firstRow="1" w:lastRow="0" w:firstColumn="1" w:lastColumn="0" w:noHBand="0" w:noVBand="1"/>
      </w:tblPr>
      <w:tblGrid>
        <w:gridCol w:w="710"/>
        <w:gridCol w:w="1417"/>
        <w:gridCol w:w="1276"/>
        <w:gridCol w:w="5245"/>
        <w:gridCol w:w="884"/>
      </w:tblGrid>
      <w:tr w:rsidR="00123367" w:rsidRPr="00193438" w14:paraId="295C8B11" w14:textId="77777777" w:rsidTr="00B611DB">
        <w:trPr>
          <w:trHeight w:val="280"/>
        </w:trPr>
        <w:tc>
          <w:tcPr>
            <w:tcW w:w="710" w:type="dxa"/>
            <w:shd w:val="clear" w:color="auto" w:fill="122632" w:themeFill="text1"/>
            <w:hideMark/>
          </w:tcPr>
          <w:p w14:paraId="330BB0DA" w14:textId="232E15FE" w:rsidR="00123367" w:rsidRPr="00193438" w:rsidRDefault="005679BC" w:rsidP="008A40E8">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Id</w:t>
            </w:r>
          </w:p>
        </w:tc>
        <w:tc>
          <w:tcPr>
            <w:tcW w:w="1417" w:type="dxa"/>
            <w:shd w:val="clear" w:color="auto" w:fill="122632" w:themeFill="text1"/>
            <w:hideMark/>
          </w:tcPr>
          <w:p w14:paraId="628C6F43" w14:textId="5592278B" w:rsidR="00123367" w:rsidRPr="00193438" w:rsidRDefault="005679BC" w:rsidP="008A40E8">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category</w:t>
            </w:r>
          </w:p>
        </w:tc>
        <w:tc>
          <w:tcPr>
            <w:tcW w:w="1276" w:type="dxa"/>
            <w:shd w:val="clear" w:color="auto" w:fill="122632" w:themeFill="text1"/>
            <w:hideMark/>
          </w:tcPr>
          <w:p w14:paraId="409555E6" w14:textId="245C996F" w:rsidR="00123367" w:rsidRPr="00193438" w:rsidRDefault="005679BC" w:rsidP="008A40E8">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name</w:t>
            </w:r>
          </w:p>
        </w:tc>
        <w:tc>
          <w:tcPr>
            <w:tcW w:w="5245" w:type="dxa"/>
            <w:shd w:val="clear" w:color="auto" w:fill="122632" w:themeFill="text1"/>
            <w:hideMark/>
          </w:tcPr>
          <w:p w14:paraId="62D16D29" w14:textId="77777777" w:rsidR="00123367" w:rsidRPr="00193438" w:rsidRDefault="00123367" w:rsidP="008A40E8">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Description</w:t>
            </w:r>
          </w:p>
        </w:tc>
        <w:tc>
          <w:tcPr>
            <w:tcW w:w="884" w:type="dxa"/>
            <w:shd w:val="clear" w:color="auto" w:fill="122632" w:themeFill="text1"/>
            <w:hideMark/>
          </w:tcPr>
          <w:p w14:paraId="5F10FA3B" w14:textId="77777777" w:rsidR="00123367" w:rsidRPr="00193438" w:rsidRDefault="00123367" w:rsidP="008A40E8">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Priority</w:t>
            </w:r>
          </w:p>
        </w:tc>
      </w:tr>
      <w:tr w:rsidR="002C74F9" w:rsidRPr="00193438" w14:paraId="7D97E6DB" w14:textId="77777777" w:rsidTr="00160FDA">
        <w:trPr>
          <w:trHeight w:val="1501"/>
        </w:trPr>
        <w:tc>
          <w:tcPr>
            <w:tcW w:w="9532" w:type="dxa"/>
            <w:gridSpan w:val="5"/>
          </w:tcPr>
          <w:p w14:paraId="7B273338" w14:textId="77777777" w:rsidR="002C74F9" w:rsidRDefault="002C74F9" w:rsidP="002C74F9">
            <w:pPr>
              <w:rPr>
                <w:rFonts w:asciiTheme="minorHAnsi" w:eastAsia="Times New Roman" w:hAnsiTheme="minorHAnsi" w:cstheme="minorHAnsi"/>
                <w:color w:val="000000"/>
                <w:sz w:val="16"/>
                <w:szCs w:val="16"/>
                <w:lang w:val="en-US"/>
              </w:rPr>
            </w:pPr>
          </w:p>
          <w:p w14:paraId="73ED8C2B" w14:textId="380E7A56" w:rsidR="002C74F9" w:rsidRDefault="00325E39" w:rsidP="002C74F9">
            <w:pPr>
              <w:rPr>
                <w:rFonts w:asciiTheme="minorHAnsi" w:eastAsia="Times New Roman" w:hAnsiTheme="minorHAnsi" w:cstheme="minorHAnsi"/>
                <w:color w:val="000000"/>
                <w:sz w:val="16"/>
                <w:szCs w:val="16"/>
                <w:lang w:val="en-US"/>
              </w:rPr>
            </w:pPr>
            <w:ins w:id="1388" w:author="Ghita Benotmane" w:date="2016-09-13T14:00:00Z">
              <w:r>
                <w:rPr>
                  <w:noProof/>
                  <w:lang w:val="sk-SK" w:eastAsia="sk-SK"/>
                </w:rPr>
                <mc:AlternateContent>
                  <mc:Choice Requires="wps">
                    <w:drawing>
                      <wp:anchor distT="0" distB="0" distL="114300" distR="114300" simplePos="0" relativeHeight="251658250" behindDoc="0" locked="0" layoutInCell="1" allowOverlap="1" wp14:anchorId="650F7819" wp14:editId="260E0C87">
                        <wp:simplePos x="0" y="0"/>
                        <wp:positionH relativeFrom="column">
                          <wp:posOffset>4096385</wp:posOffset>
                        </wp:positionH>
                        <wp:positionV relativeFrom="paragraph">
                          <wp:posOffset>36830</wp:posOffset>
                        </wp:positionV>
                        <wp:extent cx="563880" cy="563880"/>
                        <wp:effectExtent l="0" t="0" r="0" b="0"/>
                        <wp:wrapNone/>
                        <wp:docPr id="60" name="Multiply 60"/>
                        <wp:cNvGraphicFramePr/>
                        <a:graphic xmlns:a="http://schemas.openxmlformats.org/drawingml/2006/main">
                          <a:graphicData uri="http://schemas.microsoft.com/office/word/2010/wordprocessingShape">
                            <wps:wsp>
                              <wps:cNvSpPr/>
                              <wps:spPr>
                                <a:xfrm>
                                  <a:off x="0" y="0"/>
                                  <a:ext cx="563880" cy="563880"/>
                                </a:xfrm>
                                <a:prstGeom prst="mathMultiply">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BE4380" id="Multiply 60" o:spid="_x0000_s1026" style="position:absolute;margin-left:322.55pt;margin-top:2.9pt;width:44.4pt;height:44.4pt;z-index:251658250;visibility:visible;mso-wrap-style:square;mso-wrap-distance-left:9pt;mso-wrap-distance-top:0;mso-wrap-distance-right:9pt;mso-wrap-distance-bottom:0;mso-position-horizontal:absolute;mso-position-horizontal-relative:text;mso-position-vertical:absolute;mso-position-vertical-relative:text;v-text-anchor:middle" coordsize="563880,563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" path="m88540,182320l182320,88540r99620,99620l381560,88540r93780,93780l375720,281940r99620,99620l381560,475340,281940,375720r-99620,99620l88540,381560r99620,-99620l88540,182320xe" fillcolor="yellow" strokecolor="red" strokeweight="2pt">
                        <v:path arrowok="t" o:connecttype="custom" o:connectlocs="88540,182320;182320,88540;281940,188160;381560,88540;475340,182320;375720,281940;475340,381560;381560,475340;281940,375720;182320,475340;88540,381560;188160,281940;88540,182320" o:connectangles="0,0,0,0,0,0,0,0,0,0,0,0,0"/>
                      </v:shape>
                    </w:pict>
                  </mc:Fallback>
                </mc:AlternateContent>
              </w:r>
            </w:ins>
            <w:r w:rsidR="00295F54">
              <w:rPr>
                <w:noProof/>
                <w:lang w:val="en-US"/>
              </w:rPr>
              <w:t xml:space="preserve"> </w:t>
            </w:r>
            <w:commentRangeStart w:id="1389"/>
            <w:r w:rsidR="0088384E">
              <w:rPr>
                <w:noProof/>
                <w:lang w:val="sk-SK" w:eastAsia="sk-SK"/>
              </w:rPr>
              <w:drawing>
                <wp:inline distT="0" distB="0" distL="0" distR="0" wp14:anchorId="1E77FE13" wp14:editId="7C5AE7A8">
                  <wp:extent cx="5915660" cy="393700"/>
                  <wp:effectExtent l="0" t="0" r="889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15660" cy="393700"/>
                          </a:xfrm>
                          <a:prstGeom prst="rect">
                            <a:avLst/>
                          </a:prstGeom>
                        </pic:spPr>
                      </pic:pic>
                    </a:graphicData>
                  </a:graphic>
                </wp:inline>
              </w:drawing>
            </w:r>
            <w:commentRangeEnd w:id="1389"/>
            <w:r w:rsidR="00F8483E">
              <w:rPr>
                <w:rStyle w:val="CommentReference"/>
              </w:rPr>
              <w:commentReference w:id="1389"/>
            </w:r>
          </w:p>
          <w:p w14:paraId="1547C687" w14:textId="576AD939" w:rsidR="002C74F9" w:rsidRDefault="002C74F9" w:rsidP="002C74F9">
            <w:pPr>
              <w:rPr>
                <w:rFonts w:asciiTheme="minorHAnsi" w:eastAsia="Times New Roman" w:hAnsiTheme="minorHAnsi" w:cstheme="minorHAnsi"/>
                <w:color w:val="000000"/>
                <w:sz w:val="16"/>
                <w:szCs w:val="16"/>
                <w:lang w:val="en-US"/>
              </w:rPr>
            </w:pPr>
          </w:p>
        </w:tc>
      </w:tr>
      <w:tr w:rsidR="009E6557" w:rsidRPr="00193438" w14:paraId="11D8F6B9" w14:textId="77777777" w:rsidTr="00B611DB">
        <w:trPr>
          <w:trHeight w:val="1501"/>
        </w:trPr>
        <w:tc>
          <w:tcPr>
            <w:tcW w:w="710" w:type="dxa"/>
          </w:tcPr>
          <w:p w14:paraId="2DAD1B02" w14:textId="07959EE5" w:rsidR="009E6557" w:rsidRDefault="009E6557" w:rsidP="009E6557">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lastRenderedPageBreak/>
              <w:t>5.2.1</w:t>
            </w:r>
          </w:p>
        </w:tc>
        <w:tc>
          <w:tcPr>
            <w:tcW w:w="1417" w:type="dxa"/>
          </w:tcPr>
          <w:p w14:paraId="64F1D498" w14:textId="3D78964C" w:rsidR="009E6557" w:rsidRPr="00193438" w:rsidRDefault="009E6557" w:rsidP="009E6557">
            <w:pPr>
              <w:rPr>
                <w:rFonts w:asciiTheme="minorHAnsi" w:eastAsia="Times New Roman" w:hAnsiTheme="minorHAnsi" w:cstheme="minorHAnsi"/>
                <w:color w:val="000000"/>
                <w:sz w:val="16"/>
                <w:szCs w:val="16"/>
                <w:lang w:val="en-US"/>
              </w:rPr>
            </w:pPr>
            <w:r w:rsidRPr="00DC6D85">
              <w:rPr>
                <w:rFonts w:asciiTheme="minorHAnsi" w:eastAsia="Times New Roman" w:hAnsiTheme="minorHAnsi" w:cstheme="minorHAnsi"/>
                <w:color w:val="000000"/>
                <w:sz w:val="16"/>
                <w:szCs w:val="16"/>
                <w:lang w:val="en-US"/>
              </w:rPr>
              <w:t>Sub-navigation my profile</w:t>
            </w:r>
          </w:p>
        </w:tc>
        <w:tc>
          <w:tcPr>
            <w:tcW w:w="1276" w:type="dxa"/>
          </w:tcPr>
          <w:p w14:paraId="2C75C641" w14:textId="263046B3" w:rsidR="009E6557" w:rsidRPr="00193438" w:rsidRDefault="009E6557" w:rsidP="009E6557">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Oob sitrion my activity stream</w:t>
            </w:r>
          </w:p>
        </w:tc>
        <w:tc>
          <w:tcPr>
            <w:tcW w:w="5245" w:type="dxa"/>
          </w:tcPr>
          <w:p w14:paraId="59241D29" w14:textId="77777777" w:rsidR="009E6557" w:rsidRPr="0099005E" w:rsidRDefault="009E6557" w:rsidP="009E6557">
            <w:pPr>
              <w:rPr>
                <w:rFonts w:asciiTheme="minorHAnsi" w:eastAsia="Times New Roman" w:hAnsiTheme="minorHAnsi" w:cstheme="minorHAnsi"/>
                <w:sz w:val="16"/>
                <w:szCs w:val="16"/>
                <w:lang w:val="en-US" w:eastAsia="ru-RU"/>
              </w:rPr>
            </w:pPr>
            <w:r w:rsidRPr="0099005E">
              <w:rPr>
                <w:rFonts w:asciiTheme="minorHAnsi" w:eastAsia="Times New Roman" w:hAnsiTheme="minorHAnsi" w:cstheme="minorHAnsi"/>
                <w:color w:val="0000FF"/>
                <w:sz w:val="16"/>
                <w:szCs w:val="16"/>
                <w:lang w:val="en-US" w:eastAsia="ru-RU"/>
              </w:rPr>
              <w:t xml:space="preserve">Given </w:t>
            </w:r>
            <w:r w:rsidRPr="0099005E">
              <w:rPr>
                <w:rFonts w:asciiTheme="minorHAnsi" w:eastAsia="Times New Roman" w:hAnsiTheme="minorHAnsi" w:cstheme="minorHAnsi"/>
                <w:sz w:val="16"/>
                <w:szCs w:val="16"/>
                <w:lang w:val="en-US" w:eastAsia="ru-RU"/>
              </w:rPr>
              <w:t>that I am a logged user</w:t>
            </w:r>
          </w:p>
          <w:p w14:paraId="1A95C36D" w14:textId="0A3B1EF2" w:rsidR="009E6557" w:rsidRPr="0099005E" w:rsidRDefault="009E6557" w:rsidP="009E6557">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when </w:t>
            </w:r>
            <w:r w:rsidRPr="00123367">
              <w:rPr>
                <w:rFonts w:asciiTheme="minorHAnsi" w:eastAsia="Times New Roman" w:hAnsiTheme="minorHAnsi" w:cstheme="minorHAnsi"/>
                <w:sz w:val="16"/>
                <w:szCs w:val="16"/>
                <w:lang w:val="en-US" w:eastAsia="ru-RU"/>
              </w:rPr>
              <w:t>I</w:t>
            </w:r>
            <w:r>
              <w:rPr>
                <w:rFonts w:asciiTheme="minorHAnsi" w:eastAsia="Times New Roman" w:hAnsiTheme="minorHAnsi" w:cstheme="minorHAnsi"/>
                <w:sz w:val="16"/>
                <w:szCs w:val="16"/>
                <w:lang w:val="en-US" w:eastAsia="ru-RU"/>
              </w:rPr>
              <w:t xml:space="preserve"> am on the “my profile” page by default</w:t>
            </w:r>
            <w:r w:rsidRPr="00123367">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the “activity stream” is displayed.</w:t>
            </w:r>
          </w:p>
          <w:p w14:paraId="5F63344A" w14:textId="77777777" w:rsidR="009E6557" w:rsidRDefault="009E6557" w:rsidP="009E6557">
            <w:pPr>
              <w:rPr>
                <w:rFonts w:asciiTheme="minorHAnsi" w:eastAsia="Times New Roman" w:hAnsiTheme="minorHAnsi" w:cstheme="minorHAnsi"/>
                <w:sz w:val="16"/>
                <w:szCs w:val="16"/>
                <w:lang w:val="en-US" w:eastAsia="ru-RU"/>
              </w:rPr>
            </w:pPr>
            <w:r w:rsidRPr="0099005E">
              <w:rPr>
                <w:rFonts w:asciiTheme="minorHAnsi" w:eastAsia="Times New Roman" w:hAnsiTheme="minorHAnsi" w:cstheme="minorHAnsi"/>
                <w:color w:val="0000FF"/>
                <w:sz w:val="16"/>
                <w:szCs w:val="16"/>
                <w:lang w:val="en-US" w:eastAsia="ru-RU"/>
              </w:rPr>
              <w:t>And</w:t>
            </w:r>
            <w:r w:rsidRPr="0099005E">
              <w:rPr>
                <w:rFonts w:asciiTheme="minorHAnsi" w:eastAsia="Times New Roman" w:hAnsiTheme="minorHAnsi" w:cstheme="minorHAnsi"/>
                <w:sz w:val="16"/>
                <w:szCs w:val="16"/>
                <w:lang w:val="en-US" w:eastAsia="ru-RU"/>
              </w:rPr>
              <w:t xml:space="preserve"> on this page I will be able to view </w:t>
            </w:r>
            <w:r>
              <w:rPr>
                <w:rFonts w:asciiTheme="minorHAnsi" w:eastAsia="Times New Roman" w:hAnsiTheme="minorHAnsi" w:cstheme="minorHAnsi"/>
                <w:sz w:val="16"/>
                <w:szCs w:val="16"/>
                <w:lang w:val="en-US" w:eastAsia="ru-RU"/>
              </w:rPr>
              <w:t>all</w:t>
            </w:r>
            <w:r w:rsidRPr="00F851EC">
              <w:rPr>
                <w:rFonts w:asciiTheme="minorHAnsi" w:eastAsia="Times New Roman" w:hAnsiTheme="minorHAnsi" w:cstheme="minorHAnsi"/>
                <w:sz w:val="16"/>
                <w:szCs w:val="16"/>
                <w:lang w:val="en-US" w:eastAsia="ru-RU"/>
              </w:rPr>
              <w:t xml:space="preserve"> the posts/people </w:t>
            </w:r>
            <w:r>
              <w:rPr>
                <w:rFonts w:asciiTheme="minorHAnsi" w:eastAsia="Times New Roman" w:hAnsiTheme="minorHAnsi" w:cstheme="minorHAnsi"/>
                <w:sz w:val="16"/>
                <w:szCs w:val="16"/>
                <w:lang w:val="en-US" w:eastAsia="ru-RU"/>
              </w:rPr>
              <w:t>I</w:t>
            </w:r>
            <w:r w:rsidRPr="00F851EC">
              <w:rPr>
                <w:rFonts w:asciiTheme="minorHAnsi" w:eastAsia="Times New Roman" w:hAnsiTheme="minorHAnsi" w:cstheme="minorHAnsi"/>
                <w:sz w:val="16"/>
                <w:szCs w:val="16"/>
                <w:lang w:val="en-US" w:eastAsia="ru-RU"/>
              </w:rPr>
              <w:t xml:space="preserve"> have </w:t>
            </w:r>
            <w:r>
              <w:rPr>
                <w:rFonts w:asciiTheme="minorHAnsi" w:eastAsia="Times New Roman" w:hAnsiTheme="minorHAnsi" w:cstheme="minorHAnsi"/>
                <w:sz w:val="16"/>
                <w:szCs w:val="16"/>
                <w:lang w:val="en-US" w:eastAsia="ru-RU"/>
              </w:rPr>
              <w:t>interacted</w:t>
            </w:r>
            <w:r w:rsidRPr="00F851EC">
              <w:rPr>
                <w:rFonts w:asciiTheme="minorHAnsi" w:eastAsia="Times New Roman" w:hAnsiTheme="minorHAnsi" w:cstheme="minorHAnsi"/>
                <w:sz w:val="16"/>
                <w:szCs w:val="16"/>
                <w:lang w:val="en-US" w:eastAsia="ru-RU"/>
              </w:rPr>
              <w:t xml:space="preserve"> with.</w:t>
            </w:r>
          </w:p>
          <w:p w14:paraId="7BD9E32E" w14:textId="77777777" w:rsidR="009E6557" w:rsidRPr="0099005E" w:rsidRDefault="009E6557" w:rsidP="009E6557">
            <w:pPr>
              <w:rPr>
                <w:rFonts w:asciiTheme="minorHAnsi" w:eastAsia="Times New Roman" w:hAnsiTheme="minorHAnsi" w:cstheme="minorHAnsi"/>
                <w:sz w:val="16"/>
                <w:szCs w:val="16"/>
                <w:lang w:val="en-US" w:eastAsia="ru-RU"/>
              </w:rPr>
            </w:pPr>
            <w:r w:rsidRPr="0099005E">
              <w:rPr>
                <w:rFonts w:asciiTheme="minorHAnsi" w:eastAsia="Times New Roman" w:hAnsiTheme="minorHAnsi" w:cstheme="minorHAnsi"/>
                <w:color w:val="0000FF"/>
                <w:sz w:val="16"/>
                <w:szCs w:val="16"/>
                <w:lang w:val="en-US" w:eastAsia="ru-RU"/>
              </w:rPr>
              <w:t>And</w:t>
            </w:r>
            <w:r w:rsidRPr="0099005E">
              <w:rPr>
                <w:rFonts w:asciiTheme="minorHAnsi" w:eastAsia="Times New Roman" w:hAnsiTheme="minorHAnsi" w:cstheme="minorHAnsi"/>
                <w:sz w:val="16"/>
                <w:szCs w:val="16"/>
                <w:lang w:val="en-US" w:eastAsia="ru-RU"/>
              </w:rPr>
              <w:t xml:space="preserve"> interact with the </w:t>
            </w:r>
            <w:r>
              <w:rPr>
                <w:rFonts w:asciiTheme="minorHAnsi" w:eastAsia="Times New Roman" w:hAnsiTheme="minorHAnsi" w:cstheme="minorHAnsi"/>
                <w:sz w:val="16"/>
                <w:szCs w:val="16"/>
                <w:lang w:val="en-US" w:eastAsia="ru-RU"/>
              </w:rPr>
              <w:t>post activities</w:t>
            </w:r>
            <w:r w:rsidRPr="0099005E">
              <w:rPr>
                <w:rFonts w:asciiTheme="minorHAnsi" w:eastAsia="Times New Roman" w:hAnsiTheme="minorHAnsi" w:cstheme="minorHAnsi"/>
                <w:sz w:val="16"/>
                <w:szCs w:val="16"/>
                <w:lang w:val="en-US" w:eastAsia="ru-RU"/>
              </w:rPr>
              <w:t xml:space="preserve">, such as clicking on “like” “share” “comment” </w:t>
            </w:r>
          </w:p>
          <w:p w14:paraId="70ED55EB" w14:textId="380108DC" w:rsidR="009E6557" w:rsidRPr="0099005E" w:rsidRDefault="009E6557" w:rsidP="009E6557">
            <w:pPr>
              <w:rPr>
                <w:rFonts w:asciiTheme="minorHAnsi" w:eastAsia="Times New Roman" w:hAnsiTheme="minorHAnsi" w:cstheme="minorHAnsi"/>
                <w:sz w:val="16"/>
                <w:szCs w:val="16"/>
                <w:lang w:val="en-US" w:eastAsia="ru-RU"/>
              </w:rPr>
            </w:pPr>
            <w:r w:rsidRPr="0099005E">
              <w:rPr>
                <w:rFonts w:asciiTheme="minorHAnsi" w:eastAsia="Times New Roman" w:hAnsiTheme="minorHAnsi" w:cstheme="minorHAnsi"/>
                <w:color w:val="0000FF"/>
                <w:sz w:val="16"/>
                <w:szCs w:val="16"/>
                <w:lang w:val="en-US" w:eastAsia="ru-RU"/>
              </w:rPr>
              <w:t>When</w:t>
            </w:r>
            <w:r w:rsidRPr="0099005E">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colleagues visit the public profile</w:t>
            </w:r>
            <w:r w:rsidRPr="0099005E">
              <w:rPr>
                <w:rFonts w:asciiTheme="minorHAnsi" w:eastAsia="Times New Roman" w:hAnsiTheme="minorHAnsi" w:cstheme="minorHAnsi"/>
                <w:sz w:val="16"/>
                <w:szCs w:val="16"/>
                <w:lang w:val="en-US" w:eastAsia="ru-RU"/>
              </w:rPr>
              <w:t xml:space="preserve"> page</w:t>
            </w:r>
            <w:r>
              <w:rPr>
                <w:rFonts w:asciiTheme="minorHAnsi" w:eastAsia="Times New Roman" w:hAnsiTheme="minorHAnsi" w:cstheme="minorHAnsi"/>
                <w:sz w:val="16"/>
                <w:szCs w:val="16"/>
                <w:lang w:val="en-US" w:eastAsia="ru-RU"/>
              </w:rPr>
              <w:t xml:space="preserve"> view</w:t>
            </w:r>
            <w:r w:rsidRPr="0099005E">
              <w:rPr>
                <w:rFonts w:asciiTheme="minorHAnsi" w:eastAsia="Times New Roman" w:hAnsiTheme="minorHAnsi" w:cstheme="minorHAnsi"/>
                <w:sz w:val="16"/>
                <w:szCs w:val="16"/>
                <w:lang w:val="en-US" w:eastAsia="ru-RU"/>
              </w:rPr>
              <w:t xml:space="preserve">, they will also see my </w:t>
            </w:r>
            <w:r>
              <w:rPr>
                <w:rFonts w:asciiTheme="minorHAnsi" w:eastAsia="Times New Roman" w:hAnsiTheme="minorHAnsi" w:cstheme="minorHAnsi"/>
                <w:sz w:val="16"/>
                <w:szCs w:val="16"/>
                <w:lang w:val="en-US" w:eastAsia="ru-RU"/>
              </w:rPr>
              <w:t>activity</w:t>
            </w:r>
            <w:r w:rsidRPr="0099005E">
              <w:rPr>
                <w:rFonts w:asciiTheme="minorHAnsi" w:eastAsia="Times New Roman" w:hAnsiTheme="minorHAnsi" w:cstheme="minorHAnsi"/>
                <w:sz w:val="16"/>
                <w:szCs w:val="16"/>
                <w:lang w:val="en-US" w:eastAsia="ru-RU"/>
              </w:rPr>
              <w:t xml:space="preserve"> so long that the communities are public.</w:t>
            </w:r>
          </w:p>
          <w:p w14:paraId="5C05FC19" w14:textId="77777777" w:rsidR="009E6557" w:rsidRPr="0099005E" w:rsidRDefault="009E6557" w:rsidP="009E6557">
            <w:pPr>
              <w:rPr>
                <w:rFonts w:asciiTheme="minorHAnsi" w:eastAsia="Times New Roman" w:hAnsiTheme="minorHAnsi" w:cstheme="minorHAnsi"/>
                <w:sz w:val="16"/>
                <w:szCs w:val="16"/>
                <w:lang w:val="en-US" w:eastAsia="ru-RU"/>
              </w:rPr>
            </w:pPr>
            <w:r w:rsidRPr="0099005E">
              <w:rPr>
                <w:rFonts w:asciiTheme="minorHAnsi" w:eastAsia="Times New Roman" w:hAnsiTheme="minorHAnsi" w:cstheme="minorHAnsi"/>
                <w:color w:val="0000FF"/>
                <w:sz w:val="16"/>
                <w:szCs w:val="16"/>
                <w:lang w:val="en-US" w:eastAsia="ru-RU"/>
              </w:rPr>
              <w:t>And</w:t>
            </w:r>
            <w:r w:rsidRPr="0099005E">
              <w:rPr>
                <w:rFonts w:asciiTheme="minorHAnsi" w:eastAsia="Times New Roman" w:hAnsiTheme="minorHAnsi" w:cstheme="minorHAnsi"/>
                <w:sz w:val="16"/>
                <w:szCs w:val="16"/>
                <w:lang w:val="en-US" w:eastAsia="ru-RU"/>
              </w:rPr>
              <w:t xml:space="preserve"> the ticker number next to the tab name indicates the number of new posts that I have not viewed.</w:t>
            </w:r>
          </w:p>
          <w:p w14:paraId="6CA5424A" w14:textId="77777777" w:rsidR="009E6557" w:rsidRPr="0099005E" w:rsidRDefault="009E6557" w:rsidP="009E6557">
            <w:pPr>
              <w:rPr>
                <w:rFonts w:asciiTheme="minorHAnsi" w:eastAsia="Times New Roman" w:hAnsiTheme="minorHAnsi" w:cstheme="minorHAnsi"/>
                <w:sz w:val="16"/>
                <w:szCs w:val="16"/>
                <w:lang w:val="en-US" w:eastAsia="ru-RU"/>
              </w:rPr>
            </w:pPr>
          </w:p>
          <w:p w14:paraId="3D4368D5" w14:textId="040579EF" w:rsidR="009E6557" w:rsidRPr="0099005E" w:rsidRDefault="009E6557" w:rsidP="009E6557">
            <w:pPr>
              <w:rPr>
                <w:rFonts w:asciiTheme="minorHAnsi" w:eastAsia="Times New Roman" w:hAnsiTheme="minorHAnsi" w:cstheme="minorHAnsi"/>
                <w:sz w:val="16"/>
                <w:szCs w:val="16"/>
                <w:lang w:val="en-US" w:eastAsia="ru-RU"/>
              </w:rPr>
            </w:pPr>
            <w:r w:rsidRPr="00F415BB">
              <w:rPr>
                <w:rFonts w:asciiTheme="minorHAnsi" w:eastAsia="Times New Roman" w:hAnsiTheme="minorHAnsi" w:cstheme="minorHAnsi"/>
                <w:color w:val="0000FF"/>
                <w:sz w:val="16"/>
                <w:szCs w:val="16"/>
                <w:lang w:val="en-US" w:eastAsia="ru-RU"/>
              </w:rPr>
              <w:t>*this is equivalent of the “my wall” oob sitrion functionality.</w:t>
            </w:r>
          </w:p>
        </w:tc>
        <w:tc>
          <w:tcPr>
            <w:tcW w:w="884" w:type="dxa"/>
          </w:tcPr>
          <w:p w14:paraId="5E197637" w14:textId="61238164" w:rsidR="009E6557" w:rsidRDefault="009E6557" w:rsidP="009E6557">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9E6557" w:rsidRPr="00193438" w14:paraId="3B074C8B" w14:textId="77777777" w:rsidTr="009E6557">
        <w:trPr>
          <w:trHeight w:val="1045"/>
        </w:trPr>
        <w:tc>
          <w:tcPr>
            <w:tcW w:w="710" w:type="dxa"/>
          </w:tcPr>
          <w:p w14:paraId="59E8A579" w14:textId="3A562CC2" w:rsidR="009E6557" w:rsidRDefault="009E6557" w:rsidP="009E6557">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5.2.2</w:t>
            </w:r>
          </w:p>
        </w:tc>
        <w:tc>
          <w:tcPr>
            <w:tcW w:w="1417" w:type="dxa"/>
          </w:tcPr>
          <w:p w14:paraId="4D20FEEE" w14:textId="3EAB505E" w:rsidR="009E6557" w:rsidRDefault="009E6557" w:rsidP="009E6557">
            <w:pPr>
              <w:rPr>
                <w:rFonts w:asciiTheme="minorHAnsi" w:eastAsia="Times New Roman" w:hAnsiTheme="minorHAnsi" w:cstheme="minorHAnsi"/>
                <w:color w:val="000000"/>
                <w:sz w:val="16"/>
                <w:szCs w:val="16"/>
                <w:lang w:val="en-US"/>
              </w:rPr>
            </w:pPr>
            <w:r w:rsidRPr="00DC6D85">
              <w:rPr>
                <w:rFonts w:asciiTheme="minorHAnsi" w:eastAsia="Times New Roman" w:hAnsiTheme="minorHAnsi" w:cstheme="minorHAnsi"/>
                <w:color w:val="000000"/>
                <w:sz w:val="16"/>
                <w:szCs w:val="16"/>
                <w:lang w:val="en-US"/>
              </w:rPr>
              <w:t>Sub-navigation my profile</w:t>
            </w:r>
          </w:p>
        </w:tc>
        <w:tc>
          <w:tcPr>
            <w:tcW w:w="1276" w:type="dxa"/>
          </w:tcPr>
          <w:p w14:paraId="05E0C07D" w14:textId="3135A84E" w:rsidR="009E6557" w:rsidRDefault="009E6557" w:rsidP="009E6557">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About</w:t>
            </w:r>
          </w:p>
        </w:tc>
        <w:tc>
          <w:tcPr>
            <w:tcW w:w="5245" w:type="dxa"/>
          </w:tcPr>
          <w:p w14:paraId="5E68D71A" w14:textId="77777777" w:rsidR="009E6557" w:rsidRPr="0099005E" w:rsidRDefault="009E6557" w:rsidP="009E6557">
            <w:pPr>
              <w:rPr>
                <w:rFonts w:asciiTheme="minorHAnsi" w:eastAsia="Times New Roman" w:hAnsiTheme="minorHAnsi" w:cstheme="minorHAnsi"/>
                <w:sz w:val="16"/>
                <w:szCs w:val="16"/>
                <w:lang w:val="en-US" w:eastAsia="ru-RU"/>
              </w:rPr>
            </w:pPr>
            <w:r w:rsidRPr="0099005E">
              <w:rPr>
                <w:rFonts w:asciiTheme="minorHAnsi" w:eastAsia="Times New Roman" w:hAnsiTheme="minorHAnsi" w:cstheme="minorHAnsi"/>
                <w:color w:val="0000FF"/>
                <w:sz w:val="16"/>
                <w:szCs w:val="16"/>
                <w:lang w:val="en-US" w:eastAsia="ru-RU"/>
              </w:rPr>
              <w:t xml:space="preserve">Given </w:t>
            </w:r>
            <w:r w:rsidRPr="0099005E">
              <w:rPr>
                <w:rFonts w:asciiTheme="minorHAnsi" w:eastAsia="Times New Roman" w:hAnsiTheme="minorHAnsi" w:cstheme="minorHAnsi"/>
                <w:sz w:val="16"/>
                <w:szCs w:val="16"/>
                <w:lang w:val="en-US" w:eastAsia="ru-RU"/>
              </w:rPr>
              <w:t>that I am a logged user</w:t>
            </w:r>
          </w:p>
          <w:p w14:paraId="4E735528" w14:textId="121F7E24" w:rsidR="009E6557" w:rsidRDefault="009E6557" w:rsidP="009E6557">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w:t>
            </w:r>
            <w:r w:rsidRPr="00123367">
              <w:rPr>
                <w:rFonts w:asciiTheme="minorHAnsi" w:eastAsia="Times New Roman" w:hAnsiTheme="minorHAnsi" w:cstheme="minorHAnsi"/>
                <w:color w:val="0000FF"/>
                <w:sz w:val="16"/>
                <w:szCs w:val="16"/>
                <w:lang w:val="en-US" w:eastAsia="ru-RU"/>
              </w:rPr>
              <w:t xml:space="preserve">hen </w:t>
            </w:r>
            <w:r w:rsidRPr="00123367">
              <w:rPr>
                <w:rFonts w:asciiTheme="minorHAnsi" w:eastAsia="Times New Roman" w:hAnsiTheme="minorHAnsi" w:cstheme="minorHAnsi"/>
                <w:sz w:val="16"/>
                <w:szCs w:val="16"/>
                <w:lang w:val="en-US" w:eastAsia="ru-RU"/>
              </w:rPr>
              <w:t>I</w:t>
            </w:r>
            <w:r>
              <w:rPr>
                <w:rFonts w:asciiTheme="minorHAnsi" w:eastAsia="Times New Roman" w:hAnsiTheme="minorHAnsi" w:cstheme="minorHAnsi"/>
                <w:sz w:val="16"/>
                <w:szCs w:val="16"/>
                <w:lang w:val="en-US" w:eastAsia="ru-RU"/>
              </w:rPr>
              <w:t xml:space="preserve"> am on the “my profile” </w:t>
            </w:r>
          </w:p>
          <w:p w14:paraId="7710EDFD" w14:textId="2794D05E" w:rsidR="009E6557" w:rsidRPr="0099005E" w:rsidRDefault="009E6557" w:rsidP="009E6557">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w:t>
            </w:r>
            <w:r w:rsidRPr="00123367">
              <w:rPr>
                <w:rFonts w:asciiTheme="minorHAnsi" w:eastAsia="Times New Roman" w:hAnsiTheme="minorHAnsi" w:cstheme="minorHAnsi"/>
                <w:color w:val="0000FF"/>
                <w:sz w:val="16"/>
                <w:szCs w:val="16"/>
                <w:lang w:val="en-US" w:eastAsia="ru-RU"/>
              </w:rPr>
              <w:t>hen</w:t>
            </w:r>
            <w:r>
              <w:rPr>
                <w:rFonts w:asciiTheme="minorHAnsi" w:eastAsia="Times New Roman" w:hAnsiTheme="minorHAnsi" w:cstheme="minorHAnsi"/>
                <w:sz w:val="16"/>
                <w:szCs w:val="16"/>
                <w:lang w:val="en-US" w:eastAsia="ru-RU"/>
              </w:rPr>
              <w:t xml:space="preserve"> I will have an “about” me view</w:t>
            </w:r>
          </w:p>
          <w:p w14:paraId="1A452E97" w14:textId="1A469CEC" w:rsidR="009E6557" w:rsidRPr="009E6557" w:rsidRDefault="009E6557" w:rsidP="009E6557">
            <w:pPr>
              <w:rPr>
                <w:rFonts w:asciiTheme="minorHAnsi" w:eastAsia="Times New Roman" w:hAnsiTheme="minorHAnsi" w:cstheme="minorHAnsi"/>
                <w:sz w:val="16"/>
                <w:szCs w:val="16"/>
                <w:lang w:val="en-US" w:eastAsia="ru-RU"/>
              </w:rPr>
            </w:pPr>
            <w:r w:rsidRPr="0099005E">
              <w:rPr>
                <w:rFonts w:asciiTheme="minorHAnsi" w:eastAsia="Times New Roman" w:hAnsiTheme="minorHAnsi" w:cstheme="minorHAnsi"/>
                <w:color w:val="0000FF"/>
                <w:sz w:val="16"/>
                <w:szCs w:val="16"/>
                <w:lang w:val="en-US" w:eastAsia="ru-RU"/>
              </w:rPr>
              <w:t>And</w:t>
            </w:r>
            <w:r w:rsidRPr="0099005E">
              <w:rPr>
                <w:rFonts w:asciiTheme="minorHAnsi" w:eastAsia="Times New Roman" w:hAnsiTheme="minorHAnsi" w:cstheme="minorHAnsi"/>
                <w:sz w:val="16"/>
                <w:szCs w:val="16"/>
                <w:lang w:val="en-US" w:eastAsia="ru-RU"/>
              </w:rPr>
              <w:t xml:space="preserve"> on this page I will be able </w:t>
            </w:r>
            <w:r>
              <w:rPr>
                <w:rFonts w:asciiTheme="minorHAnsi" w:eastAsia="Times New Roman" w:hAnsiTheme="minorHAnsi" w:cstheme="minorHAnsi"/>
                <w:sz w:val="16"/>
                <w:szCs w:val="16"/>
                <w:lang w:val="en-US" w:eastAsia="ru-RU"/>
              </w:rPr>
              <w:t>add a description an information about me in a standard SharePoint page template</w:t>
            </w:r>
          </w:p>
        </w:tc>
        <w:tc>
          <w:tcPr>
            <w:tcW w:w="884" w:type="dxa"/>
          </w:tcPr>
          <w:p w14:paraId="6B190CA7" w14:textId="0CAF8615" w:rsidR="009E6557" w:rsidRDefault="009E6557" w:rsidP="009E6557">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9E6557" w:rsidRPr="00193438" w14:paraId="122ADDFA" w14:textId="77777777" w:rsidTr="009E6557">
        <w:trPr>
          <w:trHeight w:val="975"/>
        </w:trPr>
        <w:tc>
          <w:tcPr>
            <w:tcW w:w="710" w:type="dxa"/>
          </w:tcPr>
          <w:p w14:paraId="2BAE2C8C" w14:textId="72E7B870" w:rsidR="009E6557" w:rsidRDefault="009E6557" w:rsidP="009E6557">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5.2.3</w:t>
            </w:r>
          </w:p>
        </w:tc>
        <w:tc>
          <w:tcPr>
            <w:tcW w:w="1417" w:type="dxa"/>
          </w:tcPr>
          <w:p w14:paraId="53EFC72E" w14:textId="4F557D9F" w:rsidR="009E6557" w:rsidRDefault="009E6557" w:rsidP="009E6557">
            <w:pPr>
              <w:rPr>
                <w:rFonts w:asciiTheme="minorHAnsi" w:eastAsia="Times New Roman" w:hAnsiTheme="minorHAnsi" w:cstheme="minorHAnsi"/>
                <w:color w:val="000000"/>
                <w:sz w:val="16"/>
                <w:szCs w:val="16"/>
                <w:lang w:val="en-US"/>
              </w:rPr>
            </w:pPr>
            <w:r w:rsidRPr="00DC6D85">
              <w:rPr>
                <w:rFonts w:asciiTheme="minorHAnsi" w:eastAsia="Times New Roman" w:hAnsiTheme="minorHAnsi" w:cstheme="minorHAnsi"/>
                <w:color w:val="000000"/>
                <w:sz w:val="16"/>
                <w:szCs w:val="16"/>
                <w:lang w:val="en-US"/>
              </w:rPr>
              <w:t>Sub-navigation my profile</w:t>
            </w:r>
          </w:p>
        </w:tc>
        <w:tc>
          <w:tcPr>
            <w:tcW w:w="1276" w:type="dxa"/>
          </w:tcPr>
          <w:p w14:paraId="30B92520" w14:textId="7666B75B" w:rsidR="009E6557" w:rsidRDefault="009E6557" w:rsidP="009E6557">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Organization</w:t>
            </w:r>
          </w:p>
        </w:tc>
        <w:tc>
          <w:tcPr>
            <w:tcW w:w="5245" w:type="dxa"/>
          </w:tcPr>
          <w:p w14:paraId="49A3911A" w14:textId="77777777" w:rsidR="009E6557" w:rsidRPr="0099005E" w:rsidRDefault="009E6557" w:rsidP="009E6557">
            <w:pPr>
              <w:rPr>
                <w:rFonts w:asciiTheme="minorHAnsi" w:eastAsia="Times New Roman" w:hAnsiTheme="minorHAnsi" w:cstheme="minorHAnsi"/>
                <w:sz w:val="16"/>
                <w:szCs w:val="16"/>
                <w:lang w:val="en-US" w:eastAsia="ru-RU"/>
              </w:rPr>
            </w:pPr>
            <w:r w:rsidRPr="0099005E">
              <w:rPr>
                <w:rFonts w:asciiTheme="minorHAnsi" w:eastAsia="Times New Roman" w:hAnsiTheme="minorHAnsi" w:cstheme="minorHAnsi"/>
                <w:color w:val="0000FF"/>
                <w:sz w:val="16"/>
                <w:szCs w:val="16"/>
                <w:lang w:val="en-US" w:eastAsia="ru-RU"/>
              </w:rPr>
              <w:t xml:space="preserve">Given </w:t>
            </w:r>
            <w:r w:rsidRPr="0099005E">
              <w:rPr>
                <w:rFonts w:asciiTheme="minorHAnsi" w:eastAsia="Times New Roman" w:hAnsiTheme="minorHAnsi" w:cstheme="minorHAnsi"/>
                <w:sz w:val="16"/>
                <w:szCs w:val="16"/>
                <w:lang w:val="en-US" w:eastAsia="ru-RU"/>
              </w:rPr>
              <w:t>that I am a logged user</w:t>
            </w:r>
          </w:p>
          <w:p w14:paraId="23026B50" w14:textId="77777777" w:rsidR="009E6557" w:rsidRDefault="009E6557" w:rsidP="009E6557">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w:t>
            </w:r>
            <w:r w:rsidRPr="00123367">
              <w:rPr>
                <w:rFonts w:asciiTheme="minorHAnsi" w:eastAsia="Times New Roman" w:hAnsiTheme="minorHAnsi" w:cstheme="minorHAnsi"/>
                <w:color w:val="0000FF"/>
                <w:sz w:val="16"/>
                <w:szCs w:val="16"/>
                <w:lang w:val="en-US" w:eastAsia="ru-RU"/>
              </w:rPr>
              <w:t xml:space="preserve">hen </w:t>
            </w:r>
            <w:r w:rsidRPr="00123367">
              <w:rPr>
                <w:rFonts w:asciiTheme="minorHAnsi" w:eastAsia="Times New Roman" w:hAnsiTheme="minorHAnsi" w:cstheme="minorHAnsi"/>
                <w:sz w:val="16"/>
                <w:szCs w:val="16"/>
                <w:lang w:val="en-US" w:eastAsia="ru-RU"/>
              </w:rPr>
              <w:t>I</w:t>
            </w:r>
            <w:r>
              <w:rPr>
                <w:rFonts w:asciiTheme="minorHAnsi" w:eastAsia="Times New Roman" w:hAnsiTheme="minorHAnsi" w:cstheme="minorHAnsi"/>
                <w:sz w:val="16"/>
                <w:szCs w:val="16"/>
                <w:lang w:val="en-US" w:eastAsia="ru-RU"/>
              </w:rPr>
              <w:t xml:space="preserve"> am on the “my profile” </w:t>
            </w:r>
          </w:p>
          <w:p w14:paraId="2EDB9FE0" w14:textId="44306B5E" w:rsidR="009E6557" w:rsidRPr="0099005E" w:rsidRDefault="009E6557" w:rsidP="009E6557">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w:t>
            </w:r>
            <w:r w:rsidRPr="00123367">
              <w:rPr>
                <w:rFonts w:asciiTheme="minorHAnsi" w:eastAsia="Times New Roman" w:hAnsiTheme="minorHAnsi" w:cstheme="minorHAnsi"/>
                <w:color w:val="0000FF"/>
                <w:sz w:val="16"/>
                <w:szCs w:val="16"/>
                <w:lang w:val="en-US" w:eastAsia="ru-RU"/>
              </w:rPr>
              <w:t>hen</w:t>
            </w:r>
            <w:r>
              <w:rPr>
                <w:rFonts w:asciiTheme="minorHAnsi" w:eastAsia="Times New Roman" w:hAnsiTheme="minorHAnsi" w:cstheme="minorHAnsi"/>
                <w:sz w:val="16"/>
                <w:szCs w:val="16"/>
                <w:lang w:val="en-US" w:eastAsia="ru-RU"/>
              </w:rPr>
              <w:t xml:space="preserve"> I will have an “organization” view</w:t>
            </w:r>
          </w:p>
          <w:p w14:paraId="49D2084D" w14:textId="3C6DA2DF" w:rsidR="009E6557" w:rsidRPr="009E6557" w:rsidRDefault="009E6557" w:rsidP="009E6557">
            <w:pPr>
              <w:rPr>
                <w:rFonts w:asciiTheme="minorHAnsi" w:eastAsia="Times New Roman" w:hAnsiTheme="minorHAnsi" w:cstheme="minorHAnsi"/>
                <w:sz w:val="16"/>
                <w:szCs w:val="16"/>
                <w:lang w:val="en-US" w:eastAsia="ru-RU"/>
              </w:rPr>
            </w:pPr>
            <w:r w:rsidRPr="0099005E">
              <w:rPr>
                <w:rFonts w:asciiTheme="minorHAnsi" w:eastAsia="Times New Roman" w:hAnsiTheme="minorHAnsi" w:cstheme="minorHAnsi"/>
                <w:color w:val="0000FF"/>
                <w:sz w:val="16"/>
                <w:szCs w:val="16"/>
                <w:lang w:val="en-US" w:eastAsia="ru-RU"/>
              </w:rPr>
              <w:t>And</w:t>
            </w:r>
            <w:r w:rsidRPr="0099005E">
              <w:rPr>
                <w:rFonts w:asciiTheme="minorHAnsi" w:eastAsia="Times New Roman" w:hAnsiTheme="minorHAnsi" w:cstheme="minorHAnsi"/>
                <w:sz w:val="16"/>
                <w:szCs w:val="16"/>
                <w:lang w:val="en-US" w:eastAsia="ru-RU"/>
              </w:rPr>
              <w:t xml:space="preserve"> on this page </w:t>
            </w:r>
            <w:r>
              <w:rPr>
                <w:rFonts w:asciiTheme="minorHAnsi" w:eastAsia="Times New Roman" w:hAnsiTheme="minorHAnsi" w:cstheme="minorHAnsi"/>
                <w:sz w:val="16"/>
                <w:szCs w:val="16"/>
                <w:lang w:val="en-US" w:eastAsia="ru-RU"/>
              </w:rPr>
              <w:t>the system will use Nakisa to show where I situate in JTI’s organization chart</w:t>
            </w:r>
          </w:p>
        </w:tc>
        <w:tc>
          <w:tcPr>
            <w:tcW w:w="884" w:type="dxa"/>
          </w:tcPr>
          <w:p w14:paraId="19955D59" w14:textId="620D35B8" w:rsidR="009E6557" w:rsidRDefault="009E6557" w:rsidP="009E6557">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9E6557" w:rsidRPr="00193438" w14:paraId="7A5ACADF" w14:textId="77777777" w:rsidTr="00B611DB">
        <w:trPr>
          <w:trHeight w:val="1501"/>
        </w:trPr>
        <w:tc>
          <w:tcPr>
            <w:tcW w:w="710" w:type="dxa"/>
          </w:tcPr>
          <w:p w14:paraId="6167D5F8" w14:textId="742A548E" w:rsidR="009E6557" w:rsidRDefault="009E6557" w:rsidP="009E6557">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5.2.4</w:t>
            </w:r>
          </w:p>
        </w:tc>
        <w:tc>
          <w:tcPr>
            <w:tcW w:w="1417" w:type="dxa"/>
          </w:tcPr>
          <w:p w14:paraId="67886C0D" w14:textId="1239B2E1" w:rsidR="009E6557" w:rsidRDefault="009E6557" w:rsidP="009E6557">
            <w:pPr>
              <w:rPr>
                <w:rFonts w:asciiTheme="minorHAnsi" w:eastAsia="Times New Roman" w:hAnsiTheme="minorHAnsi" w:cstheme="minorHAnsi"/>
                <w:color w:val="000000"/>
                <w:sz w:val="16"/>
                <w:szCs w:val="16"/>
                <w:lang w:val="en-US"/>
              </w:rPr>
            </w:pPr>
            <w:r w:rsidRPr="00DC6D85">
              <w:rPr>
                <w:rFonts w:asciiTheme="minorHAnsi" w:eastAsia="Times New Roman" w:hAnsiTheme="minorHAnsi" w:cstheme="minorHAnsi"/>
                <w:color w:val="000000"/>
                <w:sz w:val="16"/>
                <w:szCs w:val="16"/>
                <w:lang w:val="en-US"/>
              </w:rPr>
              <w:t>Sub-navigation my profile</w:t>
            </w:r>
          </w:p>
        </w:tc>
        <w:tc>
          <w:tcPr>
            <w:tcW w:w="1276" w:type="dxa"/>
          </w:tcPr>
          <w:p w14:paraId="77A60A35" w14:textId="0B971B69" w:rsidR="009E6557" w:rsidRDefault="009E6557" w:rsidP="009E6557">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Content</w:t>
            </w:r>
          </w:p>
        </w:tc>
        <w:tc>
          <w:tcPr>
            <w:tcW w:w="5245" w:type="dxa"/>
          </w:tcPr>
          <w:p w14:paraId="5FCEFCED" w14:textId="1480859E" w:rsidR="009E6557" w:rsidRDefault="009E6557" w:rsidP="009E6557">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sidRPr="00123367">
              <w:rPr>
                <w:rFonts w:asciiTheme="minorHAnsi" w:eastAsia="Times New Roman" w:hAnsiTheme="minorHAnsi" w:cstheme="minorHAnsi"/>
                <w:sz w:val="16"/>
                <w:szCs w:val="16"/>
                <w:lang w:val="en-US" w:eastAsia="ru-RU"/>
              </w:rPr>
              <w:t xml:space="preserve">that I am </w:t>
            </w:r>
            <w:r>
              <w:rPr>
                <w:rFonts w:asciiTheme="minorHAnsi" w:eastAsia="Times New Roman" w:hAnsiTheme="minorHAnsi" w:cstheme="minorHAnsi"/>
                <w:sz w:val="16"/>
                <w:szCs w:val="16"/>
                <w:lang w:val="en-US" w:eastAsia="ru-RU"/>
              </w:rPr>
              <w:t>a logged user</w:t>
            </w:r>
          </w:p>
          <w:p w14:paraId="22C9F255" w14:textId="2A27C2AE" w:rsidR="009E6557" w:rsidRDefault="009E6557" w:rsidP="009E6557">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When</w:t>
            </w:r>
            <w:r>
              <w:rPr>
                <w:rFonts w:asciiTheme="minorHAnsi" w:eastAsia="Times New Roman" w:hAnsiTheme="minorHAnsi" w:cstheme="minorHAnsi"/>
                <w:sz w:val="16"/>
                <w:szCs w:val="16"/>
                <w:lang w:val="en-US" w:eastAsia="ru-RU"/>
              </w:rPr>
              <w:t xml:space="preserve"> that I am on my own “my profile” page</w:t>
            </w:r>
          </w:p>
          <w:p w14:paraId="25DDE03F" w14:textId="52644F86" w:rsidR="009E6557" w:rsidRDefault="009E6557" w:rsidP="009E6557">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Then</w:t>
            </w:r>
            <w:r>
              <w:rPr>
                <w:rFonts w:asciiTheme="minorHAnsi" w:eastAsia="Times New Roman" w:hAnsiTheme="minorHAnsi" w:cstheme="minorHAnsi"/>
                <w:sz w:val="16"/>
                <w:szCs w:val="16"/>
                <w:lang w:val="en-US" w:eastAsia="ru-RU"/>
              </w:rPr>
              <w:t xml:space="preserve"> I see “</w:t>
            </w:r>
            <w:commentRangeStart w:id="1390"/>
            <w:commentRangeStart w:id="1391"/>
            <w:r>
              <w:rPr>
                <w:rFonts w:asciiTheme="minorHAnsi" w:eastAsia="Times New Roman" w:hAnsiTheme="minorHAnsi" w:cstheme="minorHAnsi"/>
                <w:sz w:val="16"/>
                <w:szCs w:val="16"/>
                <w:lang w:val="en-US" w:eastAsia="ru-RU"/>
              </w:rPr>
              <w:t>content” tab with the ticker number next to the tab name indicates the number of new contents pages that I have not viewed</w:t>
            </w:r>
            <w:commentRangeEnd w:id="1390"/>
            <w:r w:rsidR="00B44C25">
              <w:rPr>
                <w:rStyle w:val="CommentReference"/>
              </w:rPr>
              <w:commentReference w:id="1390"/>
            </w:r>
            <w:commentRangeEnd w:id="1391"/>
            <w:r w:rsidR="00E2231F">
              <w:rPr>
                <w:rStyle w:val="CommentReference"/>
              </w:rPr>
              <w:commentReference w:id="1391"/>
            </w:r>
            <w:r>
              <w:rPr>
                <w:rFonts w:asciiTheme="minorHAnsi" w:eastAsia="Times New Roman" w:hAnsiTheme="minorHAnsi" w:cstheme="minorHAnsi"/>
                <w:sz w:val="16"/>
                <w:szCs w:val="16"/>
                <w:lang w:val="en-US" w:eastAsia="ru-RU"/>
              </w:rPr>
              <w:t>.</w:t>
            </w:r>
          </w:p>
          <w:p w14:paraId="38625F60" w14:textId="08132D6B" w:rsidR="009E6557" w:rsidRDefault="009E6557" w:rsidP="009E6557">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When</w:t>
            </w:r>
            <w:r w:rsidRPr="00123367">
              <w:rPr>
                <w:rFonts w:asciiTheme="minorHAnsi" w:eastAsia="Times New Roman" w:hAnsiTheme="minorHAnsi" w:cstheme="minorHAnsi"/>
                <w:color w:val="0000FF"/>
                <w:sz w:val="16"/>
                <w:szCs w:val="16"/>
                <w:lang w:val="en-US" w:eastAsia="ru-RU"/>
              </w:rPr>
              <w:t xml:space="preserve"> </w:t>
            </w:r>
            <w:r w:rsidRPr="00123367">
              <w:rPr>
                <w:rFonts w:asciiTheme="minorHAnsi" w:eastAsia="Times New Roman" w:hAnsiTheme="minorHAnsi" w:cstheme="minorHAnsi"/>
                <w:sz w:val="16"/>
                <w:szCs w:val="16"/>
                <w:lang w:val="en-US" w:eastAsia="ru-RU"/>
              </w:rPr>
              <w:t xml:space="preserve">I </w:t>
            </w:r>
            <w:r>
              <w:rPr>
                <w:rFonts w:asciiTheme="minorHAnsi" w:eastAsia="Times New Roman" w:hAnsiTheme="minorHAnsi" w:cstheme="minorHAnsi"/>
                <w:sz w:val="16"/>
                <w:szCs w:val="16"/>
                <w:lang w:val="en-US" w:eastAsia="ru-RU"/>
              </w:rPr>
              <w:t>click in the “content” link</w:t>
            </w:r>
            <w:r w:rsidRPr="00123367">
              <w:rPr>
                <w:rFonts w:asciiTheme="minorHAnsi" w:eastAsia="Times New Roman" w:hAnsiTheme="minorHAnsi" w:cstheme="minorHAnsi"/>
                <w:color w:val="0000FF"/>
                <w:sz w:val="16"/>
                <w:szCs w:val="16"/>
                <w:lang w:val="en-US" w:eastAsia="ru-RU"/>
              </w:rPr>
              <w:br/>
            </w:r>
            <w:r>
              <w:rPr>
                <w:rFonts w:asciiTheme="minorHAnsi" w:eastAsia="Times New Roman" w:hAnsiTheme="minorHAnsi" w:cstheme="minorHAnsi"/>
                <w:color w:val="0000FF"/>
                <w:sz w:val="16"/>
                <w:szCs w:val="16"/>
                <w:lang w:val="en-US" w:eastAsia="ru-RU"/>
              </w:rPr>
              <w:t>Then</w:t>
            </w:r>
            <w:r w:rsidRPr="00123367">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val="en-US" w:eastAsia="ru-RU"/>
              </w:rPr>
              <w:t xml:space="preserve">I will be redirected to my “content” sub-view page </w:t>
            </w:r>
          </w:p>
          <w:p w14:paraId="30F1BE11" w14:textId="2495C20F" w:rsidR="009E6557" w:rsidRDefault="009E6557" w:rsidP="009E6557">
            <w:pPr>
              <w:rPr>
                <w:rFonts w:asciiTheme="minorHAnsi" w:eastAsia="Times New Roman" w:hAnsiTheme="minorHAnsi" w:cstheme="minorHAnsi"/>
                <w:sz w:val="16"/>
                <w:szCs w:val="16"/>
                <w:lang w:val="en-US" w:eastAsia="ru-RU"/>
              </w:rPr>
            </w:pPr>
            <w:r w:rsidRPr="00934B27">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on this page I see a list of all the pages of content that I have published on the intranet.*</w:t>
            </w:r>
          </w:p>
          <w:p w14:paraId="451563FF" w14:textId="62C20742" w:rsidR="009E6557" w:rsidRDefault="009E6557" w:rsidP="009E6557">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When</w:t>
            </w:r>
            <w:r>
              <w:rPr>
                <w:rFonts w:asciiTheme="minorHAnsi" w:eastAsia="Times New Roman" w:hAnsiTheme="minorHAnsi" w:cstheme="minorHAnsi"/>
                <w:sz w:val="16"/>
                <w:szCs w:val="16"/>
                <w:lang w:val="en-US" w:eastAsia="ru-RU"/>
              </w:rPr>
              <w:t xml:space="preserve"> from this list I can click the “content specific page” link</w:t>
            </w:r>
          </w:p>
          <w:p w14:paraId="49BE38F7" w14:textId="41DB3B8D" w:rsidR="009E6557" w:rsidRDefault="009E6557" w:rsidP="009E6557">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Then </w:t>
            </w:r>
            <w:r w:rsidRPr="00123367">
              <w:rPr>
                <w:rFonts w:asciiTheme="minorHAnsi" w:eastAsia="Times New Roman" w:hAnsiTheme="minorHAnsi" w:cstheme="minorHAnsi"/>
                <w:sz w:val="16"/>
                <w:szCs w:val="16"/>
                <w:lang w:val="en-US" w:eastAsia="ru-RU"/>
              </w:rPr>
              <w:t xml:space="preserve">the system should </w:t>
            </w:r>
            <w:r>
              <w:rPr>
                <w:rFonts w:asciiTheme="minorHAnsi" w:eastAsia="Times New Roman" w:hAnsiTheme="minorHAnsi" w:cstheme="minorHAnsi"/>
                <w:sz w:val="16"/>
                <w:szCs w:val="16"/>
                <w:lang w:val="en-US" w:eastAsia="ru-RU"/>
              </w:rPr>
              <w:t>redirect me to the “content specific” page</w:t>
            </w:r>
          </w:p>
          <w:p w14:paraId="44AFBFB9" w14:textId="428FB5FE" w:rsidR="009E6557" w:rsidRDefault="009E6557" w:rsidP="009E6557">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When</w:t>
            </w:r>
            <w:r>
              <w:rPr>
                <w:rFonts w:asciiTheme="minorHAnsi" w:eastAsia="Times New Roman" w:hAnsiTheme="minorHAnsi" w:cstheme="minorHAnsi"/>
                <w:sz w:val="16"/>
                <w:szCs w:val="16"/>
                <w:lang w:val="en-US" w:eastAsia="ru-RU"/>
              </w:rPr>
              <w:t xml:space="preserve"> other colleagues </w:t>
            </w:r>
            <w:r w:rsidRPr="00F17CA9">
              <w:rPr>
                <w:rFonts w:asciiTheme="minorHAnsi" w:eastAsia="Times New Roman" w:hAnsiTheme="minorHAnsi" w:cstheme="minorHAnsi"/>
                <w:sz w:val="16"/>
                <w:szCs w:val="16"/>
                <w:lang w:val="en-US" w:eastAsia="ru-RU"/>
              </w:rPr>
              <w:t>visit the public profile page view,</w:t>
            </w:r>
            <w:r>
              <w:rPr>
                <w:rFonts w:asciiTheme="minorHAnsi" w:eastAsia="Times New Roman" w:hAnsiTheme="minorHAnsi" w:cstheme="minorHAnsi"/>
                <w:sz w:val="16"/>
                <w:szCs w:val="16"/>
                <w:lang w:val="en-US" w:eastAsia="ru-RU"/>
              </w:rPr>
              <w:t xml:space="preserve"> </w:t>
            </w:r>
          </w:p>
          <w:p w14:paraId="17586199" w14:textId="0B0C0AA5" w:rsidR="009E6557" w:rsidRDefault="009E6557" w:rsidP="009E6557">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Then</w:t>
            </w:r>
            <w:r>
              <w:rPr>
                <w:rFonts w:asciiTheme="minorHAnsi" w:eastAsia="Times New Roman" w:hAnsiTheme="minorHAnsi" w:cstheme="minorHAnsi"/>
                <w:sz w:val="16"/>
                <w:szCs w:val="16"/>
                <w:lang w:val="en-US" w:eastAsia="ru-RU"/>
              </w:rPr>
              <w:t xml:space="preserve"> they will also see my content list so long as the content is public </w:t>
            </w:r>
            <w:r>
              <w:rPr>
                <w:rFonts w:asciiTheme="minorHAnsi" w:eastAsia="Times New Roman" w:hAnsiTheme="minorHAnsi" w:cstheme="minorHAnsi"/>
                <w:color w:val="0000FF"/>
                <w:sz w:val="16"/>
                <w:szCs w:val="16"/>
                <w:lang w:val="en-US" w:eastAsia="ru-RU"/>
              </w:rPr>
              <w:t>or</w:t>
            </w:r>
            <w:r>
              <w:rPr>
                <w:rFonts w:asciiTheme="minorHAnsi" w:eastAsia="Times New Roman" w:hAnsiTheme="minorHAnsi" w:cstheme="minorHAnsi"/>
                <w:sz w:val="16"/>
                <w:szCs w:val="16"/>
                <w:lang w:val="en-US" w:eastAsia="ru-RU"/>
              </w:rPr>
              <w:t xml:space="preserve"> the user has access rights to the content I have published</w:t>
            </w:r>
          </w:p>
          <w:p w14:paraId="3560462E" w14:textId="77777777" w:rsidR="009E6557" w:rsidRDefault="009E6557" w:rsidP="009E6557">
            <w:pPr>
              <w:rPr>
                <w:rFonts w:asciiTheme="minorHAnsi" w:eastAsia="Times New Roman" w:hAnsiTheme="minorHAnsi" w:cstheme="minorHAnsi"/>
                <w:sz w:val="16"/>
                <w:szCs w:val="16"/>
                <w:lang w:val="en-US" w:eastAsia="ru-RU"/>
              </w:rPr>
            </w:pPr>
          </w:p>
          <w:p w14:paraId="37E28B24" w14:textId="23456585" w:rsidR="009E6557" w:rsidRPr="00DB3683" w:rsidRDefault="009E6557" w:rsidP="009E6557">
            <w:pPr>
              <w:rPr>
                <w:rFonts w:asciiTheme="minorHAnsi" w:eastAsia="Times New Roman" w:hAnsiTheme="minorHAnsi" w:cstheme="minorHAnsi"/>
                <w:sz w:val="16"/>
                <w:szCs w:val="16"/>
                <w:lang w:val="en-US" w:eastAsia="ru-RU"/>
              </w:rPr>
            </w:pPr>
            <w:r w:rsidRPr="00F415BB">
              <w:rPr>
                <w:rFonts w:asciiTheme="minorHAnsi" w:eastAsia="Times New Roman" w:hAnsiTheme="minorHAnsi" w:cstheme="minorHAnsi"/>
                <w:color w:val="0000FF"/>
                <w:sz w:val="16"/>
                <w:szCs w:val="16"/>
                <w:lang w:val="en-US" w:eastAsia="ru-RU"/>
              </w:rPr>
              <w:t xml:space="preserve">* This is an oob SharePoint list content functionality. </w:t>
            </w:r>
          </w:p>
        </w:tc>
        <w:tc>
          <w:tcPr>
            <w:tcW w:w="884" w:type="dxa"/>
          </w:tcPr>
          <w:p w14:paraId="0900AF89" w14:textId="43C7D9E7" w:rsidR="009E6557" w:rsidRDefault="009E6557" w:rsidP="009E6557">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9E6557" w:rsidRPr="00193438" w14:paraId="11BCA0A8" w14:textId="77777777" w:rsidTr="00B611DB">
        <w:trPr>
          <w:trHeight w:val="1501"/>
        </w:trPr>
        <w:tc>
          <w:tcPr>
            <w:tcW w:w="710" w:type="dxa"/>
          </w:tcPr>
          <w:p w14:paraId="24FA6CD1" w14:textId="2B975684" w:rsidR="009E6557" w:rsidRDefault="009E6557" w:rsidP="009E6557">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5.2.5</w:t>
            </w:r>
          </w:p>
        </w:tc>
        <w:tc>
          <w:tcPr>
            <w:tcW w:w="1417" w:type="dxa"/>
          </w:tcPr>
          <w:p w14:paraId="362D66F1" w14:textId="185C04AF" w:rsidR="009E6557" w:rsidRPr="00A21A20" w:rsidRDefault="009E6557" w:rsidP="009E6557">
            <w:pPr>
              <w:rPr>
                <w:rFonts w:asciiTheme="minorHAnsi" w:eastAsia="Times New Roman" w:hAnsiTheme="minorHAnsi" w:cstheme="minorHAnsi"/>
                <w:color w:val="000000"/>
                <w:sz w:val="16"/>
                <w:szCs w:val="16"/>
                <w:lang w:val="en-US"/>
              </w:rPr>
            </w:pPr>
            <w:r w:rsidRPr="00DC6D85">
              <w:rPr>
                <w:rFonts w:asciiTheme="minorHAnsi" w:eastAsia="Times New Roman" w:hAnsiTheme="minorHAnsi" w:cstheme="minorHAnsi"/>
                <w:color w:val="000000"/>
                <w:sz w:val="16"/>
                <w:szCs w:val="16"/>
                <w:lang w:val="en-US"/>
              </w:rPr>
              <w:t>Sub-navigation my profile</w:t>
            </w:r>
          </w:p>
        </w:tc>
        <w:tc>
          <w:tcPr>
            <w:tcW w:w="1276" w:type="dxa"/>
          </w:tcPr>
          <w:p w14:paraId="06D2FD4D" w14:textId="236CA2FB" w:rsidR="009E6557" w:rsidRPr="00A21A20" w:rsidRDefault="009E6557" w:rsidP="009E6557">
            <w:pPr>
              <w:rPr>
                <w:rFonts w:asciiTheme="minorHAnsi" w:eastAsia="Times New Roman" w:hAnsiTheme="minorHAnsi" w:cstheme="minorHAnsi"/>
                <w:color w:val="000000"/>
                <w:sz w:val="16"/>
                <w:szCs w:val="16"/>
                <w:lang w:val="en-US"/>
              </w:rPr>
            </w:pPr>
            <w:r w:rsidRPr="00A21A20">
              <w:rPr>
                <w:rFonts w:asciiTheme="minorHAnsi" w:eastAsia="Times New Roman" w:hAnsiTheme="minorHAnsi" w:cstheme="minorHAnsi"/>
                <w:color w:val="000000"/>
                <w:sz w:val="16"/>
                <w:szCs w:val="16"/>
                <w:lang w:val="en-US"/>
              </w:rPr>
              <w:t>Tasks</w:t>
            </w:r>
          </w:p>
        </w:tc>
        <w:tc>
          <w:tcPr>
            <w:tcW w:w="5245" w:type="dxa"/>
          </w:tcPr>
          <w:p w14:paraId="0A179E55" w14:textId="1B068D39" w:rsidR="009E6557" w:rsidRPr="00A21A20" w:rsidRDefault="009E6557" w:rsidP="009E6557">
            <w:pPr>
              <w:rPr>
                <w:rFonts w:asciiTheme="minorHAnsi" w:eastAsia="Times New Roman" w:hAnsiTheme="minorHAnsi" w:cstheme="minorHAnsi"/>
                <w:sz w:val="16"/>
                <w:szCs w:val="16"/>
                <w:lang w:val="en-US" w:eastAsia="ru-RU"/>
              </w:rPr>
            </w:pPr>
            <w:r w:rsidRPr="00A21A20">
              <w:rPr>
                <w:rFonts w:asciiTheme="minorHAnsi" w:eastAsia="Times New Roman" w:hAnsiTheme="minorHAnsi" w:cstheme="minorHAnsi"/>
                <w:color w:val="0000FF"/>
                <w:sz w:val="16"/>
                <w:szCs w:val="16"/>
                <w:lang w:val="en-US" w:eastAsia="ru-RU"/>
              </w:rPr>
              <w:t xml:space="preserve">Given </w:t>
            </w:r>
            <w:r w:rsidRPr="00A21A20">
              <w:rPr>
                <w:rFonts w:asciiTheme="minorHAnsi" w:eastAsia="Times New Roman" w:hAnsiTheme="minorHAnsi" w:cstheme="minorHAnsi"/>
                <w:sz w:val="16"/>
                <w:szCs w:val="16"/>
                <w:lang w:val="en-US" w:eastAsia="ru-RU"/>
              </w:rPr>
              <w:t>that I am a logged user</w:t>
            </w:r>
          </w:p>
          <w:p w14:paraId="4721D920" w14:textId="5DF76CCF" w:rsidR="009E6557" w:rsidRPr="00A21A20" w:rsidRDefault="009E6557" w:rsidP="009E6557">
            <w:pPr>
              <w:rPr>
                <w:rFonts w:asciiTheme="minorHAnsi" w:eastAsia="Times New Roman" w:hAnsiTheme="minorHAnsi" w:cstheme="minorHAnsi"/>
                <w:sz w:val="16"/>
                <w:szCs w:val="16"/>
                <w:lang w:val="en-US" w:eastAsia="ru-RU"/>
              </w:rPr>
            </w:pPr>
            <w:r w:rsidRPr="00A21A20">
              <w:rPr>
                <w:rFonts w:asciiTheme="minorHAnsi" w:eastAsia="Times New Roman" w:hAnsiTheme="minorHAnsi" w:cstheme="minorHAnsi"/>
                <w:color w:val="0000FF"/>
                <w:sz w:val="16"/>
                <w:szCs w:val="16"/>
                <w:lang w:val="en-US" w:eastAsia="ru-RU"/>
              </w:rPr>
              <w:t>And</w:t>
            </w:r>
            <w:r w:rsidRPr="00A21A20">
              <w:rPr>
                <w:rFonts w:asciiTheme="minorHAnsi" w:eastAsia="Times New Roman" w:hAnsiTheme="minorHAnsi" w:cstheme="minorHAnsi"/>
                <w:sz w:val="16"/>
                <w:szCs w:val="16"/>
                <w:lang w:val="en-US" w:eastAsia="ru-RU"/>
              </w:rPr>
              <w:t xml:space="preserve"> that I am on my own “my profile” page</w:t>
            </w:r>
          </w:p>
          <w:p w14:paraId="4B55B1EF" w14:textId="0E39E3CD" w:rsidR="009E6557" w:rsidRPr="00A21A20" w:rsidRDefault="009E6557" w:rsidP="009E6557">
            <w:pPr>
              <w:rPr>
                <w:rFonts w:asciiTheme="minorHAnsi" w:eastAsia="Times New Roman" w:hAnsiTheme="minorHAnsi" w:cstheme="minorHAnsi"/>
                <w:sz w:val="16"/>
                <w:szCs w:val="16"/>
                <w:lang w:val="en-US" w:eastAsia="ru-RU"/>
              </w:rPr>
            </w:pPr>
            <w:r w:rsidRPr="00A21A20">
              <w:rPr>
                <w:rFonts w:asciiTheme="minorHAnsi" w:eastAsia="Times New Roman" w:hAnsiTheme="minorHAnsi" w:cstheme="minorHAnsi"/>
                <w:color w:val="0000FF"/>
                <w:sz w:val="16"/>
                <w:szCs w:val="16"/>
                <w:lang w:val="en-US" w:eastAsia="ru-RU"/>
              </w:rPr>
              <w:t>And</w:t>
            </w:r>
            <w:r w:rsidRPr="00A21A20">
              <w:rPr>
                <w:rFonts w:asciiTheme="minorHAnsi" w:eastAsia="Times New Roman" w:hAnsiTheme="minorHAnsi" w:cstheme="minorHAnsi"/>
                <w:sz w:val="16"/>
                <w:szCs w:val="16"/>
                <w:lang w:val="en-US" w:eastAsia="ru-RU"/>
              </w:rPr>
              <w:t xml:space="preserve"> I see “tasks” tab with the ticker number next to the tab name that indicates the number of open “tasks” </w:t>
            </w:r>
          </w:p>
          <w:p w14:paraId="78938DF1" w14:textId="51429C76" w:rsidR="009E6557" w:rsidRPr="00A21A20" w:rsidRDefault="009E6557" w:rsidP="009E6557">
            <w:pPr>
              <w:rPr>
                <w:rFonts w:asciiTheme="minorHAnsi" w:eastAsia="Times New Roman" w:hAnsiTheme="minorHAnsi" w:cstheme="minorHAnsi"/>
                <w:sz w:val="16"/>
                <w:szCs w:val="16"/>
                <w:lang w:val="en-US" w:eastAsia="ru-RU"/>
              </w:rPr>
            </w:pPr>
            <w:r w:rsidRPr="00A21A20">
              <w:rPr>
                <w:rFonts w:asciiTheme="minorHAnsi" w:eastAsia="Times New Roman" w:hAnsiTheme="minorHAnsi" w:cstheme="minorHAnsi"/>
                <w:color w:val="0000FF"/>
                <w:sz w:val="16"/>
                <w:szCs w:val="16"/>
                <w:lang w:val="en-US" w:eastAsia="ru-RU"/>
              </w:rPr>
              <w:t xml:space="preserve">Then </w:t>
            </w:r>
            <w:r w:rsidRPr="00A21A20">
              <w:rPr>
                <w:rFonts w:asciiTheme="minorHAnsi" w:eastAsia="Times New Roman" w:hAnsiTheme="minorHAnsi" w:cstheme="minorHAnsi"/>
                <w:sz w:val="16"/>
                <w:szCs w:val="16"/>
                <w:lang w:val="en-US" w:eastAsia="ru-RU"/>
              </w:rPr>
              <w:t>I click in the “tasks” link</w:t>
            </w:r>
            <w:r w:rsidRPr="00A21A20">
              <w:rPr>
                <w:rFonts w:asciiTheme="minorHAnsi" w:eastAsia="Times New Roman" w:hAnsiTheme="minorHAnsi" w:cstheme="minorHAnsi"/>
                <w:color w:val="0000FF"/>
                <w:sz w:val="16"/>
                <w:szCs w:val="16"/>
                <w:lang w:val="en-US" w:eastAsia="ru-RU"/>
              </w:rPr>
              <w:br/>
              <w:t xml:space="preserve">and </w:t>
            </w:r>
            <w:r w:rsidRPr="00A21A20">
              <w:rPr>
                <w:rFonts w:asciiTheme="minorHAnsi" w:eastAsia="Times New Roman" w:hAnsiTheme="minorHAnsi" w:cstheme="minorHAnsi"/>
                <w:sz w:val="16"/>
                <w:szCs w:val="16"/>
                <w:lang w:val="en-US" w:eastAsia="ru-RU"/>
              </w:rPr>
              <w:t xml:space="preserve">I will be redirected to my “tasks” sub-view page </w:t>
            </w:r>
          </w:p>
          <w:p w14:paraId="4FB95747" w14:textId="5C6C0F7A" w:rsidR="009E6557" w:rsidRPr="00A21A20" w:rsidRDefault="009E6557" w:rsidP="009E6557">
            <w:pPr>
              <w:rPr>
                <w:rFonts w:asciiTheme="minorHAnsi" w:eastAsia="Times New Roman" w:hAnsiTheme="minorHAnsi" w:cstheme="minorHAnsi"/>
                <w:sz w:val="16"/>
                <w:szCs w:val="16"/>
                <w:lang w:val="en-US" w:eastAsia="ru-RU"/>
              </w:rPr>
            </w:pPr>
            <w:r w:rsidRPr="00A21A20">
              <w:rPr>
                <w:rFonts w:asciiTheme="minorHAnsi" w:eastAsia="Times New Roman" w:hAnsiTheme="minorHAnsi" w:cstheme="minorHAnsi"/>
                <w:color w:val="0000FF"/>
                <w:sz w:val="16"/>
                <w:szCs w:val="16"/>
                <w:lang w:val="en-US" w:eastAsia="ru-RU"/>
              </w:rPr>
              <w:t>And</w:t>
            </w:r>
            <w:r w:rsidRPr="00A21A20">
              <w:rPr>
                <w:rFonts w:asciiTheme="minorHAnsi" w:eastAsia="Times New Roman" w:hAnsiTheme="minorHAnsi" w:cstheme="minorHAnsi"/>
                <w:sz w:val="16"/>
                <w:szCs w:val="16"/>
                <w:lang w:val="en-US" w:eastAsia="ru-RU"/>
              </w:rPr>
              <w:t xml:space="preserve"> on this page I see a list of all the tasks that are assigned to me by my colleagues.*</w:t>
            </w:r>
          </w:p>
          <w:p w14:paraId="14561B08" w14:textId="1D9E1477" w:rsidR="009E6557" w:rsidRPr="00A21A20" w:rsidRDefault="009E6557" w:rsidP="009E6557">
            <w:pPr>
              <w:rPr>
                <w:rFonts w:asciiTheme="minorHAnsi" w:eastAsia="Times New Roman" w:hAnsiTheme="minorHAnsi" w:cstheme="minorHAnsi"/>
                <w:sz w:val="16"/>
                <w:szCs w:val="16"/>
                <w:lang w:val="en-US" w:eastAsia="ru-RU"/>
              </w:rPr>
            </w:pPr>
            <w:r w:rsidRPr="00A21A20">
              <w:rPr>
                <w:rFonts w:asciiTheme="minorHAnsi" w:eastAsia="Times New Roman" w:hAnsiTheme="minorHAnsi" w:cstheme="minorHAnsi"/>
                <w:color w:val="0000FF"/>
                <w:sz w:val="16"/>
                <w:szCs w:val="16"/>
                <w:lang w:val="en-US" w:eastAsia="ru-RU"/>
              </w:rPr>
              <w:t>And</w:t>
            </w:r>
            <w:r w:rsidRPr="00A21A20">
              <w:rPr>
                <w:rFonts w:asciiTheme="minorHAnsi" w:eastAsia="Times New Roman" w:hAnsiTheme="minorHAnsi" w:cstheme="minorHAnsi"/>
                <w:sz w:val="16"/>
                <w:szCs w:val="16"/>
                <w:lang w:val="en-US" w:eastAsia="ru-RU"/>
              </w:rPr>
              <w:t xml:space="preserve"> from this list I can click the “task specific page” link</w:t>
            </w:r>
          </w:p>
          <w:p w14:paraId="1671671F" w14:textId="23E9825F" w:rsidR="009E6557" w:rsidRPr="00A21A20" w:rsidRDefault="009E6557" w:rsidP="009E6557">
            <w:pPr>
              <w:rPr>
                <w:rFonts w:asciiTheme="minorHAnsi" w:eastAsia="Times New Roman" w:hAnsiTheme="minorHAnsi" w:cstheme="minorHAnsi"/>
                <w:sz w:val="16"/>
                <w:szCs w:val="16"/>
                <w:lang w:val="en-US" w:eastAsia="ru-RU"/>
              </w:rPr>
            </w:pPr>
            <w:r w:rsidRPr="00A21A20">
              <w:rPr>
                <w:rFonts w:asciiTheme="minorHAnsi" w:eastAsia="Times New Roman" w:hAnsiTheme="minorHAnsi" w:cstheme="minorHAnsi"/>
                <w:color w:val="0000FF"/>
                <w:sz w:val="16"/>
                <w:szCs w:val="16"/>
                <w:lang w:val="en-US" w:eastAsia="ru-RU"/>
              </w:rPr>
              <w:t xml:space="preserve">Then </w:t>
            </w:r>
            <w:r w:rsidRPr="00A21A20">
              <w:rPr>
                <w:rFonts w:asciiTheme="minorHAnsi" w:eastAsia="Times New Roman" w:hAnsiTheme="minorHAnsi" w:cstheme="minorHAnsi"/>
                <w:sz w:val="16"/>
                <w:szCs w:val="16"/>
                <w:lang w:val="en-US" w:eastAsia="ru-RU"/>
              </w:rPr>
              <w:t>the system should redirect</w:t>
            </w:r>
            <w:r>
              <w:rPr>
                <w:rFonts w:asciiTheme="minorHAnsi" w:eastAsia="Times New Roman" w:hAnsiTheme="minorHAnsi" w:cstheme="minorHAnsi"/>
                <w:sz w:val="16"/>
                <w:szCs w:val="16"/>
                <w:lang w:val="en-US" w:eastAsia="ru-RU"/>
              </w:rPr>
              <w:t xml:space="preserve"> me to the “task specific” page</w:t>
            </w:r>
          </w:p>
          <w:p w14:paraId="674C2CF7" w14:textId="61ACB244" w:rsidR="009E6557" w:rsidRPr="00A21A20" w:rsidRDefault="009E6557" w:rsidP="009E6557">
            <w:pPr>
              <w:rPr>
                <w:rFonts w:asciiTheme="minorHAnsi" w:eastAsia="Times New Roman" w:hAnsiTheme="minorHAnsi" w:cstheme="minorHAnsi"/>
                <w:sz w:val="16"/>
                <w:szCs w:val="16"/>
                <w:lang w:val="en-US" w:eastAsia="ru-RU"/>
              </w:rPr>
            </w:pPr>
            <w:r w:rsidRPr="00A21A20">
              <w:rPr>
                <w:rFonts w:asciiTheme="minorHAnsi" w:eastAsia="Times New Roman" w:hAnsiTheme="minorHAnsi" w:cstheme="minorHAnsi"/>
                <w:color w:val="0000FF"/>
                <w:sz w:val="16"/>
                <w:szCs w:val="16"/>
                <w:lang w:val="en-US" w:eastAsia="ru-RU"/>
              </w:rPr>
              <w:t>*this is an oob SharePoint list content functionality with tacks only assigned by colleagues in a given community</w:t>
            </w:r>
          </w:p>
        </w:tc>
        <w:tc>
          <w:tcPr>
            <w:tcW w:w="884" w:type="dxa"/>
          </w:tcPr>
          <w:p w14:paraId="7065F032" w14:textId="0EAC114E" w:rsidR="009E6557" w:rsidRDefault="00A17B33" w:rsidP="009E6557">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2</w:t>
            </w:r>
          </w:p>
        </w:tc>
      </w:tr>
      <w:tr w:rsidR="009E6557" w:rsidRPr="00193438" w14:paraId="2205EE9E" w14:textId="77777777" w:rsidTr="00B611DB">
        <w:trPr>
          <w:trHeight w:val="1501"/>
        </w:trPr>
        <w:tc>
          <w:tcPr>
            <w:tcW w:w="710" w:type="dxa"/>
          </w:tcPr>
          <w:p w14:paraId="37ED1329" w14:textId="199FCAFF" w:rsidR="009E6557" w:rsidRDefault="009E6557" w:rsidP="009E6557">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5.2.6</w:t>
            </w:r>
          </w:p>
        </w:tc>
        <w:tc>
          <w:tcPr>
            <w:tcW w:w="1417" w:type="dxa"/>
          </w:tcPr>
          <w:p w14:paraId="1D04E057" w14:textId="4D40229D" w:rsidR="009E6557" w:rsidRPr="00A21A20" w:rsidRDefault="009E6557" w:rsidP="009E6557">
            <w:pPr>
              <w:rPr>
                <w:rFonts w:asciiTheme="minorHAnsi" w:eastAsia="Times New Roman" w:hAnsiTheme="minorHAnsi" w:cstheme="minorHAnsi"/>
                <w:color w:val="000000"/>
                <w:sz w:val="16"/>
                <w:szCs w:val="16"/>
                <w:lang w:val="en-US"/>
              </w:rPr>
            </w:pPr>
            <w:r w:rsidRPr="00DC6D85">
              <w:rPr>
                <w:rFonts w:asciiTheme="minorHAnsi" w:eastAsia="Times New Roman" w:hAnsiTheme="minorHAnsi" w:cstheme="minorHAnsi"/>
                <w:color w:val="000000"/>
                <w:sz w:val="16"/>
                <w:szCs w:val="16"/>
                <w:lang w:val="en-US"/>
              </w:rPr>
              <w:t>Sub-navigation my profile</w:t>
            </w:r>
          </w:p>
        </w:tc>
        <w:tc>
          <w:tcPr>
            <w:tcW w:w="1276" w:type="dxa"/>
          </w:tcPr>
          <w:p w14:paraId="5F1F3847" w14:textId="30AFC434" w:rsidR="009E6557" w:rsidRPr="00A21A20" w:rsidRDefault="009E6557" w:rsidP="009E6557">
            <w:pPr>
              <w:rPr>
                <w:rFonts w:asciiTheme="minorHAnsi" w:eastAsia="Times New Roman" w:hAnsiTheme="minorHAnsi" w:cstheme="minorHAnsi"/>
                <w:color w:val="000000"/>
                <w:sz w:val="16"/>
                <w:szCs w:val="16"/>
                <w:lang w:val="en-US"/>
              </w:rPr>
            </w:pPr>
            <w:r w:rsidRPr="00A21A20">
              <w:rPr>
                <w:rFonts w:asciiTheme="minorHAnsi" w:eastAsia="Times New Roman" w:hAnsiTheme="minorHAnsi" w:cstheme="minorHAnsi"/>
                <w:color w:val="000000"/>
                <w:sz w:val="16"/>
                <w:szCs w:val="16"/>
                <w:lang w:val="en-US"/>
              </w:rPr>
              <w:t>Follow-up</w:t>
            </w:r>
          </w:p>
        </w:tc>
        <w:tc>
          <w:tcPr>
            <w:tcW w:w="5245" w:type="dxa"/>
          </w:tcPr>
          <w:p w14:paraId="06DF74C3" w14:textId="5E766DB7" w:rsidR="009E6557" w:rsidRPr="00A21A20" w:rsidRDefault="009E6557" w:rsidP="009E6557">
            <w:pPr>
              <w:rPr>
                <w:rFonts w:asciiTheme="minorHAnsi" w:eastAsia="Times New Roman" w:hAnsiTheme="minorHAnsi" w:cstheme="minorHAnsi"/>
                <w:sz w:val="16"/>
                <w:szCs w:val="16"/>
                <w:lang w:val="en-US" w:eastAsia="ru-RU"/>
              </w:rPr>
            </w:pPr>
            <w:r w:rsidRPr="00A21A20">
              <w:rPr>
                <w:rFonts w:asciiTheme="minorHAnsi" w:eastAsia="Times New Roman" w:hAnsiTheme="minorHAnsi" w:cstheme="minorHAnsi"/>
                <w:color w:val="0000FF"/>
                <w:sz w:val="16"/>
                <w:szCs w:val="16"/>
                <w:lang w:val="en-US" w:eastAsia="ru-RU"/>
              </w:rPr>
              <w:t xml:space="preserve">Given </w:t>
            </w:r>
            <w:r w:rsidRPr="00A21A20">
              <w:rPr>
                <w:rFonts w:asciiTheme="minorHAnsi" w:eastAsia="Times New Roman" w:hAnsiTheme="minorHAnsi" w:cstheme="minorHAnsi"/>
                <w:sz w:val="16"/>
                <w:szCs w:val="16"/>
                <w:lang w:val="en-US" w:eastAsia="ru-RU"/>
              </w:rPr>
              <w:t>that I am a logged user</w:t>
            </w:r>
          </w:p>
          <w:p w14:paraId="69970611" w14:textId="619E46EC" w:rsidR="009E6557" w:rsidRPr="00A21A20" w:rsidRDefault="009E6557" w:rsidP="009E6557">
            <w:pPr>
              <w:rPr>
                <w:rFonts w:asciiTheme="minorHAnsi" w:eastAsia="Times New Roman" w:hAnsiTheme="minorHAnsi" w:cstheme="minorHAnsi"/>
                <w:sz w:val="16"/>
                <w:szCs w:val="16"/>
                <w:lang w:val="en-US" w:eastAsia="ru-RU"/>
              </w:rPr>
            </w:pPr>
            <w:r w:rsidRPr="00A21A20">
              <w:rPr>
                <w:rFonts w:asciiTheme="minorHAnsi" w:eastAsia="Times New Roman" w:hAnsiTheme="minorHAnsi" w:cstheme="minorHAnsi"/>
                <w:color w:val="0000FF"/>
                <w:sz w:val="16"/>
                <w:szCs w:val="16"/>
                <w:lang w:val="en-US" w:eastAsia="ru-RU"/>
              </w:rPr>
              <w:t>And</w:t>
            </w:r>
            <w:r w:rsidRPr="00A21A20">
              <w:rPr>
                <w:rFonts w:asciiTheme="minorHAnsi" w:eastAsia="Times New Roman" w:hAnsiTheme="minorHAnsi" w:cstheme="minorHAnsi"/>
                <w:sz w:val="16"/>
                <w:szCs w:val="16"/>
                <w:lang w:val="en-US" w:eastAsia="ru-RU"/>
              </w:rPr>
              <w:t xml:space="preserve"> that I am on my own “my profile” page</w:t>
            </w:r>
          </w:p>
          <w:p w14:paraId="292EE346" w14:textId="6CC20E76" w:rsidR="009E6557" w:rsidRPr="00A21A20" w:rsidRDefault="009E6557" w:rsidP="009E6557">
            <w:pPr>
              <w:rPr>
                <w:rFonts w:asciiTheme="minorHAnsi" w:eastAsia="Times New Roman" w:hAnsiTheme="minorHAnsi" w:cstheme="minorHAnsi"/>
                <w:sz w:val="16"/>
                <w:szCs w:val="16"/>
                <w:lang w:val="en-US" w:eastAsia="ru-RU"/>
              </w:rPr>
            </w:pPr>
            <w:r w:rsidRPr="00A21A20">
              <w:rPr>
                <w:rFonts w:asciiTheme="minorHAnsi" w:eastAsia="Times New Roman" w:hAnsiTheme="minorHAnsi" w:cstheme="minorHAnsi"/>
                <w:color w:val="0000FF"/>
                <w:sz w:val="16"/>
                <w:szCs w:val="16"/>
                <w:lang w:val="en-US" w:eastAsia="ru-RU"/>
              </w:rPr>
              <w:t>And</w:t>
            </w:r>
            <w:r w:rsidRPr="00A21A20">
              <w:rPr>
                <w:rFonts w:asciiTheme="minorHAnsi" w:eastAsia="Times New Roman" w:hAnsiTheme="minorHAnsi" w:cstheme="minorHAnsi"/>
                <w:sz w:val="16"/>
                <w:szCs w:val="16"/>
                <w:lang w:val="en-US" w:eastAsia="ru-RU"/>
              </w:rPr>
              <w:t xml:space="preserve"> I see the “follow-up” tab with the ticker number next to the tab name that indicates the number of new follow-up posts that I have not viewed.</w:t>
            </w:r>
          </w:p>
          <w:p w14:paraId="61D09C2E" w14:textId="0E7D96D7" w:rsidR="009E6557" w:rsidRPr="00A21A20" w:rsidRDefault="009E6557" w:rsidP="009E6557">
            <w:pPr>
              <w:rPr>
                <w:rFonts w:asciiTheme="minorHAnsi" w:eastAsia="Times New Roman" w:hAnsiTheme="minorHAnsi" w:cstheme="minorHAnsi"/>
                <w:sz w:val="16"/>
                <w:szCs w:val="16"/>
                <w:lang w:val="en-US" w:eastAsia="ru-RU"/>
              </w:rPr>
            </w:pPr>
            <w:r w:rsidRPr="00A21A20">
              <w:rPr>
                <w:rFonts w:asciiTheme="minorHAnsi" w:eastAsia="Times New Roman" w:hAnsiTheme="minorHAnsi" w:cstheme="minorHAnsi"/>
                <w:color w:val="0000FF"/>
                <w:sz w:val="16"/>
                <w:szCs w:val="16"/>
                <w:lang w:val="en-US" w:eastAsia="ru-RU"/>
              </w:rPr>
              <w:t xml:space="preserve">Then </w:t>
            </w:r>
            <w:r w:rsidRPr="00A21A20">
              <w:rPr>
                <w:rFonts w:asciiTheme="minorHAnsi" w:eastAsia="Times New Roman" w:hAnsiTheme="minorHAnsi" w:cstheme="minorHAnsi"/>
                <w:sz w:val="16"/>
                <w:szCs w:val="16"/>
                <w:lang w:val="en-US" w:eastAsia="ru-RU"/>
              </w:rPr>
              <w:t>I click in the “follow-up” link*</w:t>
            </w:r>
            <w:r w:rsidRPr="00A21A20">
              <w:rPr>
                <w:rFonts w:asciiTheme="minorHAnsi" w:eastAsia="Times New Roman" w:hAnsiTheme="minorHAnsi" w:cstheme="minorHAnsi"/>
                <w:color w:val="0000FF"/>
                <w:sz w:val="16"/>
                <w:szCs w:val="16"/>
                <w:lang w:val="en-US" w:eastAsia="ru-RU"/>
              </w:rPr>
              <w:br/>
              <w:t xml:space="preserve">and </w:t>
            </w:r>
            <w:r w:rsidRPr="00A21A20">
              <w:rPr>
                <w:rFonts w:asciiTheme="minorHAnsi" w:eastAsia="Times New Roman" w:hAnsiTheme="minorHAnsi" w:cstheme="minorHAnsi"/>
                <w:sz w:val="16"/>
                <w:szCs w:val="16"/>
                <w:lang w:val="en-US" w:eastAsia="ru-RU"/>
              </w:rPr>
              <w:t xml:space="preserve">I will be redirected to see my “follow-up” sub-view page </w:t>
            </w:r>
          </w:p>
          <w:p w14:paraId="1B048108" w14:textId="62EF22FF" w:rsidR="009E6557" w:rsidRPr="00A21A20" w:rsidRDefault="009E6557" w:rsidP="009E6557">
            <w:pPr>
              <w:rPr>
                <w:rFonts w:asciiTheme="minorHAnsi" w:eastAsia="Times New Roman" w:hAnsiTheme="minorHAnsi" w:cstheme="minorHAnsi"/>
                <w:sz w:val="16"/>
                <w:szCs w:val="16"/>
                <w:lang w:val="en-US" w:eastAsia="ru-RU"/>
              </w:rPr>
            </w:pPr>
            <w:r w:rsidRPr="00A21A20">
              <w:rPr>
                <w:rFonts w:asciiTheme="minorHAnsi" w:eastAsia="Times New Roman" w:hAnsiTheme="minorHAnsi" w:cstheme="minorHAnsi"/>
                <w:color w:val="0000FF"/>
                <w:sz w:val="16"/>
                <w:szCs w:val="16"/>
                <w:lang w:val="en-US" w:eastAsia="ru-RU"/>
              </w:rPr>
              <w:t>And</w:t>
            </w:r>
            <w:r w:rsidRPr="00A21A20">
              <w:rPr>
                <w:rFonts w:asciiTheme="minorHAnsi" w:eastAsia="Times New Roman" w:hAnsiTheme="minorHAnsi" w:cstheme="minorHAnsi"/>
                <w:sz w:val="16"/>
                <w:szCs w:val="16"/>
                <w:lang w:val="en-US" w:eastAsia="ru-RU"/>
              </w:rPr>
              <w:t xml:space="preserve"> on this page I will be able to view all the conversations from people </w:t>
            </w:r>
            <w:r w:rsidRPr="00A21A20">
              <w:rPr>
                <w:rFonts w:asciiTheme="minorHAnsi" w:eastAsia="Times New Roman" w:hAnsiTheme="minorHAnsi" w:cstheme="minorHAnsi"/>
                <w:color w:val="0000FF"/>
                <w:sz w:val="16"/>
                <w:szCs w:val="16"/>
                <w:lang w:val="en-US" w:eastAsia="ru-RU"/>
              </w:rPr>
              <w:t>or</w:t>
            </w:r>
            <w:r w:rsidRPr="00A21A20">
              <w:rPr>
                <w:rFonts w:asciiTheme="minorHAnsi" w:eastAsia="Times New Roman" w:hAnsiTheme="minorHAnsi" w:cstheme="minorHAnsi"/>
                <w:sz w:val="16"/>
                <w:szCs w:val="16"/>
                <w:lang w:val="en-US" w:eastAsia="ru-RU"/>
              </w:rPr>
              <w:t xml:space="preserve"> communities that I have </w:t>
            </w:r>
            <w:del w:id="1392" w:author="Ghita Benotmane" w:date="2016-09-13T14:00:00Z">
              <w:r w:rsidRPr="00A21A20">
                <w:rPr>
                  <w:rFonts w:asciiTheme="minorHAnsi" w:eastAsia="Times New Roman" w:hAnsiTheme="minorHAnsi" w:cstheme="minorHAnsi"/>
                  <w:sz w:val="16"/>
                  <w:szCs w:val="16"/>
                  <w:lang w:val="en-US" w:eastAsia="ru-RU"/>
                </w:rPr>
                <w:delText>“bookmarked”</w:delText>
              </w:r>
            </w:del>
            <w:commentRangeStart w:id="1393"/>
            <w:ins w:id="1394" w:author="Ghita Benotmane" w:date="2016-09-13T14:00:00Z">
              <w:r w:rsidR="00325E39" w:rsidRPr="008F59BB">
                <w:rPr>
                  <w:rFonts w:asciiTheme="minorHAnsi" w:eastAsia="Times New Roman" w:hAnsiTheme="minorHAnsi" w:cstheme="minorHAnsi"/>
                  <w:sz w:val="16"/>
                  <w:szCs w:val="16"/>
                  <w:highlight w:val="yellow"/>
                  <w:lang w:val="en-US" w:eastAsia="ru-RU"/>
                </w:rPr>
                <w:t>added</w:t>
              </w:r>
            </w:ins>
            <w:commentRangeEnd w:id="1393"/>
            <w:ins w:id="1395" w:author="Ghita Benotmane" w:date="2016-09-13T14:16:00Z">
              <w:r w:rsidR="0085122E">
                <w:rPr>
                  <w:rStyle w:val="CommentReference"/>
                </w:rPr>
                <w:commentReference w:id="1393"/>
              </w:r>
            </w:ins>
            <w:ins w:id="1396" w:author="Ghita Benotmane" w:date="2016-09-13T14:00:00Z">
              <w:r w:rsidR="00325E39" w:rsidRPr="008F59BB">
                <w:rPr>
                  <w:rFonts w:asciiTheme="minorHAnsi" w:eastAsia="Times New Roman" w:hAnsiTheme="minorHAnsi" w:cstheme="minorHAnsi"/>
                  <w:sz w:val="16"/>
                  <w:szCs w:val="16"/>
                  <w:highlight w:val="yellow"/>
                  <w:lang w:val="en-US" w:eastAsia="ru-RU"/>
                </w:rPr>
                <w:t xml:space="preserve"> to my follow</w:t>
              </w:r>
            </w:ins>
            <w:ins w:id="1397" w:author="Ghita Benotmane" w:date="2016-09-13T14:01:00Z">
              <w:r w:rsidR="00325E39" w:rsidRPr="008F59BB">
                <w:rPr>
                  <w:rFonts w:asciiTheme="minorHAnsi" w:eastAsia="Times New Roman" w:hAnsiTheme="minorHAnsi" w:cstheme="minorHAnsi"/>
                  <w:sz w:val="16"/>
                  <w:szCs w:val="16"/>
                  <w:highlight w:val="yellow"/>
                  <w:lang w:val="en-US" w:eastAsia="ru-RU"/>
                </w:rPr>
                <w:t>-ups</w:t>
              </w:r>
            </w:ins>
          </w:p>
          <w:p w14:paraId="16D6CE19" w14:textId="3E1FB177" w:rsidR="009E6557" w:rsidRPr="00A21A20" w:rsidRDefault="009E6557" w:rsidP="009E6557">
            <w:pPr>
              <w:rPr>
                <w:rFonts w:asciiTheme="minorHAnsi" w:eastAsia="Times New Roman" w:hAnsiTheme="minorHAnsi" w:cstheme="minorHAnsi"/>
                <w:sz w:val="16"/>
                <w:szCs w:val="16"/>
                <w:lang w:val="en-US" w:eastAsia="ru-RU"/>
              </w:rPr>
            </w:pPr>
            <w:r w:rsidRPr="00A21A20">
              <w:rPr>
                <w:rFonts w:asciiTheme="minorHAnsi" w:eastAsia="Times New Roman" w:hAnsiTheme="minorHAnsi" w:cstheme="minorHAnsi"/>
                <w:color w:val="0000FF"/>
                <w:sz w:val="16"/>
                <w:szCs w:val="16"/>
                <w:lang w:val="en-US" w:eastAsia="ru-RU"/>
              </w:rPr>
              <w:t>And</w:t>
            </w:r>
            <w:r w:rsidRPr="00A21A20">
              <w:rPr>
                <w:rFonts w:asciiTheme="minorHAnsi" w:eastAsia="Times New Roman" w:hAnsiTheme="minorHAnsi" w:cstheme="minorHAnsi"/>
                <w:sz w:val="16"/>
                <w:szCs w:val="16"/>
                <w:lang w:val="en-US" w:eastAsia="ru-RU"/>
              </w:rPr>
              <w:t xml:space="preserve"> interact with the “follow-up” conversation posts, such as clicking on “like” “share” “comment” or “remove follow-up”</w:t>
            </w:r>
          </w:p>
          <w:p w14:paraId="128D6E83" w14:textId="77777777" w:rsidR="009E6557" w:rsidRPr="00A21A20" w:rsidRDefault="009E6557" w:rsidP="009E6557">
            <w:pPr>
              <w:rPr>
                <w:rFonts w:asciiTheme="minorHAnsi" w:eastAsia="Times New Roman" w:hAnsiTheme="minorHAnsi" w:cstheme="minorHAnsi"/>
                <w:sz w:val="16"/>
                <w:szCs w:val="16"/>
                <w:lang w:val="en-US" w:eastAsia="ru-RU"/>
              </w:rPr>
            </w:pPr>
          </w:p>
          <w:p w14:paraId="4BBEF15B" w14:textId="2C85325A" w:rsidR="009E6557" w:rsidRPr="00A21A20" w:rsidRDefault="009E6557" w:rsidP="009E6557">
            <w:pPr>
              <w:rPr>
                <w:rFonts w:asciiTheme="minorHAnsi" w:eastAsia="Times New Roman" w:hAnsiTheme="minorHAnsi" w:cstheme="minorHAnsi"/>
                <w:sz w:val="16"/>
                <w:szCs w:val="16"/>
                <w:lang w:val="en-US" w:eastAsia="ru-RU"/>
              </w:rPr>
            </w:pPr>
            <w:r w:rsidRPr="00A21A20">
              <w:rPr>
                <w:rFonts w:asciiTheme="minorHAnsi" w:eastAsia="Times New Roman" w:hAnsiTheme="minorHAnsi" w:cstheme="minorHAnsi"/>
                <w:color w:val="0000FF"/>
                <w:sz w:val="16"/>
                <w:szCs w:val="16"/>
                <w:lang w:val="en-US" w:eastAsia="ru-RU"/>
              </w:rPr>
              <w:t>* This function used the oob sitrion “look-out” functionality. Only the term name should be customized.</w:t>
            </w:r>
          </w:p>
        </w:tc>
        <w:tc>
          <w:tcPr>
            <w:tcW w:w="884" w:type="dxa"/>
          </w:tcPr>
          <w:p w14:paraId="773E09AB" w14:textId="4C447167" w:rsidR="009E6557" w:rsidRDefault="009E6557" w:rsidP="009E6557">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9E6557" w:rsidRPr="00193438" w14:paraId="278CFDE6" w14:textId="77777777" w:rsidTr="00B611DB">
        <w:trPr>
          <w:trHeight w:val="1501"/>
        </w:trPr>
        <w:tc>
          <w:tcPr>
            <w:tcW w:w="710" w:type="dxa"/>
          </w:tcPr>
          <w:p w14:paraId="774C3368" w14:textId="5A7EA834" w:rsidR="009E6557" w:rsidRDefault="009E6557" w:rsidP="009E6557">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5.2.7</w:t>
            </w:r>
          </w:p>
        </w:tc>
        <w:tc>
          <w:tcPr>
            <w:tcW w:w="1417" w:type="dxa"/>
          </w:tcPr>
          <w:p w14:paraId="415D1CD5" w14:textId="3E86D91D" w:rsidR="009E6557" w:rsidRDefault="009E6557" w:rsidP="009E6557">
            <w:pPr>
              <w:rPr>
                <w:rFonts w:asciiTheme="minorHAnsi" w:eastAsia="Times New Roman" w:hAnsiTheme="minorHAnsi" w:cstheme="minorHAnsi"/>
                <w:color w:val="000000"/>
                <w:sz w:val="16"/>
                <w:szCs w:val="16"/>
                <w:lang w:val="en-US"/>
              </w:rPr>
            </w:pPr>
            <w:r w:rsidRPr="00DC6D85">
              <w:rPr>
                <w:rFonts w:asciiTheme="minorHAnsi" w:eastAsia="Times New Roman" w:hAnsiTheme="minorHAnsi" w:cstheme="minorHAnsi"/>
                <w:color w:val="000000"/>
                <w:sz w:val="16"/>
                <w:szCs w:val="16"/>
                <w:lang w:val="en-US"/>
              </w:rPr>
              <w:t>Sub-navigation my profile</w:t>
            </w:r>
          </w:p>
        </w:tc>
        <w:tc>
          <w:tcPr>
            <w:tcW w:w="1276" w:type="dxa"/>
          </w:tcPr>
          <w:p w14:paraId="2C28018E" w14:textId="1E0831CB" w:rsidR="009E6557" w:rsidRDefault="009E6557" w:rsidP="009E6557">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Links</w:t>
            </w:r>
          </w:p>
        </w:tc>
        <w:tc>
          <w:tcPr>
            <w:tcW w:w="5245" w:type="dxa"/>
          </w:tcPr>
          <w:p w14:paraId="175FF350" w14:textId="717F8145" w:rsidR="009E6557" w:rsidRDefault="009E6557" w:rsidP="009E6557">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sidRPr="00123367">
              <w:rPr>
                <w:rFonts w:asciiTheme="minorHAnsi" w:eastAsia="Times New Roman" w:hAnsiTheme="minorHAnsi" w:cstheme="minorHAnsi"/>
                <w:sz w:val="16"/>
                <w:szCs w:val="16"/>
                <w:lang w:val="en-US" w:eastAsia="ru-RU"/>
              </w:rPr>
              <w:t xml:space="preserve">that I am </w:t>
            </w:r>
            <w:r>
              <w:rPr>
                <w:rFonts w:asciiTheme="minorHAnsi" w:eastAsia="Times New Roman" w:hAnsiTheme="minorHAnsi" w:cstheme="minorHAnsi"/>
                <w:sz w:val="16"/>
                <w:szCs w:val="16"/>
                <w:lang w:val="en-US" w:eastAsia="ru-RU"/>
              </w:rPr>
              <w:t>a logged user</w:t>
            </w:r>
          </w:p>
          <w:p w14:paraId="570603E6" w14:textId="684247E6" w:rsidR="009E6557" w:rsidRDefault="009E6557" w:rsidP="009E6557">
            <w:pPr>
              <w:rPr>
                <w:rFonts w:asciiTheme="minorHAnsi" w:eastAsia="Times New Roman" w:hAnsiTheme="minorHAnsi" w:cstheme="minorHAnsi"/>
                <w:sz w:val="16"/>
                <w:szCs w:val="16"/>
                <w:lang w:val="en-US" w:eastAsia="ru-RU"/>
              </w:rPr>
            </w:pPr>
            <w:r w:rsidRPr="00DB207B">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that I am on my own “my profile” page</w:t>
            </w:r>
          </w:p>
          <w:p w14:paraId="1CD08578" w14:textId="61A744D7" w:rsidR="009E6557" w:rsidRDefault="009E6557" w:rsidP="009E6557">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When </w:t>
            </w:r>
            <w:r w:rsidRPr="00123367">
              <w:rPr>
                <w:rFonts w:asciiTheme="minorHAnsi" w:eastAsia="Times New Roman" w:hAnsiTheme="minorHAnsi" w:cstheme="minorHAnsi"/>
                <w:sz w:val="16"/>
                <w:szCs w:val="16"/>
                <w:lang w:val="en-US" w:eastAsia="ru-RU"/>
              </w:rPr>
              <w:t xml:space="preserve">I </w:t>
            </w:r>
            <w:r>
              <w:rPr>
                <w:rFonts w:asciiTheme="minorHAnsi" w:eastAsia="Times New Roman" w:hAnsiTheme="minorHAnsi" w:cstheme="minorHAnsi"/>
                <w:sz w:val="16"/>
                <w:szCs w:val="16"/>
                <w:lang w:val="en-US" w:eastAsia="ru-RU"/>
              </w:rPr>
              <w:t>click in the “links” link</w:t>
            </w:r>
            <w:r>
              <w:rPr>
                <w:rFonts w:asciiTheme="minorHAnsi" w:eastAsia="Times New Roman" w:hAnsiTheme="minorHAnsi" w:cstheme="minorHAnsi"/>
                <w:color w:val="0000FF"/>
                <w:sz w:val="16"/>
                <w:szCs w:val="16"/>
                <w:lang w:val="en-US" w:eastAsia="ru-RU"/>
              </w:rPr>
              <w:br/>
              <w:t>T</w:t>
            </w:r>
            <w:r w:rsidRPr="00123367">
              <w:rPr>
                <w:rFonts w:asciiTheme="minorHAnsi" w:eastAsia="Times New Roman" w:hAnsiTheme="minorHAnsi" w:cstheme="minorHAnsi"/>
                <w:color w:val="0000FF"/>
                <w:sz w:val="16"/>
                <w:szCs w:val="16"/>
                <w:lang w:val="en-US" w:eastAsia="ru-RU"/>
              </w:rPr>
              <w:t xml:space="preserve">hen </w:t>
            </w:r>
            <w:r>
              <w:rPr>
                <w:rFonts w:asciiTheme="minorHAnsi" w:eastAsia="Times New Roman" w:hAnsiTheme="minorHAnsi" w:cstheme="minorHAnsi"/>
                <w:sz w:val="16"/>
                <w:szCs w:val="16"/>
                <w:lang w:val="en-US" w:eastAsia="ru-RU"/>
              </w:rPr>
              <w:t xml:space="preserve">I will be redirected to my “links” sub-view page </w:t>
            </w:r>
          </w:p>
          <w:p w14:paraId="069D0A30" w14:textId="6CC8123A" w:rsidR="009E6557" w:rsidRDefault="009E6557" w:rsidP="009E6557">
            <w:pPr>
              <w:rPr>
                <w:rFonts w:asciiTheme="minorHAnsi" w:eastAsia="Times New Roman" w:hAnsiTheme="minorHAnsi" w:cstheme="minorHAnsi"/>
                <w:sz w:val="16"/>
                <w:szCs w:val="16"/>
                <w:lang w:val="en-US" w:eastAsia="ru-RU"/>
              </w:rPr>
            </w:pPr>
            <w:r w:rsidRPr="00934B27">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on this page I see a list of all the links that I have saved.</w:t>
            </w:r>
          </w:p>
          <w:p w14:paraId="519C92C0" w14:textId="36DB1B63" w:rsidR="009E6557" w:rsidRDefault="009E6557" w:rsidP="009E6557">
            <w:pPr>
              <w:rPr>
                <w:rFonts w:asciiTheme="minorHAnsi" w:eastAsia="Times New Roman" w:hAnsiTheme="minorHAnsi" w:cstheme="minorHAnsi"/>
                <w:sz w:val="16"/>
                <w:szCs w:val="16"/>
                <w:lang w:val="en-US" w:eastAsia="ru-RU"/>
              </w:rPr>
            </w:pPr>
            <w:r w:rsidRPr="00934B27">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from this list I can click the “link” title</w:t>
            </w:r>
          </w:p>
          <w:p w14:paraId="7EB6BC3E" w14:textId="0DD44EDA" w:rsidR="009E6557" w:rsidRDefault="009E6557" w:rsidP="009E6557">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Then </w:t>
            </w:r>
            <w:r w:rsidRPr="00123367">
              <w:rPr>
                <w:rFonts w:asciiTheme="minorHAnsi" w:eastAsia="Times New Roman" w:hAnsiTheme="minorHAnsi" w:cstheme="minorHAnsi"/>
                <w:sz w:val="16"/>
                <w:szCs w:val="16"/>
                <w:lang w:val="en-US" w:eastAsia="ru-RU"/>
              </w:rPr>
              <w:t xml:space="preserve">the system should </w:t>
            </w:r>
            <w:r>
              <w:rPr>
                <w:rFonts w:asciiTheme="minorHAnsi" w:eastAsia="Times New Roman" w:hAnsiTheme="minorHAnsi" w:cstheme="minorHAnsi"/>
                <w:sz w:val="16"/>
                <w:szCs w:val="16"/>
                <w:lang w:val="en-US" w:eastAsia="ru-RU"/>
              </w:rPr>
              <w:t>redirect me to the “link specific” page</w:t>
            </w:r>
          </w:p>
          <w:p w14:paraId="56D54B24" w14:textId="77777777" w:rsidR="009E6557" w:rsidRDefault="009E6557" w:rsidP="009E6557">
            <w:pPr>
              <w:rPr>
                <w:rFonts w:asciiTheme="minorHAnsi" w:eastAsia="Times New Roman" w:hAnsiTheme="minorHAnsi" w:cstheme="minorHAnsi"/>
                <w:sz w:val="16"/>
                <w:szCs w:val="16"/>
                <w:lang w:val="en-US" w:eastAsia="ru-RU"/>
              </w:rPr>
            </w:pPr>
          </w:p>
          <w:p w14:paraId="15D066D3" w14:textId="1AC1B9D9" w:rsidR="009E6557" w:rsidRPr="00123367" w:rsidRDefault="009E6557" w:rsidP="009E6557">
            <w:pPr>
              <w:rPr>
                <w:rFonts w:asciiTheme="minorHAnsi" w:eastAsia="Times New Roman" w:hAnsiTheme="minorHAnsi" w:cstheme="minorHAnsi"/>
                <w:color w:val="0000FF"/>
                <w:sz w:val="16"/>
                <w:szCs w:val="16"/>
                <w:lang w:val="en-US" w:eastAsia="ru-RU"/>
              </w:rPr>
            </w:pPr>
            <w:r w:rsidRPr="00F415BB">
              <w:rPr>
                <w:rFonts w:asciiTheme="minorHAnsi" w:eastAsia="Times New Roman" w:hAnsiTheme="minorHAnsi" w:cstheme="minorHAnsi"/>
                <w:color w:val="0000FF"/>
                <w:sz w:val="16"/>
                <w:szCs w:val="16"/>
                <w:lang w:val="en-US" w:eastAsia="ru-RU"/>
              </w:rPr>
              <w:t>** This is an oob SharePoint list content functionality.</w:t>
            </w:r>
          </w:p>
        </w:tc>
        <w:tc>
          <w:tcPr>
            <w:tcW w:w="884" w:type="dxa"/>
          </w:tcPr>
          <w:p w14:paraId="77057601" w14:textId="0FBFAF63" w:rsidR="009E6557" w:rsidRDefault="009E6557" w:rsidP="009E6557">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9E6557" w:rsidRPr="00193438" w14:paraId="1617DBA6" w14:textId="77777777" w:rsidTr="00B611DB">
        <w:trPr>
          <w:trHeight w:val="1501"/>
        </w:trPr>
        <w:tc>
          <w:tcPr>
            <w:tcW w:w="710" w:type="dxa"/>
          </w:tcPr>
          <w:p w14:paraId="15D590FA" w14:textId="69DC0F35" w:rsidR="009E6557" w:rsidRDefault="009E6557" w:rsidP="009E6557">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lastRenderedPageBreak/>
              <w:t>5.2.8</w:t>
            </w:r>
          </w:p>
        </w:tc>
        <w:tc>
          <w:tcPr>
            <w:tcW w:w="1417" w:type="dxa"/>
          </w:tcPr>
          <w:p w14:paraId="3D2781CA" w14:textId="099F8DC7" w:rsidR="009E6557" w:rsidRDefault="009E6557" w:rsidP="009E6557">
            <w:pPr>
              <w:rPr>
                <w:rFonts w:asciiTheme="minorHAnsi" w:eastAsia="Times New Roman" w:hAnsiTheme="minorHAnsi" w:cstheme="minorHAnsi"/>
                <w:color w:val="000000"/>
                <w:sz w:val="16"/>
                <w:szCs w:val="16"/>
                <w:lang w:val="en-US"/>
              </w:rPr>
            </w:pPr>
            <w:r w:rsidRPr="00DC6D85">
              <w:rPr>
                <w:rFonts w:asciiTheme="minorHAnsi" w:eastAsia="Times New Roman" w:hAnsiTheme="minorHAnsi" w:cstheme="minorHAnsi"/>
                <w:color w:val="000000"/>
                <w:sz w:val="16"/>
                <w:szCs w:val="16"/>
                <w:lang w:val="en-US"/>
              </w:rPr>
              <w:t>Sub-navigation my profile</w:t>
            </w:r>
          </w:p>
        </w:tc>
        <w:tc>
          <w:tcPr>
            <w:tcW w:w="1276" w:type="dxa"/>
          </w:tcPr>
          <w:p w14:paraId="2FAAFA5A" w14:textId="3488418D" w:rsidR="009E6557" w:rsidRDefault="009E6557" w:rsidP="009E6557">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Recognition</w:t>
            </w:r>
          </w:p>
        </w:tc>
        <w:tc>
          <w:tcPr>
            <w:tcW w:w="5245" w:type="dxa"/>
          </w:tcPr>
          <w:p w14:paraId="6BBECE17" w14:textId="40B8D389" w:rsidR="009E6557" w:rsidRDefault="009E6557" w:rsidP="009E6557">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sidRPr="00123367">
              <w:rPr>
                <w:rFonts w:asciiTheme="minorHAnsi" w:eastAsia="Times New Roman" w:hAnsiTheme="minorHAnsi" w:cstheme="minorHAnsi"/>
                <w:sz w:val="16"/>
                <w:szCs w:val="16"/>
                <w:lang w:val="en-US" w:eastAsia="ru-RU"/>
              </w:rPr>
              <w:t xml:space="preserve">that I am </w:t>
            </w:r>
            <w:r>
              <w:rPr>
                <w:rFonts w:asciiTheme="minorHAnsi" w:eastAsia="Times New Roman" w:hAnsiTheme="minorHAnsi" w:cstheme="minorHAnsi"/>
                <w:sz w:val="16"/>
                <w:szCs w:val="16"/>
                <w:lang w:val="en-US" w:eastAsia="ru-RU"/>
              </w:rPr>
              <w:t>a logged user</w:t>
            </w:r>
          </w:p>
          <w:p w14:paraId="11F5317C" w14:textId="19A69BD7" w:rsidR="009E6557" w:rsidRDefault="009E6557" w:rsidP="009E6557">
            <w:pPr>
              <w:rPr>
                <w:rFonts w:asciiTheme="minorHAnsi" w:eastAsia="Times New Roman" w:hAnsiTheme="minorHAnsi" w:cstheme="minorHAnsi"/>
                <w:sz w:val="16"/>
                <w:szCs w:val="16"/>
                <w:lang w:val="en-US" w:eastAsia="ru-RU"/>
              </w:rPr>
            </w:pPr>
            <w:r w:rsidRPr="00DB207B">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that I am on my own “my profile” page</w:t>
            </w:r>
          </w:p>
          <w:p w14:paraId="06780F88" w14:textId="18218BD8" w:rsidR="009E6557" w:rsidRDefault="009E6557" w:rsidP="009E6557">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When </w:t>
            </w:r>
            <w:r w:rsidRPr="00123367">
              <w:rPr>
                <w:rFonts w:asciiTheme="minorHAnsi" w:eastAsia="Times New Roman" w:hAnsiTheme="minorHAnsi" w:cstheme="minorHAnsi"/>
                <w:sz w:val="16"/>
                <w:szCs w:val="16"/>
                <w:lang w:val="en-US" w:eastAsia="ru-RU"/>
              </w:rPr>
              <w:t xml:space="preserve">I </w:t>
            </w:r>
            <w:r>
              <w:rPr>
                <w:rFonts w:asciiTheme="minorHAnsi" w:eastAsia="Times New Roman" w:hAnsiTheme="minorHAnsi" w:cstheme="minorHAnsi"/>
                <w:sz w:val="16"/>
                <w:szCs w:val="16"/>
                <w:lang w:val="en-US" w:eastAsia="ru-RU"/>
              </w:rPr>
              <w:t>click in the “recognition” link</w:t>
            </w:r>
            <w:r>
              <w:rPr>
                <w:rFonts w:asciiTheme="minorHAnsi" w:eastAsia="Times New Roman" w:hAnsiTheme="minorHAnsi" w:cstheme="minorHAnsi"/>
                <w:color w:val="0000FF"/>
                <w:sz w:val="16"/>
                <w:szCs w:val="16"/>
                <w:lang w:val="en-US" w:eastAsia="ru-RU"/>
              </w:rPr>
              <w:br/>
              <w:t>T</w:t>
            </w:r>
            <w:r w:rsidRPr="00123367">
              <w:rPr>
                <w:rFonts w:asciiTheme="minorHAnsi" w:eastAsia="Times New Roman" w:hAnsiTheme="minorHAnsi" w:cstheme="minorHAnsi"/>
                <w:color w:val="0000FF"/>
                <w:sz w:val="16"/>
                <w:szCs w:val="16"/>
                <w:lang w:val="en-US" w:eastAsia="ru-RU"/>
              </w:rPr>
              <w:t xml:space="preserve">hen </w:t>
            </w:r>
            <w:r>
              <w:rPr>
                <w:rFonts w:asciiTheme="minorHAnsi" w:eastAsia="Times New Roman" w:hAnsiTheme="minorHAnsi" w:cstheme="minorHAnsi"/>
                <w:sz w:val="16"/>
                <w:szCs w:val="16"/>
                <w:lang w:val="en-US" w:eastAsia="ru-RU"/>
              </w:rPr>
              <w:t xml:space="preserve">I will be redirected to my “recognition” sub-view page </w:t>
            </w:r>
          </w:p>
          <w:p w14:paraId="46F891B3" w14:textId="40DEFC9B" w:rsidR="009E6557" w:rsidRDefault="009E6557" w:rsidP="009E6557">
            <w:pPr>
              <w:rPr>
                <w:rFonts w:asciiTheme="minorHAnsi" w:eastAsia="Times New Roman" w:hAnsiTheme="minorHAnsi" w:cstheme="minorHAnsi"/>
                <w:sz w:val="16"/>
                <w:szCs w:val="16"/>
                <w:lang w:val="en-US" w:eastAsia="ru-RU"/>
              </w:rPr>
            </w:pPr>
            <w:r w:rsidRPr="00934B27">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on this page I will be able to view all the recognition posts that I have been given by my colleagues</w:t>
            </w:r>
          </w:p>
          <w:p w14:paraId="48FA49D5" w14:textId="74F76035" w:rsidR="009E6557" w:rsidRDefault="009E6557" w:rsidP="009E6557">
            <w:pPr>
              <w:rPr>
                <w:rFonts w:asciiTheme="minorHAnsi" w:eastAsia="Times New Roman" w:hAnsiTheme="minorHAnsi" w:cstheme="minorHAnsi"/>
                <w:sz w:val="16"/>
                <w:szCs w:val="16"/>
                <w:lang w:val="en-US" w:eastAsia="ru-RU"/>
              </w:rPr>
            </w:pPr>
            <w:r w:rsidRPr="00934B27">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interact with the “recognition badge” conversation posts, such as clicking on “like” “share” “comment” or “</w:t>
            </w:r>
            <w:commentRangeStart w:id="1398"/>
            <w:del w:id="1399" w:author="Ghita Benotmane" w:date="2016-09-13T13:59:00Z">
              <w:r>
                <w:rPr>
                  <w:rFonts w:asciiTheme="minorHAnsi" w:eastAsia="Times New Roman" w:hAnsiTheme="minorHAnsi" w:cstheme="minorHAnsi"/>
                  <w:sz w:val="16"/>
                  <w:szCs w:val="16"/>
                  <w:lang w:val="en-US" w:eastAsia="ru-RU"/>
                </w:rPr>
                <w:delText>bookmar</w:delText>
              </w:r>
              <w:r w:rsidRPr="008F59BB">
                <w:rPr>
                  <w:rFonts w:asciiTheme="minorHAnsi" w:hAnsiTheme="minorHAnsi"/>
                  <w:sz w:val="16"/>
                  <w:highlight w:val="yellow"/>
                  <w:lang w:val="en-US"/>
                </w:rPr>
                <w:delText>k</w:delText>
              </w:r>
            </w:del>
            <w:ins w:id="1400" w:author="Ghita Benotmane" w:date="2016-09-13T13:59:00Z">
              <w:r w:rsidR="00325E39" w:rsidRPr="008F59BB">
                <w:rPr>
                  <w:rFonts w:asciiTheme="minorHAnsi" w:eastAsia="Times New Roman" w:hAnsiTheme="minorHAnsi" w:cstheme="minorHAnsi"/>
                  <w:sz w:val="16"/>
                  <w:szCs w:val="16"/>
                  <w:highlight w:val="yellow"/>
                  <w:lang w:val="en-US" w:eastAsia="ru-RU"/>
                </w:rPr>
                <w:t>follow</w:t>
              </w:r>
            </w:ins>
            <w:commentRangeEnd w:id="1398"/>
            <w:ins w:id="1401" w:author="Ghita Benotmane" w:date="2016-09-13T14:16:00Z">
              <w:r w:rsidR="0085122E">
                <w:rPr>
                  <w:rStyle w:val="CommentReference"/>
                </w:rPr>
                <w:commentReference w:id="1398"/>
              </w:r>
            </w:ins>
            <w:ins w:id="1402" w:author="Ghita Benotmane" w:date="2016-09-13T13:59:00Z">
              <w:r w:rsidR="00325E39" w:rsidRPr="008F59BB">
                <w:rPr>
                  <w:rFonts w:asciiTheme="minorHAnsi" w:eastAsia="Times New Roman" w:hAnsiTheme="minorHAnsi" w:cstheme="minorHAnsi"/>
                  <w:sz w:val="16"/>
                  <w:szCs w:val="16"/>
                  <w:highlight w:val="yellow"/>
                  <w:lang w:val="en-US" w:eastAsia="ru-RU"/>
                </w:rPr>
                <w:t>-up</w:t>
              </w:r>
            </w:ins>
            <w:r>
              <w:rPr>
                <w:rFonts w:asciiTheme="minorHAnsi" w:eastAsia="Times New Roman" w:hAnsiTheme="minorHAnsi" w:cstheme="minorHAnsi"/>
                <w:sz w:val="16"/>
                <w:szCs w:val="16"/>
                <w:lang w:val="en-US" w:eastAsia="ru-RU"/>
              </w:rPr>
              <w:t>”</w:t>
            </w:r>
          </w:p>
          <w:p w14:paraId="458DA95D" w14:textId="77777777" w:rsidR="009E6557" w:rsidRDefault="009E6557" w:rsidP="009E6557">
            <w:pPr>
              <w:rPr>
                <w:rFonts w:asciiTheme="minorHAnsi" w:eastAsia="Times New Roman" w:hAnsiTheme="minorHAnsi" w:cstheme="minorHAnsi"/>
                <w:sz w:val="16"/>
                <w:szCs w:val="16"/>
                <w:lang w:val="en-US" w:eastAsia="ru-RU"/>
              </w:rPr>
            </w:pPr>
          </w:p>
          <w:p w14:paraId="53D5DC17" w14:textId="6EDEC098" w:rsidR="009E6557" w:rsidRPr="00F415BB" w:rsidRDefault="009E6557" w:rsidP="009E6557">
            <w:pPr>
              <w:rPr>
                <w:rFonts w:asciiTheme="minorHAnsi" w:eastAsia="Times New Roman" w:hAnsiTheme="minorHAnsi" w:cstheme="minorHAnsi"/>
                <w:color w:val="0000FF"/>
                <w:sz w:val="16"/>
                <w:szCs w:val="16"/>
                <w:lang w:val="en-US" w:eastAsia="ru-RU"/>
              </w:rPr>
            </w:pPr>
            <w:r w:rsidRPr="00F415BB">
              <w:rPr>
                <w:rFonts w:asciiTheme="minorHAnsi" w:eastAsia="Times New Roman" w:hAnsiTheme="minorHAnsi" w:cstheme="minorHAnsi"/>
                <w:color w:val="0000FF"/>
                <w:sz w:val="16"/>
                <w:szCs w:val="16"/>
                <w:lang w:val="en-US" w:eastAsia="ru-RU"/>
              </w:rPr>
              <w:t>* This function used the oob sitrion “kudos badge” functionality. Only the term name should be customized.</w:t>
            </w:r>
          </w:p>
          <w:p w14:paraId="4D530B9D" w14:textId="0B5CF6F9" w:rsidR="009E6557" w:rsidRPr="00123367" w:rsidRDefault="009E6557" w:rsidP="009E6557">
            <w:pPr>
              <w:rPr>
                <w:rFonts w:asciiTheme="minorHAnsi" w:eastAsia="Times New Roman" w:hAnsiTheme="minorHAnsi" w:cstheme="minorHAnsi"/>
                <w:color w:val="0000FF"/>
                <w:sz w:val="16"/>
                <w:szCs w:val="16"/>
                <w:lang w:val="en-US" w:eastAsia="ru-RU"/>
              </w:rPr>
            </w:pPr>
            <w:r w:rsidRPr="00F415BB">
              <w:rPr>
                <w:rFonts w:asciiTheme="minorHAnsi" w:eastAsia="Times New Roman" w:hAnsiTheme="minorHAnsi" w:cstheme="minorHAnsi"/>
                <w:color w:val="0000FF"/>
                <w:sz w:val="16"/>
                <w:szCs w:val="16"/>
                <w:lang w:val="en-US" w:eastAsia="ru-RU"/>
              </w:rPr>
              <w:t>** The ticker number next to the tab name indicates the number of new recognition badges that I have not viewed.</w:t>
            </w:r>
          </w:p>
        </w:tc>
        <w:tc>
          <w:tcPr>
            <w:tcW w:w="884" w:type="dxa"/>
          </w:tcPr>
          <w:p w14:paraId="05F1535D" w14:textId="2A837D94" w:rsidR="009E6557" w:rsidRDefault="009E6557" w:rsidP="009E6557">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3</w:t>
            </w:r>
          </w:p>
        </w:tc>
      </w:tr>
    </w:tbl>
    <w:p w14:paraId="07481646" w14:textId="7BAD10B7" w:rsidR="00E502AB" w:rsidRDefault="005679BC" w:rsidP="00E20DD3">
      <w:pPr>
        <w:pStyle w:val="Heading2"/>
        <w:numPr>
          <w:ilvl w:val="1"/>
          <w:numId w:val="20"/>
        </w:numPr>
      </w:pPr>
      <w:bookmarkStart w:id="1403" w:name="_Toc461707126"/>
      <w:bookmarkStart w:id="1404" w:name="_Toc463013437"/>
      <w:r>
        <w:t>Profile push content</w:t>
      </w:r>
      <w:bookmarkEnd w:id="1403"/>
      <w:bookmarkEnd w:id="1404"/>
    </w:p>
    <w:tbl>
      <w:tblPr>
        <w:tblStyle w:val="TableGrid"/>
        <w:tblW w:w="10065" w:type="dxa"/>
        <w:tblInd w:w="-572" w:type="dxa"/>
        <w:tblLayout w:type="fixed"/>
        <w:tblLook w:val="04A0" w:firstRow="1" w:lastRow="0" w:firstColumn="1" w:lastColumn="0" w:noHBand="0" w:noVBand="1"/>
      </w:tblPr>
      <w:tblGrid>
        <w:gridCol w:w="709"/>
        <w:gridCol w:w="1418"/>
        <w:gridCol w:w="1417"/>
        <w:gridCol w:w="5387"/>
        <w:gridCol w:w="1134"/>
      </w:tblGrid>
      <w:tr w:rsidR="004D7AD2" w:rsidRPr="00193438" w14:paraId="00881633" w14:textId="77777777" w:rsidTr="00691053">
        <w:trPr>
          <w:trHeight w:val="280"/>
        </w:trPr>
        <w:tc>
          <w:tcPr>
            <w:tcW w:w="709" w:type="dxa"/>
            <w:shd w:val="clear" w:color="auto" w:fill="122632" w:themeFill="text1"/>
            <w:hideMark/>
          </w:tcPr>
          <w:p w14:paraId="3CF1885B" w14:textId="472E4727" w:rsidR="004D7AD2" w:rsidRPr="00193438" w:rsidRDefault="005679BC" w:rsidP="00E17EE0">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Id</w:t>
            </w:r>
          </w:p>
        </w:tc>
        <w:tc>
          <w:tcPr>
            <w:tcW w:w="1418" w:type="dxa"/>
            <w:shd w:val="clear" w:color="auto" w:fill="122632" w:themeFill="text1"/>
            <w:hideMark/>
          </w:tcPr>
          <w:p w14:paraId="1908E9EC" w14:textId="3F2C9A14" w:rsidR="004D7AD2" w:rsidRPr="00193438" w:rsidRDefault="005679BC" w:rsidP="00E17EE0">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category</w:t>
            </w:r>
          </w:p>
        </w:tc>
        <w:tc>
          <w:tcPr>
            <w:tcW w:w="1417" w:type="dxa"/>
            <w:shd w:val="clear" w:color="auto" w:fill="122632" w:themeFill="text1"/>
            <w:hideMark/>
          </w:tcPr>
          <w:p w14:paraId="0602B491" w14:textId="374F8186" w:rsidR="004D7AD2" w:rsidRPr="00193438" w:rsidRDefault="005679BC" w:rsidP="00E17EE0">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name</w:t>
            </w:r>
          </w:p>
        </w:tc>
        <w:tc>
          <w:tcPr>
            <w:tcW w:w="5387" w:type="dxa"/>
            <w:shd w:val="clear" w:color="auto" w:fill="122632" w:themeFill="text1"/>
            <w:hideMark/>
          </w:tcPr>
          <w:p w14:paraId="30D5CA23" w14:textId="77777777" w:rsidR="004D7AD2" w:rsidRPr="00193438" w:rsidRDefault="004D7AD2" w:rsidP="00E17EE0">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Description</w:t>
            </w:r>
          </w:p>
        </w:tc>
        <w:tc>
          <w:tcPr>
            <w:tcW w:w="1134" w:type="dxa"/>
            <w:shd w:val="clear" w:color="auto" w:fill="122632" w:themeFill="text1"/>
            <w:hideMark/>
          </w:tcPr>
          <w:p w14:paraId="14B861AE" w14:textId="77777777" w:rsidR="004D7AD2" w:rsidRPr="00193438" w:rsidRDefault="004D7AD2" w:rsidP="00E17EE0">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Priority</w:t>
            </w:r>
          </w:p>
        </w:tc>
      </w:tr>
      <w:tr w:rsidR="006A54CA" w:rsidRPr="00193438" w14:paraId="52D19122" w14:textId="77777777" w:rsidTr="00691053">
        <w:trPr>
          <w:trHeight w:val="1417"/>
        </w:trPr>
        <w:tc>
          <w:tcPr>
            <w:tcW w:w="709" w:type="dxa"/>
          </w:tcPr>
          <w:p w14:paraId="1090B35F" w14:textId="21D18FAD" w:rsidR="006A54CA" w:rsidRDefault="00E17EE0" w:rsidP="00E17EE0">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5.3.1</w:t>
            </w:r>
          </w:p>
        </w:tc>
        <w:tc>
          <w:tcPr>
            <w:tcW w:w="1418" w:type="dxa"/>
          </w:tcPr>
          <w:p w14:paraId="1A3DEF0C" w14:textId="391A1338" w:rsidR="006A54CA" w:rsidRPr="00AD3D29" w:rsidRDefault="005679BC" w:rsidP="00E17EE0">
            <w:pPr>
              <w:rPr>
                <w:rFonts w:asciiTheme="minorHAnsi" w:eastAsia="Times New Roman" w:hAnsiTheme="minorHAnsi" w:cstheme="minorHAnsi"/>
                <w:b/>
                <w:color w:val="000000"/>
                <w:sz w:val="16"/>
                <w:szCs w:val="16"/>
                <w:lang w:val="en-US"/>
              </w:rPr>
            </w:pPr>
            <w:r w:rsidRPr="00AD3D29">
              <w:rPr>
                <w:rFonts w:asciiTheme="minorHAnsi" w:eastAsia="Times New Roman" w:hAnsiTheme="minorHAnsi" w:cstheme="minorHAnsi"/>
                <w:b/>
                <w:color w:val="000000"/>
                <w:sz w:val="16"/>
                <w:szCs w:val="16"/>
                <w:lang w:val="en-US"/>
              </w:rPr>
              <w:t>Expert topics</w:t>
            </w:r>
          </w:p>
        </w:tc>
        <w:tc>
          <w:tcPr>
            <w:tcW w:w="1417" w:type="dxa"/>
          </w:tcPr>
          <w:p w14:paraId="5508674A" w14:textId="2DC5C07D" w:rsidR="006A54CA" w:rsidRPr="00AD3D29" w:rsidRDefault="0099005E" w:rsidP="00E17EE0">
            <w:pPr>
              <w:rPr>
                <w:rFonts w:asciiTheme="minorHAnsi" w:eastAsia="Times New Roman" w:hAnsiTheme="minorHAnsi" w:cstheme="minorHAnsi"/>
                <w:b/>
                <w:color w:val="000000"/>
                <w:sz w:val="16"/>
                <w:szCs w:val="16"/>
                <w:lang w:val="en-US"/>
              </w:rPr>
            </w:pPr>
            <w:r>
              <w:rPr>
                <w:rFonts w:asciiTheme="minorHAnsi" w:eastAsia="Times New Roman" w:hAnsiTheme="minorHAnsi" w:cstheme="minorHAnsi"/>
                <w:b/>
                <w:color w:val="000000"/>
                <w:sz w:val="16"/>
                <w:szCs w:val="16"/>
                <w:lang w:val="en-US"/>
              </w:rPr>
              <w:t>Expertise</w:t>
            </w:r>
            <w:r w:rsidR="006A54CA" w:rsidRPr="00AD3D29">
              <w:rPr>
                <w:rFonts w:asciiTheme="minorHAnsi" w:eastAsia="Times New Roman" w:hAnsiTheme="minorHAnsi" w:cstheme="minorHAnsi"/>
                <w:b/>
                <w:color w:val="000000"/>
                <w:sz w:val="16"/>
                <w:szCs w:val="16"/>
                <w:lang w:val="en-US"/>
              </w:rPr>
              <w:t xml:space="preserve"> </w:t>
            </w:r>
          </w:p>
        </w:tc>
        <w:tc>
          <w:tcPr>
            <w:tcW w:w="5387" w:type="dxa"/>
          </w:tcPr>
          <w:p w14:paraId="1472D522" w14:textId="7F8E6952" w:rsidR="006A54CA" w:rsidRDefault="006A54CA" w:rsidP="00E17EE0">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sidR="005679BC" w:rsidRPr="00123367">
              <w:rPr>
                <w:rFonts w:asciiTheme="minorHAnsi" w:eastAsia="Times New Roman" w:hAnsiTheme="minorHAnsi" w:cstheme="minorHAnsi"/>
                <w:sz w:val="16"/>
                <w:szCs w:val="16"/>
                <w:lang w:val="en-US" w:eastAsia="ru-RU"/>
              </w:rPr>
              <w:t xml:space="preserve">that </w:t>
            </w:r>
            <w:r w:rsidR="00AF0DAB" w:rsidRPr="00123367">
              <w:rPr>
                <w:rFonts w:asciiTheme="minorHAnsi" w:eastAsia="Times New Roman" w:hAnsiTheme="minorHAnsi" w:cstheme="minorHAnsi"/>
                <w:sz w:val="16"/>
                <w:szCs w:val="16"/>
                <w:lang w:val="en-US" w:eastAsia="ru-RU"/>
              </w:rPr>
              <w:t>I</w:t>
            </w:r>
            <w:r w:rsidR="005679BC" w:rsidRPr="00123367">
              <w:rPr>
                <w:rFonts w:asciiTheme="minorHAnsi" w:eastAsia="Times New Roman" w:hAnsiTheme="minorHAnsi" w:cstheme="minorHAnsi"/>
                <w:sz w:val="16"/>
                <w:szCs w:val="16"/>
                <w:lang w:val="en-US" w:eastAsia="ru-RU"/>
              </w:rPr>
              <w:t xml:space="preserve"> am </w:t>
            </w:r>
            <w:r>
              <w:rPr>
                <w:rFonts w:asciiTheme="minorHAnsi" w:eastAsia="Times New Roman" w:hAnsiTheme="minorHAnsi" w:cstheme="minorHAnsi"/>
                <w:sz w:val="16"/>
                <w:szCs w:val="16"/>
                <w:lang w:val="en-US" w:eastAsia="ru-RU"/>
              </w:rPr>
              <w:t>a logged user</w:t>
            </w:r>
          </w:p>
          <w:p w14:paraId="146736A5" w14:textId="566E0DEF" w:rsidR="006A54CA" w:rsidRDefault="006A54CA" w:rsidP="00E17EE0">
            <w:pPr>
              <w:rPr>
                <w:rFonts w:asciiTheme="minorHAnsi" w:eastAsia="Times New Roman" w:hAnsiTheme="minorHAnsi" w:cstheme="minorHAnsi"/>
                <w:sz w:val="16"/>
                <w:szCs w:val="16"/>
                <w:lang w:val="en-US" w:eastAsia="ru-RU"/>
              </w:rPr>
            </w:pPr>
            <w:r w:rsidRPr="00DB207B">
              <w:rPr>
                <w:rFonts w:asciiTheme="minorHAnsi" w:eastAsia="Times New Roman" w:hAnsiTheme="minorHAnsi" w:cstheme="minorHAnsi"/>
                <w:color w:val="0000FF"/>
                <w:sz w:val="16"/>
                <w:szCs w:val="16"/>
                <w:lang w:val="en-US" w:eastAsia="ru-RU"/>
              </w:rPr>
              <w:t>And</w:t>
            </w:r>
            <w:r w:rsidR="005679BC">
              <w:rPr>
                <w:rFonts w:asciiTheme="minorHAnsi" w:eastAsia="Times New Roman" w:hAnsiTheme="minorHAnsi" w:cstheme="minorHAnsi"/>
                <w:sz w:val="16"/>
                <w:szCs w:val="16"/>
                <w:lang w:val="en-US" w:eastAsia="ru-RU"/>
              </w:rPr>
              <w:t xml:space="preserve"> that </w:t>
            </w:r>
            <w:r w:rsidR="00AF0DAB">
              <w:rPr>
                <w:rFonts w:asciiTheme="minorHAnsi" w:eastAsia="Times New Roman" w:hAnsiTheme="minorHAnsi" w:cstheme="minorHAnsi"/>
                <w:sz w:val="16"/>
                <w:szCs w:val="16"/>
                <w:lang w:val="en-US" w:eastAsia="ru-RU"/>
              </w:rPr>
              <w:t>I</w:t>
            </w:r>
            <w:r w:rsidR="005679BC">
              <w:rPr>
                <w:rFonts w:asciiTheme="minorHAnsi" w:eastAsia="Times New Roman" w:hAnsiTheme="minorHAnsi" w:cstheme="minorHAnsi"/>
                <w:sz w:val="16"/>
                <w:szCs w:val="16"/>
                <w:lang w:val="en-US" w:eastAsia="ru-RU"/>
              </w:rPr>
              <w:t xml:space="preserve"> am on my own “my profile” page</w:t>
            </w:r>
          </w:p>
          <w:p w14:paraId="56A821BF" w14:textId="23E3DE40" w:rsidR="006A54CA" w:rsidRDefault="006A54CA" w:rsidP="00E17EE0">
            <w:pPr>
              <w:rPr>
                <w:rFonts w:asciiTheme="minorHAnsi" w:eastAsia="Times New Roman" w:hAnsiTheme="minorHAnsi" w:cstheme="minorHAnsi"/>
                <w:sz w:val="16"/>
                <w:szCs w:val="16"/>
                <w:lang w:val="en-US" w:eastAsia="ru-RU"/>
              </w:rPr>
            </w:pPr>
            <w:r w:rsidRPr="00DB207B">
              <w:rPr>
                <w:rFonts w:asciiTheme="minorHAnsi" w:eastAsia="Times New Roman" w:hAnsiTheme="minorHAnsi" w:cstheme="minorHAnsi"/>
                <w:color w:val="0000FF"/>
                <w:sz w:val="16"/>
                <w:szCs w:val="16"/>
                <w:lang w:val="en-US" w:eastAsia="ru-RU"/>
              </w:rPr>
              <w:t>And</w:t>
            </w:r>
            <w:r w:rsidR="005679BC">
              <w:rPr>
                <w:rFonts w:asciiTheme="minorHAnsi" w:eastAsia="Times New Roman" w:hAnsiTheme="minorHAnsi" w:cstheme="minorHAnsi"/>
                <w:sz w:val="16"/>
                <w:szCs w:val="16"/>
                <w:lang w:val="en-US" w:eastAsia="ru-RU"/>
              </w:rPr>
              <w:t xml:space="preserve"> that </w:t>
            </w:r>
            <w:r w:rsidR="00AF0DAB">
              <w:rPr>
                <w:rFonts w:asciiTheme="minorHAnsi" w:eastAsia="Times New Roman" w:hAnsiTheme="minorHAnsi" w:cstheme="minorHAnsi"/>
                <w:sz w:val="16"/>
                <w:szCs w:val="16"/>
                <w:lang w:val="en-US" w:eastAsia="ru-RU"/>
              </w:rPr>
              <w:t>I</w:t>
            </w:r>
            <w:r w:rsidR="005679BC">
              <w:rPr>
                <w:rFonts w:asciiTheme="minorHAnsi" w:eastAsia="Times New Roman" w:hAnsiTheme="minorHAnsi" w:cstheme="minorHAnsi"/>
                <w:sz w:val="16"/>
                <w:szCs w:val="16"/>
                <w:lang w:val="en-US" w:eastAsia="ru-RU"/>
              </w:rPr>
              <w:t xml:space="preserve"> have </w:t>
            </w:r>
            <w:r w:rsidR="00AF0DAB">
              <w:rPr>
                <w:rFonts w:asciiTheme="minorHAnsi" w:eastAsia="Times New Roman" w:hAnsiTheme="minorHAnsi" w:cstheme="minorHAnsi"/>
                <w:sz w:val="16"/>
                <w:szCs w:val="16"/>
                <w:lang w:val="en-US" w:eastAsia="ru-RU"/>
              </w:rPr>
              <w:t>added “</w:t>
            </w:r>
            <w:r w:rsidR="00A21A20">
              <w:rPr>
                <w:rFonts w:asciiTheme="minorHAnsi" w:eastAsia="Times New Roman" w:hAnsiTheme="minorHAnsi" w:cstheme="minorHAnsi"/>
                <w:sz w:val="16"/>
                <w:szCs w:val="16"/>
                <w:lang w:val="en-US" w:eastAsia="ru-RU"/>
              </w:rPr>
              <w:t>expertise</w:t>
            </w:r>
            <w:r w:rsidR="005679BC">
              <w:rPr>
                <w:rFonts w:asciiTheme="minorHAnsi" w:eastAsia="Times New Roman" w:hAnsiTheme="minorHAnsi" w:cstheme="minorHAnsi"/>
                <w:sz w:val="16"/>
                <w:szCs w:val="16"/>
                <w:lang w:val="en-US" w:eastAsia="ru-RU"/>
              </w:rPr>
              <w:t xml:space="preserve">” tags in the edit profile settings </w:t>
            </w:r>
            <w:r>
              <w:rPr>
                <w:rFonts w:asciiTheme="minorHAnsi" w:eastAsia="Times New Roman" w:hAnsiTheme="minorHAnsi" w:cstheme="minorHAnsi"/>
                <w:sz w:val="16"/>
                <w:szCs w:val="16"/>
                <w:lang w:val="en-US" w:eastAsia="ru-RU"/>
              </w:rPr>
              <w:t>pop-in</w:t>
            </w:r>
            <w:r w:rsidR="00EA61FC">
              <w:rPr>
                <w:rFonts w:asciiTheme="minorHAnsi" w:eastAsia="Times New Roman" w:hAnsiTheme="minorHAnsi" w:cstheme="minorHAnsi"/>
                <w:color w:val="0000FF"/>
                <w:sz w:val="16"/>
                <w:szCs w:val="16"/>
                <w:lang w:val="en-US" w:eastAsia="ru-RU"/>
              </w:rPr>
              <w:br/>
              <w:t>T</w:t>
            </w:r>
            <w:r w:rsidR="005679BC" w:rsidRPr="00123367">
              <w:rPr>
                <w:rFonts w:asciiTheme="minorHAnsi" w:eastAsia="Times New Roman" w:hAnsiTheme="minorHAnsi" w:cstheme="minorHAnsi"/>
                <w:color w:val="0000FF"/>
                <w:sz w:val="16"/>
                <w:szCs w:val="16"/>
                <w:lang w:val="en-US" w:eastAsia="ru-RU"/>
              </w:rPr>
              <w:t xml:space="preserve">hen </w:t>
            </w:r>
            <w:r>
              <w:rPr>
                <w:rFonts w:asciiTheme="minorHAnsi" w:eastAsia="Times New Roman" w:hAnsiTheme="minorHAnsi" w:cstheme="minorHAnsi"/>
                <w:sz w:val="16"/>
                <w:szCs w:val="16"/>
                <w:lang w:val="en-US" w:eastAsia="ru-RU"/>
              </w:rPr>
              <w:t>the “</w:t>
            </w:r>
            <w:r w:rsidR="00A21A20">
              <w:rPr>
                <w:rFonts w:asciiTheme="minorHAnsi" w:eastAsia="Times New Roman" w:hAnsiTheme="minorHAnsi" w:cstheme="minorHAnsi"/>
                <w:sz w:val="16"/>
                <w:szCs w:val="16"/>
                <w:lang w:val="en-US" w:eastAsia="ru-RU"/>
              </w:rPr>
              <w:t>expertise</w:t>
            </w:r>
            <w:r>
              <w:rPr>
                <w:rFonts w:asciiTheme="minorHAnsi" w:eastAsia="Times New Roman" w:hAnsiTheme="minorHAnsi" w:cstheme="minorHAnsi"/>
                <w:sz w:val="16"/>
                <w:szCs w:val="16"/>
                <w:lang w:val="en-US" w:eastAsia="ru-RU"/>
              </w:rPr>
              <w:t>” will appear on “my profile” page.</w:t>
            </w:r>
          </w:p>
          <w:p w14:paraId="0B237302" w14:textId="39159BE1" w:rsidR="006A54CA" w:rsidRPr="00A21A20" w:rsidRDefault="006A54CA" w:rsidP="00E17EE0">
            <w:pPr>
              <w:rPr>
                <w:rFonts w:asciiTheme="minorHAnsi" w:eastAsia="Times New Roman" w:hAnsiTheme="minorHAnsi" w:cstheme="minorHAnsi"/>
                <w:sz w:val="16"/>
                <w:szCs w:val="16"/>
                <w:lang w:val="en-US" w:eastAsia="ru-RU"/>
              </w:rPr>
            </w:pPr>
            <w:r w:rsidRPr="00A21A20">
              <w:rPr>
                <w:rFonts w:asciiTheme="minorHAnsi" w:eastAsia="Times New Roman" w:hAnsiTheme="minorHAnsi" w:cstheme="minorHAnsi"/>
                <w:color w:val="0000FF"/>
                <w:sz w:val="16"/>
                <w:szCs w:val="16"/>
                <w:lang w:val="en-US" w:eastAsia="ru-RU"/>
              </w:rPr>
              <w:t>And</w:t>
            </w:r>
            <w:r w:rsidRPr="00A21A20">
              <w:rPr>
                <w:rFonts w:asciiTheme="minorHAnsi" w:eastAsia="Times New Roman" w:hAnsiTheme="minorHAnsi" w:cstheme="minorHAnsi"/>
                <w:sz w:val="16"/>
                <w:szCs w:val="16"/>
                <w:lang w:val="en-US" w:eastAsia="ru-RU"/>
              </w:rPr>
              <w:t xml:space="preserve"> </w:t>
            </w:r>
            <w:r w:rsidR="0088384E">
              <w:rPr>
                <w:rFonts w:asciiTheme="minorHAnsi" w:eastAsia="Times New Roman" w:hAnsiTheme="minorHAnsi" w:cstheme="minorHAnsi"/>
                <w:sz w:val="16"/>
                <w:szCs w:val="16"/>
                <w:lang w:val="en-US" w:eastAsia="ru-RU"/>
              </w:rPr>
              <w:t>colleagues visit the public profile</w:t>
            </w:r>
            <w:r w:rsidR="0088384E" w:rsidRPr="0099005E">
              <w:rPr>
                <w:rFonts w:asciiTheme="minorHAnsi" w:eastAsia="Times New Roman" w:hAnsiTheme="minorHAnsi" w:cstheme="minorHAnsi"/>
                <w:sz w:val="16"/>
                <w:szCs w:val="16"/>
                <w:lang w:val="en-US" w:eastAsia="ru-RU"/>
              </w:rPr>
              <w:t xml:space="preserve"> page</w:t>
            </w:r>
            <w:r w:rsidR="0088384E">
              <w:rPr>
                <w:rFonts w:asciiTheme="minorHAnsi" w:eastAsia="Times New Roman" w:hAnsiTheme="minorHAnsi" w:cstheme="minorHAnsi"/>
                <w:sz w:val="16"/>
                <w:szCs w:val="16"/>
                <w:lang w:val="en-US" w:eastAsia="ru-RU"/>
              </w:rPr>
              <w:t xml:space="preserve"> view</w:t>
            </w:r>
            <w:r w:rsidR="0088384E" w:rsidRPr="00A21A20">
              <w:rPr>
                <w:rFonts w:asciiTheme="minorHAnsi" w:eastAsia="Times New Roman" w:hAnsiTheme="minorHAnsi" w:cstheme="minorHAnsi"/>
                <w:sz w:val="16"/>
                <w:szCs w:val="16"/>
                <w:lang w:val="en-US" w:eastAsia="ru-RU"/>
              </w:rPr>
              <w:t xml:space="preserve"> </w:t>
            </w:r>
            <w:r w:rsidR="0088384E">
              <w:rPr>
                <w:rFonts w:asciiTheme="minorHAnsi" w:eastAsia="Times New Roman" w:hAnsiTheme="minorHAnsi" w:cstheme="minorHAnsi"/>
                <w:sz w:val="16"/>
                <w:szCs w:val="16"/>
                <w:lang w:val="en-US" w:eastAsia="ru-RU"/>
              </w:rPr>
              <w:t xml:space="preserve">they </w:t>
            </w:r>
            <w:r w:rsidRPr="00A21A20">
              <w:rPr>
                <w:rFonts w:asciiTheme="minorHAnsi" w:eastAsia="Times New Roman" w:hAnsiTheme="minorHAnsi" w:cstheme="minorHAnsi"/>
                <w:sz w:val="16"/>
                <w:szCs w:val="16"/>
                <w:lang w:val="en-US" w:eastAsia="ru-RU"/>
              </w:rPr>
              <w:t xml:space="preserve">will </w:t>
            </w:r>
            <w:r w:rsidR="0088384E">
              <w:rPr>
                <w:rFonts w:asciiTheme="minorHAnsi" w:eastAsia="Times New Roman" w:hAnsiTheme="minorHAnsi" w:cstheme="minorHAnsi"/>
                <w:sz w:val="16"/>
                <w:szCs w:val="16"/>
                <w:lang w:val="en-US" w:eastAsia="ru-RU"/>
              </w:rPr>
              <w:t xml:space="preserve">also </w:t>
            </w:r>
            <w:r w:rsidRPr="00A21A20">
              <w:rPr>
                <w:rFonts w:asciiTheme="minorHAnsi" w:eastAsia="Times New Roman" w:hAnsiTheme="minorHAnsi" w:cstheme="minorHAnsi"/>
                <w:sz w:val="16"/>
                <w:szCs w:val="16"/>
                <w:lang w:val="en-US" w:eastAsia="ru-RU"/>
              </w:rPr>
              <w:t xml:space="preserve">be able to see </w:t>
            </w:r>
            <w:r w:rsidR="00691053" w:rsidRPr="00A21A20">
              <w:rPr>
                <w:rFonts w:asciiTheme="minorHAnsi" w:eastAsia="Times New Roman" w:hAnsiTheme="minorHAnsi" w:cstheme="minorHAnsi"/>
                <w:sz w:val="16"/>
                <w:szCs w:val="16"/>
                <w:lang w:val="en-US" w:eastAsia="ru-RU"/>
              </w:rPr>
              <w:t>my</w:t>
            </w:r>
            <w:r w:rsidRPr="00A21A20">
              <w:rPr>
                <w:rFonts w:asciiTheme="minorHAnsi" w:eastAsia="Times New Roman" w:hAnsiTheme="minorHAnsi" w:cstheme="minorHAnsi"/>
                <w:sz w:val="16"/>
                <w:szCs w:val="16"/>
                <w:lang w:val="en-US" w:eastAsia="ru-RU"/>
              </w:rPr>
              <w:t xml:space="preserve"> “</w:t>
            </w:r>
            <w:r w:rsidR="00A21A20" w:rsidRPr="00A21A20">
              <w:rPr>
                <w:rFonts w:asciiTheme="minorHAnsi" w:eastAsia="Times New Roman" w:hAnsiTheme="minorHAnsi" w:cstheme="minorHAnsi"/>
                <w:sz w:val="16"/>
                <w:szCs w:val="16"/>
                <w:lang w:val="en-US" w:eastAsia="ru-RU"/>
              </w:rPr>
              <w:t>expertise</w:t>
            </w:r>
            <w:r w:rsidRPr="00A21A20">
              <w:rPr>
                <w:rFonts w:asciiTheme="minorHAnsi" w:eastAsia="Times New Roman" w:hAnsiTheme="minorHAnsi" w:cstheme="minorHAnsi"/>
                <w:sz w:val="16"/>
                <w:szCs w:val="16"/>
                <w:lang w:val="en-US" w:eastAsia="ru-RU"/>
              </w:rPr>
              <w:t>”.</w:t>
            </w:r>
          </w:p>
          <w:p w14:paraId="1EF4D22C" w14:textId="77777777" w:rsidR="00A17B33" w:rsidRPr="00832669" w:rsidRDefault="00A17B33" w:rsidP="00A17B33">
            <w:pPr>
              <w:rPr>
                <w:rFonts w:asciiTheme="minorHAnsi" w:eastAsia="Times New Roman" w:hAnsiTheme="minorHAnsi" w:cstheme="minorHAnsi"/>
                <w:i/>
                <w:sz w:val="16"/>
                <w:szCs w:val="16"/>
                <w:lang w:val="en-US" w:eastAsia="ru-RU"/>
              </w:rPr>
            </w:pPr>
            <w:r w:rsidRPr="00A21A20">
              <w:rPr>
                <w:rFonts w:asciiTheme="minorHAnsi" w:eastAsia="Times New Roman" w:hAnsiTheme="minorHAnsi" w:cstheme="minorHAnsi"/>
                <w:color w:val="0000FF"/>
                <w:sz w:val="16"/>
                <w:szCs w:val="16"/>
                <w:lang w:val="en-US" w:eastAsia="ru-RU"/>
              </w:rPr>
              <w:t>When</w:t>
            </w:r>
            <w:r w:rsidRPr="00832669">
              <w:rPr>
                <w:rFonts w:asciiTheme="minorHAnsi" w:eastAsia="Times New Roman" w:hAnsiTheme="minorHAnsi" w:cstheme="minorHAnsi"/>
                <w:sz w:val="16"/>
                <w:szCs w:val="16"/>
                <w:lang w:val="en-US" w:eastAsia="ru-RU"/>
              </w:rPr>
              <w:t xml:space="preserve"> I click on the Expertise title the system redirects m</w:t>
            </w:r>
            <w:r>
              <w:rPr>
                <w:rFonts w:asciiTheme="minorHAnsi" w:eastAsia="Times New Roman" w:hAnsiTheme="minorHAnsi" w:cstheme="minorHAnsi"/>
                <w:sz w:val="16"/>
                <w:szCs w:val="16"/>
                <w:lang w:val="en-US" w:eastAsia="ru-RU"/>
              </w:rPr>
              <w:t xml:space="preserve">e to my profile settings page, </w:t>
            </w:r>
            <w:r w:rsidRPr="00832669">
              <w:rPr>
                <w:rFonts w:asciiTheme="minorHAnsi" w:eastAsia="Times New Roman" w:hAnsiTheme="minorHAnsi" w:cstheme="minorHAnsi"/>
                <w:sz w:val="16"/>
                <w:szCs w:val="16"/>
                <w:lang w:val="en-US" w:eastAsia="ru-RU"/>
              </w:rPr>
              <w:t>section Expertise</w:t>
            </w:r>
            <w:r>
              <w:rPr>
                <w:rFonts w:asciiTheme="minorHAnsi" w:eastAsia="Times New Roman" w:hAnsiTheme="minorHAnsi" w:cstheme="minorHAnsi"/>
                <w:sz w:val="16"/>
                <w:szCs w:val="16"/>
                <w:lang w:val="en-US" w:eastAsia="ru-RU"/>
              </w:rPr>
              <w:t xml:space="preserve">, </w:t>
            </w:r>
            <w:r w:rsidRPr="00832669">
              <w:rPr>
                <w:rFonts w:asciiTheme="minorHAnsi" w:eastAsia="Times New Roman" w:hAnsiTheme="minorHAnsi" w:cstheme="minorHAnsi"/>
                <w:sz w:val="16"/>
                <w:szCs w:val="16"/>
                <w:lang w:val="en-US" w:eastAsia="ru-RU"/>
              </w:rPr>
              <w:t>so that I can edit my tags.</w:t>
            </w:r>
            <w:r>
              <w:rPr>
                <w:rFonts w:asciiTheme="minorHAnsi" w:eastAsia="Times New Roman" w:hAnsiTheme="minorHAnsi" w:cstheme="minorHAnsi"/>
                <w:sz w:val="16"/>
                <w:szCs w:val="16"/>
                <w:lang w:val="en-US" w:eastAsia="ru-RU"/>
              </w:rPr>
              <w:t xml:space="preserve"> </w:t>
            </w:r>
            <w:r w:rsidRPr="00832669">
              <w:rPr>
                <w:rFonts w:asciiTheme="minorHAnsi" w:eastAsia="Times New Roman" w:hAnsiTheme="minorHAnsi" w:cstheme="minorHAnsi"/>
                <w:i/>
                <w:sz w:val="16"/>
                <w:szCs w:val="16"/>
                <w:lang w:val="en-US" w:eastAsia="ru-RU"/>
              </w:rPr>
              <w:t>(see section 12.3)</w:t>
            </w:r>
          </w:p>
          <w:p w14:paraId="3E6F6A1C" w14:textId="15E7219D" w:rsidR="006A54CA" w:rsidRPr="00123367" w:rsidRDefault="006A54CA" w:rsidP="00A21A20">
            <w:pPr>
              <w:rPr>
                <w:rFonts w:asciiTheme="minorHAnsi" w:eastAsia="Times New Roman" w:hAnsiTheme="minorHAnsi" w:cstheme="minorHAnsi"/>
                <w:color w:val="0000FF"/>
                <w:sz w:val="16"/>
                <w:szCs w:val="16"/>
                <w:lang w:val="en-US" w:eastAsia="ru-RU"/>
              </w:rPr>
            </w:pPr>
          </w:p>
        </w:tc>
        <w:tc>
          <w:tcPr>
            <w:tcW w:w="1134" w:type="dxa"/>
          </w:tcPr>
          <w:p w14:paraId="00B2BA79" w14:textId="77777777" w:rsidR="006A54CA" w:rsidRDefault="006A54CA" w:rsidP="00E17EE0">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p w14:paraId="5346810C" w14:textId="77777777" w:rsidR="006A54CA" w:rsidRDefault="006A54CA" w:rsidP="00E17EE0">
            <w:pPr>
              <w:jc w:val="right"/>
              <w:rPr>
                <w:rFonts w:asciiTheme="minorHAnsi" w:eastAsia="Times New Roman" w:hAnsiTheme="minorHAnsi" w:cstheme="minorHAnsi"/>
                <w:color w:val="000000"/>
                <w:sz w:val="16"/>
                <w:szCs w:val="16"/>
                <w:lang w:val="en-US"/>
              </w:rPr>
            </w:pPr>
          </w:p>
        </w:tc>
      </w:tr>
      <w:tr w:rsidR="002C74F9" w:rsidRPr="00193438" w14:paraId="15706190" w14:textId="77777777" w:rsidTr="00160FDA">
        <w:trPr>
          <w:trHeight w:val="1417"/>
        </w:trPr>
        <w:tc>
          <w:tcPr>
            <w:tcW w:w="709" w:type="dxa"/>
          </w:tcPr>
          <w:p w14:paraId="7608984E" w14:textId="77777777" w:rsidR="002C74F9" w:rsidRDefault="002C74F9" w:rsidP="00E17EE0">
            <w:pPr>
              <w:jc w:val="right"/>
              <w:rPr>
                <w:rFonts w:asciiTheme="minorHAnsi" w:eastAsia="Times New Roman" w:hAnsiTheme="minorHAnsi" w:cstheme="minorHAnsi"/>
                <w:color w:val="000000"/>
                <w:sz w:val="16"/>
                <w:szCs w:val="16"/>
                <w:lang w:val="en-US"/>
              </w:rPr>
            </w:pPr>
          </w:p>
        </w:tc>
        <w:tc>
          <w:tcPr>
            <w:tcW w:w="9356" w:type="dxa"/>
            <w:gridSpan w:val="4"/>
          </w:tcPr>
          <w:p w14:paraId="7B5692E8" w14:textId="77777777" w:rsidR="00485433" w:rsidRDefault="00485433" w:rsidP="002C74F9">
            <w:pPr>
              <w:rPr>
                <w:rFonts w:asciiTheme="minorHAnsi" w:eastAsia="Times New Roman" w:hAnsiTheme="minorHAnsi" w:cstheme="minorHAnsi"/>
                <w:color w:val="000000"/>
                <w:sz w:val="16"/>
                <w:szCs w:val="16"/>
                <w:lang w:val="en-US"/>
              </w:rPr>
            </w:pPr>
          </w:p>
          <w:p w14:paraId="052FCA4B" w14:textId="7834FFE5" w:rsidR="002C74F9" w:rsidRDefault="00485433" w:rsidP="002C74F9">
            <w:pPr>
              <w:rPr>
                <w:rFonts w:asciiTheme="minorHAnsi" w:eastAsia="Times New Roman" w:hAnsiTheme="minorHAnsi" w:cstheme="minorHAnsi"/>
                <w:color w:val="000000"/>
                <w:sz w:val="16"/>
                <w:szCs w:val="16"/>
                <w:lang w:val="en-US"/>
              </w:rPr>
            </w:pPr>
            <w:r>
              <w:rPr>
                <w:noProof/>
                <w:lang w:val="sk-SK" w:eastAsia="sk-SK"/>
              </w:rPr>
              <w:drawing>
                <wp:inline distT="0" distB="0" distL="0" distR="0" wp14:anchorId="2449DD8B" wp14:editId="22D25D6B">
                  <wp:extent cx="1394460" cy="661536"/>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email">
                            <a:extLst>
                              <a:ext uri="{28A0092B-C50C-407E-A947-70E740481C1C}">
                                <a14:useLocalDpi xmlns:a14="http://schemas.microsoft.com/office/drawing/2010/main"/>
                              </a:ext>
                            </a:extLst>
                          </a:blip>
                          <a:stretch>
                            <a:fillRect/>
                          </a:stretch>
                        </pic:blipFill>
                        <pic:spPr>
                          <a:xfrm>
                            <a:off x="0" y="0"/>
                            <a:ext cx="1402831" cy="665507"/>
                          </a:xfrm>
                          <a:prstGeom prst="rect">
                            <a:avLst/>
                          </a:prstGeom>
                        </pic:spPr>
                      </pic:pic>
                    </a:graphicData>
                  </a:graphic>
                </wp:inline>
              </w:drawing>
            </w:r>
          </w:p>
        </w:tc>
      </w:tr>
      <w:tr w:rsidR="00407E8C" w:rsidRPr="00193438" w14:paraId="1E246A24" w14:textId="77777777" w:rsidTr="00691053">
        <w:trPr>
          <w:trHeight w:val="1417"/>
        </w:trPr>
        <w:tc>
          <w:tcPr>
            <w:tcW w:w="709" w:type="dxa"/>
          </w:tcPr>
          <w:p w14:paraId="1CAE3133" w14:textId="1B533BD4" w:rsidR="00407E8C" w:rsidRDefault="00E17EE0" w:rsidP="00E17EE0">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5.3.2</w:t>
            </w:r>
          </w:p>
        </w:tc>
        <w:tc>
          <w:tcPr>
            <w:tcW w:w="1418" w:type="dxa"/>
          </w:tcPr>
          <w:p w14:paraId="61A23184" w14:textId="62200D86" w:rsidR="00407E8C" w:rsidRPr="00AD3D29" w:rsidRDefault="0014465A" w:rsidP="00E17EE0">
            <w:pPr>
              <w:rPr>
                <w:rFonts w:asciiTheme="minorHAnsi" w:eastAsia="Times New Roman" w:hAnsiTheme="minorHAnsi" w:cstheme="minorHAnsi"/>
                <w:b/>
                <w:color w:val="000000"/>
                <w:sz w:val="16"/>
                <w:szCs w:val="16"/>
                <w:lang w:val="en-US"/>
              </w:rPr>
            </w:pPr>
            <w:r>
              <w:rPr>
                <w:rFonts w:asciiTheme="minorHAnsi" w:eastAsia="Times New Roman" w:hAnsiTheme="minorHAnsi" w:cstheme="minorHAnsi"/>
                <w:b/>
                <w:color w:val="000000"/>
                <w:sz w:val="16"/>
                <w:szCs w:val="16"/>
                <w:lang w:val="en-US"/>
              </w:rPr>
              <w:t>Colleagues</w:t>
            </w:r>
            <w:r w:rsidR="005679BC" w:rsidRPr="00AD3D29">
              <w:rPr>
                <w:rFonts w:asciiTheme="minorHAnsi" w:eastAsia="Times New Roman" w:hAnsiTheme="minorHAnsi" w:cstheme="minorHAnsi"/>
                <w:b/>
                <w:color w:val="000000"/>
                <w:sz w:val="16"/>
                <w:szCs w:val="16"/>
                <w:lang w:val="en-US"/>
              </w:rPr>
              <w:t xml:space="preserve"> </w:t>
            </w:r>
            <w:r w:rsidR="00AF0DAB" w:rsidRPr="00AD3D29">
              <w:rPr>
                <w:rFonts w:asciiTheme="minorHAnsi" w:eastAsia="Times New Roman" w:hAnsiTheme="minorHAnsi" w:cstheme="minorHAnsi"/>
                <w:b/>
                <w:color w:val="000000"/>
                <w:sz w:val="16"/>
                <w:szCs w:val="16"/>
                <w:lang w:val="en-US"/>
              </w:rPr>
              <w:t>I</w:t>
            </w:r>
            <w:r w:rsidR="005679BC" w:rsidRPr="00AD3D29">
              <w:rPr>
                <w:rFonts w:asciiTheme="minorHAnsi" w:eastAsia="Times New Roman" w:hAnsiTheme="minorHAnsi" w:cstheme="minorHAnsi"/>
                <w:b/>
                <w:color w:val="000000"/>
                <w:sz w:val="16"/>
                <w:szCs w:val="16"/>
                <w:lang w:val="en-US"/>
              </w:rPr>
              <w:t xml:space="preserve"> follow</w:t>
            </w:r>
          </w:p>
        </w:tc>
        <w:tc>
          <w:tcPr>
            <w:tcW w:w="1417" w:type="dxa"/>
          </w:tcPr>
          <w:p w14:paraId="26527371" w14:textId="2A32BD76" w:rsidR="00407E8C" w:rsidRPr="00AD3D29" w:rsidRDefault="00407E8C" w:rsidP="00E17EE0">
            <w:pPr>
              <w:rPr>
                <w:rFonts w:asciiTheme="minorHAnsi" w:eastAsia="Times New Roman" w:hAnsiTheme="minorHAnsi" w:cstheme="minorHAnsi"/>
                <w:b/>
                <w:color w:val="000000"/>
                <w:sz w:val="16"/>
                <w:szCs w:val="16"/>
                <w:lang w:val="en-US"/>
              </w:rPr>
            </w:pPr>
            <w:r w:rsidRPr="00AD3D29">
              <w:rPr>
                <w:rFonts w:asciiTheme="minorHAnsi" w:eastAsia="Times New Roman" w:hAnsiTheme="minorHAnsi" w:cstheme="minorHAnsi"/>
                <w:b/>
                <w:color w:val="000000"/>
                <w:sz w:val="16"/>
                <w:szCs w:val="16"/>
                <w:lang w:val="en-US"/>
              </w:rPr>
              <w:t xml:space="preserve">Following </w:t>
            </w:r>
          </w:p>
        </w:tc>
        <w:tc>
          <w:tcPr>
            <w:tcW w:w="5387" w:type="dxa"/>
          </w:tcPr>
          <w:p w14:paraId="779B33CD" w14:textId="75F51C53" w:rsidR="00407E8C" w:rsidRDefault="00407E8C" w:rsidP="00E17EE0">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sidR="005679BC" w:rsidRPr="00123367">
              <w:rPr>
                <w:rFonts w:asciiTheme="minorHAnsi" w:eastAsia="Times New Roman" w:hAnsiTheme="minorHAnsi" w:cstheme="minorHAnsi"/>
                <w:sz w:val="16"/>
                <w:szCs w:val="16"/>
                <w:lang w:val="en-US" w:eastAsia="ru-RU"/>
              </w:rPr>
              <w:t xml:space="preserve">that </w:t>
            </w:r>
            <w:r w:rsidR="00AF0DAB" w:rsidRPr="00123367">
              <w:rPr>
                <w:rFonts w:asciiTheme="minorHAnsi" w:eastAsia="Times New Roman" w:hAnsiTheme="minorHAnsi" w:cstheme="minorHAnsi"/>
                <w:sz w:val="16"/>
                <w:szCs w:val="16"/>
                <w:lang w:val="en-US" w:eastAsia="ru-RU"/>
              </w:rPr>
              <w:t>I</w:t>
            </w:r>
            <w:r w:rsidR="005679BC" w:rsidRPr="00123367">
              <w:rPr>
                <w:rFonts w:asciiTheme="minorHAnsi" w:eastAsia="Times New Roman" w:hAnsiTheme="minorHAnsi" w:cstheme="minorHAnsi"/>
                <w:sz w:val="16"/>
                <w:szCs w:val="16"/>
                <w:lang w:val="en-US" w:eastAsia="ru-RU"/>
              </w:rPr>
              <w:t xml:space="preserve"> am </w:t>
            </w:r>
            <w:r>
              <w:rPr>
                <w:rFonts w:asciiTheme="minorHAnsi" w:eastAsia="Times New Roman" w:hAnsiTheme="minorHAnsi" w:cstheme="minorHAnsi"/>
                <w:sz w:val="16"/>
                <w:szCs w:val="16"/>
                <w:lang w:val="en-US" w:eastAsia="ru-RU"/>
              </w:rPr>
              <w:t>a logged user</w:t>
            </w:r>
          </w:p>
          <w:p w14:paraId="181F3ACF" w14:textId="304B09EA" w:rsidR="00407E8C" w:rsidRDefault="00407E8C" w:rsidP="00E17EE0">
            <w:pPr>
              <w:rPr>
                <w:rFonts w:asciiTheme="minorHAnsi" w:eastAsia="Times New Roman" w:hAnsiTheme="minorHAnsi" w:cstheme="minorHAnsi"/>
                <w:sz w:val="16"/>
                <w:szCs w:val="16"/>
                <w:lang w:val="en-US" w:eastAsia="ru-RU"/>
              </w:rPr>
            </w:pPr>
            <w:r w:rsidRPr="00DB207B">
              <w:rPr>
                <w:rFonts w:asciiTheme="minorHAnsi" w:eastAsia="Times New Roman" w:hAnsiTheme="minorHAnsi" w:cstheme="minorHAnsi"/>
                <w:color w:val="0000FF"/>
                <w:sz w:val="16"/>
                <w:szCs w:val="16"/>
                <w:lang w:val="en-US" w:eastAsia="ru-RU"/>
              </w:rPr>
              <w:t>And</w:t>
            </w:r>
            <w:r w:rsidR="005679BC">
              <w:rPr>
                <w:rFonts w:asciiTheme="minorHAnsi" w:eastAsia="Times New Roman" w:hAnsiTheme="minorHAnsi" w:cstheme="minorHAnsi"/>
                <w:sz w:val="16"/>
                <w:szCs w:val="16"/>
                <w:lang w:val="en-US" w:eastAsia="ru-RU"/>
              </w:rPr>
              <w:t xml:space="preserve"> that </w:t>
            </w:r>
            <w:r w:rsidR="00AF0DAB">
              <w:rPr>
                <w:rFonts w:asciiTheme="minorHAnsi" w:eastAsia="Times New Roman" w:hAnsiTheme="minorHAnsi" w:cstheme="minorHAnsi"/>
                <w:sz w:val="16"/>
                <w:szCs w:val="16"/>
                <w:lang w:val="en-US" w:eastAsia="ru-RU"/>
              </w:rPr>
              <w:t>I</w:t>
            </w:r>
            <w:r w:rsidR="005679BC">
              <w:rPr>
                <w:rFonts w:asciiTheme="minorHAnsi" w:eastAsia="Times New Roman" w:hAnsiTheme="minorHAnsi" w:cstheme="minorHAnsi"/>
                <w:sz w:val="16"/>
                <w:szCs w:val="16"/>
                <w:lang w:val="en-US" w:eastAsia="ru-RU"/>
              </w:rPr>
              <w:t xml:space="preserve"> am on my own “my profile” page</w:t>
            </w:r>
          </w:p>
          <w:p w14:paraId="011FCA14" w14:textId="5BE6041E" w:rsidR="00407E8C" w:rsidRDefault="00407E8C" w:rsidP="00E17EE0">
            <w:pPr>
              <w:rPr>
                <w:rFonts w:asciiTheme="minorHAnsi" w:eastAsia="Times New Roman" w:hAnsiTheme="minorHAnsi" w:cstheme="minorHAnsi"/>
                <w:sz w:val="16"/>
                <w:szCs w:val="16"/>
                <w:lang w:val="en-US" w:eastAsia="ru-RU"/>
              </w:rPr>
            </w:pPr>
            <w:r w:rsidRPr="00DB207B">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t</w:t>
            </w:r>
            <w:r w:rsidR="005679BC">
              <w:rPr>
                <w:rFonts w:asciiTheme="minorHAnsi" w:eastAsia="Times New Roman" w:hAnsiTheme="minorHAnsi" w:cstheme="minorHAnsi"/>
                <w:sz w:val="16"/>
                <w:szCs w:val="16"/>
                <w:lang w:val="en-US" w:eastAsia="ru-RU"/>
              </w:rPr>
              <w:t xml:space="preserve">hat </w:t>
            </w:r>
            <w:r w:rsidR="00AF0DAB">
              <w:rPr>
                <w:rFonts w:asciiTheme="minorHAnsi" w:eastAsia="Times New Roman" w:hAnsiTheme="minorHAnsi" w:cstheme="minorHAnsi"/>
                <w:sz w:val="16"/>
                <w:szCs w:val="16"/>
                <w:lang w:val="en-US" w:eastAsia="ru-RU"/>
              </w:rPr>
              <w:t>I</w:t>
            </w:r>
            <w:r w:rsidR="005679BC">
              <w:rPr>
                <w:rFonts w:asciiTheme="minorHAnsi" w:eastAsia="Times New Roman" w:hAnsiTheme="minorHAnsi" w:cstheme="minorHAnsi"/>
                <w:sz w:val="16"/>
                <w:szCs w:val="16"/>
                <w:lang w:val="en-US" w:eastAsia="ru-RU"/>
              </w:rPr>
              <w:t xml:space="preserve"> have already selected </w:t>
            </w:r>
            <w:r w:rsidR="0014465A">
              <w:rPr>
                <w:rFonts w:asciiTheme="minorHAnsi" w:eastAsia="Times New Roman" w:hAnsiTheme="minorHAnsi" w:cstheme="minorHAnsi"/>
                <w:sz w:val="16"/>
                <w:szCs w:val="16"/>
                <w:lang w:val="en-US" w:eastAsia="ru-RU"/>
              </w:rPr>
              <w:t>colleagues</w:t>
            </w:r>
            <w:r w:rsidR="005679BC">
              <w:rPr>
                <w:rFonts w:asciiTheme="minorHAnsi" w:eastAsia="Times New Roman" w:hAnsiTheme="minorHAnsi" w:cstheme="minorHAnsi"/>
                <w:sz w:val="16"/>
                <w:szCs w:val="16"/>
                <w:lang w:val="en-US" w:eastAsia="ru-RU"/>
              </w:rPr>
              <w:t xml:space="preserve"> to follow</w:t>
            </w:r>
          </w:p>
          <w:p w14:paraId="3B98218E" w14:textId="6E18A7B5" w:rsidR="00407E8C" w:rsidRDefault="00407E8C" w:rsidP="00E17EE0">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Then </w:t>
            </w:r>
            <w:r w:rsidR="005679BC">
              <w:rPr>
                <w:rFonts w:asciiTheme="minorHAnsi" w:eastAsia="Times New Roman" w:hAnsiTheme="minorHAnsi" w:cstheme="minorHAnsi"/>
                <w:sz w:val="16"/>
                <w:szCs w:val="16"/>
                <w:lang w:val="en-US" w:eastAsia="ru-RU"/>
              </w:rPr>
              <w:t xml:space="preserve">the list of “following” </w:t>
            </w:r>
            <w:r w:rsidR="0014465A">
              <w:rPr>
                <w:rFonts w:asciiTheme="minorHAnsi" w:eastAsia="Times New Roman" w:hAnsiTheme="minorHAnsi" w:cstheme="minorHAnsi"/>
                <w:sz w:val="16"/>
                <w:szCs w:val="16"/>
                <w:lang w:val="en-US" w:eastAsia="ru-RU"/>
              </w:rPr>
              <w:t>colleauges</w:t>
            </w:r>
            <w:r w:rsidR="005679BC">
              <w:rPr>
                <w:rFonts w:asciiTheme="minorHAnsi" w:eastAsia="Times New Roman" w:hAnsiTheme="minorHAnsi" w:cstheme="minorHAnsi"/>
                <w:sz w:val="16"/>
                <w:szCs w:val="16"/>
                <w:lang w:val="en-US" w:eastAsia="ru-RU"/>
              </w:rPr>
              <w:t xml:space="preserve"> will appear in the right column.</w:t>
            </w:r>
          </w:p>
          <w:p w14:paraId="3D0C8219" w14:textId="77777777" w:rsidR="00A17B33" w:rsidRDefault="00A17B33" w:rsidP="00A17B33">
            <w:pPr>
              <w:rPr>
                <w:rFonts w:asciiTheme="minorHAnsi" w:eastAsia="Times New Roman" w:hAnsiTheme="minorHAnsi" w:cstheme="minorHAnsi"/>
                <w:sz w:val="16"/>
                <w:szCs w:val="16"/>
                <w:lang w:val="en-US" w:eastAsia="ru-RU"/>
              </w:rPr>
            </w:pPr>
            <w:r w:rsidRPr="0025269E">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the number of the colleagues that I follow appears in the title </w:t>
            </w:r>
          </w:p>
          <w:p w14:paraId="26EC4756" w14:textId="77777777" w:rsidR="00407E8C" w:rsidRDefault="00407E8C" w:rsidP="00E17EE0">
            <w:pPr>
              <w:rPr>
                <w:rFonts w:asciiTheme="minorHAnsi" w:eastAsia="Times New Roman" w:hAnsiTheme="minorHAnsi" w:cstheme="minorHAnsi"/>
                <w:sz w:val="16"/>
                <w:szCs w:val="16"/>
                <w:lang w:val="en-US" w:eastAsia="ru-RU"/>
              </w:rPr>
            </w:pPr>
            <w:r w:rsidRPr="00CC626C">
              <w:rPr>
                <w:rFonts w:asciiTheme="minorHAnsi" w:eastAsia="Times New Roman" w:hAnsiTheme="minorHAnsi" w:cstheme="minorHAnsi"/>
                <w:color w:val="0000FF"/>
                <w:sz w:val="16"/>
                <w:szCs w:val="16"/>
                <w:lang w:val="en-US" w:eastAsia="ru-RU"/>
              </w:rPr>
              <w:t>And</w:t>
            </w:r>
            <w:r w:rsidRPr="00CC626C">
              <w:rPr>
                <w:rFonts w:asciiTheme="minorHAnsi" w:eastAsia="Times New Roman" w:hAnsiTheme="minorHAnsi" w:cstheme="minorHAnsi"/>
                <w:sz w:val="16"/>
                <w:szCs w:val="16"/>
                <w:lang w:val="en-US" w:eastAsia="ru-RU"/>
              </w:rPr>
              <w:t xml:space="preserve"> the list is in alphabetical order by last name.</w:t>
            </w:r>
          </w:p>
          <w:p w14:paraId="51796803" w14:textId="02F0353F" w:rsidR="00F415BB" w:rsidRDefault="00F415BB" w:rsidP="00F415BB">
            <w:pPr>
              <w:rPr>
                <w:rFonts w:asciiTheme="minorHAnsi" w:eastAsia="Times New Roman" w:hAnsiTheme="minorHAnsi" w:cstheme="minorHAnsi"/>
                <w:color w:val="000000"/>
                <w:sz w:val="16"/>
                <w:szCs w:val="16"/>
                <w:lang w:val="en-US"/>
              </w:rPr>
            </w:pPr>
            <w:r w:rsidRPr="00934B27">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color w:val="000000"/>
                <w:sz w:val="16"/>
                <w:szCs w:val="16"/>
                <w:lang w:val="en-US"/>
              </w:rPr>
              <w:t>When I click on the title of the web</w:t>
            </w:r>
            <w:r w:rsidR="00E80225">
              <w:rPr>
                <w:rFonts w:asciiTheme="minorHAnsi" w:eastAsia="Times New Roman" w:hAnsiTheme="minorHAnsi" w:cstheme="minorHAnsi"/>
                <w:color w:val="000000"/>
                <w:sz w:val="16"/>
                <w:szCs w:val="16"/>
                <w:lang w:val="en-US"/>
              </w:rPr>
              <w:t xml:space="preserve"> </w:t>
            </w:r>
            <w:r>
              <w:rPr>
                <w:rFonts w:asciiTheme="minorHAnsi" w:eastAsia="Times New Roman" w:hAnsiTheme="minorHAnsi" w:cstheme="minorHAnsi"/>
                <w:color w:val="000000"/>
                <w:sz w:val="16"/>
                <w:szCs w:val="16"/>
                <w:lang w:val="en-US"/>
              </w:rPr>
              <w:t>part.</w:t>
            </w:r>
          </w:p>
          <w:p w14:paraId="399816A7" w14:textId="1972CD95" w:rsidR="00F415BB" w:rsidRDefault="00F415BB" w:rsidP="00F415BB">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the system will bring me to a</w:t>
            </w:r>
            <w:r w:rsidR="0088384E">
              <w:rPr>
                <w:rFonts w:asciiTheme="minorHAnsi" w:eastAsia="Times New Roman" w:hAnsiTheme="minorHAnsi" w:cstheme="minorHAnsi"/>
                <w:sz w:val="16"/>
                <w:szCs w:val="16"/>
                <w:lang w:val="en-US" w:eastAsia="ru-RU"/>
              </w:rPr>
              <w:t xml:space="preserve"> OOB</w:t>
            </w:r>
            <w:r>
              <w:rPr>
                <w:rFonts w:asciiTheme="minorHAnsi" w:eastAsia="Times New Roman" w:hAnsiTheme="minorHAnsi" w:cstheme="minorHAnsi"/>
                <w:sz w:val="16"/>
                <w:szCs w:val="16"/>
                <w:lang w:val="en-US" w:eastAsia="ru-RU"/>
              </w:rPr>
              <w:t xml:space="preserve"> </w:t>
            </w:r>
            <w:r w:rsidR="0088384E">
              <w:rPr>
                <w:rFonts w:asciiTheme="minorHAnsi" w:eastAsia="Times New Roman" w:hAnsiTheme="minorHAnsi" w:cstheme="minorHAnsi"/>
                <w:sz w:val="16"/>
                <w:szCs w:val="16"/>
                <w:lang w:val="en-US" w:eastAsia="ru-RU"/>
              </w:rPr>
              <w:t xml:space="preserve">SharePoint list </w:t>
            </w:r>
            <w:r>
              <w:rPr>
                <w:rFonts w:asciiTheme="minorHAnsi" w:eastAsia="Times New Roman" w:hAnsiTheme="minorHAnsi" w:cstheme="minorHAnsi"/>
                <w:sz w:val="16"/>
                <w:szCs w:val="16"/>
                <w:lang w:val="en-US" w:eastAsia="ru-RU"/>
              </w:rPr>
              <w:t>view with my entire list of followers and following.</w:t>
            </w:r>
          </w:p>
          <w:p w14:paraId="4F7EA027" w14:textId="77777777" w:rsidR="0088384E" w:rsidRDefault="0088384E" w:rsidP="0088384E">
            <w:pPr>
              <w:rPr>
                <w:rFonts w:asciiTheme="minorHAnsi" w:eastAsia="Times New Roman" w:hAnsiTheme="minorHAnsi" w:cstheme="minorHAnsi"/>
                <w:color w:val="000000"/>
                <w:sz w:val="16"/>
                <w:szCs w:val="16"/>
                <w:lang w:val="en-US"/>
              </w:rPr>
            </w:pPr>
            <w:r w:rsidRPr="00934B27">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color w:val="000000"/>
                <w:sz w:val="16"/>
                <w:szCs w:val="16"/>
                <w:lang w:val="en-US"/>
              </w:rPr>
              <w:t>the SharePoint list appears in the central and right columns</w:t>
            </w:r>
          </w:p>
          <w:p w14:paraId="5AA38DAA" w14:textId="77777777" w:rsidR="0088384E" w:rsidRPr="0088384E" w:rsidRDefault="0088384E" w:rsidP="00F415BB">
            <w:pPr>
              <w:rPr>
                <w:rFonts w:asciiTheme="minorHAnsi" w:eastAsia="Times New Roman" w:hAnsiTheme="minorHAnsi" w:cstheme="minorHAnsi"/>
                <w:sz w:val="16"/>
                <w:szCs w:val="16"/>
                <w:lang w:val="en-US" w:eastAsia="ru-RU"/>
              </w:rPr>
            </w:pPr>
          </w:p>
          <w:p w14:paraId="44236B66" w14:textId="4057E2D2" w:rsidR="00F415BB" w:rsidRPr="00123367" w:rsidRDefault="00F415BB" w:rsidP="00E17EE0">
            <w:pPr>
              <w:rPr>
                <w:rFonts w:asciiTheme="minorHAnsi" w:eastAsia="Times New Roman" w:hAnsiTheme="minorHAnsi" w:cstheme="minorHAnsi"/>
                <w:color w:val="0000FF"/>
                <w:sz w:val="16"/>
                <w:szCs w:val="16"/>
                <w:lang w:val="en-US" w:eastAsia="ru-RU"/>
              </w:rPr>
            </w:pPr>
          </w:p>
        </w:tc>
        <w:tc>
          <w:tcPr>
            <w:tcW w:w="1134" w:type="dxa"/>
          </w:tcPr>
          <w:p w14:paraId="1DDC0E7C" w14:textId="06A57233" w:rsidR="00407E8C" w:rsidRDefault="00407E8C" w:rsidP="00E17EE0">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2C74F9" w14:paraId="315CB700" w14:textId="77777777" w:rsidTr="00160FDA">
        <w:trPr>
          <w:trHeight w:val="1030"/>
        </w:trPr>
        <w:tc>
          <w:tcPr>
            <w:tcW w:w="709" w:type="dxa"/>
          </w:tcPr>
          <w:p w14:paraId="77FA21F9" w14:textId="77777777" w:rsidR="002C74F9" w:rsidRDefault="002C74F9" w:rsidP="00E17EE0">
            <w:pPr>
              <w:jc w:val="right"/>
              <w:rPr>
                <w:rFonts w:asciiTheme="minorHAnsi" w:eastAsia="Times New Roman" w:hAnsiTheme="minorHAnsi" w:cstheme="minorHAnsi"/>
                <w:color w:val="000000"/>
                <w:sz w:val="16"/>
                <w:szCs w:val="16"/>
                <w:lang w:val="en-US"/>
              </w:rPr>
            </w:pPr>
          </w:p>
        </w:tc>
        <w:tc>
          <w:tcPr>
            <w:tcW w:w="9356" w:type="dxa"/>
            <w:gridSpan w:val="4"/>
          </w:tcPr>
          <w:p w14:paraId="0ECEDF64" w14:textId="7A94882D" w:rsidR="002C74F9" w:rsidRDefault="002C74F9" w:rsidP="002C74F9">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 </w:t>
            </w:r>
            <w:r w:rsidR="00485433">
              <w:rPr>
                <w:noProof/>
                <w:lang w:val="sk-SK" w:eastAsia="sk-SK"/>
              </w:rPr>
              <w:drawing>
                <wp:inline distT="0" distB="0" distL="0" distR="0" wp14:anchorId="2F392B1F" wp14:editId="30C86E4F">
                  <wp:extent cx="1790700" cy="108834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email">
                            <a:extLst>
                              <a:ext uri="{28A0092B-C50C-407E-A947-70E740481C1C}">
                                <a14:useLocalDpi xmlns:a14="http://schemas.microsoft.com/office/drawing/2010/main"/>
                              </a:ext>
                            </a:extLst>
                          </a:blip>
                          <a:stretch>
                            <a:fillRect/>
                          </a:stretch>
                        </pic:blipFill>
                        <pic:spPr>
                          <a:xfrm>
                            <a:off x="0" y="0"/>
                            <a:ext cx="1794313" cy="1090537"/>
                          </a:xfrm>
                          <a:prstGeom prst="rect">
                            <a:avLst/>
                          </a:prstGeom>
                        </pic:spPr>
                      </pic:pic>
                    </a:graphicData>
                  </a:graphic>
                </wp:inline>
              </w:drawing>
            </w:r>
          </w:p>
        </w:tc>
      </w:tr>
      <w:tr w:rsidR="00AD3D29" w14:paraId="443C1347" w14:textId="77777777" w:rsidTr="00691053">
        <w:trPr>
          <w:trHeight w:val="1030"/>
        </w:trPr>
        <w:tc>
          <w:tcPr>
            <w:tcW w:w="709" w:type="dxa"/>
          </w:tcPr>
          <w:p w14:paraId="20FF5CB0" w14:textId="632AF401" w:rsidR="00AD3D29" w:rsidRDefault="00AD3D29" w:rsidP="00E17EE0">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5</w:t>
            </w:r>
            <w:r w:rsidR="00E17EE0">
              <w:rPr>
                <w:rFonts w:asciiTheme="minorHAnsi" w:eastAsia="Times New Roman" w:hAnsiTheme="minorHAnsi" w:cstheme="minorHAnsi"/>
                <w:color w:val="000000"/>
                <w:sz w:val="16"/>
                <w:szCs w:val="16"/>
                <w:lang w:val="en-US"/>
              </w:rPr>
              <w:t>.3.3</w:t>
            </w:r>
          </w:p>
        </w:tc>
        <w:tc>
          <w:tcPr>
            <w:tcW w:w="1418" w:type="dxa"/>
          </w:tcPr>
          <w:p w14:paraId="7F9390CB" w14:textId="5008CEB2" w:rsidR="00AD3D29" w:rsidRPr="00AD3D29" w:rsidRDefault="00AD3D29" w:rsidP="00E17EE0">
            <w:pPr>
              <w:rPr>
                <w:rFonts w:asciiTheme="minorHAnsi" w:eastAsia="Times New Roman" w:hAnsiTheme="minorHAnsi" w:cstheme="minorHAnsi"/>
                <w:b/>
                <w:color w:val="000000"/>
                <w:sz w:val="16"/>
                <w:szCs w:val="16"/>
                <w:lang w:val="en-US"/>
              </w:rPr>
            </w:pPr>
            <w:r w:rsidRPr="00AD3D29">
              <w:rPr>
                <w:rFonts w:asciiTheme="minorHAnsi" w:eastAsia="Times New Roman" w:hAnsiTheme="minorHAnsi" w:cstheme="minorHAnsi"/>
                <w:b/>
                <w:color w:val="000000"/>
                <w:sz w:val="16"/>
                <w:szCs w:val="16"/>
                <w:lang w:val="en-US"/>
              </w:rPr>
              <w:t>Communities</w:t>
            </w:r>
          </w:p>
        </w:tc>
        <w:tc>
          <w:tcPr>
            <w:tcW w:w="1417" w:type="dxa"/>
          </w:tcPr>
          <w:p w14:paraId="5B26B92D" w14:textId="69B5D2A5" w:rsidR="00AD3D29" w:rsidRPr="00AD3D29" w:rsidRDefault="005679BC" w:rsidP="00E17EE0">
            <w:pPr>
              <w:rPr>
                <w:rFonts w:asciiTheme="minorHAnsi" w:eastAsia="Times New Roman" w:hAnsiTheme="minorHAnsi" w:cstheme="minorHAnsi"/>
                <w:b/>
                <w:color w:val="000000"/>
                <w:sz w:val="16"/>
                <w:szCs w:val="16"/>
                <w:lang w:val="en-US"/>
              </w:rPr>
            </w:pPr>
            <w:r w:rsidRPr="00AD3D29">
              <w:rPr>
                <w:rFonts w:asciiTheme="minorHAnsi" w:eastAsia="Times New Roman" w:hAnsiTheme="minorHAnsi" w:cstheme="minorHAnsi"/>
                <w:b/>
                <w:color w:val="000000"/>
                <w:sz w:val="16"/>
                <w:szCs w:val="16"/>
                <w:lang w:val="en-US"/>
              </w:rPr>
              <w:t>My communities</w:t>
            </w:r>
          </w:p>
        </w:tc>
        <w:tc>
          <w:tcPr>
            <w:tcW w:w="5387" w:type="dxa"/>
          </w:tcPr>
          <w:p w14:paraId="30C29F6E" w14:textId="3E98FAE5" w:rsidR="00AD3D29" w:rsidRDefault="00AD3D29" w:rsidP="00E17EE0">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sidR="005679BC" w:rsidRPr="00123367">
              <w:rPr>
                <w:rFonts w:asciiTheme="minorHAnsi" w:eastAsia="Times New Roman" w:hAnsiTheme="minorHAnsi" w:cstheme="minorHAnsi"/>
                <w:sz w:val="16"/>
                <w:szCs w:val="16"/>
                <w:lang w:val="en-US" w:eastAsia="ru-RU"/>
              </w:rPr>
              <w:t xml:space="preserve">that </w:t>
            </w:r>
            <w:r w:rsidR="00AF0DAB" w:rsidRPr="00123367">
              <w:rPr>
                <w:rFonts w:asciiTheme="minorHAnsi" w:eastAsia="Times New Roman" w:hAnsiTheme="minorHAnsi" w:cstheme="minorHAnsi"/>
                <w:sz w:val="16"/>
                <w:szCs w:val="16"/>
                <w:lang w:val="en-US" w:eastAsia="ru-RU"/>
              </w:rPr>
              <w:t>I</w:t>
            </w:r>
            <w:r w:rsidR="005679BC" w:rsidRPr="00123367">
              <w:rPr>
                <w:rFonts w:asciiTheme="minorHAnsi" w:eastAsia="Times New Roman" w:hAnsiTheme="minorHAnsi" w:cstheme="minorHAnsi"/>
                <w:sz w:val="16"/>
                <w:szCs w:val="16"/>
                <w:lang w:val="en-US" w:eastAsia="ru-RU"/>
              </w:rPr>
              <w:t xml:space="preserve"> am </w:t>
            </w:r>
            <w:r>
              <w:rPr>
                <w:rFonts w:asciiTheme="minorHAnsi" w:eastAsia="Times New Roman" w:hAnsiTheme="minorHAnsi" w:cstheme="minorHAnsi"/>
                <w:sz w:val="16"/>
                <w:szCs w:val="16"/>
                <w:lang w:val="en-US" w:eastAsia="ru-RU"/>
              </w:rPr>
              <w:t>a logged user</w:t>
            </w:r>
          </w:p>
          <w:p w14:paraId="356B0DB6" w14:textId="16A02055" w:rsidR="00AD3D29" w:rsidRDefault="00AD3D29" w:rsidP="00E17EE0">
            <w:pPr>
              <w:rPr>
                <w:rFonts w:asciiTheme="minorHAnsi" w:eastAsia="Times New Roman" w:hAnsiTheme="minorHAnsi" w:cstheme="minorHAnsi"/>
                <w:sz w:val="16"/>
                <w:szCs w:val="16"/>
                <w:lang w:val="en-US" w:eastAsia="ru-RU"/>
              </w:rPr>
            </w:pPr>
            <w:r w:rsidRPr="00DB207B">
              <w:rPr>
                <w:rFonts w:asciiTheme="minorHAnsi" w:eastAsia="Times New Roman" w:hAnsiTheme="minorHAnsi" w:cstheme="minorHAnsi"/>
                <w:color w:val="0000FF"/>
                <w:sz w:val="16"/>
                <w:szCs w:val="16"/>
                <w:lang w:val="en-US" w:eastAsia="ru-RU"/>
              </w:rPr>
              <w:t>And</w:t>
            </w:r>
            <w:r w:rsidR="005679BC">
              <w:rPr>
                <w:rFonts w:asciiTheme="minorHAnsi" w:eastAsia="Times New Roman" w:hAnsiTheme="minorHAnsi" w:cstheme="minorHAnsi"/>
                <w:sz w:val="16"/>
                <w:szCs w:val="16"/>
                <w:lang w:val="en-US" w:eastAsia="ru-RU"/>
              </w:rPr>
              <w:t xml:space="preserve"> that </w:t>
            </w:r>
            <w:r w:rsidR="00AF0DAB">
              <w:rPr>
                <w:rFonts w:asciiTheme="minorHAnsi" w:eastAsia="Times New Roman" w:hAnsiTheme="minorHAnsi" w:cstheme="minorHAnsi"/>
                <w:sz w:val="16"/>
                <w:szCs w:val="16"/>
                <w:lang w:val="en-US" w:eastAsia="ru-RU"/>
              </w:rPr>
              <w:t>I</w:t>
            </w:r>
            <w:r w:rsidR="005679BC">
              <w:rPr>
                <w:rFonts w:asciiTheme="minorHAnsi" w:eastAsia="Times New Roman" w:hAnsiTheme="minorHAnsi" w:cstheme="minorHAnsi"/>
                <w:sz w:val="16"/>
                <w:szCs w:val="16"/>
                <w:lang w:val="en-US" w:eastAsia="ru-RU"/>
              </w:rPr>
              <w:t xml:space="preserve"> am on my own “my profile” page</w:t>
            </w:r>
          </w:p>
          <w:p w14:paraId="66F9D548" w14:textId="188FFF5C" w:rsidR="00AD3D29" w:rsidRDefault="00AD3D29" w:rsidP="00E17EE0">
            <w:pPr>
              <w:rPr>
                <w:rFonts w:asciiTheme="minorHAnsi" w:eastAsia="Times New Roman" w:hAnsiTheme="minorHAnsi" w:cstheme="minorHAnsi"/>
                <w:sz w:val="16"/>
                <w:szCs w:val="16"/>
                <w:lang w:val="en-US" w:eastAsia="ru-RU"/>
              </w:rPr>
            </w:pPr>
            <w:r w:rsidRPr="00DB207B">
              <w:rPr>
                <w:rFonts w:asciiTheme="minorHAnsi" w:eastAsia="Times New Roman" w:hAnsiTheme="minorHAnsi" w:cstheme="minorHAnsi"/>
                <w:color w:val="0000FF"/>
                <w:sz w:val="16"/>
                <w:szCs w:val="16"/>
                <w:lang w:val="en-US" w:eastAsia="ru-RU"/>
              </w:rPr>
              <w:t>And</w:t>
            </w:r>
            <w:r w:rsidR="005679BC">
              <w:rPr>
                <w:rFonts w:asciiTheme="minorHAnsi" w:eastAsia="Times New Roman" w:hAnsiTheme="minorHAnsi" w:cstheme="minorHAnsi"/>
                <w:sz w:val="16"/>
                <w:szCs w:val="16"/>
                <w:lang w:val="en-US" w:eastAsia="ru-RU"/>
              </w:rPr>
              <w:t xml:space="preserve"> that </w:t>
            </w:r>
            <w:r w:rsidR="00AF0DAB">
              <w:rPr>
                <w:rFonts w:asciiTheme="minorHAnsi" w:eastAsia="Times New Roman" w:hAnsiTheme="minorHAnsi" w:cstheme="minorHAnsi"/>
                <w:sz w:val="16"/>
                <w:szCs w:val="16"/>
                <w:lang w:val="en-US" w:eastAsia="ru-RU"/>
              </w:rPr>
              <w:t>I</w:t>
            </w:r>
            <w:r w:rsidR="005679BC">
              <w:rPr>
                <w:rFonts w:asciiTheme="minorHAnsi" w:eastAsia="Times New Roman" w:hAnsiTheme="minorHAnsi" w:cstheme="minorHAnsi"/>
                <w:sz w:val="16"/>
                <w:szCs w:val="16"/>
                <w:lang w:val="en-US" w:eastAsia="ru-RU"/>
              </w:rPr>
              <w:t xml:space="preserve"> have already selected communities to follow</w:t>
            </w:r>
          </w:p>
          <w:p w14:paraId="19782704" w14:textId="3AD58C9E" w:rsidR="00AD3D29" w:rsidRDefault="00AD3D29" w:rsidP="00E17EE0">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Then </w:t>
            </w:r>
            <w:r w:rsidR="005679BC">
              <w:rPr>
                <w:rFonts w:asciiTheme="minorHAnsi" w:eastAsia="Times New Roman" w:hAnsiTheme="minorHAnsi" w:cstheme="minorHAnsi"/>
                <w:sz w:val="16"/>
                <w:szCs w:val="16"/>
                <w:lang w:val="en-US" w:eastAsia="ru-RU"/>
              </w:rPr>
              <w:t>the list of “my communities” will appear in the right column.</w:t>
            </w:r>
          </w:p>
          <w:p w14:paraId="4A44C39E" w14:textId="77777777" w:rsidR="00A17B33" w:rsidRDefault="00A17B33" w:rsidP="00A17B33">
            <w:pPr>
              <w:rPr>
                <w:rFonts w:asciiTheme="minorHAnsi" w:eastAsia="Times New Roman" w:hAnsiTheme="minorHAnsi" w:cstheme="minorHAnsi"/>
                <w:sz w:val="16"/>
                <w:szCs w:val="16"/>
                <w:lang w:val="en-US" w:eastAsia="ru-RU"/>
              </w:rPr>
            </w:pPr>
            <w:r w:rsidRPr="0025269E">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the number of the colleagues that I follow appears in the title </w:t>
            </w:r>
          </w:p>
          <w:p w14:paraId="36E18673" w14:textId="15793BE5" w:rsidR="00AD3D29" w:rsidRDefault="00AD3D29" w:rsidP="00E17EE0">
            <w:pPr>
              <w:rPr>
                <w:rFonts w:asciiTheme="minorHAnsi" w:eastAsia="Times New Roman" w:hAnsiTheme="minorHAnsi" w:cstheme="minorHAnsi"/>
                <w:color w:val="000000"/>
                <w:sz w:val="16"/>
                <w:szCs w:val="16"/>
                <w:lang w:val="en-US"/>
              </w:rPr>
            </w:pPr>
            <w:r w:rsidRPr="00934B27">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w:t>
            </w:r>
            <w:r w:rsidR="005679BC" w:rsidRPr="00193438">
              <w:rPr>
                <w:rFonts w:asciiTheme="minorHAnsi" w:eastAsia="Times New Roman" w:hAnsiTheme="minorHAnsi" w:cstheme="minorHAnsi"/>
                <w:color w:val="000000"/>
                <w:sz w:val="16"/>
                <w:szCs w:val="16"/>
                <w:lang w:val="en-US"/>
              </w:rPr>
              <w:t xml:space="preserve">shows the first 4 </w:t>
            </w:r>
            <w:r>
              <w:rPr>
                <w:rFonts w:asciiTheme="minorHAnsi" w:eastAsia="Times New Roman" w:hAnsiTheme="minorHAnsi" w:cstheme="minorHAnsi"/>
                <w:color w:val="000000"/>
                <w:sz w:val="16"/>
                <w:szCs w:val="16"/>
                <w:lang w:val="en-US"/>
              </w:rPr>
              <w:t>most active communities.</w:t>
            </w:r>
          </w:p>
          <w:p w14:paraId="6E1CFE67" w14:textId="54375524" w:rsidR="00F415BB" w:rsidRDefault="00F415BB" w:rsidP="00F415BB">
            <w:pPr>
              <w:rPr>
                <w:rFonts w:asciiTheme="minorHAnsi" w:eastAsia="Times New Roman" w:hAnsiTheme="minorHAnsi" w:cstheme="minorHAnsi"/>
                <w:color w:val="000000"/>
                <w:sz w:val="16"/>
                <w:szCs w:val="16"/>
                <w:lang w:val="en-US"/>
              </w:rPr>
            </w:pPr>
            <w:r w:rsidRPr="00934B27">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color w:val="000000"/>
                <w:sz w:val="16"/>
                <w:szCs w:val="16"/>
                <w:lang w:val="en-US"/>
              </w:rPr>
              <w:t>When I click on the title of the web</w:t>
            </w:r>
            <w:r w:rsidR="00E80225">
              <w:rPr>
                <w:rFonts w:asciiTheme="minorHAnsi" w:eastAsia="Times New Roman" w:hAnsiTheme="minorHAnsi" w:cstheme="minorHAnsi"/>
                <w:color w:val="000000"/>
                <w:sz w:val="16"/>
                <w:szCs w:val="16"/>
                <w:lang w:val="en-US"/>
              </w:rPr>
              <w:t xml:space="preserve"> </w:t>
            </w:r>
            <w:r>
              <w:rPr>
                <w:rFonts w:asciiTheme="minorHAnsi" w:eastAsia="Times New Roman" w:hAnsiTheme="minorHAnsi" w:cstheme="minorHAnsi"/>
                <w:color w:val="000000"/>
                <w:sz w:val="16"/>
                <w:szCs w:val="16"/>
                <w:lang w:val="en-US"/>
              </w:rPr>
              <w:t>part.</w:t>
            </w:r>
          </w:p>
          <w:p w14:paraId="3162DAE9" w14:textId="34CF4C1A" w:rsidR="00F415BB" w:rsidRDefault="00F415BB" w:rsidP="00F415BB">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 xml:space="preserve">the system will bring me to a </w:t>
            </w:r>
            <w:r w:rsidR="0088384E">
              <w:rPr>
                <w:rFonts w:asciiTheme="minorHAnsi" w:eastAsia="Times New Roman" w:hAnsiTheme="minorHAnsi" w:cstheme="minorHAnsi"/>
                <w:sz w:val="16"/>
                <w:szCs w:val="16"/>
                <w:lang w:val="en-US" w:eastAsia="ru-RU"/>
              </w:rPr>
              <w:t>OOB SharePoint list view</w:t>
            </w:r>
            <w:r>
              <w:rPr>
                <w:rFonts w:asciiTheme="minorHAnsi" w:eastAsia="Times New Roman" w:hAnsiTheme="minorHAnsi" w:cstheme="minorHAnsi"/>
                <w:sz w:val="16"/>
                <w:szCs w:val="16"/>
                <w:lang w:val="en-US" w:eastAsia="ru-RU"/>
              </w:rPr>
              <w:t xml:space="preserve"> with my entire list of communities.</w:t>
            </w:r>
          </w:p>
          <w:p w14:paraId="64D02E8C" w14:textId="0014E58E" w:rsidR="0088384E" w:rsidRDefault="0088384E" w:rsidP="0088384E">
            <w:pPr>
              <w:rPr>
                <w:rFonts w:asciiTheme="minorHAnsi" w:eastAsia="Times New Roman" w:hAnsiTheme="minorHAnsi" w:cstheme="minorHAnsi"/>
                <w:color w:val="000000"/>
                <w:sz w:val="16"/>
                <w:szCs w:val="16"/>
                <w:lang w:val="en-US"/>
              </w:rPr>
            </w:pPr>
            <w:r w:rsidRPr="00934B27">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color w:val="000000"/>
                <w:sz w:val="16"/>
                <w:szCs w:val="16"/>
                <w:lang w:val="en-US"/>
              </w:rPr>
              <w:t>the SharePoint list appears in the central and right columns</w:t>
            </w:r>
          </w:p>
          <w:p w14:paraId="04EFC8A4" w14:textId="77777777" w:rsidR="00AD3D29" w:rsidRDefault="00AD3D29" w:rsidP="00E17EE0">
            <w:pPr>
              <w:rPr>
                <w:rFonts w:asciiTheme="minorHAnsi" w:eastAsia="Times New Roman" w:hAnsiTheme="minorHAnsi" w:cstheme="minorHAnsi"/>
                <w:color w:val="000000"/>
                <w:sz w:val="16"/>
                <w:szCs w:val="16"/>
                <w:lang w:val="en-US"/>
              </w:rPr>
            </w:pPr>
          </w:p>
          <w:p w14:paraId="21F5338E" w14:textId="5AD89307" w:rsidR="00AD3D29" w:rsidRPr="00123367" w:rsidRDefault="005679BC" w:rsidP="00E17EE0">
            <w:pPr>
              <w:rPr>
                <w:rFonts w:asciiTheme="minorHAnsi" w:eastAsia="Times New Roman" w:hAnsiTheme="minorHAnsi" w:cstheme="minorHAnsi"/>
                <w:color w:val="0000FF"/>
                <w:sz w:val="16"/>
                <w:szCs w:val="16"/>
                <w:lang w:val="en-US" w:eastAsia="ru-RU"/>
              </w:rPr>
            </w:pPr>
            <w:r w:rsidRPr="00CC626C">
              <w:rPr>
                <w:rFonts w:asciiTheme="minorHAnsi" w:eastAsia="Times New Roman" w:hAnsiTheme="minorHAnsi" w:cstheme="minorHAnsi"/>
                <w:color w:val="0000FF"/>
                <w:sz w:val="16"/>
                <w:szCs w:val="16"/>
                <w:lang w:val="en-US" w:eastAsia="ru-RU"/>
              </w:rPr>
              <w:t>*if not possible to have first 4 most active communities then communities are shown alphabetically order</w:t>
            </w:r>
          </w:p>
        </w:tc>
        <w:tc>
          <w:tcPr>
            <w:tcW w:w="1134" w:type="dxa"/>
          </w:tcPr>
          <w:p w14:paraId="56C7A61A" w14:textId="6A8046DC" w:rsidR="00AD3D29" w:rsidRDefault="00AD3D29" w:rsidP="00E17EE0">
            <w:pPr>
              <w:jc w:val="right"/>
              <w:rPr>
                <w:rFonts w:asciiTheme="minorHAnsi" w:eastAsia="Times New Roman" w:hAnsiTheme="minorHAnsi" w:cstheme="minorHAnsi"/>
                <w:color w:val="000000"/>
                <w:sz w:val="16"/>
                <w:szCs w:val="16"/>
                <w:lang w:val="en-US"/>
              </w:rPr>
            </w:pPr>
          </w:p>
        </w:tc>
      </w:tr>
      <w:tr w:rsidR="002C74F9" w:rsidRPr="00193438" w14:paraId="59CEFACB" w14:textId="77777777" w:rsidTr="00160FDA">
        <w:trPr>
          <w:trHeight w:val="1030"/>
        </w:trPr>
        <w:tc>
          <w:tcPr>
            <w:tcW w:w="709" w:type="dxa"/>
          </w:tcPr>
          <w:p w14:paraId="5350485D" w14:textId="39C73127" w:rsidR="002C74F9" w:rsidRDefault="002C74F9" w:rsidP="00E17EE0">
            <w:pPr>
              <w:jc w:val="right"/>
              <w:rPr>
                <w:rFonts w:asciiTheme="minorHAnsi" w:eastAsia="Times New Roman" w:hAnsiTheme="minorHAnsi" w:cstheme="minorHAnsi"/>
                <w:color w:val="000000"/>
                <w:sz w:val="16"/>
                <w:szCs w:val="16"/>
                <w:lang w:val="en-US"/>
              </w:rPr>
            </w:pPr>
          </w:p>
        </w:tc>
        <w:tc>
          <w:tcPr>
            <w:tcW w:w="9356" w:type="dxa"/>
            <w:gridSpan w:val="4"/>
          </w:tcPr>
          <w:p w14:paraId="0AAFD887" w14:textId="5944CAE1" w:rsidR="002C74F9" w:rsidRDefault="00485433" w:rsidP="00E17EE0">
            <w:pPr>
              <w:rPr>
                <w:rFonts w:asciiTheme="minorHAnsi" w:eastAsia="Times New Roman" w:hAnsiTheme="minorHAnsi" w:cstheme="minorHAnsi"/>
                <w:color w:val="000000"/>
                <w:sz w:val="16"/>
                <w:szCs w:val="16"/>
                <w:lang w:val="en-US"/>
              </w:rPr>
            </w:pPr>
            <w:r>
              <w:rPr>
                <w:noProof/>
                <w:lang w:val="sk-SK" w:eastAsia="sk-SK"/>
              </w:rPr>
              <w:drawing>
                <wp:inline distT="0" distB="0" distL="0" distR="0" wp14:anchorId="3F2801E4" wp14:editId="574EA7C3">
                  <wp:extent cx="2004060" cy="11627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email">
                            <a:extLst>
                              <a:ext uri="{28A0092B-C50C-407E-A947-70E740481C1C}">
                                <a14:useLocalDpi xmlns:a14="http://schemas.microsoft.com/office/drawing/2010/main"/>
                              </a:ext>
                            </a:extLst>
                          </a:blip>
                          <a:stretch>
                            <a:fillRect/>
                          </a:stretch>
                        </pic:blipFill>
                        <pic:spPr>
                          <a:xfrm>
                            <a:off x="0" y="0"/>
                            <a:ext cx="2007919" cy="1165004"/>
                          </a:xfrm>
                          <a:prstGeom prst="rect">
                            <a:avLst/>
                          </a:prstGeom>
                        </pic:spPr>
                      </pic:pic>
                    </a:graphicData>
                  </a:graphic>
                </wp:inline>
              </w:drawing>
            </w:r>
          </w:p>
          <w:p w14:paraId="6DD68591" w14:textId="44717FB9" w:rsidR="002C74F9" w:rsidRDefault="002C74F9" w:rsidP="00E17EE0">
            <w:pPr>
              <w:jc w:val="right"/>
              <w:rPr>
                <w:rFonts w:asciiTheme="minorHAnsi" w:eastAsia="Times New Roman" w:hAnsiTheme="minorHAnsi" w:cstheme="minorHAnsi"/>
                <w:color w:val="000000"/>
                <w:sz w:val="16"/>
                <w:szCs w:val="16"/>
                <w:lang w:val="en-US"/>
              </w:rPr>
            </w:pPr>
          </w:p>
        </w:tc>
      </w:tr>
    </w:tbl>
    <w:p w14:paraId="41CB4EEB" w14:textId="77777777" w:rsidR="00F415BB" w:rsidRDefault="00F415BB" w:rsidP="00B80545">
      <w:pPr>
        <w:spacing w:after="0"/>
        <w:rPr>
          <w:sz w:val="22"/>
        </w:rPr>
      </w:pPr>
    </w:p>
    <w:p w14:paraId="0FFD1E98" w14:textId="77777777" w:rsidR="00485433" w:rsidRDefault="00485433" w:rsidP="00B80545">
      <w:pPr>
        <w:spacing w:after="0"/>
        <w:rPr>
          <w:sz w:val="22"/>
        </w:rPr>
      </w:pPr>
    </w:p>
    <w:p w14:paraId="7E97FC1F" w14:textId="669739FC" w:rsidR="001D77F3" w:rsidRDefault="001D77F3" w:rsidP="00E20DD3">
      <w:pPr>
        <w:pStyle w:val="Heading1"/>
        <w:numPr>
          <w:ilvl w:val="0"/>
          <w:numId w:val="20"/>
        </w:numPr>
      </w:pPr>
      <w:bookmarkStart w:id="1405" w:name="_Toc461707127"/>
      <w:bookmarkStart w:id="1406" w:name="_Toc463013438"/>
      <w:r>
        <w:t>Public profile</w:t>
      </w:r>
      <w:r w:rsidRPr="00994B12">
        <w:t xml:space="preserve"> page components</w:t>
      </w:r>
      <w:bookmarkEnd w:id="1405"/>
      <w:bookmarkEnd w:id="1406"/>
    </w:p>
    <w:p w14:paraId="2944965A" w14:textId="44FB2A3A" w:rsidR="0044171C" w:rsidRPr="00526A63" w:rsidRDefault="008F5848" w:rsidP="00526A63">
      <w:pPr>
        <w:spacing w:after="0"/>
        <w:rPr>
          <w:sz w:val="22"/>
        </w:rPr>
      </w:pPr>
      <w:hyperlink r:id="rId93" w:history="1">
        <w:r w:rsidR="0044171C" w:rsidRPr="0044171C">
          <w:rPr>
            <w:rStyle w:val="Hyperlink"/>
            <w:sz w:val="22"/>
          </w:rPr>
          <w:t>http://insidejti.azurewebsites.net/public/publicprofile.html</w:t>
        </w:r>
      </w:hyperlink>
    </w:p>
    <w:p w14:paraId="728FC63D" w14:textId="0FD264A0" w:rsidR="0044171C" w:rsidRPr="0044171C" w:rsidRDefault="001D77F3" w:rsidP="0044171C">
      <w:pPr>
        <w:pStyle w:val="Heading2"/>
        <w:numPr>
          <w:ilvl w:val="1"/>
          <w:numId w:val="20"/>
        </w:numPr>
      </w:pPr>
      <w:bookmarkStart w:id="1407" w:name="_Toc461707128"/>
      <w:bookmarkStart w:id="1408" w:name="_Toc463013439"/>
      <w:r>
        <w:t>Profile page header and dropdown profile menu</w:t>
      </w:r>
      <w:bookmarkEnd w:id="1407"/>
      <w:bookmarkEnd w:id="1408"/>
    </w:p>
    <w:tbl>
      <w:tblPr>
        <w:tblStyle w:val="TableGrid"/>
        <w:tblW w:w="9532" w:type="dxa"/>
        <w:tblInd w:w="-289" w:type="dxa"/>
        <w:tblLayout w:type="fixed"/>
        <w:tblLook w:val="04A0" w:firstRow="1" w:lastRow="0" w:firstColumn="1" w:lastColumn="0" w:noHBand="0" w:noVBand="1"/>
      </w:tblPr>
      <w:tblGrid>
        <w:gridCol w:w="710"/>
        <w:gridCol w:w="1275"/>
        <w:gridCol w:w="142"/>
        <w:gridCol w:w="992"/>
        <w:gridCol w:w="284"/>
        <w:gridCol w:w="5245"/>
        <w:gridCol w:w="884"/>
      </w:tblGrid>
      <w:tr w:rsidR="00065EB7" w:rsidRPr="00193438" w14:paraId="60E60724" w14:textId="77777777" w:rsidTr="00320DE3">
        <w:trPr>
          <w:trHeight w:val="280"/>
        </w:trPr>
        <w:tc>
          <w:tcPr>
            <w:tcW w:w="710" w:type="dxa"/>
            <w:shd w:val="clear" w:color="auto" w:fill="122632" w:themeFill="text1"/>
            <w:hideMark/>
          </w:tcPr>
          <w:p w14:paraId="427BC996" w14:textId="77777777" w:rsidR="00065EB7" w:rsidRPr="00193438" w:rsidRDefault="00065EB7" w:rsidP="00320DE3">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Id</w:t>
            </w:r>
          </w:p>
        </w:tc>
        <w:tc>
          <w:tcPr>
            <w:tcW w:w="1275" w:type="dxa"/>
            <w:shd w:val="clear" w:color="auto" w:fill="122632" w:themeFill="text1"/>
            <w:hideMark/>
          </w:tcPr>
          <w:p w14:paraId="21F166BF" w14:textId="77777777" w:rsidR="00065EB7" w:rsidRPr="00193438" w:rsidRDefault="00065EB7" w:rsidP="00320DE3">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category</w:t>
            </w:r>
          </w:p>
        </w:tc>
        <w:tc>
          <w:tcPr>
            <w:tcW w:w="1134" w:type="dxa"/>
            <w:gridSpan w:val="2"/>
            <w:shd w:val="clear" w:color="auto" w:fill="122632" w:themeFill="text1"/>
            <w:hideMark/>
          </w:tcPr>
          <w:p w14:paraId="44FF6C67" w14:textId="77777777" w:rsidR="00065EB7" w:rsidRPr="00193438" w:rsidRDefault="00065EB7" w:rsidP="00320DE3">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name</w:t>
            </w:r>
          </w:p>
        </w:tc>
        <w:tc>
          <w:tcPr>
            <w:tcW w:w="5529" w:type="dxa"/>
            <w:gridSpan w:val="2"/>
            <w:shd w:val="clear" w:color="auto" w:fill="122632" w:themeFill="text1"/>
            <w:hideMark/>
          </w:tcPr>
          <w:p w14:paraId="15EE7C0B" w14:textId="77777777" w:rsidR="00065EB7" w:rsidRPr="00193438" w:rsidRDefault="00065EB7" w:rsidP="00320DE3">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Description</w:t>
            </w:r>
          </w:p>
        </w:tc>
        <w:tc>
          <w:tcPr>
            <w:tcW w:w="884" w:type="dxa"/>
            <w:shd w:val="clear" w:color="auto" w:fill="122632" w:themeFill="text1"/>
            <w:hideMark/>
          </w:tcPr>
          <w:p w14:paraId="7919768D" w14:textId="77777777" w:rsidR="00065EB7" w:rsidRPr="00193438" w:rsidRDefault="00065EB7" w:rsidP="00320DE3">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Priority</w:t>
            </w:r>
          </w:p>
        </w:tc>
      </w:tr>
      <w:tr w:rsidR="00065EB7" w:rsidRPr="00193438" w14:paraId="14126FF7" w14:textId="77777777" w:rsidTr="00C52501">
        <w:trPr>
          <w:trHeight w:val="838"/>
        </w:trPr>
        <w:tc>
          <w:tcPr>
            <w:tcW w:w="710" w:type="dxa"/>
          </w:tcPr>
          <w:p w14:paraId="2E743B16" w14:textId="3C84FF31" w:rsidR="00065EB7" w:rsidRDefault="000010DB" w:rsidP="00320DE3">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6.1</w:t>
            </w:r>
          </w:p>
        </w:tc>
        <w:tc>
          <w:tcPr>
            <w:tcW w:w="1275" w:type="dxa"/>
          </w:tcPr>
          <w:p w14:paraId="3C0B8339" w14:textId="1C53159F" w:rsidR="00065EB7" w:rsidRPr="0099005E" w:rsidRDefault="00065EB7" w:rsidP="00C52501">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Follow </w:t>
            </w:r>
            <w:r w:rsidR="00C52501">
              <w:rPr>
                <w:rFonts w:asciiTheme="minorHAnsi" w:eastAsia="Times New Roman" w:hAnsiTheme="minorHAnsi" w:cstheme="minorHAnsi"/>
                <w:color w:val="000000"/>
                <w:sz w:val="16"/>
                <w:szCs w:val="16"/>
                <w:lang w:val="en-US"/>
              </w:rPr>
              <w:t>a colleague</w:t>
            </w:r>
          </w:p>
        </w:tc>
        <w:tc>
          <w:tcPr>
            <w:tcW w:w="1134" w:type="dxa"/>
            <w:gridSpan w:val="2"/>
          </w:tcPr>
          <w:p w14:paraId="20B5FF72" w14:textId="6D81CE10" w:rsidR="00065EB7" w:rsidRPr="0099005E" w:rsidRDefault="00065EB7" w:rsidP="00320DE3">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Follow button</w:t>
            </w:r>
          </w:p>
        </w:tc>
        <w:tc>
          <w:tcPr>
            <w:tcW w:w="5529" w:type="dxa"/>
            <w:gridSpan w:val="2"/>
          </w:tcPr>
          <w:p w14:paraId="011574CF" w14:textId="77777777" w:rsidR="00065EB7" w:rsidRPr="0099005E" w:rsidRDefault="00065EB7" w:rsidP="00320DE3">
            <w:pPr>
              <w:rPr>
                <w:rFonts w:asciiTheme="minorHAnsi" w:eastAsia="Times New Roman" w:hAnsiTheme="minorHAnsi" w:cstheme="minorHAnsi"/>
                <w:sz w:val="16"/>
                <w:szCs w:val="16"/>
                <w:lang w:val="en-US" w:eastAsia="ru-RU"/>
              </w:rPr>
            </w:pPr>
            <w:r w:rsidRPr="0099005E">
              <w:rPr>
                <w:rFonts w:asciiTheme="minorHAnsi" w:eastAsia="Times New Roman" w:hAnsiTheme="minorHAnsi" w:cstheme="minorHAnsi"/>
                <w:color w:val="0000FF"/>
                <w:sz w:val="16"/>
                <w:szCs w:val="16"/>
                <w:lang w:val="en-US" w:eastAsia="ru-RU"/>
              </w:rPr>
              <w:t xml:space="preserve">Given </w:t>
            </w:r>
            <w:r w:rsidRPr="0099005E">
              <w:rPr>
                <w:rFonts w:asciiTheme="minorHAnsi" w:eastAsia="Times New Roman" w:hAnsiTheme="minorHAnsi" w:cstheme="minorHAnsi"/>
                <w:sz w:val="16"/>
                <w:szCs w:val="16"/>
                <w:lang w:val="en-US" w:eastAsia="ru-RU"/>
              </w:rPr>
              <w:t>that I am a logged user</w:t>
            </w:r>
          </w:p>
          <w:p w14:paraId="2F2EEC1D" w14:textId="26E1C0A4" w:rsidR="00065EB7" w:rsidRPr="0099005E" w:rsidRDefault="00065EB7" w:rsidP="00320DE3">
            <w:pPr>
              <w:rPr>
                <w:rFonts w:asciiTheme="minorHAnsi" w:eastAsia="Times New Roman" w:hAnsiTheme="minorHAnsi" w:cstheme="minorHAnsi"/>
                <w:sz w:val="16"/>
                <w:szCs w:val="16"/>
                <w:lang w:val="en-US" w:eastAsia="ru-RU"/>
              </w:rPr>
            </w:pPr>
            <w:r w:rsidRPr="0099005E">
              <w:rPr>
                <w:rFonts w:asciiTheme="minorHAnsi" w:eastAsia="Times New Roman" w:hAnsiTheme="minorHAnsi" w:cstheme="minorHAnsi"/>
                <w:color w:val="0000FF"/>
                <w:sz w:val="16"/>
                <w:szCs w:val="16"/>
                <w:lang w:val="en-US" w:eastAsia="ru-RU"/>
              </w:rPr>
              <w:t>And</w:t>
            </w:r>
            <w:r w:rsidRPr="0099005E">
              <w:rPr>
                <w:rFonts w:asciiTheme="minorHAnsi" w:eastAsia="Times New Roman" w:hAnsiTheme="minorHAnsi" w:cstheme="minorHAnsi"/>
                <w:sz w:val="16"/>
                <w:szCs w:val="16"/>
                <w:lang w:val="en-US" w:eastAsia="ru-RU"/>
              </w:rPr>
              <w:t xml:space="preserve"> that I am on </w:t>
            </w:r>
            <w:r>
              <w:rPr>
                <w:rFonts w:asciiTheme="minorHAnsi" w:eastAsia="Times New Roman" w:hAnsiTheme="minorHAnsi" w:cstheme="minorHAnsi"/>
                <w:sz w:val="16"/>
                <w:szCs w:val="16"/>
                <w:lang w:val="en-US" w:eastAsia="ru-RU"/>
              </w:rPr>
              <w:t>“public</w:t>
            </w:r>
            <w:r w:rsidRPr="0099005E">
              <w:rPr>
                <w:rFonts w:asciiTheme="minorHAnsi" w:eastAsia="Times New Roman" w:hAnsiTheme="minorHAnsi" w:cstheme="minorHAnsi"/>
                <w:sz w:val="16"/>
                <w:szCs w:val="16"/>
                <w:lang w:val="en-US" w:eastAsia="ru-RU"/>
              </w:rPr>
              <w:t xml:space="preserve"> profile” page</w:t>
            </w:r>
            <w:r>
              <w:rPr>
                <w:rFonts w:asciiTheme="minorHAnsi" w:eastAsia="Times New Roman" w:hAnsiTheme="minorHAnsi" w:cstheme="minorHAnsi"/>
                <w:sz w:val="16"/>
                <w:szCs w:val="16"/>
                <w:lang w:val="en-US" w:eastAsia="ru-RU"/>
              </w:rPr>
              <w:t xml:space="preserve"> of a user</w:t>
            </w:r>
          </w:p>
          <w:p w14:paraId="77914E3E" w14:textId="08A7738C" w:rsidR="00C52501" w:rsidRDefault="00065EB7" w:rsidP="00065EB7">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w:t>
            </w:r>
            <w:r w:rsidRPr="0099005E">
              <w:rPr>
                <w:rFonts w:asciiTheme="minorHAnsi" w:eastAsia="Times New Roman" w:hAnsiTheme="minorHAnsi" w:cstheme="minorHAnsi"/>
                <w:color w:val="0000FF"/>
                <w:sz w:val="16"/>
                <w:szCs w:val="16"/>
                <w:lang w:val="en-US" w:eastAsia="ru-RU"/>
              </w:rPr>
              <w:t xml:space="preserve">hen </w:t>
            </w:r>
            <w:r w:rsidRPr="0099005E">
              <w:rPr>
                <w:rFonts w:asciiTheme="minorHAnsi" w:eastAsia="Times New Roman" w:hAnsiTheme="minorHAnsi" w:cstheme="minorHAnsi"/>
                <w:sz w:val="16"/>
                <w:szCs w:val="16"/>
                <w:lang w:val="en-US" w:eastAsia="ru-RU"/>
              </w:rPr>
              <w:t>I click in the “</w:t>
            </w:r>
            <w:r>
              <w:rPr>
                <w:rFonts w:asciiTheme="minorHAnsi" w:eastAsia="Times New Roman" w:hAnsiTheme="minorHAnsi" w:cstheme="minorHAnsi"/>
                <w:sz w:val="16"/>
                <w:szCs w:val="16"/>
                <w:lang w:val="en-US" w:eastAsia="ru-RU"/>
              </w:rPr>
              <w:t>follow</w:t>
            </w:r>
            <w:r w:rsidRPr="0099005E">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button</w:t>
            </w:r>
            <w:r w:rsidR="005A20AB">
              <w:rPr>
                <w:rFonts w:asciiTheme="minorHAnsi" w:eastAsia="Times New Roman" w:hAnsiTheme="minorHAnsi" w:cstheme="minorHAnsi"/>
                <w:color w:val="0000FF"/>
                <w:sz w:val="16"/>
                <w:szCs w:val="16"/>
                <w:lang w:val="en-US" w:eastAsia="ru-RU"/>
              </w:rPr>
              <w:br/>
              <w:t>T</w:t>
            </w:r>
            <w:r w:rsidRPr="0099005E">
              <w:rPr>
                <w:rFonts w:asciiTheme="minorHAnsi" w:eastAsia="Times New Roman" w:hAnsiTheme="minorHAnsi" w:cstheme="minorHAnsi"/>
                <w:color w:val="0000FF"/>
                <w:sz w:val="16"/>
                <w:szCs w:val="16"/>
                <w:lang w:val="en-US" w:eastAsia="ru-RU"/>
              </w:rPr>
              <w:t xml:space="preserve">hen </w:t>
            </w:r>
            <w:r>
              <w:rPr>
                <w:rFonts w:asciiTheme="minorHAnsi" w:eastAsia="Times New Roman" w:hAnsiTheme="minorHAnsi" w:cstheme="minorHAnsi"/>
                <w:sz w:val="16"/>
                <w:szCs w:val="16"/>
                <w:lang w:val="en-US" w:eastAsia="ru-RU"/>
              </w:rPr>
              <w:t>the system will add this person to my following colleagu</w:t>
            </w:r>
            <w:r w:rsidR="00C52501">
              <w:rPr>
                <w:rFonts w:asciiTheme="minorHAnsi" w:eastAsia="Times New Roman" w:hAnsiTheme="minorHAnsi" w:cstheme="minorHAnsi"/>
                <w:sz w:val="16"/>
                <w:szCs w:val="16"/>
                <w:lang w:val="en-US" w:eastAsia="ru-RU"/>
              </w:rPr>
              <w:t>es</w:t>
            </w:r>
          </w:p>
          <w:p w14:paraId="7344EA62" w14:textId="77777777" w:rsidR="005A20AB" w:rsidRDefault="005A20AB" w:rsidP="005A20AB">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w:t>
            </w:r>
            <w:r w:rsidRPr="0099005E">
              <w:rPr>
                <w:rFonts w:asciiTheme="minorHAnsi" w:eastAsia="Times New Roman" w:hAnsiTheme="minorHAnsi" w:cstheme="minorHAnsi"/>
                <w:color w:val="0000FF"/>
                <w:sz w:val="16"/>
                <w:szCs w:val="16"/>
                <w:lang w:val="en-US" w:eastAsia="ru-RU"/>
              </w:rPr>
              <w:t xml:space="preserve">hen </w:t>
            </w:r>
            <w:r w:rsidRPr="0099005E">
              <w:rPr>
                <w:rFonts w:asciiTheme="minorHAnsi" w:eastAsia="Times New Roman" w:hAnsiTheme="minorHAnsi" w:cstheme="minorHAnsi"/>
                <w:sz w:val="16"/>
                <w:szCs w:val="16"/>
                <w:lang w:val="en-US" w:eastAsia="ru-RU"/>
              </w:rPr>
              <w:t xml:space="preserve">I click </w:t>
            </w:r>
            <w:r>
              <w:rPr>
                <w:rFonts w:asciiTheme="minorHAnsi" w:eastAsia="Times New Roman" w:hAnsiTheme="minorHAnsi" w:cstheme="minorHAnsi"/>
                <w:sz w:val="16"/>
                <w:szCs w:val="16"/>
                <w:lang w:val="en-US" w:eastAsia="ru-RU"/>
              </w:rPr>
              <w:t>again</w:t>
            </w:r>
            <w:r w:rsidRPr="0099005E">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follow</w:t>
            </w:r>
            <w:r w:rsidRPr="0099005E">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button that is in “following” state</w:t>
            </w:r>
          </w:p>
          <w:p w14:paraId="063778F0" w14:textId="2F9869C2" w:rsidR="00065EB7" w:rsidRPr="0099005E" w:rsidRDefault="005A20AB" w:rsidP="005A20AB">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w:t>
            </w:r>
            <w:r w:rsidRPr="0099005E">
              <w:rPr>
                <w:rFonts w:asciiTheme="minorHAnsi" w:eastAsia="Times New Roman" w:hAnsiTheme="minorHAnsi" w:cstheme="minorHAnsi"/>
                <w:color w:val="0000FF"/>
                <w:sz w:val="16"/>
                <w:szCs w:val="16"/>
                <w:lang w:val="en-US" w:eastAsia="ru-RU"/>
              </w:rPr>
              <w:t xml:space="preserve">hen </w:t>
            </w:r>
            <w:r>
              <w:rPr>
                <w:rFonts w:asciiTheme="minorHAnsi" w:eastAsia="Times New Roman" w:hAnsiTheme="minorHAnsi" w:cstheme="minorHAnsi"/>
                <w:sz w:val="16"/>
                <w:szCs w:val="16"/>
                <w:lang w:val="en-US" w:eastAsia="ru-RU"/>
              </w:rPr>
              <w:t>I can unfollow the user</w:t>
            </w:r>
          </w:p>
        </w:tc>
        <w:tc>
          <w:tcPr>
            <w:tcW w:w="884" w:type="dxa"/>
          </w:tcPr>
          <w:p w14:paraId="19274F1B" w14:textId="77777777" w:rsidR="00065EB7" w:rsidRPr="0099005E" w:rsidRDefault="00065EB7" w:rsidP="00320DE3">
            <w:pPr>
              <w:jc w:val="right"/>
              <w:rPr>
                <w:rFonts w:asciiTheme="minorHAnsi" w:eastAsia="Times New Roman" w:hAnsiTheme="minorHAnsi" w:cstheme="minorHAnsi"/>
                <w:color w:val="000000"/>
                <w:sz w:val="16"/>
                <w:szCs w:val="16"/>
                <w:lang w:val="en-US"/>
              </w:rPr>
            </w:pPr>
            <w:r w:rsidRPr="0099005E">
              <w:rPr>
                <w:rFonts w:asciiTheme="minorHAnsi" w:eastAsia="Times New Roman" w:hAnsiTheme="minorHAnsi" w:cstheme="minorHAnsi"/>
                <w:color w:val="000000"/>
                <w:sz w:val="16"/>
                <w:szCs w:val="16"/>
                <w:lang w:val="en-US"/>
              </w:rPr>
              <w:t>2</w:t>
            </w:r>
          </w:p>
        </w:tc>
      </w:tr>
      <w:tr w:rsidR="000010DB" w:rsidRPr="00193438" w14:paraId="3ED91B53" w14:textId="77777777" w:rsidTr="00320DE3">
        <w:trPr>
          <w:trHeight w:val="838"/>
        </w:trPr>
        <w:tc>
          <w:tcPr>
            <w:tcW w:w="710" w:type="dxa"/>
          </w:tcPr>
          <w:p w14:paraId="365E4267" w14:textId="77777777" w:rsidR="000010DB" w:rsidRDefault="000010DB" w:rsidP="00320DE3">
            <w:pPr>
              <w:jc w:val="right"/>
              <w:rPr>
                <w:rFonts w:asciiTheme="minorHAnsi" w:eastAsia="Times New Roman" w:hAnsiTheme="minorHAnsi" w:cstheme="minorHAnsi"/>
                <w:color w:val="000000"/>
                <w:sz w:val="16"/>
                <w:szCs w:val="16"/>
                <w:lang w:val="en-US"/>
              </w:rPr>
            </w:pPr>
          </w:p>
        </w:tc>
        <w:tc>
          <w:tcPr>
            <w:tcW w:w="8822" w:type="dxa"/>
            <w:gridSpan w:val="6"/>
          </w:tcPr>
          <w:p w14:paraId="0946A075" w14:textId="77777777" w:rsidR="000010DB" w:rsidRDefault="000010DB" w:rsidP="000010DB">
            <w:pPr>
              <w:rPr>
                <w:rFonts w:asciiTheme="minorHAnsi" w:eastAsia="Times New Roman" w:hAnsiTheme="minorHAnsi" w:cstheme="minorHAnsi"/>
                <w:color w:val="000000"/>
                <w:sz w:val="16"/>
                <w:szCs w:val="16"/>
                <w:lang w:val="en-US"/>
              </w:rPr>
            </w:pPr>
          </w:p>
          <w:p w14:paraId="7A86325A" w14:textId="52D133F2" w:rsidR="000010DB" w:rsidRDefault="0088384E" w:rsidP="000010DB">
            <w:pPr>
              <w:rPr>
                <w:rFonts w:asciiTheme="minorHAnsi" w:eastAsia="Times New Roman" w:hAnsiTheme="minorHAnsi" w:cstheme="minorHAnsi"/>
                <w:color w:val="000000"/>
                <w:sz w:val="16"/>
                <w:szCs w:val="16"/>
                <w:lang w:val="en-US"/>
              </w:rPr>
            </w:pPr>
            <w:r>
              <w:rPr>
                <w:noProof/>
                <w:lang w:val="sk-SK" w:eastAsia="sk-SK"/>
              </w:rPr>
              <w:drawing>
                <wp:inline distT="0" distB="0" distL="0" distR="0" wp14:anchorId="3EC29D8F" wp14:editId="278CA11D">
                  <wp:extent cx="4229100" cy="1139587"/>
                  <wp:effectExtent l="0" t="0" r="0" b="381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32192" cy="1140420"/>
                          </a:xfrm>
                          <a:prstGeom prst="rect">
                            <a:avLst/>
                          </a:prstGeom>
                        </pic:spPr>
                      </pic:pic>
                    </a:graphicData>
                  </a:graphic>
                </wp:inline>
              </w:drawing>
            </w:r>
          </w:p>
          <w:p w14:paraId="5A2B012E" w14:textId="67BF3585" w:rsidR="000010DB" w:rsidRPr="0099005E" w:rsidRDefault="000010DB" w:rsidP="000010DB">
            <w:pPr>
              <w:rPr>
                <w:rFonts w:asciiTheme="minorHAnsi" w:eastAsia="Times New Roman" w:hAnsiTheme="minorHAnsi" w:cstheme="minorHAnsi"/>
                <w:color w:val="000000"/>
                <w:sz w:val="16"/>
                <w:szCs w:val="16"/>
                <w:lang w:val="en-US"/>
              </w:rPr>
            </w:pPr>
          </w:p>
        </w:tc>
      </w:tr>
      <w:tr w:rsidR="000010DB" w14:paraId="6C29E4B5" w14:textId="77777777" w:rsidTr="005A20AB">
        <w:trPr>
          <w:trHeight w:val="893"/>
        </w:trPr>
        <w:tc>
          <w:tcPr>
            <w:tcW w:w="710" w:type="dxa"/>
          </w:tcPr>
          <w:p w14:paraId="2FFF089E" w14:textId="1AD7BC02" w:rsidR="000010DB" w:rsidRDefault="000010DB" w:rsidP="00320DE3">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6.2</w:t>
            </w:r>
          </w:p>
        </w:tc>
        <w:tc>
          <w:tcPr>
            <w:tcW w:w="1417" w:type="dxa"/>
            <w:gridSpan w:val="2"/>
          </w:tcPr>
          <w:p w14:paraId="65FA5696" w14:textId="77777777" w:rsidR="000010DB" w:rsidRDefault="000010DB" w:rsidP="00320DE3">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Sub-navigation</w:t>
            </w:r>
          </w:p>
          <w:p w14:paraId="4FD89361" w14:textId="77777777" w:rsidR="000010DB" w:rsidRPr="00193438" w:rsidRDefault="000010DB" w:rsidP="00320DE3">
            <w:pPr>
              <w:rPr>
                <w:rFonts w:asciiTheme="minorHAnsi" w:eastAsia="Times New Roman" w:hAnsiTheme="minorHAnsi" w:cstheme="minorHAnsi"/>
                <w:color w:val="000000"/>
                <w:sz w:val="16"/>
                <w:szCs w:val="16"/>
                <w:lang w:val="en-US"/>
              </w:rPr>
            </w:pPr>
          </w:p>
        </w:tc>
        <w:tc>
          <w:tcPr>
            <w:tcW w:w="1276" w:type="dxa"/>
            <w:gridSpan w:val="2"/>
          </w:tcPr>
          <w:p w14:paraId="429AD6BE" w14:textId="77777777" w:rsidR="000010DB" w:rsidRPr="00193438" w:rsidRDefault="000010DB" w:rsidP="00320DE3">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Public profile navigation</w:t>
            </w:r>
          </w:p>
        </w:tc>
        <w:tc>
          <w:tcPr>
            <w:tcW w:w="5245" w:type="dxa"/>
          </w:tcPr>
          <w:p w14:paraId="6C429C9B" w14:textId="77777777" w:rsidR="00A17B33" w:rsidRPr="0099005E" w:rsidRDefault="00A17B33" w:rsidP="00A17B33">
            <w:pPr>
              <w:rPr>
                <w:rFonts w:asciiTheme="minorHAnsi" w:eastAsia="Times New Roman" w:hAnsiTheme="minorHAnsi" w:cstheme="minorHAnsi"/>
                <w:sz w:val="16"/>
                <w:szCs w:val="16"/>
                <w:lang w:val="en-US" w:eastAsia="ru-RU"/>
              </w:rPr>
            </w:pPr>
            <w:r w:rsidRPr="0099005E">
              <w:rPr>
                <w:rFonts w:asciiTheme="minorHAnsi" w:eastAsia="Times New Roman" w:hAnsiTheme="minorHAnsi" w:cstheme="minorHAnsi"/>
                <w:color w:val="0000FF"/>
                <w:sz w:val="16"/>
                <w:szCs w:val="16"/>
                <w:lang w:val="en-US" w:eastAsia="ru-RU"/>
              </w:rPr>
              <w:t xml:space="preserve">Given </w:t>
            </w:r>
            <w:r w:rsidRPr="0099005E">
              <w:rPr>
                <w:rFonts w:asciiTheme="minorHAnsi" w:eastAsia="Times New Roman" w:hAnsiTheme="minorHAnsi" w:cstheme="minorHAnsi"/>
                <w:sz w:val="16"/>
                <w:szCs w:val="16"/>
                <w:lang w:val="en-US" w:eastAsia="ru-RU"/>
              </w:rPr>
              <w:t>that I am a logged user</w:t>
            </w:r>
          </w:p>
          <w:p w14:paraId="527ED5CD" w14:textId="77777777" w:rsidR="00A17B33" w:rsidRDefault="00A17B33" w:rsidP="00A17B33">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And</w:t>
            </w:r>
            <w:r w:rsidRPr="0099005E">
              <w:rPr>
                <w:rFonts w:asciiTheme="minorHAnsi" w:eastAsia="Times New Roman" w:hAnsiTheme="minorHAnsi" w:cstheme="minorHAnsi"/>
                <w:sz w:val="16"/>
                <w:szCs w:val="16"/>
                <w:lang w:val="en-US" w:eastAsia="ru-RU"/>
              </w:rPr>
              <w:t xml:space="preserve"> that I am on </w:t>
            </w:r>
            <w:r>
              <w:rPr>
                <w:rFonts w:asciiTheme="minorHAnsi" w:eastAsia="Times New Roman" w:hAnsiTheme="minorHAnsi" w:cstheme="minorHAnsi"/>
                <w:sz w:val="16"/>
                <w:szCs w:val="16"/>
                <w:lang w:val="en-US" w:eastAsia="ru-RU"/>
              </w:rPr>
              <w:t>“public</w:t>
            </w:r>
            <w:r w:rsidRPr="0099005E">
              <w:rPr>
                <w:rFonts w:asciiTheme="minorHAnsi" w:eastAsia="Times New Roman" w:hAnsiTheme="minorHAnsi" w:cstheme="minorHAnsi"/>
                <w:sz w:val="16"/>
                <w:szCs w:val="16"/>
                <w:lang w:val="en-US" w:eastAsia="ru-RU"/>
              </w:rPr>
              <w:t xml:space="preserve"> profile” page</w:t>
            </w:r>
            <w:r>
              <w:rPr>
                <w:rFonts w:asciiTheme="minorHAnsi" w:eastAsia="Times New Roman" w:hAnsiTheme="minorHAnsi" w:cstheme="minorHAnsi"/>
                <w:sz w:val="16"/>
                <w:szCs w:val="16"/>
                <w:lang w:val="en-US" w:eastAsia="ru-RU"/>
              </w:rPr>
              <w:t xml:space="preserve"> of a user</w:t>
            </w:r>
          </w:p>
          <w:p w14:paraId="66DCFE19" w14:textId="77777777" w:rsidR="00A17B33" w:rsidRDefault="00A17B33" w:rsidP="00A17B33">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Then</w:t>
            </w:r>
            <w:r w:rsidRPr="0099005E">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I will only see the user’s activity stream, about, organization, content, and recognition sub-pages.</w:t>
            </w:r>
          </w:p>
          <w:p w14:paraId="470D031C" w14:textId="77777777" w:rsidR="00A17B33" w:rsidRDefault="00A17B33" w:rsidP="00A17B33">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w:t>
            </w:r>
            <w:r w:rsidRPr="00123367">
              <w:rPr>
                <w:rFonts w:asciiTheme="minorHAnsi" w:eastAsia="Times New Roman" w:hAnsiTheme="minorHAnsi" w:cstheme="minorHAnsi"/>
                <w:color w:val="0000FF"/>
                <w:sz w:val="16"/>
                <w:szCs w:val="16"/>
                <w:lang w:val="en-US" w:eastAsia="ru-RU"/>
              </w:rPr>
              <w:t>hen</w:t>
            </w:r>
            <w:r w:rsidRPr="00A21A20">
              <w:rPr>
                <w:rFonts w:asciiTheme="minorHAnsi" w:eastAsia="Times New Roman" w:hAnsiTheme="minorHAnsi" w:cstheme="minorHAnsi"/>
                <w:sz w:val="16"/>
                <w:szCs w:val="16"/>
                <w:lang w:val="en-US" w:eastAsia="ru-RU"/>
              </w:rPr>
              <w:t xml:space="preserve"> I see “</w:t>
            </w:r>
            <w:r>
              <w:rPr>
                <w:rFonts w:asciiTheme="minorHAnsi" w:eastAsia="Times New Roman" w:hAnsiTheme="minorHAnsi" w:cstheme="minorHAnsi"/>
                <w:sz w:val="16"/>
                <w:szCs w:val="16"/>
                <w:lang w:val="en-US" w:eastAsia="ru-RU"/>
              </w:rPr>
              <w:t>content</w:t>
            </w:r>
            <w:r w:rsidRPr="00A21A20">
              <w:rPr>
                <w:rFonts w:asciiTheme="minorHAnsi" w:eastAsia="Times New Roman" w:hAnsiTheme="minorHAnsi" w:cstheme="minorHAnsi"/>
                <w:sz w:val="16"/>
                <w:szCs w:val="16"/>
                <w:lang w:val="en-US" w:eastAsia="ru-RU"/>
              </w:rPr>
              <w:t xml:space="preserve">” tab with the ticker number next to the tab </w:t>
            </w:r>
          </w:p>
          <w:p w14:paraId="593D36F1" w14:textId="77777777" w:rsidR="00A17B33" w:rsidRPr="00A21A20" w:rsidRDefault="00A17B33" w:rsidP="00A17B33">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w:t>
            </w:r>
            <w:r w:rsidRPr="00123367">
              <w:rPr>
                <w:rFonts w:asciiTheme="minorHAnsi" w:eastAsia="Times New Roman" w:hAnsiTheme="minorHAnsi" w:cstheme="minorHAnsi"/>
                <w:color w:val="0000FF"/>
                <w:sz w:val="16"/>
                <w:szCs w:val="16"/>
                <w:lang w:val="en-US" w:eastAsia="ru-RU"/>
              </w:rPr>
              <w:t>hen</w:t>
            </w:r>
            <w:r w:rsidRPr="00A21A20">
              <w:rPr>
                <w:rFonts w:asciiTheme="minorHAnsi" w:eastAsia="Times New Roman" w:hAnsiTheme="minorHAnsi" w:cstheme="minorHAnsi"/>
                <w:sz w:val="16"/>
                <w:szCs w:val="16"/>
                <w:lang w:val="en-US" w:eastAsia="ru-RU"/>
              </w:rPr>
              <w:t xml:space="preserve"> the number </w:t>
            </w:r>
            <w:r>
              <w:rPr>
                <w:rFonts w:asciiTheme="minorHAnsi" w:eastAsia="Times New Roman" w:hAnsiTheme="minorHAnsi" w:cstheme="minorHAnsi"/>
                <w:sz w:val="16"/>
                <w:szCs w:val="16"/>
                <w:lang w:val="en-US" w:eastAsia="ru-RU"/>
              </w:rPr>
              <w:t xml:space="preserve">indicates how many </w:t>
            </w:r>
            <w:r w:rsidRPr="00CB0FB7">
              <w:rPr>
                <w:rFonts w:asciiTheme="minorHAnsi" w:eastAsia="Times New Roman" w:hAnsiTheme="minorHAnsi" w:cstheme="minorHAnsi"/>
                <w:sz w:val="16"/>
                <w:szCs w:val="16"/>
                <w:lang w:val="en-US" w:eastAsia="ru-RU"/>
              </w:rPr>
              <w:t>news articles</w:t>
            </w:r>
            <w:r>
              <w:rPr>
                <w:rFonts w:asciiTheme="minorHAnsi" w:eastAsia="Times New Roman" w:hAnsiTheme="minorHAnsi" w:cstheme="minorHAnsi"/>
                <w:sz w:val="16"/>
                <w:szCs w:val="16"/>
                <w:lang w:val="en-US" w:eastAsia="ru-RU"/>
              </w:rPr>
              <w:t xml:space="preserve"> and topic pages  the person has published</w:t>
            </w:r>
            <w:r w:rsidRPr="00A21A20">
              <w:rPr>
                <w:rFonts w:asciiTheme="minorHAnsi" w:eastAsia="Times New Roman" w:hAnsiTheme="minorHAnsi" w:cstheme="minorHAnsi"/>
                <w:sz w:val="16"/>
                <w:szCs w:val="16"/>
                <w:lang w:val="en-US" w:eastAsia="ru-RU"/>
              </w:rPr>
              <w:t xml:space="preserve"> </w:t>
            </w:r>
          </w:p>
          <w:p w14:paraId="1C71995D" w14:textId="77777777" w:rsidR="00A17B33" w:rsidRDefault="00A17B33" w:rsidP="00A17B33">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w:t>
            </w:r>
            <w:r w:rsidRPr="00123367">
              <w:rPr>
                <w:rFonts w:asciiTheme="minorHAnsi" w:eastAsia="Times New Roman" w:hAnsiTheme="minorHAnsi" w:cstheme="minorHAnsi"/>
                <w:color w:val="0000FF"/>
                <w:sz w:val="16"/>
                <w:szCs w:val="16"/>
                <w:lang w:val="en-US" w:eastAsia="ru-RU"/>
              </w:rPr>
              <w:t>hen</w:t>
            </w:r>
            <w:r w:rsidRPr="00A21A20">
              <w:rPr>
                <w:rFonts w:asciiTheme="minorHAnsi" w:eastAsia="Times New Roman" w:hAnsiTheme="minorHAnsi" w:cstheme="minorHAnsi"/>
                <w:sz w:val="16"/>
                <w:szCs w:val="16"/>
                <w:lang w:val="en-US" w:eastAsia="ru-RU"/>
              </w:rPr>
              <w:t xml:space="preserve"> I see “</w:t>
            </w:r>
            <w:r>
              <w:rPr>
                <w:rFonts w:asciiTheme="minorHAnsi" w:eastAsia="Times New Roman" w:hAnsiTheme="minorHAnsi" w:cstheme="minorHAnsi"/>
                <w:sz w:val="16"/>
                <w:szCs w:val="16"/>
                <w:lang w:val="en-US" w:eastAsia="ru-RU"/>
              </w:rPr>
              <w:t>Recognition</w:t>
            </w:r>
            <w:r w:rsidRPr="00A21A20">
              <w:rPr>
                <w:rFonts w:asciiTheme="minorHAnsi" w:eastAsia="Times New Roman" w:hAnsiTheme="minorHAnsi" w:cstheme="minorHAnsi"/>
                <w:sz w:val="16"/>
                <w:szCs w:val="16"/>
                <w:lang w:val="en-US" w:eastAsia="ru-RU"/>
              </w:rPr>
              <w:t xml:space="preserve">” tab with the ticker number next to the tab </w:t>
            </w:r>
          </w:p>
          <w:p w14:paraId="4D154825" w14:textId="77777777" w:rsidR="00A17B33" w:rsidRPr="00A21A20" w:rsidRDefault="00A17B33" w:rsidP="00A17B33">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w:t>
            </w:r>
            <w:r w:rsidRPr="00123367">
              <w:rPr>
                <w:rFonts w:asciiTheme="minorHAnsi" w:eastAsia="Times New Roman" w:hAnsiTheme="minorHAnsi" w:cstheme="minorHAnsi"/>
                <w:color w:val="0000FF"/>
                <w:sz w:val="16"/>
                <w:szCs w:val="16"/>
                <w:lang w:val="en-US" w:eastAsia="ru-RU"/>
              </w:rPr>
              <w:t>hen</w:t>
            </w:r>
            <w:r w:rsidRPr="00A21A20">
              <w:rPr>
                <w:rFonts w:asciiTheme="minorHAnsi" w:eastAsia="Times New Roman" w:hAnsiTheme="minorHAnsi" w:cstheme="minorHAnsi"/>
                <w:sz w:val="16"/>
                <w:szCs w:val="16"/>
                <w:lang w:val="en-US" w:eastAsia="ru-RU"/>
              </w:rPr>
              <w:t xml:space="preserve"> the number </w:t>
            </w:r>
            <w:r>
              <w:rPr>
                <w:rFonts w:asciiTheme="minorHAnsi" w:eastAsia="Times New Roman" w:hAnsiTheme="minorHAnsi" w:cstheme="minorHAnsi"/>
                <w:sz w:val="16"/>
                <w:szCs w:val="16"/>
                <w:lang w:val="en-US" w:eastAsia="ru-RU"/>
              </w:rPr>
              <w:t>indicates how many recognitions I have received</w:t>
            </w:r>
            <w:r w:rsidRPr="00A21A20">
              <w:rPr>
                <w:rFonts w:asciiTheme="minorHAnsi" w:eastAsia="Times New Roman" w:hAnsiTheme="minorHAnsi" w:cstheme="minorHAnsi"/>
                <w:sz w:val="16"/>
                <w:szCs w:val="16"/>
                <w:lang w:val="en-US" w:eastAsia="ru-RU"/>
              </w:rPr>
              <w:t xml:space="preserve"> </w:t>
            </w:r>
          </w:p>
          <w:p w14:paraId="3CEFC042" w14:textId="3C1C25F3" w:rsidR="001233B0" w:rsidRPr="0099005E" w:rsidRDefault="001233B0" w:rsidP="00500AAE">
            <w:pPr>
              <w:rPr>
                <w:rFonts w:asciiTheme="minorHAnsi" w:eastAsia="Times New Roman" w:hAnsiTheme="minorHAnsi" w:cstheme="minorHAnsi"/>
                <w:sz w:val="16"/>
                <w:szCs w:val="16"/>
                <w:lang w:val="en-US" w:eastAsia="ru-RU"/>
              </w:rPr>
            </w:pPr>
          </w:p>
        </w:tc>
        <w:tc>
          <w:tcPr>
            <w:tcW w:w="884" w:type="dxa"/>
          </w:tcPr>
          <w:p w14:paraId="54AF8263" w14:textId="77777777" w:rsidR="000010DB" w:rsidRDefault="000010DB" w:rsidP="00320DE3">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0010DB" w:rsidRPr="0099005E" w14:paraId="357ED7C8" w14:textId="77777777" w:rsidTr="00320DE3">
        <w:trPr>
          <w:trHeight w:val="838"/>
        </w:trPr>
        <w:tc>
          <w:tcPr>
            <w:tcW w:w="710" w:type="dxa"/>
          </w:tcPr>
          <w:p w14:paraId="2E298459" w14:textId="77777777" w:rsidR="000010DB" w:rsidRDefault="000010DB" w:rsidP="00320DE3">
            <w:pPr>
              <w:jc w:val="right"/>
              <w:rPr>
                <w:rFonts w:asciiTheme="minorHAnsi" w:eastAsia="Times New Roman" w:hAnsiTheme="minorHAnsi" w:cstheme="minorHAnsi"/>
                <w:color w:val="000000"/>
                <w:sz w:val="16"/>
                <w:szCs w:val="16"/>
                <w:lang w:val="en-US"/>
              </w:rPr>
            </w:pPr>
          </w:p>
        </w:tc>
        <w:tc>
          <w:tcPr>
            <w:tcW w:w="8822" w:type="dxa"/>
            <w:gridSpan w:val="6"/>
          </w:tcPr>
          <w:p w14:paraId="61544FCC" w14:textId="77777777" w:rsidR="000010DB" w:rsidRDefault="000010DB" w:rsidP="00320DE3">
            <w:pPr>
              <w:rPr>
                <w:rFonts w:asciiTheme="minorHAnsi" w:eastAsia="Times New Roman" w:hAnsiTheme="minorHAnsi" w:cstheme="minorHAnsi"/>
                <w:color w:val="000000"/>
                <w:sz w:val="16"/>
                <w:szCs w:val="16"/>
                <w:lang w:val="en-US"/>
              </w:rPr>
            </w:pPr>
          </w:p>
          <w:p w14:paraId="2CB1A58B" w14:textId="77777777" w:rsidR="000010DB" w:rsidRDefault="00A21A20" w:rsidP="00320DE3">
            <w:pPr>
              <w:rPr>
                <w:noProof/>
                <w:lang w:val="en-US"/>
              </w:rPr>
            </w:pPr>
            <w:r>
              <w:rPr>
                <w:noProof/>
                <w:lang w:val="en-US"/>
              </w:rPr>
              <w:t xml:space="preserve"> </w:t>
            </w:r>
            <w:r w:rsidR="00F30C21">
              <w:rPr>
                <w:noProof/>
                <w:lang w:val="sk-SK" w:eastAsia="sk-SK"/>
              </w:rPr>
              <w:drawing>
                <wp:inline distT="0" distB="0" distL="0" distR="0" wp14:anchorId="6BD640FF" wp14:editId="7EB98DDB">
                  <wp:extent cx="4076700" cy="402649"/>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85307" cy="403499"/>
                          </a:xfrm>
                          <a:prstGeom prst="rect">
                            <a:avLst/>
                          </a:prstGeom>
                        </pic:spPr>
                      </pic:pic>
                    </a:graphicData>
                  </a:graphic>
                </wp:inline>
              </w:drawing>
            </w:r>
          </w:p>
          <w:p w14:paraId="09C7150A" w14:textId="292E2F38" w:rsidR="00F30C21" w:rsidRPr="0099005E" w:rsidRDefault="00F30C21" w:rsidP="00320DE3">
            <w:pPr>
              <w:rPr>
                <w:rFonts w:asciiTheme="minorHAnsi" w:eastAsia="Times New Roman" w:hAnsiTheme="minorHAnsi" w:cstheme="minorHAnsi"/>
                <w:color w:val="000000"/>
                <w:sz w:val="16"/>
                <w:szCs w:val="16"/>
                <w:lang w:val="en-US"/>
              </w:rPr>
            </w:pPr>
          </w:p>
        </w:tc>
      </w:tr>
      <w:tr w:rsidR="000010DB" w14:paraId="384BE523" w14:textId="77777777" w:rsidTr="000010DB">
        <w:trPr>
          <w:trHeight w:val="867"/>
        </w:trPr>
        <w:tc>
          <w:tcPr>
            <w:tcW w:w="710" w:type="dxa"/>
          </w:tcPr>
          <w:p w14:paraId="7377EBC0" w14:textId="489441B0" w:rsidR="000010DB" w:rsidRDefault="00B1656C" w:rsidP="00320DE3">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6.3</w:t>
            </w:r>
          </w:p>
        </w:tc>
        <w:tc>
          <w:tcPr>
            <w:tcW w:w="1417" w:type="dxa"/>
            <w:gridSpan w:val="2"/>
          </w:tcPr>
          <w:p w14:paraId="4E95B887" w14:textId="77777777" w:rsidR="000010DB" w:rsidRDefault="000010DB" w:rsidP="000010DB">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Recognition Web part</w:t>
            </w:r>
          </w:p>
          <w:p w14:paraId="5A9C0E3F" w14:textId="1856A21C" w:rsidR="000010DB" w:rsidRPr="00407E8C" w:rsidRDefault="000010DB" w:rsidP="00320DE3">
            <w:pPr>
              <w:rPr>
                <w:rFonts w:asciiTheme="minorHAnsi" w:eastAsia="Times New Roman" w:hAnsiTheme="minorHAnsi" w:cstheme="minorHAnsi"/>
                <w:b/>
                <w:color w:val="000000"/>
                <w:sz w:val="16"/>
                <w:szCs w:val="16"/>
                <w:lang w:val="en-US"/>
              </w:rPr>
            </w:pPr>
          </w:p>
        </w:tc>
        <w:tc>
          <w:tcPr>
            <w:tcW w:w="1276" w:type="dxa"/>
            <w:gridSpan w:val="2"/>
          </w:tcPr>
          <w:p w14:paraId="2FDB7D80" w14:textId="37813E16" w:rsidR="000010DB" w:rsidRDefault="000010DB" w:rsidP="00320DE3">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Give recognition to profile user</w:t>
            </w:r>
          </w:p>
        </w:tc>
        <w:tc>
          <w:tcPr>
            <w:tcW w:w="5245" w:type="dxa"/>
          </w:tcPr>
          <w:p w14:paraId="79D8EF44" w14:textId="77777777" w:rsidR="00463C7C" w:rsidRDefault="00463C7C" w:rsidP="00463C7C">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sidRPr="00123367">
              <w:rPr>
                <w:rFonts w:asciiTheme="minorHAnsi" w:eastAsia="Times New Roman" w:hAnsiTheme="minorHAnsi" w:cstheme="minorHAnsi"/>
                <w:sz w:val="16"/>
                <w:szCs w:val="16"/>
                <w:lang w:val="en-US" w:eastAsia="ru-RU"/>
              </w:rPr>
              <w:t xml:space="preserve">that I am </w:t>
            </w:r>
            <w:r>
              <w:rPr>
                <w:rFonts w:asciiTheme="minorHAnsi" w:eastAsia="Times New Roman" w:hAnsiTheme="minorHAnsi" w:cstheme="minorHAnsi"/>
                <w:sz w:val="16"/>
                <w:szCs w:val="16"/>
                <w:lang w:val="en-US" w:eastAsia="ru-RU"/>
              </w:rPr>
              <w:t>a logged user</w:t>
            </w:r>
          </w:p>
          <w:p w14:paraId="125FF872" w14:textId="3CB4D439" w:rsidR="00463C7C" w:rsidRDefault="00463C7C" w:rsidP="00463C7C">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And</w:t>
            </w:r>
            <w:r w:rsidRPr="0099005E">
              <w:rPr>
                <w:rFonts w:asciiTheme="minorHAnsi" w:eastAsia="Times New Roman" w:hAnsiTheme="minorHAnsi" w:cstheme="minorHAnsi"/>
                <w:sz w:val="16"/>
                <w:szCs w:val="16"/>
                <w:lang w:val="en-US" w:eastAsia="ru-RU"/>
              </w:rPr>
              <w:t xml:space="preserve"> that I am on </w:t>
            </w:r>
            <w:r>
              <w:rPr>
                <w:rFonts w:asciiTheme="minorHAnsi" w:eastAsia="Times New Roman" w:hAnsiTheme="minorHAnsi" w:cstheme="minorHAnsi"/>
                <w:sz w:val="16"/>
                <w:szCs w:val="16"/>
                <w:lang w:val="en-US" w:eastAsia="ru-RU"/>
              </w:rPr>
              <w:t>“public</w:t>
            </w:r>
            <w:r w:rsidRPr="0099005E">
              <w:rPr>
                <w:rFonts w:asciiTheme="minorHAnsi" w:eastAsia="Times New Roman" w:hAnsiTheme="minorHAnsi" w:cstheme="minorHAnsi"/>
                <w:sz w:val="16"/>
                <w:szCs w:val="16"/>
                <w:lang w:val="en-US" w:eastAsia="ru-RU"/>
              </w:rPr>
              <w:t xml:space="preserve"> profile” page</w:t>
            </w:r>
            <w:r>
              <w:rPr>
                <w:rFonts w:asciiTheme="minorHAnsi" w:eastAsia="Times New Roman" w:hAnsiTheme="minorHAnsi" w:cstheme="minorHAnsi"/>
                <w:sz w:val="16"/>
                <w:szCs w:val="16"/>
                <w:lang w:val="en-US" w:eastAsia="ru-RU"/>
              </w:rPr>
              <w:t xml:space="preserve"> of a user</w:t>
            </w:r>
            <w:r>
              <w:rPr>
                <w:rFonts w:asciiTheme="minorHAnsi" w:eastAsia="Times New Roman" w:hAnsiTheme="minorHAnsi" w:cstheme="minorHAnsi"/>
                <w:color w:val="0000FF"/>
                <w:sz w:val="16"/>
                <w:szCs w:val="16"/>
                <w:lang w:val="en-US" w:eastAsia="ru-RU"/>
              </w:rPr>
              <w:br/>
              <w:t>T</w:t>
            </w:r>
            <w:r w:rsidRPr="00123367">
              <w:rPr>
                <w:rFonts w:asciiTheme="minorHAnsi" w:eastAsia="Times New Roman" w:hAnsiTheme="minorHAnsi" w:cstheme="minorHAnsi"/>
                <w:color w:val="0000FF"/>
                <w:sz w:val="16"/>
                <w:szCs w:val="16"/>
                <w:lang w:val="en-US" w:eastAsia="ru-RU"/>
              </w:rPr>
              <w:t xml:space="preserve">hen </w:t>
            </w:r>
            <w:r>
              <w:rPr>
                <w:rFonts w:asciiTheme="minorHAnsi" w:eastAsia="Times New Roman" w:hAnsiTheme="minorHAnsi" w:cstheme="minorHAnsi"/>
                <w:sz w:val="16"/>
                <w:szCs w:val="16"/>
                <w:lang w:val="en-US" w:eastAsia="ru-RU"/>
              </w:rPr>
              <w:t>I can give recognition to this user</w:t>
            </w:r>
          </w:p>
          <w:p w14:paraId="06CAE0E5" w14:textId="77777777" w:rsidR="00463C7C" w:rsidRDefault="00463C7C" w:rsidP="00463C7C">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And</w:t>
            </w:r>
            <w:r w:rsidRPr="00123367">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val="en-US" w:eastAsia="ru-RU"/>
              </w:rPr>
              <w:t>select a badge icon and leaving a comment.</w:t>
            </w:r>
          </w:p>
          <w:p w14:paraId="30225C80" w14:textId="77777777" w:rsidR="00463C7C" w:rsidRDefault="00463C7C" w:rsidP="00463C7C">
            <w:pPr>
              <w:rPr>
                <w:rFonts w:asciiTheme="minorHAnsi" w:eastAsia="Times New Roman" w:hAnsiTheme="minorHAnsi" w:cstheme="minorHAnsi"/>
                <w:sz w:val="16"/>
                <w:szCs w:val="16"/>
                <w:lang w:val="en-US" w:eastAsia="ru-RU"/>
              </w:rPr>
            </w:pPr>
            <w:r w:rsidRPr="00934B27">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this post will appear in the user’s activity feed and recognition sub-page.</w:t>
            </w:r>
          </w:p>
          <w:p w14:paraId="3ED590AB" w14:textId="06711084" w:rsidR="00F30C21" w:rsidRPr="00A21A20" w:rsidRDefault="00463C7C" w:rsidP="00F30C21">
            <w:pPr>
              <w:rPr>
                <w:rFonts w:asciiTheme="minorHAnsi" w:eastAsia="Times New Roman" w:hAnsiTheme="minorHAnsi" w:cstheme="minorHAnsi"/>
                <w:sz w:val="16"/>
                <w:szCs w:val="16"/>
                <w:lang w:val="en-US" w:eastAsia="ru-RU"/>
              </w:rPr>
            </w:pPr>
            <w:r w:rsidRPr="00934B27">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users that are following this user will be notified by a notification and in their conversation feed</w:t>
            </w:r>
          </w:p>
          <w:p w14:paraId="4BDC2A3E" w14:textId="667216F5" w:rsidR="00F30C21" w:rsidRPr="00123367" w:rsidRDefault="00F30C21" w:rsidP="00463C7C">
            <w:pPr>
              <w:rPr>
                <w:rFonts w:asciiTheme="minorHAnsi" w:eastAsia="Times New Roman" w:hAnsiTheme="minorHAnsi" w:cstheme="minorHAnsi"/>
                <w:color w:val="0000FF"/>
                <w:sz w:val="16"/>
                <w:szCs w:val="16"/>
                <w:lang w:val="en-US" w:eastAsia="ru-RU"/>
              </w:rPr>
            </w:pPr>
          </w:p>
        </w:tc>
        <w:tc>
          <w:tcPr>
            <w:tcW w:w="884" w:type="dxa"/>
          </w:tcPr>
          <w:p w14:paraId="584D7546" w14:textId="77777777" w:rsidR="000010DB" w:rsidRDefault="000010DB" w:rsidP="00320DE3">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p w14:paraId="2E98D5B9" w14:textId="77777777" w:rsidR="000010DB" w:rsidRDefault="000010DB" w:rsidP="00320DE3">
            <w:pPr>
              <w:jc w:val="right"/>
              <w:rPr>
                <w:rFonts w:asciiTheme="minorHAnsi" w:eastAsia="Times New Roman" w:hAnsiTheme="minorHAnsi" w:cstheme="minorHAnsi"/>
                <w:color w:val="000000"/>
                <w:sz w:val="16"/>
                <w:szCs w:val="16"/>
                <w:lang w:val="en-US"/>
              </w:rPr>
            </w:pPr>
          </w:p>
        </w:tc>
      </w:tr>
      <w:tr w:rsidR="000010DB" w14:paraId="678FB1BB" w14:textId="77777777" w:rsidTr="000010DB">
        <w:trPr>
          <w:trHeight w:val="1417"/>
        </w:trPr>
        <w:tc>
          <w:tcPr>
            <w:tcW w:w="710" w:type="dxa"/>
          </w:tcPr>
          <w:p w14:paraId="52A23BC4" w14:textId="77777777" w:rsidR="000010DB" w:rsidRDefault="000010DB" w:rsidP="00320DE3">
            <w:pPr>
              <w:jc w:val="right"/>
              <w:rPr>
                <w:rFonts w:asciiTheme="minorHAnsi" w:eastAsia="Times New Roman" w:hAnsiTheme="minorHAnsi" w:cstheme="minorHAnsi"/>
                <w:color w:val="000000"/>
                <w:sz w:val="16"/>
                <w:szCs w:val="16"/>
                <w:lang w:val="en-US"/>
              </w:rPr>
            </w:pPr>
          </w:p>
        </w:tc>
        <w:tc>
          <w:tcPr>
            <w:tcW w:w="2693" w:type="dxa"/>
            <w:gridSpan w:val="4"/>
          </w:tcPr>
          <w:p w14:paraId="34DBB60E" w14:textId="1ADBEF72" w:rsidR="000010DB" w:rsidRDefault="000010DB" w:rsidP="00320DE3">
            <w:pPr>
              <w:rPr>
                <w:rFonts w:asciiTheme="minorHAnsi" w:eastAsia="Times New Roman" w:hAnsiTheme="minorHAnsi" w:cstheme="minorHAnsi"/>
                <w:color w:val="000000"/>
                <w:sz w:val="16"/>
                <w:szCs w:val="16"/>
                <w:lang w:val="en-US"/>
              </w:rPr>
            </w:pPr>
          </w:p>
        </w:tc>
        <w:tc>
          <w:tcPr>
            <w:tcW w:w="5245" w:type="dxa"/>
          </w:tcPr>
          <w:p w14:paraId="3AFEB0E6" w14:textId="77777777" w:rsidR="005A20AB" w:rsidRDefault="005A20AB" w:rsidP="00320DE3">
            <w:pPr>
              <w:rPr>
                <w:rFonts w:asciiTheme="minorHAnsi" w:eastAsia="Times New Roman" w:hAnsiTheme="minorHAnsi" w:cstheme="minorHAnsi"/>
                <w:color w:val="0000FF"/>
                <w:sz w:val="16"/>
                <w:szCs w:val="16"/>
                <w:lang w:val="en-US" w:eastAsia="ru-RU"/>
              </w:rPr>
            </w:pPr>
          </w:p>
          <w:p w14:paraId="7596F33F" w14:textId="77777777" w:rsidR="000010DB" w:rsidRDefault="00F851EC" w:rsidP="00320DE3">
            <w:pPr>
              <w:rPr>
                <w:rFonts w:asciiTheme="minorHAnsi" w:eastAsia="Times New Roman" w:hAnsiTheme="minorHAnsi" w:cstheme="minorHAnsi"/>
                <w:color w:val="0000FF"/>
                <w:sz w:val="16"/>
                <w:szCs w:val="16"/>
                <w:lang w:val="en-US" w:eastAsia="ru-RU"/>
              </w:rPr>
            </w:pPr>
            <w:r>
              <w:rPr>
                <w:noProof/>
                <w:lang w:val="sk-SK" w:eastAsia="sk-SK"/>
              </w:rPr>
              <w:drawing>
                <wp:inline distT="0" distB="0" distL="0" distR="0" wp14:anchorId="31DBAD45" wp14:editId="037AFE9B">
                  <wp:extent cx="1563762" cy="1960368"/>
                  <wp:effectExtent l="0" t="0" r="0"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email">
                            <a:extLst>
                              <a:ext uri="{28A0092B-C50C-407E-A947-70E740481C1C}">
                                <a14:useLocalDpi xmlns:a14="http://schemas.microsoft.com/office/drawing/2010/main"/>
                              </a:ext>
                            </a:extLst>
                          </a:blip>
                          <a:stretch>
                            <a:fillRect/>
                          </a:stretch>
                        </pic:blipFill>
                        <pic:spPr>
                          <a:xfrm>
                            <a:off x="0" y="0"/>
                            <a:ext cx="1565103" cy="1962050"/>
                          </a:xfrm>
                          <a:prstGeom prst="rect">
                            <a:avLst/>
                          </a:prstGeom>
                        </pic:spPr>
                      </pic:pic>
                    </a:graphicData>
                  </a:graphic>
                </wp:inline>
              </w:drawing>
            </w:r>
          </w:p>
          <w:p w14:paraId="6BE4077B" w14:textId="28CF401F" w:rsidR="005A20AB" w:rsidRPr="00123367" w:rsidRDefault="005A20AB" w:rsidP="00320DE3">
            <w:pPr>
              <w:rPr>
                <w:rFonts w:asciiTheme="minorHAnsi" w:eastAsia="Times New Roman" w:hAnsiTheme="minorHAnsi" w:cstheme="minorHAnsi"/>
                <w:color w:val="0000FF"/>
                <w:sz w:val="16"/>
                <w:szCs w:val="16"/>
                <w:lang w:val="en-US" w:eastAsia="ru-RU"/>
              </w:rPr>
            </w:pPr>
          </w:p>
        </w:tc>
        <w:tc>
          <w:tcPr>
            <w:tcW w:w="884" w:type="dxa"/>
          </w:tcPr>
          <w:p w14:paraId="25FFF611" w14:textId="77777777" w:rsidR="000010DB" w:rsidRDefault="000010DB" w:rsidP="00320DE3">
            <w:pPr>
              <w:jc w:val="right"/>
              <w:rPr>
                <w:rFonts w:asciiTheme="minorHAnsi" w:eastAsia="Times New Roman" w:hAnsiTheme="minorHAnsi" w:cstheme="minorHAnsi"/>
                <w:color w:val="000000"/>
                <w:sz w:val="16"/>
                <w:szCs w:val="16"/>
                <w:lang w:val="en-US"/>
              </w:rPr>
            </w:pPr>
          </w:p>
        </w:tc>
      </w:tr>
    </w:tbl>
    <w:p w14:paraId="138558CC" w14:textId="77777777" w:rsidR="00206A68" w:rsidRDefault="00206A68" w:rsidP="00B80545">
      <w:pPr>
        <w:spacing w:after="0"/>
        <w:rPr>
          <w:sz w:val="22"/>
        </w:rPr>
      </w:pPr>
    </w:p>
    <w:p w14:paraId="063CBAF2" w14:textId="77777777" w:rsidR="00E20DD3" w:rsidRDefault="00E20DD3" w:rsidP="00B80545">
      <w:pPr>
        <w:spacing w:after="0"/>
        <w:rPr>
          <w:sz w:val="22"/>
        </w:rPr>
      </w:pPr>
    </w:p>
    <w:p w14:paraId="7B5973DB" w14:textId="77777777" w:rsidR="00E20DD3" w:rsidRDefault="00E20DD3" w:rsidP="00B80545">
      <w:pPr>
        <w:spacing w:after="0"/>
        <w:rPr>
          <w:sz w:val="22"/>
        </w:rPr>
      </w:pPr>
    </w:p>
    <w:p w14:paraId="31BE8F19" w14:textId="77777777" w:rsidR="00E20DD3" w:rsidRDefault="00E20DD3" w:rsidP="00B80545">
      <w:pPr>
        <w:spacing w:after="0"/>
        <w:rPr>
          <w:sz w:val="22"/>
        </w:rPr>
      </w:pPr>
    </w:p>
    <w:p w14:paraId="4B21DC5F" w14:textId="68709125" w:rsidR="00206A68" w:rsidRDefault="005679BC" w:rsidP="00E20DD3">
      <w:pPr>
        <w:pStyle w:val="Heading1"/>
        <w:numPr>
          <w:ilvl w:val="0"/>
          <w:numId w:val="20"/>
        </w:numPr>
      </w:pPr>
      <w:bookmarkStart w:id="1409" w:name="_Toc461707129"/>
      <w:bookmarkStart w:id="1410" w:name="_Toc463013440"/>
      <w:r w:rsidRPr="00994B12">
        <w:t>Community page components</w:t>
      </w:r>
      <w:bookmarkEnd w:id="1409"/>
      <w:bookmarkEnd w:id="1410"/>
    </w:p>
    <w:p w14:paraId="22D2CB40" w14:textId="45F63E37" w:rsidR="0044171C" w:rsidRPr="00526A63" w:rsidRDefault="008F5848" w:rsidP="00526A63">
      <w:pPr>
        <w:rPr>
          <w:rFonts w:cs="Arial"/>
          <w:sz w:val="22"/>
        </w:rPr>
      </w:pPr>
      <w:hyperlink r:id="rId97" w:history="1">
        <w:r w:rsidR="0044171C" w:rsidRPr="0044171C">
          <w:rPr>
            <w:rStyle w:val="Hyperlink"/>
            <w:rFonts w:cs="Arial"/>
            <w:sz w:val="22"/>
          </w:rPr>
          <w:t>http://insidejti.azurewebsites.net/public/community.html</w:t>
        </w:r>
      </w:hyperlink>
    </w:p>
    <w:p w14:paraId="2D7A7DD5" w14:textId="7AF5EEFE" w:rsidR="00053214" w:rsidRDefault="005679BC" w:rsidP="00E20DD3">
      <w:pPr>
        <w:pStyle w:val="Heading2"/>
        <w:numPr>
          <w:ilvl w:val="1"/>
          <w:numId w:val="20"/>
        </w:numPr>
      </w:pPr>
      <w:bookmarkStart w:id="1411" w:name="_Toc461707130"/>
      <w:bookmarkStart w:id="1412" w:name="_Toc463013441"/>
      <w:r>
        <w:t>Community header</w:t>
      </w:r>
      <w:bookmarkEnd w:id="1411"/>
      <w:bookmarkEnd w:id="1412"/>
      <w:r w:rsidR="00E502AB" w:rsidRPr="00E502AB">
        <w:t xml:space="preserve"> </w:t>
      </w:r>
    </w:p>
    <w:tbl>
      <w:tblPr>
        <w:tblStyle w:val="TableGrid"/>
        <w:tblW w:w="9781" w:type="dxa"/>
        <w:tblInd w:w="-572" w:type="dxa"/>
        <w:tblLayout w:type="fixed"/>
        <w:tblLook w:val="04A0" w:firstRow="1" w:lastRow="0" w:firstColumn="1" w:lastColumn="0" w:noHBand="0" w:noVBand="1"/>
      </w:tblPr>
      <w:tblGrid>
        <w:gridCol w:w="709"/>
        <w:gridCol w:w="1418"/>
        <w:gridCol w:w="1417"/>
        <w:gridCol w:w="5387"/>
        <w:gridCol w:w="850"/>
      </w:tblGrid>
      <w:tr w:rsidR="00053214" w:rsidRPr="00193438" w14:paraId="0F15D684" w14:textId="77777777" w:rsidTr="00E17EE0">
        <w:trPr>
          <w:trHeight w:val="280"/>
        </w:trPr>
        <w:tc>
          <w:tcPr>
            <w:tcW w:w="709" w:type="dxa"/>
            <w:shd w:val="clear" w:color="auto" w:fill="122632" w:themeFill="text1"/>
            <w:hideMark/>
          </w:tcPr>
          <w:p w14:paraId="017B532F" w14:textId="3BA3AD0E" w:rsidR="00053214" w:rsidRPr="00193438" w:rsidRDefault="005679BC" w:rsidP="00053214">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Id</w:t>
            </w:r>
          </w:p>
        </w:tc>
        <w:tc>
          <w:tcPr>
            <w:tcW w:w="1418" w:type="dxa"/>
            <w:shd w:val="clear" w:color="auto" w:fill="122632" w:themeFill="text1"/>
            <w:hideMark/>
          </w:tcPr>
          <w:p w14:paraId="7332E818" w14:textId="6427FBE1" w:rsidR="00053214" w:rsidRPr="00193438" w:rsidRDefault="005679BC" w:rsidP="00053214">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category</w:t>
            </w:r>
          </w:p>
        </w:tc>
        <w:tc>
          <w:tcPr>
            <w:tcW w:w="1417" w:type="dxa"/>
            <w:shd w:val="clear" w:color="auto" w:fill="122632" w:themeFill="text1"/>
            <w:hideMark/>
          </w:tcPr>
          <w:p w14:paraId="02FEDF81" w14:textId="566E2413" w:rsidR="00053214" w:rsidRPr="00193438" w:rsidRDefault="005679BC" w:rsidP="00053214">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name</w:t>
            </w:r>
          </w:p>
        </w:tc>
        <w:tc>
          <w:tcPr>
            <w:tcW w:w="5387" w:type="dxa"/>
            <w:shd w:val="clear" w:color="auto" w:fill="122632" w:themeFill="text1"/>
            <w:hideMark/>
          </w:tcPr>
          <w:p w14:paraId="06D0FD68" w14:textId="77777777" w:rsidR="00053214" w:rsidRPr="00193438" w:rsidRDefault="00053214" w:rsidP="00053214">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Description</w:t>
            </w:r>
          </w:p>
        </w:tc>
        <w:tc>
          <w:tcPr>
            <w:tcW w:w="850" w:type="dxa"/>
            <w:shd w:val="clear" w:color="auto" w:fill="122632" w:themeFill="text1"/>
            <w:hideMark/>
          </w:tcPr>
          <w:p w14:paraId="1A963256" w14:textId="77777777" w:rsidR="00053214" w:rsidRPr="00193438" w:rsidRDefault="00053214" w:rsidP="00053214">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Priority</w:t>
            </w:r>
          </w:p>
        </w:tc>
        <w:commentRangeStart w:id="1413"/>
      </w:tr>
      <w:commentRangeEnd w:id="1413"/>
      <w:tr w:rsidR="002C74F9" w14:paraId="48393BF2" w14:textId="77777777" w:rsidTr="00160FDA">
        <w:trPr>
          <w:trHeight w:val="831"/>
        </w:trPr>
        <w:tc>
          <w:tcPr>
            <w:tcW w:w="9781" w:type="dxa"/>
            <w:gridSpan w:val="5"/>
          </w:tcPr>
          <w:p w14:paraId="6AE0AC27" w14:textId="4031AD60" w:rsidR="002C74F9" w:rsidRDefault="0085122E" w:rsidP="00053214">
            <w:pPr>
              <w:jc w:val="right"/>
              <w:rPr>
                <w:rFonts w:asciiTheme="minorHAnsi" w:eastAsia="Times New Roman" w:hAnsiTheme="minorHAnsi" w:cstheme="minorHAnsi"/>
                <w:color w:val="000000"/>
                <w:sz w:val="16"/>
                <w:szCs w:val="16"/>
                <w:lang w:val="en-US"/>
              </w:rPr>
            </w:pPr>
            <w:ins w:id="1414" w:author="Ghita Benotmane" w:date="2016-09-13T14:19:00Z">
              <w:r>
                <w:rPr>
                  <w:noProof/>
                  <w:lang w:val="sk-SK" w:eastAsia="sk-SK"/>
                </w:rPr>
                <mc:AlternateContent>
                  <mc:Choice Requires="wps">
                    <w:drawing>
                      <wp:anchor distT="0" distB="0" distL="114300" distR="114300" simplePos="0" relativeHeight="251658251" behindDoc="0" locked="0" layoutInCell="1" allowOverlap="1" wp14:anchorId="6BC7D905" wp14:editId="0F8FEA55">
                        <wp:simplePos x="0" y="0"/>
                        <wp:positionH relativeFrom="column">
                          <wp:posOffset>3267710</wp:posOffset>
                        </wp:positionH>
                        <wp:positionV relativeFrom="paragraph">
                          <wp:posOffset>1494790</wp:posOffset>
                        </wp:positionV>
                        <wp:extent cx="563880" cy="563880"/>
                        <wp:effectExtent l="0" t="0" r="0" b="0"/>
                        <wp:wrapNone/>
                        <wp:docPr id="61" name="Multiply 61"/>
                        <wp:cNvGraphicFramePr/>
                        <a:graphic xmlns:a="http://schemas.openxmlformats.org/drawingml/2006/main">
                          <a:graphicData uri="http://schemas.microsoft.com/office/word/2010/wordprocessingShape">
                            <wps:wsp>
                              <wps:cNvSpPr/>
                              <wps:spPr>
                                <a:xfrm>
                                  <a:off x="0" y="0"/>
                                  <a:ext cx="563880" cy="563880"/>
                                </a:xfrm>
                                <a:prstGeom prst="mathMultiply">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9D87CE" id="Multiply 61" o:spid="_x0000_s1026" style="position:absolute;margin-left:257.3pt;margin-top:117.7pt;width:44.4pt;height:44.4pt;z-index:251658251;visibility:visible;mso-wrap-style:square;mso-wrap-distance-left:9pt;mso-wrap-distance-top:0;mso-wrap-distance-right:9pt;mso-wrap-distance-bottom:0;mso-position-horizontal:absolute;mso-position-horizontal-relative:text;mso-position-vertical:absolute;mso-position-vertical-relative:text;v-text-anchor:middle" coordsize="563880,563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" path="m88540,182320l182320,88540r99620,99620l381560,88540r93780,93780l375720,281940r99620,99620l381560,475340,281940,375720r-99620,99620l88540,381560r99620,-99620l88540,182320xe" fillcolor="yellow" strokecolor="red" strokeweight="2pt">
                        <v:path arrowok="t" o:connecttype="custom" o:connectlocs="88540,182320;182320,88540;281940,188160;381560,88540;475340,182320;375720,281940;475340,381560;381560,475340;281940,375720;182320,475340;88540,381560;188160,281940;88540,182320" o:connectangles="0,0,0,0,0,0,0,0,0,0,0,0,0"/>
                      </v:shape>
                    </w:pict>
                  </mc:Fallback>
                </mc:AlternateContent>
              </w:r>
            </w:ins>
            <w:r w:rsidR="00880E0C">
              <w:rPr>
                <w:rStyle w:val="CommentReference"/>
              </w:rPr>
              <w:commentReference w:id="1413"/>
            </w:r>
            <w:r w:rsidR="00500AAE">
              <w:rPr>
                <w:noProof/>
                <w:lang w:val="en-US"/>
              </w:rPr>
              <w:t xml:space="preserve"> </w:t>
            </w:r>
            <w:commentRangeStart w:id="1415"/>
            <w:r w:rsidR="001233B0">
              <w:rPr>
                <w:noProof/>
                <w:lang w:val="sk-SK" w:eastAsia="sk-SK"/>
              </w:rPr>
              <w:drawing>
                <wp:inline distT="0" distB="0" distL="0" distR="0" wp14:anchorId="4CD51377" wp14:editId="2558A309">
                  <wp:extent cx="6073775" cy="1852930"/>
                  <wp:effectExtent l="0" t="0" r="317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073775" cy="1852930"/>
                          </a:xfrm>
                          <a:prstGeom prst="rect">
                            <a:avLst/>
                          </a:prstGeom>
                        </pic:spPr>
                      </pic:pic>
                    </a:graphicData>
                  </a:graphic>
                </wp:inline>
              </w:drawing>
            </w:r>
            <w:commentRangeEnd w:id="1415"/>
            <w:r>
              <w:rPr>
                <w:rStyle w:val="CommentReference"/>
              </w:rPr>
              <w:commentReference w:id="1415"/>
            </w:r>
            <w:r w:rsidR="00B6475F">
              <w:rPr>
                <w:rStyle w:val="CommentReference"/>
              </w:rPr>
              <w:t xml:space="preserve"> </w:t>
            </w:r>
          </w:p>
        </w:tc>
      </w:tr>
      <w:tr w:rsidR="00053214" w14:paraId="6C390FFC" w14:textId="77777777" w:rsidTr="00E17EE0">
        <w:trPr>
          <w:trHeight w:val="831"/>
        </w:trPr>
        <w:tc>
          <w:tcPr>
            <w:tcW w:w="709" w:type="dxa"/>
          </w:tcPr>
          <w:p w14:paraId="53D342E8" w14:textId="19521C4D" w:rsidR="00053214" w:rsidRDefault="000270CB" w:rsidP="00053214">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7</w:t>
            </w:r>
            <w:r w:rsidR="00E17EE0">
              <w:rPr>
                <w:rFonts w:asciiTheme="minorHAnsi" w:eastAsia="Times New Roman" w:hAnsiTheme="minorHAnsi" w:cstheme="minorHAnsi"/>
                <w:color w:val="000000"/>
                <w:sz w:val="16"/>
                <w:szCs w:val="16"/>
                <w:lang w:val="en-US"/>
              </w:rPr>
              <w:t>.1.1</w:t>
            </w:r>
          </w:p>
        </w:tc>
        <w:tc>
          <w:tcPr>
            <w:tcW w:w="1418" w:type="dxa"/>
          </w:tcPr>
          <w:p w14:paraId="6ABAA245" w14:textId="7EEEE7CD" w:rsidR="00053214" w:rsidRDefault="00644A32" w:rsidP="00053214">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Community header</w:t>
            </w:r>
          </w:p>
        </w:tc>
        <w:tc>
          <w:tcPr>
            <w:tcW w:w="1417" w:type="dxa"/>
          </w:tcPr>
          <w:p w14:paraId="14F02D73" w14:textId="09DBE798" w:rsidR="00053214" w:rsidRDefault="00644A32" w:rsidP="00053214">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Join button</w:t>
            </w:r>
          </w:p>
        </w:tc>
        <w:tc>
          <w:tcPr>
            <w:tcW w:w="5387" w:type="dxa"/>
          </w:tcPr>
          <w:p w14:paraId="5D0C5C55" w14:textId="3B352FFA" w:rsidR="00053214" w:rsidRDefault="00053214" w:rsidP="00053214">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sidR="005679BC" w:rsidRPr="00123367">
              <w:rPr>
                <w:rFonts w:asciiTheme="minorHAnsi" w:eastAsia="Times New Roman" w:hAnsiTheme="minorHAnsi" w:cstheme="minorHAnsi"/>
                <w:sz w:val="16"/>
                <w:szCs w:val="16"/>
                <w:lang w:val="en-US" w:eastAsia="ru-RU"/>
              </w:rPr>
              <w:t xml:space="preserve">that </w:t>
            </w:r>
            <w:r w:rsidR="00AF0DAB" w:rsidRPr="00123367">
              <w:rPr>
                <w:rFonts w:asciiTheme="minorHAnsi" w:eastAsia="Times New Roman" w:hAnsiTheme="minorHAnsi" w:cstheme="minorHAnsi"/>
                <w:sz w:val="16"/>
                <w:szCs w:val="16"/>
                <w:lang w:val="en-US" w:eastAsia="ru-RU"/>
              </w:rPr>
              <w:t>I</w:t>
            </w:r>
            <w:r w:rsidR="005679BC" w:rsidRPr="00123367">
              <w:rPr>
                <w:rFonts w:asciiTheme="minorHAnsi" w:eastAsia="Times New Roman" w:hAnsiTheme="minorHAnsi" w:cstheme="minorHAnsi"/>
                <w:sz w:val="16"/>
                <w:szCs w:val="16"/>
                <w:lang w:val="en-US" w:eastAsia="ru-RU"/>
              </w:rPr>
              <w:t xml:space="preserve"> am </w:t>
            </w:r>
            <w:r>
              <w:rPr>
                <w:rFonts w:asciiTheme="minorHAnsi" w:eastAsia="Times New Roman" w:hAnsiTheme="minorHAnsi" w:cstheme="minorHAnsi"/>
                <w:sz w:val="16"/>
                <w:szCs w:val="16"/>
                <w:lang w:val="en-US" w:eastAsia="ru-RU"/>
              </w:rPr>
              <w:t>a logged user</w:t>
            </w:r>
          </w:p>
          <w:p w14:paraId="3509760B" w14:textId="5F98E7A6" w:rsidR="00053214" w:rsidRDefault="00053214" w:rsidP="00644A32">
            <w:pPr>
              <w:rPr>
                <w:rFonts w:asciiTheme="minorHAnsi" w:eastAsia="Times New Roman" w:hAnsiTheme="minorHAnsi" w:cstheme="minorHAnsi"/>
                <w:sz w:val="16"/>
                <w:szCs w:val="16"/>
                <w:lang w:val="en-US" w:eastAsia="ru-RU"/>
              </w:rPr>
            </w:pPr>
            <w:r w:rsidRPr="00DB207B">
              <w:rPr>
                <w:rFonts w:asciiTheme="minorHAnsi" w:eastAsia="Times New Roman" w:hAnsiTheme="minorHAnsi" w:cstheme="minorHAnsi"/>
                <w:color w:val="0000FF"/>
                <w:sz w:val="16"/>
                <w:szCs w:val="16"/>
                <w:lang w:val="en-US" w:eastAsia="ru-RU"/>
              </w:rPr>
              <w:t>And</w:t>
            </w:r>
            <w:r w:rsidR="005679BC">
              <w:rPr>
                <w:rFonts w:asciiTheme="minorHAnsi" w:eastAsia="Times New Roman" w:hAnsiTheme="minorHAnsi" w:cstheme="minorHAnsi"/>
                <w:sz w:val="16"/>
                <w:szCs w:val="16"/>
                <w:lang w:val="en-US" w:eastAsia="ru-RU"/>
              </w:rPr>
              <w:t xml:space="preserve"> that </w:t>
            </w:r>
            <w:r w:rsidR="00AF0DAB">
              <w:rPr>
                <w:rFonts w:asciiTheme="minorHAnsi" w:eastAsia="Times New Roman" w:hAnsiTheme="minorHAnsi" w:cstheme="minorHAnsi"/>
                <w:sz w:val="16"/>
                <w:szCs w:val="16"/>
                <w:lang w:val="en-US" w:eastAsia="ru-RU"/>
              </w:rPr>
              <w:t>I</w:t>
            </w:r>
            <w:r w:rsidR="005679BC">
              <w:rPr>
                <w:rFonts w:asciiTheme="minorHAnsi" w:eastAsia="Times New Roman" w:hAnsiTheme="minorHAnsi" w:cstheme="minorHAnsi"/>
                <w:sz w:val="16"/>
                <w:szCs w:val="16"/>
                <w:lang w:val="en-US" w:eastAsia="ru-RU"/>
              </w:rPr>
              <w:t xml:space="preserve"> am</w:t>
            </w:r>
            <w:r w:rsidR="00691053">
              <w:rPr>
                <w:rFonts w:asciiTheme="minorHAnsi" w:eastAsia="Times New Roman" w:hAnsiTheme="minorHAnsi" w:cstheme="minorHAnsi"/>
                <w:sz w:val="16"/>
                <w:szCs w:val="16"/>
                <w:lang w:val="en-US" w:eastAsia="ru-RU"/>
              </w:rPr>
              <w:t xml:space="preserve"> on a</w:t>
            </w:r>
            <w:r>
              <w:rPr>
                <w:rFonts w:asciiTheme="minorHAnsi" w:eastAsia="Times New Roman" w:hAnsiTheme="minorHAnsi" w:cstheme="minorHAnsi"/>
                <w:sz w:val="16"/>
                <w:szCs w:val="16"/>
                <w:lang w:val="en-US" w:eastAsia="ru-RU"/>
              </w:rPr>
              <w:t xml:space="preserve">ny </w:t>
            </w:r>
            <w:r w:rsidR="00644A32">
              <w:rPr>
                <w:rFonts w:asciiTheme="minorHAnsi" w:eastAsia="Times New Roman" w:hAnsiTheme="minorHAnsi" w:cstheme="minorHAnsi"/>
                <w:sz w:val="16"/>
                <w:szCs w:val="16"/>
                <w:lang w:val="en-US" w:eastAsia="ru-RU"/>
              </w:rPr>
              <w:t>community</w:t>
            </w:r>
            <w:r>
              <w:rPr>
                <w:rFonts w:asciiTheme="minorHAnsi" w:eastAsia="Times New Roman" w:hAnsiTheme="minorHAnsi" w:cstheme="minorHAnsi"/>
                <w:sz w:val="16"/>
                <w:szCs w:val="16"/>
                <w:lang w:val="en-US" w:eastAsia="ru-RU"/>
              </w:rPr>
              <w:t xml:space="preserve"> page</w:t>
            </w:r>
            <w:r w:rsidRPr="00123367">
              <w:rPr>
                <w:rFonts w:asciiTheme="minorHAnsi" w:eastAsia="Times New Roman" w:hAnsiTheme="minorHAnsi" w:cstheme="minorHAnsi"/>
                <w:color w:val="0000FF"/>
                <w:sz w:val="16"/>
                <w:szCs w:val="16"/>
                <w:lang w:val="en-US" w:eastAsia="ru-RU"/>
              </w:rPr>
              <w:br/>
            </w:r>
            <w:r w:rsidR="005679BC">
              <w:rPr>
                <w:rFonts w:asciiTheme="minorHAnsi" w:eastAsia="Times New Roman" w:hAnsiTheme="minorHAnsi" w:cstheme="minorHAnsi"/>
                <w:color w:val="0000FF"/>
                <w:sz w:val="16"/>
                <w:szCs w:val="16"/>
                <w:lang w:val="en-US" w:eastAsia="ru-RU"/>
              </w:rPr>
              <w:t>and</w:t>
            </w:r>
            <w:r w:rsidRPr="00123367">
              <w:rPr>
                <w:rFonts w:asciiTheme="minorHAnsi" w:eastAsia="Times New Roman" w:hAnsiTheme="minorHAnsi" w:cstheme="minorHAnsi"/>
                <w:color w:val="0000FF"/>
                <w:sz w:val="16"/>
                <w:szCs w:val="16"/>
                <w:lang w:val="en-US" w:eastAsia="ru-RU"/>
              </w:rPr>
              <w:t xml:space="preserve"> </w:t>
            </w:r>
            <w:r w:rsidR="005679BC">
              <w:rPr>
                <w:rFonts w:asciiTheme="minorHAnsi" w:eastAsia="Times New Roman" w:hAnsiTheme="minorHAnsi" w:cstheme="minorHAnsi"/>
                <w:sz w:val="16"/>
                <w:szCs w:val="16"/>
                <w:lang w:val="en-US" w:eastAsia="ru-RU"/>
              </w:rPr>
              <w:t xml:space="preserve">the community is public or </w:t>
            </w:r>
            <w:r w:rsidR="00AF0DAB">
              <w:rPr>
                <w:rFonts w:asciiTheme="minorHAnsi" w:eastAsia="Times New Roman" w:hAnsiTheme="minorHAnsi" w:cstheme="minorHAnsi"/>
                <w:sz w:val="16"/>
                <w:szCs w:val="16"/>
                <w:lang w:val="en-US" w:eastAsia="ru-RU"/>
              </w:rPr>
              <w:t>I</w:t>
            </w:r>
            <w:r w:rsidR="005679BC">
              <w:rPr>
                <w:rFonts w:asciiTheme="minorHAnsi" w:eastAsia="Times New Roman" w:hAnsiTheme="minorHAnsi" w:cstheme="minorHAnsi"/>
                <w:sz w:val="16"/>
                <w:szCs w:val="16"/>
                <w:lang w:val="en-US" w:eastAsia="ru-RU"/>
              </w:rPr>
              <w:t xml:space="preserve"> have private access to the community</w:t>
            </w:r>
          </w:p>
          <w:p w14:paraId="208638BB" w14:textId="19E11633" w:rsidR="00644A32" w:rsidRDefault="005A20AB" w:rsidP="00644A32">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w:t>
            </w:r>
            <w:r w:rsidR="00644A32" w:rsidRPr="00644A32">
              <w:rPr>
                <w:rFonts w:asciiTheme="minorHAnsi" w:eastAsia="Times New Roman" w:hAnsiTheme="minorHAnsi" w:cstheme="minorHAnsi"/>
                <w:color w:val="0000FF"/>
                <w:sz w:val="16"/>
                <w:szCs w:val="16"/>
                <w:lang w:val="en-US" w:eastAsia="ru-RU"/>
              </w:rPr>
              <w:t xml:space="preserve">hen </w:t>
            </w:r>
            <w:r w:rsidR="00AF0DAB">
              <w:rPr>
                <w:rFonts w:asciiTheme="minorHAnsi" w:eastAsia="Times New Roman" w:hAnsiTheme="minorHAnsi" w:cstheme="minorHAnsi"/>
                <w:sz w:val="16"/>
                <w:szCs w:val="16"/>
                <w:lang w:val="en-US" w:eastAsia="ru-RU"/>
              </w:rPr>
              <w:t>I</w:t>
            </w:r>
            <w:r>
              <w:rPr>
                <w:rFonts w:asciiTheme="minorHAnsi" w:eastAsia="Times New Roman" w:hAnsiTheme="minorHAnsi" w:cstheme="minorHAnsi"/>
                <w:sz w:val="16"/>
                <w:szCs w:val="16"/>
                <w:lang w:val="en-US" w:eastAsia="ru-RU"/>
              </w:rPr>
              <w:t xml:space="preserve"> can click the “join” button</w:t>
            </w:r>
          </w:p>
          <w:p w14:paraId="583B2F28" w14:textId="460109FA" w:rsidR="005A20AB" w:rsidRDefault="005A20AB" w:rsidP="005A20AB">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w:t>
            </w:r>
            <w:r w:rsidRPr="0099005E">
              <w:rPr>
                <w:rFonts w:asciiTheme="minorHAnsi" w:eastAsia="Times New Roman" w:hAnsiTheme="minorHAnsi" w:cstheme="minorHAnsi"/>
                <w:color w:val="0000FF"/>
                <w:sz w:val="16"/>
                <w:szCs w:val="16"/>
                <w:lang w:val="en-US" w:eastAsia="ru-RU"/>
              </w:rPr>
              <w:t xml:space="preserve">hen </w:t>
            </w:r>
            <w:r>
              <w:rPr>
                <w:rFonts w:asciiTheme="minorHAnsi" w:eastAsia="Times New Roman" w:hAnsiTheme="minorHAnsi" w:cstheme="minorHAnsi"/>
                <w:sz w:val="16"/>
                <w:szCs w:val="16"/>
                <w:lang w:val="en-US" w:eastAsia="ru-RU"/>
              </w:rPr>
              <w:t>the system will add this community to my following communities</w:t>
            </w:r>
          </w:p>
          <w:p w14:paraId="718CE779" w14:textId="0C7F8945" w:rsidR="005A20AB" w:rsidRDefault="005A20AB" w:rsidP="005A20AB">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w:t>
            </w:r>
            <w:r w:rsidRPr="0099005E">
              <w:rPr>
                <w:rFonts w:asciiTheme="minorHAnsi" w:eastAsia="Times New Roman" w:hAnsiTheme="minorHAnsi" w:cstheme="minorHAnsi"/>
                <w:color w:val="0000FF"/>
                <w:sz w:val="16"/>
                <w:szCs w:val="16"/>
                <w:lang w:val="en-US" w:eastAsia="ru-RU"/>
              </w:rPr>
              <w:t xml:space="preserve">hen </w:t>
            </w:r>
            <w:r w:rsidRPr="0099005E">
              <w:rPr>
                <w:rFonts w:asciiTheme="minorHAnsi" w:eastAsia="Times New Roman" w:hAnsiTheme="minorHAnsi" w:cstheme="minorHAnsi"/>
                <w:sz w:val="16"/>
                <w:szCs w:val="16"/>
                <w:lang w:val="en-US" w:eastAsia="ru-RU"/>
              </w:rPr>
              <w:t xml:space="preserve">I click </w:t>
            </w:r>
            <w:r>
              <w:rPr>
                <w:rFonts w:asciiTheme="minorHAnsi" w:eastAsia="Times New Roman" w:hAnsiTheme="minorHAnsi" w:cstheme="minorHAnsi"/>
                <w:sz w:val="16"/>
                <w:szCs w:val="16"/>
                <w:lang w:val="en-US" w:eastAsia="ru-RU"/>
              </w:rPr>
              <w:t>again</w:t>
            </w:r>
            <w:r w:rsidRPr="0099005E">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button that is in “</w:t>
            </w:r>
            <w:r w:rsidR="00500AAE">
              <w:rPr>
                <w:rFonts w:asciiTheme="minorHAnsi" w:eastAsia="Times New Roman" w:hAnsiTheme="minorHAnsi" w:cstheme="minorHAnsi"/>
                <w:sz w:val="16"/>
                <w:szCs w:val="16"/>
                <w:lang w:val="en-US" w:eastAsia="ru-RU"/>
              </w:rPr>
              <w:t>joined</w:t>
            </w:r>
            <w:r>
              <w:rPr>
                <w:rFonts w:asciiTheme="minorHAnsi" w:eastAsia="Times New Roman" w:hAnsiTheme="minorHAnsi" w:cstheme="minorHAnsi"/>
                <w:sz w:val="16"/>
                <w:szCs w:val="16"/>
                <w:lang w:val="en-US" w:eastAsia="ru-RU"/>
              </w:rPr>
              <w:t>” state</w:t>
            </w:r>
          </w:p>
          <w:p w14:paraId="4D546336" w14:textId="1AA97C87" w:rsidR="005A20AB" w:rsidRPr="00936CD0" w:rsidRDefault="005A20AB" w:rsidP="00500AAE">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w:t>
            </w:r>
            <w:r w:rsidRPr="0099005E">
              <w:rPr>
                <w:rFonts w:asciiTheme="minorHAnsi" w:eastAsia="Times New Roman" w:hAnsiTheme="minorHAnsi" w:cstheme="minorHAnsi"/>
                <w:color w:val="0000FF"/>
                <w:sz w:val="16"/>
                <w:szCs w:val="16"/>
                <w:lang w:val="en-US" w:eastAsia="ru-RU"/>
              </w:rPr>
              <w:t xml:space="preserve">hen </w:t>
            </w:r>
            <w:r>
              <w:rPr>
                <w:rFonts w:asciiTheme="minorHAnsi" w:eastAsia="Times New Roman" w:hAnsiTheme="minorHAnsi" w:cstheme="minorHAnsi"/>
                <w:sz w:val="16"/>
                <w:szCs w:val="16"/>
                <w:lang w:val="en-US" w:eastAsia="ru-RU"/>
              </w:rPr>
              <w:t xml:space="preserve">I can </w:t>
            </w:r>
            <w:r w:rsidR="00500AAE">
              <w:rPr>
                <w:rFonts w:asciiTheme="minorHAnsi" w:eastAsia="Times New Roman" w:hAnsiTheme="minorHAnsi" w:cstheme="minorHAnsi"/>
                <w:sz w:val="16"/>
                <w:szCs w:val="16"/>
                <w:lang w:val="en-US" w:eastAsia="ru-RU"/>
              </w:rPr>
              <w:t>leave</w:t>
            </w:r>
            <w:r>
              <w:rPr>
                <w:rFonts w:asciiTheme="minorHAnsi" w:eastAsia="Times New Roman" w:hAnsiTheme="minorHAnsi" w:cstheme="minorHAnsi"/>
                <w:sz w:val="16"/>
                <w:szCs w:val="16"/>
                <w:lang w:val="en-US" w:eastAsia="ru-RU"/>
              </w:rPr>
              <w:t xml:space="preserve"> the community</w:t>
            </w:r>
          </w:p>
        </w:tc>
        <w:tc>
          <w:tcPr>
            <w:tcW w:w="850" w:type="dxa"/>
          </w:tcPr>
          <w:p w14:paraId="396EE9A8" w14:textId="77777777" w:rsidR="00053214" w:rsidRDefault="00053214" w:rsidP="00053214">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p w14:paraId="6F06A01B" w14:textId="77777777" w:rsidR="00053214" w:rsidRDefault="00053214" w:rsidP="00053214">
            <w:pPr>
              <w:jc w:val="right"/>
              <w:rPr>
                <w:rFonts w:asciiTheme="minorHAnsi" w:eastAsia="Times New Roman" w:hAnsiTheme="minorHAnsi" w:cstheme="minorHAnsi"/>
                <w:color w:val="000000"/>
                <w:sz w:val="16"/>
                <w:szCs w:val="16"/>
                <w:lang w:val="en-US"/>
              </w:rPr>
            </w:pPr>
          </w:p>
        </w:tc>
      </w:tr>
      <w:tr w:rsidR="00644A32" w14:paraId="6503DCB1" w14:textId="77777777" w:rsidTr="00E17EE0">
        <w:trPr>
          <w:trHeight w:val="831"/>
        </w:trPr>
        <w:tc>
          <w:tcPr>
            <w:tcW w:w="709" w:type="dxa"/>
          </w:tcPr>
          <w:p w14:paraId="0899EF65" w14:textId="6FF5F442" w:rsidR="00644A32" w:rsidRDefault="000270CB" w:rsidP="00644A32">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7</w:t>
            </w:r>
            <w:r w:rsidR="00E17EE0">
              <w:rPr>
                <w:rFonts w:asciiTheme="minorHAnsi" w:eastAsia="Times New Roman" w:hAnsiTheme="minorHAnsi" w:cstheme="minorHAnsi"/>
                <w:color w:val="000000"/>
                <w:sz w:val="16"/>
                <w:szCs w:val="16"/>
                <w:lang w:val="en-US"/>
              </w:rPr>
              <w:t>.1.2</w:t>
            </w:r>
          </w:p>
        </w:tc>
        <w:tc>
          <w:tcPr>
            <w:tcW w:w="1418" w:type="dxa"/>
          </w:tcPr>
          <w:p w14:paraId="1481AF3D" w14:textId="1CABDEA3" w:rsidR="00644A32" w:rsidRDefault="00644A32" w:rsidP="00644A32">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Community header</w:t>
            </w:r>
          </w:p>
        </w:tc>
        <w:tc>
          <w:tcPr>
            <w:tcW w:w="1417" w:type="dxa"/>
          </w:tcPr>
          <w:p w14:paraId="4E2C7DD1" w14:textId="18B17F2D" w:rsidR="00644A32" w:rsidRDefault="00644A32" w:rsidP="00644A32">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Admin settings button</w:t>
            </w:r>
          </w:p>
        </w:tc>
        <w:tc>
          <w:tcPr>
            <w:tcW w:w="5387" w:type="dxa"/>
          </w:tcPr>
          <w:p w14:paraId="4DB5B6C6" w14:textId="71B09479" w:rsidR="00644A32" w:rsidRDefault="00644A32" w:rsidP="00644A32">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sidR="005679BC" w:rsidRPr="00123367">
              <w:rPr>
                <w:rFonts w:asciiTheme="minorHAnsi" w:eastAsia="Times New Roman" w:hAnsiTheme="minorHAnsi" w:cstheme="minorHAnsi"/>
                <w:sz w:val="16"/>
                <w:szCs w:val="16"/>
                <w:lang w:val="en-US" w:eastAsia="ru-RU"/>
              </w:rPr>
              <w:t xml:space="preserve">that </w:t>
            </w:r>
            <w:r w:rsidR="00AF0DAB" w:rsidRPr="00123367">
              <w:rPr>
                <w:rFonts w:asciiTheme="minorHAnsi" w:eastAsia="Times New Roman" w:hAnsiTheme="minorHAnsi" w:cstheme="minorHAnsi"/>
                <w:sz w:val="16"/>
                <w:szCs w:val="16"/>
                <w:lang w:val="en-US" w:eastAsia="ru-RU"/>
              </w:rPr>
              <w:t>I</w:t>
            </w:r>
            <w:r w:rsidR="005679BC" w:rsidRPr="00123367">
              <w:rPr>
                <w:rFonts w:asciiTheme="minorHAnsi" w:eastAsia="Times New Roman" w:hAnsiTheme="minorHAnsi" w:cstheme="minorHAnsi"/>
                <w:sz w:val="16"/>
                <w:szCs w:val="16"/>
                <w:lang w:val="en-US" w:eastAsia="ru-RU"/>
              </w:rPr>
              <w:t xml:space="preserve"> am </w:t>
            </w:r>
            <w:r>
              <w:rPr>
                <w:rFonts w:asciiTheme="minorHAnsi" w:eastAsia="Times New Roman" w:hAnsiTheme="minorHAnsi" w:cstheme="minorHAnsi"/>
                <w:sz w:val="16"/>
                <w:szCs w:val="16"/>
                <w:lang w:val="en-US" w:eastAsia="ru-RU"/>
              </w:rPr>
              <w:t xml:space="preserve">a logged user </w:t>
            </w:r>
          </w:p>
          <w:p w14:paraId="1D64DA45" w14:textId="57F9496A" w:rsidR="00644A32" w:rsidRDefault="00644A32" w:rsidP="00644A32">
            <w:pPr>
              <w:rPr>
                <w:rFonts w:asciiTheme="minorHAnsi" w:eastAsia="Times New Roman" w:hAnsiTheme="minorHAnsi" w:cstheme="minorHAnsi"/>
                <w:sz w:val="16"/>
                <w:szCs w:val="16"/>
                <w:lang w:val="en-US" w:eastAsia="ru-RU"/>
              </w:rPr>
            </w:pPr>
            <w:r w:rsidRPr="00DB207B">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w:t>
            </w:r>
            <w:r w:rsidR="00AF0DAB">
              <w:rPr>
                <w:rFonts w:asciiTheme="minorHAnsi" w:eastAsia="Times New Roman" w:hAnsiTheme="minorHAnsi" w:cstheme="minorHAnsi"/>
                <w:sz w:val="16"/>
                <w:szCs w:val="16"/>
                <w:lang w:val="en-US" w:eastAsia="ru-RU"/>
              </w:rPr>
              <w:t>I</w:t>
            </w:r>
            <w:r w:rsidR="005679BC">
              <w:rPr>
                <w:rFonts w:asciiTheme="minorHAnsi" w:eastAsia="Times New Roman" w:hAnsiTheme="minorHAnsi" w:cstheme="minorHAnsi"/>
                <w:sz w:val="16"/>
                <w:szCs w:val="16"/>
                <w:lang w:val="en-US" w:eastAsia="ru-RU"/>
              </w:rPr>
              <w:t xml:space="preserve"> am </w:t>
            </w:r>
            <w:r>
              <w:rPr>
                <w:rFonts w:asciiTheme="minorHAnsi" w:eastAsia="Times New Roman" w:hAnsiTheme="minorHAnsi" w:cstheme="minorHAnsi"/>
                <w:sz w:val="16"/>
                <w:szCs w:val="16"/>
                <w:lang w:val="en-US" w:eastAsia="ru-RU"/>
              </w:rPr>
              <w:t>th</w:t>
            </w:r>
            <w:r w:rsidR="005679BC">
              <w:rPr>
                <w:rFonts w:asciiTheme="minorHAnsi" w:eastAsia="Times New Roman" w:hAnsiTheme="minorHAnsi" w:cstheme="minorHAnsi"/>
                <w:sz w:val="16"/>
                <w:szCs w:val="16"/>
                <w:lang w:val="en-US" w:eastAsia="ru-RU"/>
              </w:rPr>
              <w:t xml:space="preserve">e admin owner of the community of the page </w:t>
            </w:r>
            <w:r w:rsidR="00AF0DAB">
              <w:rPr>
                <w:rFonts w:asciiTheme="minorHAnsi" w:eastAsia="Times New Roman" w:hAnsiTheme="minorHAnsi" w:cstheme="minorHAnsi"/>
                <w:sz w:val="16"/>
                <w:szCs w:val="16"/>
                <w:lang w:val="en-US" w:eastAsia="ru-RU"/>
              </w:rPr>
              <w:t>I</w:t>
            </w:r>
            <w:r w:rsidR="005679BC">
              <w:rPr>
                <w:rFonts w:asciiTheme="minorHAnsi" w:eastAsia="Times New Roman" w:hAnsiTheme="minorHAnsi" w:cstheme="minorHAnsi"/>
                <w:sz w:val="16"/>
                <w:szCs w:val="16"/>
                <w:lang w:val="en-US" w:eastAsia="ru-RU"/>
              </w:rPr>
              <w:t xml:space="preserve"> am on</w:t>
            </w:r>
          </w:p>
          <w:p w14:paraId="0302F94F" w14:textId="4F8FE84B" w:rsidR="00644A32" w:rsidRDefault="00644A32" w:rsidP="00644A32">
            <w:pPr>
              <w:rPr>
                <w:rFonts w:asciiTheme="minorHAnsi" w:eastAsia="Times New Roman" w:hAnsiTheme="minorHAnsi" w:cstheme="minorHAnsi"/>
                <w:sz w:val="16"/>
                <w:szCs w:val="16"/>
                <w:lang w:val="en-US" w:eastAsia="ru-RU"/>
              </w:rPr>
            </w:pPr>
            <w:r w:rsidRPr="00644A32">
              <w:rPr>
                <w:rFonts w:asciiTheme="minorHAnsi" w:eastAsia="Times New Roman" w:hAnsiTheme="minorHAnsi" w:cstheme="minorHAnsi"/>
                <w:color w:val="0000FF"/>
                <w:sz w:val="16"/>
                <w:szCs w:val="16"/>
                <w:lang w:val="en-US" w:eastAsia="ru-RU"/>
              </w:rPr>
              <w:t xml:space="preserve">Then </w:t>
            </w:r>
            <w:r w:rsidR="00AF0DAB">
              <w:rPr>
                <w:rFonts w:asciiTheme="minorHAnsi" w:eastAsia="Times New Roman" w:hAnsiTheme="minorHAnsi" w:cstheme="minorHAnsi"/>
                <w:sz w:val="16"/>
                <w:szCs w:val="16"/>
                <w:lang w:val="en-US" w:eastAsia="ru-RU"/>
              </w:rPr>
              <w:t>I</w:t>
            </w:r>
            <w:r w:rsidR="005679BC">
              <w:rPr>
                <w:rFonts w:asciiTheme="minorHAnsi" w:eastAsia="Times New Roman" w:hAnsiTheme="minorHAnsi" w:cstheme="minorHAnsi"/>
                <w:sz w:val="16"/>
                <w:szCs w:val="16"/>
                <w:lang w:val="en-US" w:eastAsia="ru-RU"/>
              </w:rPr>
              <w:t xml:space="preserve"> can click the “admin settings” button to access the page.*</w:t>
            </w:r>
          </w:p>
          <w:p w14:paraId="2422ECD2" w14:textId="77777777" w:rsidR="00644A32" w:rsidRDefault="00644A32" w:rsidP="00644A32">
            <w:pPr>
              <w:rPr>
                <w:rFonts w:asciiTheme="minorHAnsi" w:eastAsia="Times New Roman" w:hAnsiTheme="minorHAnsi" w:cstheme="minorHAnsi"/>
                <w:sz w:val="16"/>
                <w:szCs w:val="16"/>
                <w:lang w:val="en-US" w:eastAsia="ru-RU"/>
              </w:rPr>
            </w:pPr>
          </w:p>
          <w:p w14:paraId="1BE39FC8" w14:textId="67BB7CF9" w:rsidR="00644A32" w:rsidRPr="00123367" w:rsidRDefault="005679BC" w:rsidP="00644A32">
            <w:pPr>
              <w:rPr>
                <w:rFonts w:asciiTheme="minorHAnsi" w:eastAsia="Times New Roman" w:hAnsiTheme="minorHAnsi" w:cstheme="minorHAnsi"/>
                <w:color w:val="0000FF"/>
                <w:sz w:val="16"/>
                <w:szCs w:val="16"/>
                <w:lang w:val="en-US" w:eastAsia="ru-RU"/>
              </w:rPr>
            </w:pPr>
            <w:r w:rsidRPr="005A20AB">
              <w:rPr>
                <w:rFonts w:asciiTheme="minorHAnsi" w:eastAsia="Times New Roman" w:hAnsiTheme="minorHAnsi" w:cstheme="minorHAnsi"/>
                <w:color w:val="0000FF"/>
                <w:sz w:val="16"/>
                <w:szCs w:val="16"/>
                <w:lang w:val="en-US" w:eastAsia="ru-RU"/>
              </w:rPr>
              <w:t>*this is the obb sitrion admin page, not function customization required.</w:t>
            </w:r>
          </w:p>
        </w:tc>
        <w:tc>
          <w:tcPr>
            <w:tcW w:w="850" w:type="dxa"/>
          </w:tcPr>
          <w:p w14:paraId="1064E369" w14:textId="77777777" w:rsidR="00644A32" w:rsidRDefault="00644A32" w:rsidP="00644A32">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p w14:paraId="067581DE" w14:textId="77777777" w:rsidR="00644A32" w:rsidRDefault="00644A32" w:rsidP="00644A32">
            <w:pPr>
              <w:jc w:val="right"/>
              <w:rPr>
                <w:rFonts w:asciiTheme="minorHAnsi" w:eastAsia="Times New Roman" w:hAnsiTheme="minorHAnsi" w:cstheme="minorHAnsi"/>
                <w:color w:val="000000"/>
                <w:sz w:val="16"/>
                <w:szCs w:val="16"/>
                <w:lang w:val="en-US"/>
              </w:rPr>
            </w:pPr>
          </w:p>
        </w:tc>
      </w:tr>
      <w:tr w:rsidR="00A17B33" w14:paraId="3F1B31B4" w14:textId="77777777" w:rsidTr="00E17EE0">
        <w:trPr>
          <w:trHeight w:val="831"/>
        </w:trPr>
        <w:tc>
          <w:tcPr>
            <w:tcW w:w="709" w:type="dxa"/>
          </w:tcPr>
          <w:p w14:paraId="154DF03E" w14:textId="043B3E95" w:rsidR="00A17B33" w:rsidRDefault="00A17B33" w:rsidP="00A17B33">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7.1.3</w:t>
            </w:r>
          </w:p>
        </w:tc>
        <w:tc>
          <w:tcPr>
            <w:tcW w:w="1418" w:type="dxa"/>
          </w:tcPr>
          <w:p w14:paraId="6A0627B4" w14:textId="6FDC8330" w:rsidR="00A17B33" w:rsidRDefault="00A17B33" w:rsidP="00A17B33">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Community header</w:t>
            </w:r>
          </w:p>
        </w:tc>
        <w:tc>
          <w:tcPr>
            <w:tcW w:w="1417" w:type="dxa"/>
          </w:tcPr>
          <w:p w14:paraId="092E128A" w14:textId="79A1B6F4" w:rsidR="00A17B33" w:rsidRDefault="00A17B33" w:rsidP="00A17B33">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Manage community owners</w:t>
            </w:r>
          </w:p>
        </w:tc>
        <w:tc>
          <w:tcPr>
            <w:tcW w:w="5387" w:type="dxa"/>
          </w:tcPr>
          <w:p w14:paraId="4BF4ABD8" w14:textId="77777777" w:rsidR="00A17B33" w:rsidRDefault="00A17B33" w:rsidP="00A17B33">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Given that I am a logged user</w:t>
            </w:r>
          </w:p>
          <w:p w14:paraId="04716B64" w14:textId="77777777" w:rsidR="00A17B33" w:rsidRDefault="00A17B33" w:rsidP="00A17B33">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And that I am a community owner</w:t>
            </w:r>
          </w:p>
          <w:p w14:paraId="0E31A0B7" w14:textId="77777777" w:rsidR="00A17B33" w:rsidRDefault="00A17B33" w:rsidP="00A17B33">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And the community is private or public</w:t>
            </w:r>
          </w:p>
          <w:p w14:paraId="20EF479A" w14:textId="77777777" w:rsidR="00A17B33" w:rsidRDefault="00A17B33" w:rsidP="00A17B33">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When I click on ‘Manage community owners’</w:t>
            </w:r>
          </w:p>
          <w:p w14:paraId="4789EC0F" w14:textId="169A9E7D" w:rsidR="00A17B33" w:rsidRPr="00123367" w:rsidRDefault="00A17B33" w:rsidP="00A17B33">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Then the system will direct me to the OOB list of community owners</w:t>
            </w:r>
          </w:p>
        </w:tc>
        <w:tc>
          <w:tcPr>
            <w:tcW w:w="850" w:type="dxa"/>
          </w:tcPr>
          <w:p w14:paraId="1131D092" w14:textId="77777777" w:rsidR="00A17B33" w:rsidRDefault="00A17B33" w:rsidP="00A17B33">
            <w:pPr>
              <w:jc w:val="right"/>
              <w:rPr>
                <w:rFonts w:asciiTheme="minorHAnsi" w:eastAsia="Times New Roman" w:hAnsiTheme="minorHAnsi" w:cstheme="minorHAnsi"/>
                <w:color w:val="000000"/>
                <w:sz w:val="16"/>
                <w:szCs w:val="16"/>
                <w:lang w:val="en-US"/>
              </w:rPr>
            </w:pPr>
          </w:p>
        </w:tc>
      </w:tr>
      <w:tr w:rsidR="00A17B33" w14:paraId="7B3674A8" w14:textId="77777777" w:rsidTr="00E17EE0">
        <w:trPr>
          <w:trHeight w:val="831"/>
        </w:trPr>
        <w:tc>
          <w:tcPr>
            <w:tcW w:w="709" w:type="dxa"/>
          </w:tcPr>
          <w:p w14:paraId="2508EA2E" w14:textId="44BED616" w:rsidR="00A17B33" w:rsidRDefault="00A17B33" w:rsidP="00A17B33">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lastRenderedPageBreak/>
              <w:t>7.1.4</w:t>
            </w:r>
          </w:p>
        </w:tc>
        <w:tc>
          <w:tcPr>
            <w:tcW w:w="1418" w:type="dxa"/>
          </w:tcPr>
          <w:p w14:paraId="620CAC9E" w14:textId="6827D811" w:rsidR="00A17B33" w:rsidRDefault="00A17B33" w:rsidP="00A17B33">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Community header</w:t>
            </w:r>
          </w:p>
        </w:tc>
        <w:tc>
          <w:tcPr>
            <w:tcW w:w="1417" w:type="dxa"/>
          </w:tcPr>
          <w:p w14:paraId="1B47154C" w14:textId="5B98E85B" w:rsidR="00A17B33" w:rsidRDefault="00A17B33" w:rsidP="00A17B33">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Manage community members</w:t>
            </w:r>
          </w:p>
        </w:tc>
        <w:tc>
          <w:tcPr>
            <w:tcW w:w="5387" w:type="dxa"/>
          </w:tcPr>
          <w:p w14:paraId="1416BF48" w14:textId="77777777" w:rsidR="00A17B33" w:rsidRDefault="00A17B33" w:rsidP="00A17B33">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Given that I am a logged user</w:t>
            </w:r>
          </w:p>
          <w:p w14:paraId="47B4E6ED" w14:textId="77777777" w:rsidR="00A17B33" w:rsidRDefault="00A17B33" w:rsidP="00A17B33">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And that I am a community owner</w:t>
            </w:r>
          </w:p>
          <w:p w14:paraId="020BEDAA" w14:textId="77777777" w:rsidR="00A17B33" w:rsidRDefault="00A17B33" w:rsidP="00A17B33">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 xml:space="preserve">And the community is private </w:t>
            </w:r>
          </w:p>
          <w:p w14:paraId="1EA944E3" w14:textId="77777777" w:rsidR="00A17B33" w:rsidRDefault="00A17B33" w:rsidP="00A17B33">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When I click on ‘Manage community members’</w:t>
            </w:r>
          </w:p>
          <w:p w14:paraId="1108CDAB" w14:textId="5EC47FCC" w:rsidR="00A17B33" w:rsidRPr="00123367" w:rsidRDefault="00A17B33" w:rsidP="00A17B33">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Then the system will direct me to the OOB list of community members</w:t>
            </w:r>
          </w:p>
        </w:tc>
        <w:tc>
          <w:tcPr>
            <w:tcW w:w="850" w:type="dxa"/>
          </w:tcPr>
          <w:p w14:paraId="19C6D06C" w14:textId="77777777" w:rsidR="00A17B33" w:rsidRDefault="00A17B33" w:rsidP="00A17B33">
            <w:pPr>
              <w:jc w:val="right"/>
              <w:rPr>
                <w:rFonts w:asciiTheme="minorHAnsi" w:eastAsia="Times New Roman" w:hAnsiTheme="minorHAnsi" w:cstheme="minorHAnsi"/>
                <w:color w:val="000000"/>
                <w:sz w:val="16"/>
                <w:szCs w:val="16"/>
                <w:lang w:val="en-US"/>
              </w:rPr>
            </w:pPr>
          </w:p>
        </w:tc>
      </w:tr>
    </w:tbl>
    <w:p w14:paraId="624E0B12" w14:textId="01B9CCB7" w:rsidR="001233B0" w:rsidRDefault="003B71F6" w:rsidP="003B71F6">
      <w:pPr>
        <w:tabs>
          <w:tab w:val="left" w:pos="5412"/>
        </w:tabs>
        <w:rPr>
          <w:rFonts w:cs="Arial"/>
          <w:sz w:val="22"/>
        </w:rPr>
      </w:pPr>
      <w:r>
        <w:rPr>
          <w:rFonts w:cs="Arial"/>
          <w:sz w:val="22"/>
        </w:rPr>
        <w:tab/>
      </w:r>
    </w:p>
    <w:p w14:paraId="586729E4" w14:textId="5A781844" w:rsidR="00053214" w:rsidRDefault="005679BC" w:rsidP="00E20DD3">
      <w:pPr>
        <w:pStyle w:val="Heading2"/>
        <w:numPr>
          <w:ilvl w:val="1"/>
          <w:numId w:val="20"/>
        </w:numPr>
      </w:pPr>
      <w:bookmarkStart w:id="1416" w:name="_Toc461707131"/>
      <w:bookmarkStart w:id="1417" w:name="_Toc463013442"/>
      <w:r>
        <w:t>Community subpage components</w:t>
      </w:r>
      <w:bookmarkEnd w:id="1416"/>
      <w:bookmarkEnd w:id="1417"/>
    </w:p>
    <w:tbl>
      <w:tblPr>
        <w:tblStyle w:val="TableGrid"/>
        <w:tblW w:w="9923" w:type="dxa"/>
        <w:tblInd w:w="-572" w:type="dxa"/>
        <w:tblLayout w:type="fixed"/>
        <w:tblLook w:val="04A0" w:firstRow="1" w:lastRow="0" w:firstColumn="1" w:lastColumn="0" w:noHBand="0" w:noVBand="1"/>
      </w:tblPr>
      <w:tblGrid>
        <w:gridCol w:w="709"/>
        <w:gridCol w:w="1276"/>
        <w:gridCol w:w="142"/>
        <w:gridCol w:w="1275"/>
        <w:gridCol w:w="5529"/>
        <w:gridCol w:w="992"/>
      </w:tblGrid>
      <w:tr w:rsidR="00950FEF" w:rsidRPr="00193438" w14:paraId="18CF1099" w14:textId="77777777" w:rsidTr="00E17EE0">
        <w:trPr>
          <w:trHeight w:val="280"/>
        </w:trPr>
        <w:tc>
          <w:tcPr>
            <w:tcW w:w="709" w:type="dxa"/>
            <w:shd w:val="clear" w:color="auto" w:fill="122632" w:themeFill="text1"/>
            <w:hideMark/>
          </w:tcPr>
          <w:p w14:paraId="2BBD561A" w14:textId="24FA6247" w:rsidR="00950FEF" w:rsidRPr="00193438" w:rsidRDefault="005679BC" w:rsidP="00206A68">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Id</w:t>
            </w:r>
          </w:p>
        </w:tc>
        <w:tc>
          <w:tcPr>
            <w:tcW w:w="1276" w:type="dxa"/>
            <w:shd w:val="clear" w:color="auto" w:fill="122632" w:themeFill="text1"/>
            <w:hideMark/>
          </w:tcPr>
          <w:p w14:paraId="199CFB1D" w14:textId="6B586B22" w:rsidR="00950FEF" w:rsidRPr="00193438" w:rsidRDefault="005679BC" w:rsidP="00206A68">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category</w:t>
            </w:r>
          </w:p>
        </w:tc>
        <w:tc>
          <w:tcPr>
            <w:tcW w:w="1417" w:type="dxa"/>
            <w:gridSpan w:val="2"/>
            <w:shd w:val="clear" w:color="auto" w:fill="122632" w:themeFill="text1"/>
            <w:hideMark/>
          </w:tcPr>
          <w:p w14:paraId="365A4EF1" w14:textId="7FF88AA5" w:rsidR="00950FEF" w:rsidRPr="00193438" w:rsidRDefault="005679BC" w:rsidP="00206A68">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na</w:t>
            </w:r>
            <w:r w:rsidR="00950FEF">
              <w:rPr>
                <w:rFonts w:asciiTheme="minorHAnsi" w:eastAsia="Times New Roman" w:hAnsiTheme="minorHAnsi" w:cstheme="minorHAnsi"/>
                <w:b/>
                <w:bCs/>
                <w:color w:val="FFFFFF" w:themeColor="background1"/>
                <w:sz w:val="16"/>
                <w:szCs w:val="16"/>
                <w:lang w:val="en-US"/>
              </w:rPr>
              <w:t>me</w:t>
            </w:r>
          </w:p>
        </w:tc>
        <w:tc>
          <w:tcPr>
            <w:tcW w:w="5529" w:type="dxa"/>
            <w:shd w:val="clear" w:color="auto" w:fill="122632" w:themeFill="text1"/>
            <w:hideMark/>
          </w:tcPr>
          <w:p w14:paraId="4193515C" w14:textId="77777777" w:rsidR="00950FEF" w:rsidRPr="00193438" w:rsidRDefault="00950FEF" w:rsidP="00206A68">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Description</w:t>
            </w:r>
          </w:p>
        </w:tc>
        <w:tc>
          <w:tcPr>
            <w:tcW w:w="992" w:type="dxa"/>
            <w:shd w:val="clear" w:color="auto" w:fill="122632" w:themeFill="text1"/>
            <w:hideMark/>
          </w:tcPr>
          <w:p w14:paraId="4BA52025" w14:textId="77777777" w:rsidR="00950FEF" w:rsidRPr="00193438" w:rsidRDefault="00950FEF" w:rsidP="00206A68">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Priority</w:t>
            </w:r>
          </w:p>
        </w:tc>
      </w:tr>
      <w:tr w:rsidR="002C74F9" w14:paraId="30AC4744" w14:textId="77777777" w:rsidTr="00160FDA">
        <w:trPr>
          <w:trHeight w:val="1501"/>
        </w:trPr>
        <w:tc>
          <w:tcPr>
            <w:tcW w:w="9923" w:type="dxa"/>
            <w:gridSpan w:val="6"/>
          </w:tcPr>
          <w:p w14:paraId="30CD8651" w14:textId="77777777" w:rsidR="002C74F9" w:rsidRDefault="0085122E" w:rsidP="00206A68">
            <w:pPr>
              <w:jc w:val="right"/>
              <w:rPr>
                <w:rFonts w:asciiTheme="minorHAnsi" w:eastAsia="Times New Roman" w:hAnsiTheme="minorHAnsi" w:cstheme="minorHAnsi"/>
                <w:color w:val="000000"/>
                <w:sz w:val="16"/>
                <w:szCs w:val="16"/>
                <w:lang w:val="en-US"/>
              </w:rPr>
            </w:pPr>
            <w:ins w:id="1418" w:author="Ghita Benotmane" w:date="2016-09-13T14:19:00Z">
              <w:r>
                <w:rPr>
                  <w:noProof/>
                  <w:lang w:val="sk-SK" w:eastAsia="sk-SK"/>
                </w:rPr>
                <mc:AlternateContent>
                  <mc:Choice Requires="wps">
                    <w:drawing>
                      <wp:anchor distT="0" distB="0" distL="114300" distR="114300" simplePos="0" relativeHeight="251658252" behindDoc="0" locked="0" layoutInCell="1" allowOverlap="1" wp14:anchorId="67A9E74F" wp14:editId="40D80838">
                        <wp:simplePos x="0" y="0"/>
                        <wp:positionH relativeFrom="column">
                          <wp:posOffset>4182110</wp:posOffset>
                        </wp:positionH>
                        <wp:positionV relativeFrom="paragraph">
                          <wp:posOffset>100330</wp:posOffset>
                        </wp:positionV>
                        <wp:extent cx="563880" cy="563880"/>
                        <wp:effectExtent l="0" t="0" r="0" b="0"/>
                        <wp:wrapNone/>
                        <wp:docPr id="62" name="Multiply 62"/>
                        <wp:cNvGraphicFramePr/>
                        <a:graphic xmlns:a="http://schemas.openxmlformats.org/drawingml/2006/main">
                          <a:graphicData uri="http://schemas.microsoft.com/office/word/2010/wordprocessingShape">
                            <wps:wsp>
                              <wps:cNvSpPr/>
                              <wps:spPr>
                                <a:xfrm>
                                  <a:off x="0" y="0"/>
                                  <a:ext cx="563880" cy="563880"/>
                                </a:xfrm>
                                <a:prstGeom prst="mathMultiply">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B85B88" id="Multiply 62" o:spid="_x0000_s1026" style="position:absolute;margin-left:329.3pt;margin-top:7.9pt;width:44.4pt;height:44.4pt;z-index:251658252;visibility:visible;mso-wrap-style:square;mso-wrap-distance-left:9pt;mso-wrap-distance-top:0;mso-wrap-distance-right:9pt;mso-wrap-distance-bottom:0;mso-position-horizontal:absolute;mso-position-horizontal-relative:text;mso-position-vertical:absolute;mso-position-vertical-relative:text;v-text-anchor:middle" coordsize="563880,563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" path="m88540,182320l182320,88540r99620,99620l381560,88540r93780,93780l375720,281940r99620,99620l381560,475340,281940,375720r-99620,99620l88540,381560r99620,-99620l88540,182320xe" fillcolor="yellow" strokecolor="red" strokeweight="2pt">
                        <v:path arrowok="t" o:connecttype="custom" o:connectlocs="88540,182320;182320,88540;281940,188160;381560,88540;475340,182320;375720,281940;475340,381560;381560,475340;281940,375720;182320,475340;88540,381560;188160,281940;88540,182320" o:connectangles="0,0,0,0,0,0,0,0,0,0,0,0,0"/>
                      </v:shape>
                    </w:pict>
                  </mc:Fallback>
                </mc:AlternateContent>
              </w:r>
            </w:ins>
          </w:p>
          <w:p w14:paraId="0AB3DA62" w14:textId="779F4955" w:rsidR="002C74F9" w:rsidRDefault="001233B0" w:rsidP="002C74F9">
            <w:pPr>
              <w:rPr>
                <w:rFonts w:asciiTheme="minorHAnsi" w:eastAsia="Times New Roman" w:hAnsiTheme="minorHAnsi" w:cstheme="minorHAnsi"/>
                <w:color w:val="000000"/>
                <w:sz w:val="16"/>
                <w:szCs w:val="16"/>
                <w:lang w:val="en-US"/>
              </w:rPr>
            </w:pPr>
            <w:commentRangeStart w:id="1419"/>
            <w:r>
              <w:rPr>
                <w:noProof/>
                <w:lang w:val="sk-SK" w:eastAsia="sk-SK"/>
              </w:rPr>
              <w:drawing>
                <wp:inline distT="0" distB="0" distL="0" distR="0" wp14:anchorId="34CD320C" wp14:editId="3F05CD0D">
                  <wp:extent cx="6163945" cy="481330"/>
                  <wp:effectExtent l="0" t="0" r="825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63945" cy="481330"/>
                          </a:xfrm>
                          <a:prstGeom prst="rect">
                            <a:avLst/>
                          </a:prstGeom>
                        </pic:spPr>
                      </pic:pic>
                    </a:graphicData>
                  </a:graphic>
                </wp:inline>
              </w:drawing>
            </w:r>
            <w:commentRangeEnd w:id="1419"/>
            <w:r w:rsidR="0085122E">
              <w:rPr>
                <w:rStyle w:val="CommentReference"/>
              </w:rPr>
              <w:commentReference w:id="1419"/>
            </w:r>
          </w:p>
          <w:p w14:paraId="17BFB5C0" w14:textId="08855966" w:rsidR="002C74F9" w:rsidRDefault="002C74F9" w:rsidP="00206A68">
            <w:pPr>
              <w:jc w:val="right"/>
              <w:rPr>
                <w:rFonts w:asciiTheme="minorHAnsi" w:eastAsia="Times New Roman" w:hAnsiTheme="minorHAnsi" w:cstheme="minorHAnsi"/>
                <w:color w:val="000000"/>
                <w:sz w:val="16"/>
                <w:szCs w:val="16"/>
                <w:lang w:val="en-US"/>
              </w:rPr>
            </w:pPr>
          </w:p>
        </w:tc>
      </w:tr>
      <w:tr w:rsidR="007E3FB7" w14:paraId="3C7394EE" w14:textId="77777777" w:rsidTr="009E6557">
        <w:trPr>
          <w:trHeight w:val="1501"/>
        </w:trPr>
        <w:tc>
          <w:tcPr>
            <w:tcW w:w="709" w:type="dxa"/>
          </w:tcPr>
          <w:p w14:paraId="5ABC794C" w14:textId="489D6151" w:rsidR="007E3FB7" w:rsidRDefault="007E3FB7" w:rsidP="007E3FB7">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br/>
              <w:t>7.2.1</w:t>
            </w:r>
          </w:p>
        </w:tc>
        <w:tc>
          <w:tcPr>
            <w:tcW w:w="1418" w:type="dxa"/>
            <w:gridSpan w:val="2"/>
          </w:tcPr>
          <w:p w14:paraId="6542A164" w14:textId="77777777" w:rsidR="009E6557" w:rsidRDefault="009E6557" w:rsidP="009E6557">
            <w:pPr>
              <w:rPr>
                <w:rFonts w:asciiTheme="minorHAnsi" w:eastAsia="Times New Roman" w:hAnsiTheme="minorHAnsi" w:cstheme="minorHAnsi"/>
                <w:color w:val="000000"/>
                <w:sz w:val="16"/>
                <w:szCs w:val="16"/>
                <w:lang w:val="en-US"/>
              </w:rPr>
            </w:pPr>
            <w:r w:rsidRPr="007B5DDF">
              <w:rPr>
                <w:rFonts w:asciiTheme="minorHAnsi" w:eastAsia="Times New Roman" w:hAnsiTheme="minorHAnsi" w:cstheme="minorHAnsi"/>
                <w:color w:val="000000"/>
                <w:sz w:val="16"/>
                <w:szCs w:val="16"/>
                <w:lang w:val="en-US"/>
              </w:rPr>
              <w:t>Sub-navigation</w:t>
            </w:r>
          </w:p>
          <w:p w14:paraId="3AB3E4A0" w14:textId="483666CD" w:rsidR="007E3FB7" w:rsidRPr="00193438" w:rsidRDefault="009E6557" w:rsidP="009E6557">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community</w:t>
            </w:r>
          </w:p>
        </w:tc>
        <w:tc>
          <w:tcPr>
            <w:tcW w:w="1275" w:type="dxa"/>
          </w:tcPr>
          <w:p w14:paraId="22569F33" w14:textId="431BF1FD" w:rsidR="007E3FB7" w:rsidRPr="00193438" w:rsidRDefault="007E3FB7" w:rsidP="00500AAE">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O</w:t>
            </w:r>
            <w:r w:rsidR="00500AAE">
              <w:rPr>
                <w:rFonts w:asciiTheme="minorHAnsi" w:eastAsia="Times New Roman" w:hAnsiTheme="minorHAnsi" w:cstheme="minorHAnsi"/>
                <w:color w:val="000000"/>
                <w:sz w:val="16"/>
                <w:szCs w:val="16"/>
                <w:lang w:val="en-US"/>
              </w:rPr>
              <w:t>OB</w:t>
            </w:r>
            <w:r>
              <w:rPr>
                <w:rFonts w:asciiTheme="minorHAnsi" w:eastAsia="Times New Roman" w:hAnsiTheme="minorHAnsi" w:cstheme="minorHAnsi"/>
                <w:color w:val="000000"/>
                <w:sz w:val="16"/>
                <w:szCs w:val="16"/>
                <w:lang w:val="en-US"/>
              </w:rPr>
              <w:t xml:space="preserve"> sitrion </w:t>
            </w:r>
            <w:r w:rsidR="00500AAE">
              <w:rPr>
                <w:rFonts w:asciiTheme="minorHAnsi" w:eastAsia="Times New Roman" w:hAnsiTheme="minorHAnsi" w:cstheme="minorHAnsi"/>
                <w:color w:val="000000"/>
                <w:sz w:val="16"/>
                <w:szCs w:val="16"/>
                <w:lang w:val="en-US"/>
              </w:rPr>
              <w:t>Activity stream</w:t>
            </w:r>
          </w:p>
        </w:tc>
        <w:tc>
          <w:tcPr>
            <w:tcW w:w="5529" w:type="dxa"/>
          </w:tcPr>
          <w:p w14:paraId="34DDA383" w14:textId="77777777" w:rsidR="007E3FB7" w:rsidRDefault="007E3FB7" w:rsidP="007E3FB7">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sidRPr="00123367">
              <w:rPr>
                <w:rFonts w:asciiTheme="minorHAnsi" w:eastAsia="Times New Roman" w:hAnsiTheme="minorHAnsi" w:cstheme="minorHAnsi"/>
                <w:sz w:val="16"/>
                <w:szCs w:val="16"/>
                <w:lang w:val="en-US" w:eastAsia="ru-RU"/>
              </w:rPr>
              <w:t xml:space="preserve">that I am </w:t>
            </w:r>
            <w:r>
              <w:rPr>
                <w:rFonts w:asciiTheme="minorHAnsi" w:eastAsia="Times New Roman" w:hAnsiTheme="minorHAnsi" w:cstheme="minorHAnsi"/>
                <w:sz w:val="16"/>
                <w:szCs w:val="16"/>
                <w:lang w:val="en-US" w:eastAsia="ru-RU"/>
              </w:rPr>
              <w:t>a logged user</w:t>
            </w:r>
          </w:p>
          <w:p w14:paraId="35D6B56D" w14:textId="77777777" w:rsidR="007E3FB7" w:rsidRDefault="007E3FB7" w:rsidP="007E3FB7">
            <w:pPr>
              <w:rPr>
                <w:rFonts w:asciiTheme="minorHAnsi" w:eastAsia="Times New Roman" w:hAnsiTheme="minorHAnsi" w:cstheme="minorHAnsi"/>
                <w:sz w:val="16"/>
                <w:szCs w:val="16"/>
                <w:lang w:val="en-US" w:eastAsia="ru-RU"/>
              </w:rPr>
            </w:pPr>
            <w:r w:rsidRPr="00DB207B">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that I am on the  “community” page</w:t>
            </w:r>
          </w:p>
          <w:p w14:paraId="08FAF277" w14:textId="77777777" w:rsidR="007E3FB7" w:rsidRDefault="007E3FB7" w:rsidP="007E3FB7">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And</w:t>
            </w:r>
            <w:r w:rsidRPr="00123367">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val="en-US" w:eastAsia="ru-RU"/>
              </w:rPr>
              <w:t>the community is public or I have private access to the community</w:t>
            </w:r>
            <w:r w:rsidRPr="00123367">
              <w:rPr>
                <w:rFonts w:asciiTheme="minorHAnsi" w:eastAsia="Times New Roman" w:hAnsiTheme="minorHAnsi" w:cstheme="minorHAnsi"/>
                <w:color w:val="0000FF"/>
                <w:sz w:val="16"/>
                <w:szCs w:val="16"/>
                <w:lang w:val="en-US" w:eastAsia="ru-RU"/>
              </w:rPr>
              <w:t xml:space="preserve"> when </w:t>
            </w:r>
            <w:r w:rsidRPr="00123367">
              <w:rPr>
                <w:rFonts w:asciiTheme="minorHAnsi" w:eastAsia="Times New Roman" w:hAnsiTheme="minorHAnsi" w:cstheme="minorHAnsi"/>
                <w:sz w:val="16"/>
                <w:szCs w:val="16"/>
                <w:lang w:val="en-US" w:eastAsia="ru-RU"/>
              </w:rPr>
              <w:t>I</w:t>
            </w:r>
            <w:r>
              <w:rPr>
                <w:rFonts w:asciiTheme="minorHAnsi" w:eastAsia="Times New Roman" w:hAnsiTheme="minorHAnsi" w:cstheme="minorHAnsi"/>
                <w:sz w:val="16"/>
                <w:szCs w:val="16"/>
                <w:lang w:val="en-US" w:eastAsia="ru-RU"/>
              </w:rPr>
              <w:t xml:space="preserve"> am on the page by default</w:t>
            </w:r>
            <w:r w:rsidRPr="00123367">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the “activity stream” is displayed.</w:t>
            </w:r>
          </w:p>
          <w:p w14:paraId="1E3466DF" w14:textId="77CCD9C5" w:rsidR="007E3FB7" w:rsidRDefault="007E3FB7" w:rsidP="007E3FB7">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w:t>
            </w:r>
            <w:r w:rsidRPr="00123367">
              <w:rPr>
                <w:rFonts w:asciiTheme="minorHAnsi" w:eastAsia="Times New Roman" w:hAnsiTheme="minorHAnsi" w:cstheme="minorHAnsi"/>
                <w:color w:val="0000FF"/>
                <w:sz w:val="16"/>
                <w:szCs w:val="16"/>
                <w:lang w:val="en-US" w:eastAsia="ru-RU"/>
              </w:rPr>
              <w:t xml:space="preserve">hen </w:t>
            </w:r>
            <w:r>
              <w:rPr>
                <w:rFonts w:asciiTheme="minorHAnsi" w:eastAsia="Times New Roman" w:hAnsiTheme="minorHAnsi" w:cstheme="minorHAnsi"/>
                <w:sz w:val="16"/>
                <w:szCs w:val="16"/>
                <w:lang w:val="en-US" w:eastAsia="ru-RU"/>
              </w:rPr>
              <w:t>I will be redirected to the “</w:t>
            </w:r>
            <w:r w:rsidR="00500AAE">
              <w:rPr>
                <w:rFonts w:asciiTheme="minorHAnsi" w:eastAsia="Times New Roman" w:hAnsiTheme="minorHAnsi" w:cstheme="minorHAnsi"/>
                <w:sz w:val="16"/>
                <w:szCs w:val="16"/>
                <w:lang w:val="en-US" w:eastAsia="ru-RU"/>
              </w:rPr>
              <w:t>activity stream</w:t>
            </w:r>
            <w:r>
              <w:rPr>
                <w:rFonts w:asciiTheme="minorHAnsi" w:eastAsia="Times New Roman" w:hAnsiTheme="minorHAnsi" w:cstheme="minorHAnsi"/>
                <w:sz w:val="16"/>
                <w:szCs w:val="16"/>
                <w:lang w:val="en-US" w:eastAsia="ru-RU"/>
              </w:rPr>
              <w:t xml:space="preserve">” sub-view page* </w:t>
            </w:r>
          </w:p>
          <w:p w14:paraId="5B5B2FDC" w14:textId="77777777" w:rsidR="007E3FB7" w:rsidRDefault="007E3FB7" w:rsidP="007E3FB7">
            <w:pPr>
              <w:rPr>
                <w:rFonts w:asciiTheme="minorHAnsi" w:eastAsia="Times New Roman" w:hAnsiTheme="minorHAnsi" w:cstheme="minorHAnsi"/>
                <w:sz w:val="16"/>
                <w:szCs w:val="16"/>
                <w:lang w:val="en-US" w:eastAsia="ru-RU"/>
              </w:rPr>
            </w:pPr>
            <w:r w:rsidRPr="00934B27">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on this page I will be able to view with all the conversations from the community that I follow </w:t>
            </w:r>
          </w:p>
          <w:p w14:paraId="5447E343" w14:textId="6B4CB465" w:rsidR="007E3FB7" w:rsidRDefault="007E3FB7" w:rsidP="007E3FB7">
            <w:pPr>
              <w:rPr>
                <w:rFonts w:asciiTheme="minorHAnsi" w:eastAsia="Times New Roman" w:hAnsiTheme="minorHAnsi" w:cstheme="minorHAnsi"/>
                <w:sz w:val="16"/>
                <w:szCs w:val="16"/>
                <w:lang w:val="en-US" w:eastAsia="ru-RU"/>
              </w:rPr>
            </w:pPr>
            <w:r w:rsidRPr="00934B27">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interact with the posts, such as clicking on “like” “share” “comment” </w:t>
            </w:r>
          </w:p>
          <w:p w14:paraId="64E66119" w14:textId="77777777" w:rsidR="007E3FB7" w:rsidRDefault="007E3FB7" w:rsidP="007E3FB7">
            <w:pPr>
              <w:rPr>
                <w:rFonts w:asciiTheme="minorHAnsi" w:eastAsia="Times New Roman" w:hAnsiTheme="minorHAnsi" w:cstheme="minorHAnsi"/>
                <w:sz w:val="16"/>
                <w:szCs w:val="16"/>
                <w:lang w:val="en-US" w:eastAsia="ru-RU"/>
              </w:rPr>
            </w:pPr>
          </w:p>
          <w:p w14:paraId="32918CA9" w14:textId="74423C64" w:rsidR="007E3FB7" w:rsidRPr="00D059CB" w:rsidRDefault="007E3FB7" w:rsidP="007E3FB7">
            <w:pPr>
              <w:rPr>
                <w:rFonts w:asciiTheme="minorHAnsi" w:eastAsia="Times New Roman" w:hAnsiTheme="minorHAnsi" w:cstheme="minorHAnsi"/>
                <w:sz w:val="16"/>
                <w:szCs w:val="16"/>
                <w:highlight w:val="yellow"/>
                <w:lang w:val="en-US" w:eastAsia="ru-RU"/>
              </w:rPr>
            </w:pPr>
            <w:r w:rsidRPr="005A20AB">
              <w:rPr>
                <w:rFonts w:asciiTheme="minorHAnsi" w:eastAsia="Times New Roman" w:hAnsiTheme="minorHAnsi" w:cstheme="minorHAnsi"/>
                <w:color w:val="0000FF"/>
                <w:sz w:val="16"/>
                <w:szCs w:val="16"/>
                <w:lang w:val="en-US" w:eastAsia="ru-RU"/>
              </w:rPr>
              <w:t>*this is equivalent of the “community wall” oob sitrion functionality.</w:t>
            </w:r>
          </w:p>
        </w:tc>
        <w:tc>
          <w:tcPr>
            <w:tcW w:w="992" w:type="dxa"/>
          </w:tcPr>
          <w:p w14:paraId="14CDF66E" w14:textId="2C13C024" w:rsidR="007E3FB7" w:rsidRDefault="007E3FB7" w:rsidP="007E3FB7">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9E6557" w:rsidRPr="00D16BD9" w14:paraId="012EC051" w14:textId="77777777" w:rsidTr="009E6557">
        <w:trPr>
          <w:trHeight w:val="831"/>
        </w:trPr>
        <w:tc>
          <w:tcPr>
            <w:tcW w:w="709" w:type="dxa"/>
          </w:tcPr>
          <w:p w14:paraId="0D13CD10" w14:textId="1C01BCCA" w:rsidR="009E6557" w:rsidRPr="003D78A1" w:rsidRDefault="009E6557" w:rsidP="009E6557">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7.2.2</w:t>
            </w:r>
          </w:p>
        </w:tc>
        <w:tc>
          <w:tcPr>
            <w:tcW w:w="1418" w:type="dxa"/>
            <w:gridSpan w:val="2"/>
          </w:tcPr>
          <w:p w14:paraId="04992243" w14:textId="06364E95" w:rsidR="009E6557" w:rsidRPr="003D78A1" w:rsidRDefault="009E6557" w:rsidP="009E6557">
            <w:pPr>
              <w:rPr>
                <w:rFonts w:asciiTheme="minorHAnsi" w:eastAsia="Times New Roman" w:hAnsiTheme="minorHAnsi" w:cstheme="minorHAnsi"/>
                <w:color w:val="000000"/>
                <w:sz w:val="16"/>
                <w:szCs w:val="16"/>
                <w:lang w:val="en-US"/>
              </w:rPr>
            </w:pPr>
            <w:r w:rsidRPr="00B94D98">
              <w:rPr>
                <w:rFonts w:asciiTheme="minorHAnsi" w:eastAsia="Times New Roman" w:hAnsiTheme="minorHAnsi" w:cstheme="minorHAnsi"/>
                <w:color w:val="000000"/>
                <w:sz w:val="16"/>
                <w:szCs w:val="16"/>
                <w:lang w:val="en-US"/>
              </w:rPr>
              <w:t>Sub-navigation community</w:t>
            </w:r>
          </w:p>
        </w:tc>
        <w:tc>
          <w:tcPr>
            <w:tcW w:w="1275" w:type="dxa"/>
          </w:tcPr>
          <w:p w14:paraId="5D6D6098" w14:textId="28780864" w:rsidR="009E6557" w:rsidRPr="003D78A1" w:rsidRDefault="009E6557" w:rsidP="009E6557">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Post type</w:t>
            </w:r>
          </w:p>
        </w:tc>
        <w:tc>
          <w:tcPr>
            <w:tcW w:w="5529" w:type="dxa"/>
          </w:tcPr>
          <w:p w14:paraId="0C67B7CC" w14:textId="011F1184" w:rsidR="009E6557" w:rsidRDefault="009E6557" w:rsidP="009E6557">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sidRPr="00123367">
              <w:rPr>
                <w:rFonts w:asciiTheme="minorHAnsi" w:eastAsia="Times New Roman" w:hAnsiTheme="minorHAnsi" w:cstheme="minorHAnsi"/>
                <w:sz w:val="16"/>
                <w:szCs w:val="16"/>
                <w:lang w:val="en-US" w:eastAsia="ru-RU"/>
              </w:rPr>
              <w:t xml:space="preserve">that I am </w:t>
            </w:r>
            <w:r>
              <w:rPr>
                <w:rFonts w:asciiTheme="minorHAnsi" w:eastAsia="Times New Roman" w:hAnsiTheme="minorHAnsi" w:cstheme="minorHAnsi"/>
                <w:sz w:val="16"/>
                <w:szCs w:val="16"/>
                <w:lang w:val="en-US" w:eastAsia="ru-RU"/>
              </w:rPr>
              <w:t>a logged user</w:t>
            </w:r>
          </w:p>
          <w:p w14:paraId="0202B19B" w14:textId="47991B95" w:rsidR="009E6557" w:rsidRDefault="009E6557" w:rsidP="009E6557">
            <w:pPr>
              <w:rPr>
                <w:rFonts w:asciiTheme="minorHAnsi" w:eastAsia="Times New Roman" w:hAnsiTheme="minorHAnsi" w:cstheme="minorHAnsi"/>
                <w:sz w:val="16"/>
                <w:szCs w:val="16"/>
                <w:lang w:val="en-US" w:eastAsia="ru-RU"/>
              </w:rPr>
            </w:pPr>
            <w:r w:rsidRPr="00DB207B">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that I am on the “community” page</w:t>
            </w:r>
          </w:p>
          <w:p w14:paraId="3C642608" w14:textId="3AD8AD02" w:rsidR="009E6557" w:rsidRDefault="009E6557" w:rsidP="009E6557">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And</w:t>
            </w:r>
            <w:r w:rsidRPr="00123367">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val="en-US" w:eastAsia="ru-RU"/>
              </w:rPr>
              <w:t>the community is public or I have private access to the community</w:t>
            </w:r>
            <w:r w:rsidRPr="00123367">
              <w:rPr>
                <w:rFonts w:asciiTheme="minorHAnsi" w:eastAsia="Times New Roman" w:hAnsiTheme="minorHAnsi" w:cstheme="minorHAnsi"/>
                <w:color w:val="0000FF"/>
                <w:sz w:val="16"/>
                <w:szCs w:val="16"/>
                <w:lang w:val="en-US" w:eastAsia="ru-RU"/>
              </w:rPr>
              <w:t xml:space="preserve"> when </w:t>
            </w:r>
            <w:r w:rsidRPr="00123367">
              <w:rPr>
                <w:rFonts w:asciiTheme="minorHAnsi" w:eastAsia="Times New Roman" w:hAnsiTheme="minorHAnsi" w:cstheme="minorHAnsi"/>
                <w:sz w:val="16"/>
                <w:szCs w:val="16"/>
                <w:lang w:val="en-US" w:eastAsia="ru-RU"/>
              </w:rPr>
              <w:t xml:space="preserve">I </w:t>
            </w:r>
            <w:r>
              <w:rPr>
                <w:rFonts w:asciiTheme="minorHAnsi" w:eastAsia="Times New Roman" w:hAnsiTheme="minorHAnsi" w:cstheme="minorHAnsi"/>
                <w:sz w:val="16"/>
                <w:szCs w:val="16"/>
                <w:lang w:val="en-US" w:eastAsia="ru-RU"/>
              </w:rPr>
              <w:t>click in the “conversations” link</w:t>
            </w:r>
            <w:r>
              <w:rPr>
                <w:rFonts w:asciiTheme="minorHAnsi" w:eastAsia="Times New Roman" w:hAnsiTheme="minorHAnsi" w:cstheme="minorHAnsi"/>
                <w:color w:val="0000FF"/>
                <w:sz w:val="16"/>
                <w:szCs w:val="16"/>
                <w:lang w:val="en-US" w:eastAsia="ru-RU"/>
              </w:rPr>
              <w:br/>
              <w:t>T</w:t>
            </w:r>
            <w:r w:rsidRPr="00123367">
              <w:rPr>
                <w:rFonts w:asciiTheme="minorHAnsi" w:eastAsia="Times New Roman" w:hAnsiTheme="minorHAnsi" w:cstheme="minorHAnsi"/>
                <w:color w:val="0000FF"/>
                <w:sz w:val="16"/>
                <w:szCs w:val="16"/>
                <w:lang w:val="en-US" w:eastAsia="ru-RU"/>
              </w:rPr>
              <w:t xml:space="preserve">hen </w:t>
            </w:r>
            <w:r>
              <w:rPr>
                <w:rFonts w:asciiTheme="minorHAnsi" w:eastAsia="Times New Roman" w:hAnsiTheme="minorHAnsi" w:cstheme="minorHAnsi"/>
                <w:sz w:val="16"/>
                <w:szCs w:val="16"/>
                <w:lang w:val="en-US" w:eastAsia="ru-RU"/>
              </w:rPr>
              <w:t xml:space="preserve">I will be redirected to the “conversations” sub-view page* </w:t>
            </w:r>
          </w:p>
          <w:p w14:paraId="7C08C0B9" w14:textId="2D50B44B" w:rsidR="009E6557" w:rsidRPr="003D78A1" w:rsidRDefault="009E6557" w:rsidP="009E6557">
            <w:pPr>
              <w:rPr>
                <w:rFonts w:asciiTheme="minorHAnsi" w:eastAsia="Times New Roman" w:hAnsiTheme="minorHAnsi" w:cstheme="minorHAnsi"/>
                <w:sz w:val="16"/>
                <w:szCs w:val="16"/>
                <w:lang w:val="en-US" w:eastAsia="ru-RU"/>
              </w:rPr>
            </w:pPr>
            <w:r w:rsidRPr="003D78A1">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from t</w:t>
            </w:r>
            <w:r w:rsidRPr="003D78A1">
              <w:rPr>
                <w:rFonts w:asciiTheme="minorHAnsi" w:eastAsia="Times New Roman" w:hAnsiTheme="minorHAnsi" w:cstheme="minorHAnsi"/>
                <w:sz w:val="16"/>
                <w:szCs w:val="16"/>
                <w:lang w:val="en-US" w:eastAsia="ru-RU"/>
              </w:rPr>
              <w:t>hat I am on my “conversations” sub-view page</w:t>
            </w:r>
          </w:p>
          <w:p w14:paraId="4485C175" w14:textId="22812A8E" w:rsidR="009E6557" w:rsidRDefault="009E6557" w:rsidP="009E6557">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 xml:space="preserve">I click the social feed “post type” dropdown menu, I can filter the conversation feed by selecting from a list the post types </w:t>
            </w:r>
          </w:p>
          <w:p w14:paraId="1FF18119" w14:textId="1610F676" w:rsidR="009E6557" w:rsidRDefault="009E6557" w:rsidP="009E6557">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Then</w:t>
            </w:r>
            <w:r>
              <w:rPr>
                <w:rFonts w:asciiTheme="minorHAnsi" w:eastAsia="Times New Roman" w:hAnsiTheme="minorHAnsi" w:cstheme="minorHAnsi"/>
                <w:sz w:val="16"/>
                <w:szCs w:val="16"/>
                <w:lang w:val="en-US" w:eastAsia="ru-RU"/>
              </w:rPr>
              <w:t xml:space="preserve"> the “engage stream” will filter the feed with only this post type. </w:t>
            </w:r>
          </w:p>
          <w:p w14:paraId="16403D8F" w14:textId="146DBB6C" w:rsidR="009E6557" w:rsidRPr="003D78A1" w:rsidRDefault="009E6557" w:rsidP="009E6557">
            <w:pPr>
              <w:rPr>
                <w:rFonts w:asciiTheme="minorHAnsi" w:eastAsia="Times New Roman" w:hAnsiTheme="minorHAnsi" w:cstheme="minorHAnsi"/>
                <w:sz w:val="16"/>
                <w:szCs w:val="16"/>
                <w:lang w:val="en-US" w:eastAsia="ru-RU"/>
              </w:rPr>
            </w:pPr>
            <w:r w:rsidRPr="003D78A1">
              <w:rPr>
                <w:rFonts w:asciiTheme="minorHAnsi" w:eastAsia="Times New Roman" w:hAnsiTheme="minorHAnsi" w:cstheme="minorHAnsi"/>
                <w:color w:val="0000FF"/>
                <w:sz w:val="16"/>
                <w:szCs w:val="16"/>
                <w:lang w:val="en-US" w:eastAsia="ru-RU"/>
              </w:rPr>
              <w:t>And</w:t>
            </w:r>
            <w:r w:rsidRPr="003D78A1">
              <w:rPr>
                <w:rFonts w:asciiTheme="minorHAnsi" w:eastAsia="Times New Roman" w:hAnsiTheme="minorHAnsi" w:cstheme="minorHAnsi"/>
                <w:sz w:val="16"/>
                <w:szCs w:val="16"/>
                <w:lang w:val="en-US" w:eastAsia="ru-RU"/>
              </w:rPr>
              <w:t xml:space="preserve"> the list refreshes itself automatically each time a new post is made in the system.</w:t>
            </w:r>
          </w:p>
          <w:p w14:paraId="398650A5" w14:textId="77777777" w:rsidR="009E6557" w:rsidRPr="003D78A1" w:rsidRDefault="009E6557" w:rsidP="009E6557">
            <w:pPr>
              <w:rPr>
                <w:rFonts w:asciiTheme="minorHAnsi" w:eastAsia="Times New Roman" w:hAnsiTheme="minorHAnsi" w:cstheme="minorHAnsi"/>
                <w:sz w:val="16"/>
                <w:szCs w:val="16"/>
                <w:lang w:val="en-US" w:eastAsia="ru-RU"/>
              </w:rPr>
            </w:pPr>
          </w:p>
          <w:p w14:paraId="0E5ECA62" w14:textId="036433F5" w:rsidR="009E6557" w:rsidRPr="003D78A1" w:rsidRDefault="009E6557" w:rsidP="009E6557">
            <w:pPr>
              <w:rPr>
                <w:rFonts w:asciiTheme="minorHAnsi" w:eastAsia="Times New Roman" w:hAnsiTheme="minorHAnsi" w:cstheme="minorHAnsi"/>
                <w:sz w:val="16"/>
                <w:szCs w:val="16"/>
                <w:lang w:val="en-US" w:eastAsia="ru-RU"/>
              </w:rPr>
            </w:pPr>
            <w:r w:rsidRPr="005A20AB">
              <w:rPr>
                <w:rFonts w:asciiTheme="minorHAnsi" w:eastAsia="Times New Roman" w:hAnsiTheme="minorHAnsi" w:cstheme="minorHAnsi"/>
                <w:color w:val="0000FF"/>
                <w:sz w:val="16"/>
                <w:szCs w:val="16"/>
                <w:lang w:val="en-US" w:eastAsia="ru-RU"/>
              </w:rPr>
              <w:t>*this is an oob sitrion social feed functionality.</w:t>
            </w:r>
            <w:r>
              <w:rPr>
                <w:rFonts w:asciiTheme="minorHAnsi" w:eastAsia="Times New Roman" w:hAnsiTheme="minorHAnsi" w:cstheme="minorHAnsi"/>
                <w:sz w:val="16"/>
                <w:szCs w:val="16"/>
                <w:lang w:val="en-US" w:eastAsia="ru-RU"/>
              </w:rPr>
              <w:t xml:space="preserve"> </w:t>
            </w:r>
          </w:p>
        </w:tc>
        <w:tc>
          <w:tcPr>
            <w:tcW w:w="992" w:type="dxa"/>
          </w:tcPr>
          <w:p w14:paraId="6586D88F" w14:textId="77777777" w:rsidR="009E6557" w:rsidRPr="003D78A1" w:rsidRDefault="009E6557" w:rsidP="009E6557">
            <w:pPr>
              <w:jc w:val="right"/>
              <w:rPr>
                <w:rFonts w:asciiTheme="minorHAnsi" w:eastAsia="Times New Roman" w:hAnsiTheme="minorHAnsi" w:cstheme="minorHAnsi"/>
                <w:color w:val="000000"/>
                <w:sz w:val="16"/>
                <w:szCs w:val="16"/>
                <w:lang w:val="en-US"/>
              </w:rPr>
            </w:pPr>
            <w:r w:rsidRPr="003D78A1">
              <w:rPr>
                <w:rFonts w:asciiTheme="minorHAnsi" w:eastAsia="Times New Roman" w:hAnsiTheme="minorHAnsi" w:cstheme="minorHAnsi"/>
                <w:color w:val="000000"/>
                <w:sz w:val="16"/>
                <w:szCs w:val="16"/>
                <w:lang w:val="en-US"/>
              </w:rPr>
              <w:t>1</w:t>
            </w:r>
          </w:p>
        </w:tc>
      </w:tr>
      <w:tr w:rsidR="009E6557" w:rsidRPr="00D16BD9" w14:paraId="725C3A53" w14:textId="77777777" w:rsidTr="009E6557">
        <w:trPr>
          <w:trHeight w:val="831"/>
        </w:trPr>
        <w:tc>
          <w:tcPr>
            <w:tcW w:w="709" w:type="dxa"/>
          </w:tcPr>
          <w:p w14:paraId="69C2A53B" w14:textId="66A53C5B" w:rsidR="009E6557" w:rsidRDefault="009E6557" w:rsidP="009E6557">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5.2.3</w:t>
            </w:r>
          </w:p>
        </w:tc>
        <w:tc>
          <w:tcPr>
            <w:tcW w:w="1418" w:type="dxa"/>
            <w:gridSpan w:val="2"/>
          </w:tcPr>
          <w:p w14:paraId="6B49B886" w14:textId="52B3C567" w:rsidR="009E6557" w:rsidRPr="003D78A1" w:rsidRDefault="009E6557" w:rsidP="009E6557">
            <w:pPr>
              <w:rPr>
                <w:rFonts w:asciiTheme="minorHAnsi" w:eastAsia="Times New Roman" w:hAnsiTheme="minorHAnsi" w:cstheme="minorHAnsi"/>
                <w:color w:val="000000"/>
                <w:sz w:val="16"/>
                <w:szCs w:val="16"/>
                <w:lang w:val="en-US"/>
              </w:rPr>
            </w:pPr>
            <w:r w:rsidRPr="00B94D98">
              <w:rPr>
                <w:rFonts w:asciiTheme="minorHAnsi" w:eastAsia="Times New Roman" w:hAnsiTheme="minorHAnsi" w:cstheme="minorHAnsi"/>
                <w:color w:val="000000"/>
                <w:sz w:val="16"/>
                <w:szCs w:val="16"/>
                <w:lang w:val="en-US"/>
              </w:rPr>
              <w:t>Sub-navigation community</w:t>
            </w:r>
          </w:p>
        </w:tc>
        <w:tc>
          <w:tcPr>
            <w:tcW w:w="1275" w:type="dxa"/>
          </w:tcPr>
          <w:p w14:paraId="0638E2B2" w14:textId="2320BBBF" w:rsidR="009E6557" w:rsidRDefault="009E6557" w:rsidP="009E6557">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About</w:t>
            </w:r>
          </w:p>
        </w:tc>
        <w:tc>
          <w:tcPr>
            <w:tcW w:w="5529" w:type="dxa"/>
          </w:tcPr>
          <w:p w14:paraId="39CF4A8E" w14:textId="77777777" w:rsidR="009E6557" w:rsidRPr="0099005E" w:rsidRDefault="009E6557" w:rsidP="009E6557">
            <w:pPr>
              <w:rPr>
                <w:rFonts w:asciiTheme="minorHAnsi" w:eastAsia="Times New Roman" w:hAnsiTheme="minorHAnsi" w:cstheme="minorHAnsi"/>
                <w:sz w:val="16"/>
                <w:szCs w:val="16"/>
                <w:lang w:val="en-US" w:eastAsia="ru-RU"/>
              </w:rPr>
            </w:pPr>
            <w:r w:rsidRPr="0099005E">
              <w:rPr>
                <w:rFonts w:asciiTheme="minorHAnsi" w:eastAsia="Times New Roman" w:hAnsiTheme="minorHAnsi" w:cstheme="minorHAnsi"/>
                <w:color w:val="0000FF"/>
                <w:sz w:val="16"/>
                <w:szCs w:val="16"/>
                <w:lang w:val="en-US" w:eastAsia="ru-RU"/>
              </w:rPr>
              <w:t xml:space="preserve">Given </w:t>
            </w:r>
            <w:r w:rsidRPr="0099005E">
              <w:rPr>
                <w:rFonts w:asciiTheme="minorHAnsi" w:eastAsia="Times New Roman" w:hAnsiTheme="minorHAnsi" w:cstheme="minorHAnsi"/>
                <w:sz w:val="16"/>
                <w:szCs w:val="16"/>
                <w:lang w:val="en-US" w:eastAsia="ru-RU"/>
              </w:rPr>
              <w:t>that I am a logged user</w:t>
            </w:r>
          </w:p>
          <w:p w14:paraId="606BFDF4" w14:textId="4F02A0E4" w:rsidR="009E6557" w:rsidRDefault="009E6557" w:rsidP="009E6557">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w:t>
            </w:r>
            <w:r w:rsidRPr="00123367">
              <w:rPr>
                <w:rFonts w:asciiTheme="minorHAnsi" w:eastAsia="Times New Roman" w:hAnsiTheme="minorHAnsi" w:cstheme="minorHAnsi"/>
                <w:color w:val="0000FF"/>
                <w:sz w:val="16"/>
                <w:szCs w:val="16"/>
                <w:lang w:val="en-US" w:eastAsia="ru-RU"/>
              </w:rPr>
              <w:t xml:space="preserve">hen </w:t>
            </w:r>
            <w:r w:rsidRPr="00123367">
              <w:rPr>
                <w:rFonts w:asciiTheme="minorHAnsi" w:eastAsia="Times New Roman" w:hAnsiTheme="minorHAnsi" w:cstheme="minorHAnsi"/>
                <w:sz w:val="16"/>
                <w:szCs w:val="16"/>
                <w:lang w:val="en-US" w:eastAsia="ru-RU"/>
              </w:rPr>
              <w:t>I</w:t>
            </w:r>
            <w:r>
              <w:rPr>
                <w:rFonts w:asciiTheme="minorHAnsi" w:eastAsia="Times New Roman" w:hAnsiTheme="minorHAnsi" w:cstheme="minorHAnsi"/>
                <w:sz w:val="16"/>
                <w:szCs w:val="16"/>
                <w:lang w:val="en-US" w:eastAsia="ru-RU"/>
              </w:rPr>
              <w:t xml:space="preserve"> am on the “community” page </w:t>
            </w:r>
          </w:p>
          <w:p w14:paraId="29FA67B6" w14:textId="713177CD" w:rsidR="009E6557" w:rsidRPr="0099005E" w:rsidRDefault="009E6557" w:rsidP="009E6557">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w:t>
            </w:r>
            <w:r w:rsidRPr="00123367">
              <w:rPr>
                <w:rFonts w:asciiTheme="minorHAnsi" w:eastAsia="Times New Roman" w:hAnsiTheme="minorHAnsi" w:cstheme="minorHAnsi"/>
                <w:color w:val="0000FF"/>
                <w:sz w:val="16"/>
                <w:szCs w:val="16"/>
                <w:lang w:val="en-US" w:eastAsia="ru-RU"/>
              </w:rPr>
              <w:t>hen</w:t>
            </w:r>
            <w:r>
              <w:rPr>
                <w:rFonts w:asciiTheme="minorHAnsi" w:eastAsia="Times New Roman" w:hAnsiTheme="minorHAnsi" w:cstheme="minorHAnsi"/>
                <w:sz w:val="16"/>
                <w:szCs w:val="16"/>
                <w:lang w:val="en-US" w:eastAsia="ru-RU"/>
              </w:rPr>
              <w:t xml:space="preserve"> I will have an “about” the community view</w:t>
            </w:r>
          </w:p>
          <w:p w14:paraId="4F5D7D70" w14:textId="56A41139" w:rsidR="009E6557" w:rsidRPr="00123367" w:rsidRDefault="009E6557" w:rsidP="009E6557">
            <w:pPr>
              <w:rPr>
                <w:rFonts w:asciiTheme="minorHAnsi" w:eastAsia="Times New Roman" w:hAnsiTheme="minorHAnsi" w:cstheme="minorHAnsi"/>
                <w:color w:val="0000FF"/>
                <w:sz w:val="16"/>
                <w:szCs w:val="16"/>
                <w:lang w:val="en-US" w:eastAsia="ru-RU"/>
              </w:rPr>
            </w:pPr>
            <w:r w:rsidRPr="0099005E">
              <w:rPr>
                <w:rFonts w:asciiTheme="minorHAnsi" w:eastAsia="Times New Roman" w:hAnsiTheme="minorHAnsi" w:cstheme="minorHAnsi"/>
                <w:color w:val="0000FF"/>
                <w:sz w:val="16"/>
                <w:szCs w:val="16"/>
                <w:lang w:val="en-US" w:eastAsia="ru-RU"/>
              </w:rPr>
              <w:t>And</w:t>
            </w:r>
            <w:r w:rsidRPr="0099005E">
              <w:rPr>
                <w:rFonts w:asciiTheme="minorHAnsi" w:eastAsia="Times New Roman" w:hAnsiTheme="minorHAnsi" w:cstheme="minorHAnsi"/>
                <w:sz w:val="16"/>
                <w:szCs w:val="16"/>
                <w:lang w:val="en-US" w:eastAsia="ru-RU"/>
              </w:rPr>
              <w:t xml:space="preserve"> on this page I will be able </w:t>
            </w:r>
            <w:r>
              <w:rPr>
                <w:rFonts w:asciiTheme="minorHAnsi" w:eastAsia="Times New Roman" w:hAnsiTheme="minorHAnsi" w:cstheme="minorHAnsi"/>
                <w:sz w:val="16"/>
                <w:szCs w:val="16"/>
                <w:lang w:val="en-US" w:eastAsia="ru-RU"/>
              </w:rPr>
              <w:t>add a description an information about the community in a standard SharePoint page template created by the webpublisher</w:t>
            </w:r>
          </w:p>
        </w:tc>
        <w:tc>
          <w:tcPr>
            <w:tcW w:w="992" w:type="dxa"/>
          </w:tcPr>
          <w:p w14:paraId="50A2030F" w14:textId="190A95EE" w:rsidR="009E6557" w:rsidRPr="003D78A1" w:rsidRDefault="009E6557" w:rsidP="009E6557">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9E6557" w14:paraId="26AC5C5D" w14:textId="77777777" w:rsidTr="009E6557">
        <w:trPr>
          <w:trHeight w:val="1501"/>
        </w:trPr>
        <w:tc>
          <w:tcPr>
            <w:tcW w:w="709" w:type="dxa"/>
          </w:tcPr>
          <w:p w14:paraId="79949925" w14:textId="3D6EF802" w:rsidR="009E6557" w:rsidRDefault="009E6557" w:rsidP="009E6557">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7.2.4</w:t>
            </w:r>
          </w:p>
        </w:tc>
        <w:tc>
          <w:tcPr>
            <w:tcW w:w="1418" w:type="dxa"/>
            <w:gridSpan w:val="2"/>
          </w:tcPr>
          <w:p w14:paraId="04810782" w14:textId="4D6D3DBF" w:rsidR="009E6557" w:rsidRDefault="009E6557" w:rsidP="009E6557">
            <w:pPr>
              <w:rPr>
                <w:rFonts w:asciiTheme="minorHAnsi" w:eastAsia="Times New Roman" w:hAnsiTheme="minorHAnsi" w:cstheme="minorHAnsi"/>
                <w:color w:val="000000"/>
                <w:sz w:val="16"/>
                <w:szCs w:val="16"/>
                <w:lang w:val="en-US"/>
              </w:rPr>
            </w:pPr>
            <w:r w:rsidRPr="00B94D98">
              <w:rPr>
                <w:rFonts w:asciiTheme="minorHAnsi" w:eastAsia="Times New Roman" w:hAnsiTheme="minorHAnsi" w:cstheme="minorHAnsi"/>
                <w:color w:val="000000"/>
                <w:sz w:val="16"/>
                <w:szCs w:val="16"/>
                <w:lang w:val="en-US"/>
              </w:rPr>
              <w:t>Sub-navigation community</w:t>
            </w:r>
          </w:p>
        </w:tc>
        <w:tc>
          <w:tcPr>
            <w:tcW w:w="1275" w:type="dxa"/>
          </w:tcPr>
          <w:p w14:paraId="6509B847" w14:textId="581E9A8C" w:rsidR="009E6557" w:rsidRDefault="009E6557" w:rsidP="009E6557">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Files</w:t>
            </w:r>
          </w:p>
        </w:tc>
        <w:tc>
          <w:tcPr>
            <w:tcW w:w="5529" w:type="dxa"/>
          </w:tcPr>
          <w:p w14:paraId="7964EC17" w14:textId="036C789B" w:rsidR="009E6557" w:rsidRDefault="009E6557" w:rsidP="009E6557">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sidRPr="00123367">
              <w:rPr>
                <w:rFonts w:asciiTheme="minorHAnsi" w:eastAsia="Times New Roman" w:hAnsiTheme="minorHAnsi" w:cstheme="minorHAnsi"/>
                <w:sz w:val="16"/>
                <w:szCs w:val="16"/>
                <w:lang w:val="en-US" w:eastAsia="ru-RU"/>
              </w:rPr>
              <w:t xml:space="preserve">that I am </w:t>
            </w:r>
            <w:r>
              <w:rPr>
                <w:rFonts w:asciiTheme="minorHAnsi" w:eastAsia="Times New Roman" w:hAnsiTheme="minorHAnsi" w:cstheme="minorHAnsi"/>
                <w:sz w:val="16"/>
                <w:szCs w:val="16"/>
                <w:lang w:val="en-US" w:eastAsia="ru-RU"/>
              </w:rPr>
              <w:t>a logged user</w:t>
            </w:r>
          </w:p>
          <w:p w14:paraId="2FC22618" w14:textId="1836CC8F" w:rsidR="009E6557" w:rsidRDefault="009E6557" w:rsidP="009E6557">
            <w:pPr>
              <w:rPr>
                <w:rFonts w:asciiTheme="minorHAnsi" w:eastAsia="Times New Roman" w:hAnsiTheme="minorHAnsi" w:cstheme="minorHAnsi"/>
                <w:sz w:val="16"/>
                <w:szCs w:val="16"/>
                <w:lang w:val="en-US" w:eastAsia="ru-RU"/>
              </w:rPr>
            </w:pPr>
            <w:r w:rsidRPr="00DB207B">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that I am on the  “community” page</w:t>
            </w:r>
          </w:p>
          <w:p w14:paraId="29248844" w14:textId="33224F3C" w:rsidR="009E6557" w:rsidRDefault="009E6557" w:rsidP="009E6557">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And</w:t>
            </w:r>
            <w:r w:rsidRPr="00123367">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val="en-US" w:eastAsia="ru-RU"/>
              </w:rPr>
              <w:t>the community is public or I have private access to the community</w:t>
            </w:r>
            <w:r w:rsidRPr="00123367">
              <w:rPr>
                <w:rFonts w:asciiTheme="minorHAnsi" w:eastAsia="Times New Roman" w:hAnsiTheme="minorHAnsi" w:cstheme="minorHAnsi"/>
                <w:color w:val="0000FF"/>
                <w:sz w:val="16"/>
                <w:szCs w:val="16"/>
                <w:lang w:val="en-US" w:eastAsia="ru-RU"/>
              </w:rPr>
              <w:t xml:space="preserve"> </w:t>
            </w:r>
          </w:p>
          <w:p w14:paraId="798C5AA3" w14:textId="3C5477D6" w:rsidR="009E6557" w:rsidRDefault="009E6557" w:rsidP="009E6557">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When</w:t>
            </w:r>
            <w:r w:rsidRPr="00123367">
              <w:rPr>
                <w:rFonts w:asciiTheme="minorHAnsi" w:eastAsia="Times New Roman" w:hAnsiTheme="minorHAnsi" w:cstheme="minorHAnsi"/>
                <w:color w:val="0000FF"/>
                <w:sz w:val="16"/>
                <w:szCs w:val="16"/>
                <w:lang w:val="en-US" w:eastAsia="ru-RU"/>
              </w:rPr>
              <w:t xml:space="preserve"> </w:t>
            </w:r>
            <w:r w:rsidRPr="00123367">
              <w:rPr>
                <w:rFonts w:asciiTheme="minorHAnsi" w:eastAsia="Times New Roman" w:hAnsiTheme="minorHAnsi" w:cstheme="minorHAnsi"/>
                <w:sz w:val="16"/>
                <w:szCs w:val="16"/>
                <w:lang w:val="en-US" w:eastAsia="ru-RU"/>
              </w:rPr>
              <w:t xml:space="preserve">I </w:t>
            </w:r>
            <w:r>
              <w:rPr>
                <w:rFonts w:asciiTheme="minorHAnsi" w:eastAsia="Times New Roman" w:hAnsiTheme="minorHAnsi" w:cstheme="minorHAnsi"/>
                <w:sz w:val="16"/>
                <w:szCs w:val="16"/>
                <w:lang w:val="en-US" w:eastAsia="ru-RU"/>
              </w:rPr>
              <w:t>click in the “files” tab with the ticker number next to the tab name that indicates the number of files that are available.</w:t>
            </w:r>
            <w:r w:rsidRPr="00123367">
              <w:rPr>
                <w:rFonts w:asciiTheme="minorHAnsi" w:eastAsia="Times New Roman" w:hAnsiTheme="minorHAnsi" w:cstheme="minorHAnsi"/>
                <w:color w:val="0000FF"/>
                <w:sz w:val="16"/>
                <w:szCs w:val="16"/>
                <w:lang w:val="en-US" w:eastAsia="ru-RU"/>
              </w:rPr>
              <w:br/>
            </w:r>
            <w:r>
              <w:rPr>
                <w:rFonts w:asciiTheme="minorHAnsi" w:eastAsia="Times New Roman" w:hAnsiTheme="minorHAnsi" w:cstheme="minorHAnsi"/>
                <w:color w:val="0000FF"/>
                <w:sz w:val="16"/>
                <w:szCs w:val="16"/>
                <w:lang w:val="en-US" w:eastAsia="ru-RU"/>
              </w:rPr>
              <w:t>Then</w:t>
            </w:r>
            <w:r w:rsidRPr="00123367">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val="en-US" w:eastAsia="ru-RU"/>
              </w:rPr>
              <w:t xml:space="preserve">I will be redirected to the “files” sub-view page </w:t>
            </w:r>
          </w:p>
          <w:p w14:paraId="187E196D" w14:textId="13C1CF9F" w:rsidR="009E6557" w:rsidRDefault="009E6557" w:rsidP="009E6557">
            <w:pPr>
              <w:rPr>
                <w:rFonts w:asciiTheme="minorHAnsi" w:eastAsia="Times New Roman" w:hAnsiTheme="minorHAnsi" w:cstheme="minorHAnsi"/>
                <w:sz w:val="16"/>
                <w:szCs w:val="16"/>
                <w:lang w:val="en-US" w:eastAsia="ru-RU"/>
              </w:rPr>
            </w:pPr>
            <w:r w:rsidRPr="00934B27">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on this page I see a list of all the files that are shared between mem</w:t>
            </w:r>
            <w:r w:rsidR="00A17B33">
              <w:rPr>
                <w:rFonts w:asciiTheme="minorHAnsi" w:eastAsia="Times New Roman" w:hAnsiTheme="minorHAnsi" w:cstheme="minorHAnsi"/>
                <w:sz w:val="16"/>
                <w:szCs w:val="16"/>
                <w:lang w:val="en-US" w:eastAsia="ru-RU"/>
              </w:rPr>
              <w:t>bers</w:t>
            </w:r>
          </w:p>
          <w:p w14:paraId="38A227F7" w14:textId="64D822CD" w:rsidR="009E6557" w:rsidRDefault="009E6557" w:rsidP="009E6557">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When</w:t>
            </w:r>
            <w:r>
              <w:rPr>
                <w:rFonts w:asciiTheme="minorHAnsi" w:eastAsia="Times New Roman" w:hAnsiTheme="minorHAnsi" w:cstheme="minorHAnsi"/>
                <w:sz w:val="16"/>
                <w:szCs w:val="16"/>
                <w:lang w:val="en-US" w:eastAsia="ru-RU"/>
              </w:rPr>
              <w:t xml:space="preserve"> I click the “file” link</w:t>
            </w:r>
          </w:p>
          <w:p w14:paraId="3FE3FF81" w14:textId="4DABAADB" w:rsidR="009E6557" w:rsidRDefault="009E6557" w:rsidP="009E6557">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Then </w:t>
            </w:r>
            <w:r w:rsidRPr="00123367">
              <w:rPr>
                <w:rFonts w:asciiTheme="minorHAnsi" w:eastAsia="Times New Roman" w:hAnsiTheme="minorHAnsi" w:cstheme="minorHAnsi"/>
                <w:sz w:val="16"/>
                <w:szCs w:val="16"/>
                <w:lang w:val="en-US" w:eastAsia="ru-RU"/>
              </w:rPr>
              <w:t xml:space="preserve">the system should </w:t>
            </w:r>
            <w:r>
              <w:rPr>
                <w:rFonts w:asciiTheme="minorHAnsi" w:eastAsia="Times New Roman" w:hAnsiTheme="minorHAnsi" w:cstheme="minorHAnsi"/>
                <w:sz w:val="16"/>
                <w:szCs w:val="16"/>
                <w:lang w:val="en-US" w:eastAsia="ru-RU"/>
              </w:rPr>
              <w:t>open the file in a new tab of the browser.</w:t>
            </w:r>
          </w:p>
          <w:p w14:paraId="79D904BC" w14:textId="77777777" w:rsidR="009E6557" w:rsidRDefault="009E6557" w:rsidP="009E6557">
            <w:pPr>
              <w:rPr>
                <w:rFonts w:asciiTheme="minorHAnsi" w:eastAsia="Times New Roman" w:hAnsiTheme="minorHAnsi" w:cstheme="minorHAnsi"/>
                <w:sz w:val="16"/>
                <w:szCs w:val="16"/>
                <w:lang w:val="en-US" w:eastAsia="ru-RU"/>
              </w:rPr>
            </w:pPr>
          </w:p>
          <w:p w14:paraId="15978DEB" w14:textId="315F82D7" w:rsidR="009E6557" w:rsidRPr="00DB3683" w:rsidRDefault="009E6557" w:rsidP="009E6557">
            <w:pPr>
              <w:rPr>
                <w:rFonts w:asciiTheme="minorHAnsi" w:eastAsia="Times New Roman" w:hAnsiTheme="minorHAnsi" w:cstheme="minorHAnsi"/>
                <w:sz w:val="16"/>
                <w:szCs w:val="16"/>
                <w:lang w:val="en-US" w:eastAsia="ru-RU"/>
              </w:rPr>
            </w:pPr>
            <w:r w:rsidRPr="005A20AB">
              <w:rPr>
                <w:rFonts w:asciiTheme="minorHAnsi" w:eastAsia="Times New Roman" w:hAnsiTheme="minorHAnsi" w:cstheme="minorHAnsi"/>
                <w:color w:val="0000FF"/>
                <w:sz w:val="16"/>
                <w:szCs w:val="16"/>
                <w:lang w:val="en-US" w:eastAsia="ru-RU"/>
              </w:rPr>
              <w:t>* This is an oob SharePoint list content functionality.</w:t>
            </w:r>
            <w:r>
              <w:rPr>
                <w:rFonts w:asciiTheme="minorHAnsi" w:eastAsia="Times New Roman" w:hAnsiTheme="minorHAnsi" w:cstheme="minorHAnsi"/>
                <w:sz w:val="16"/>
                <w:szCs w:val="16"/>
                <w:lang w:val="en-US" w:eastAsia="ru-RU"/>
              </w:rPr>
              <w:t xml:space="preserve"> </w:t>
            </w:r>
          </w:p>
        </w:tc>
        <w:tc>
          <w:tcPr>
            <w:tcW w:w="992" w:type="dxa"/>
          </w:tcPr>
          <w:p w14:paraId="722C4051" w14:textId="77777777" w:rsidR="009E6557" w:rsidRDefault="009E6557" w:rsidP="009E6557">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9E6557" w14:paraId="2A8200E4" w14:textId="77777777" w:rsidTr="009E6557">
        <w:trPr>
          <w:trHeight w:val="987"/>
        </w:trPr>
        <w:tc>
          <w:tcPr>
            <w:tcW w:w="709" w:type="dxa"/>
          </w:tcPr>
          <w:p w14:paraId="3D6015DB" w14:textId="6A4E9C06" w:rsidR="009E6557" w:rsidRPr="00691053" w:rsidRDefault="009E6557" w:rsidP="009E6557">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7.2.5</w:t>
            </w:r>
          </w:p>
        </w:tc>
        <w:tc>
          <w:tcPr>
            <w:tcW w:w="1418" w:type="dxa"/>
            <w:gridSpan w:val="2"/>
          </w:tcPr>
          <w:p w14:paraId="0BB665DC" w14:textId="15F89097" w:rsidR="009E6557" w:rsidRPr="00691053" w:rsidRDefault="009E6557" w:rsidP="009E6557">
            <w:pPr>
              <w:rPr>
                <w:rFonts w:asciiTheme="minorHAnsi" w:eastAsia="Times New Roman" w:hAnsiTheme="minorHAnsi" w:cstheme="minorHAnsi"/>
                <w:color w:val="000000"/>
                <w:sz w:val="16"/>
                <w:szCs w:val="16"/>
                <w:lang w:val="en-US"/>
              </w:rPr>
            </w:pPr>
            <w:r w:rsidRPr="00B94D98">
              <w:rPr>
                <w:rFonts w:asciiTheme="minorHAnsi" w:eastAsia="Times New Roman" w:hAnsiTheme="minorHAnsi" w:cstheme="minorHAnsi"/>
                <w:color w:val="000000"/>
                <w:sz w:val="16"/>
                <w:szCs w:val="16"/>
                <w:lang w:val="en-US"/>
              </w:rPr>
              <w:t>Sub-navigation community</w:t>
            </w:r>
          </w:p>
        </w:tc>
        <w:tc>
          <w:tcPr>
            <w:tcW w:w="1275" w:type="dxa"/>
          </w:tcPr>
          <w:p w14:paraId="6F6E71C0" w14:textId="77777777" w:rsidR="009E6557" w:rsidRPr="00691053" w:rsidRDefault="009E6557" w:rsidP="009E6557">
            <w:pPr>
              <w:rPr>
                <w:rFonts w:asciiTheme="minorHAnsi" w:eastAsia="Times New Roman" w:hAnsiTheme="minorHAnsi" w:cstheme="minorHAnsi"/>
                <w:color w:val="000000"/>
                <w:sz w:val="16"/>
                <w:szCs w:val="16"/>
                <w:lang w:val="en-US"/>
              </w:rPr>
            </w:pPr>
            <w:r w:rsidRPr="00691053">
              <w:rPr>
                <w:rFonts w:asciiTheme="minorHAnsi" w:eastAsia="Times New Roman" w:hAnsiTheme="minorHAnsi" w:cstheme="minorHAnsi"/>
                <w:color w:val="000000"/>
                <w:sz w:val="16"/>
                <w:szCs w:val="16"/>
                <w:lang w:val="en-US"/>
              </w:rPr>
              <w:t>Tasks</w:t>
            </w:r>
          </w:p>
        </w:tc>
        <w:tc>
          <w:tcPr>
            <w:tcW w:w="5529" w:type="dxa"/>
          </w:tcPr>
          <w:p w14:paraId="107301D4" w14:textId="6C3C008E" w:rsidR="009E6557" w:rsidRPr="00691053" w:rsidRDefault="009E6557" w:rsidP="009E6557">
            <w:pPr>
              <w:rPr>
                <w:rFonts w:asciiTheme="minorHAnsi" w:eastAsia="Times New Roman" w:hAnsiTheme="minorHAnsi" w:cstheme="minorHAnsi"/>
                <w:sz w:val="16"/>
                <w:szCs w:val="16"/>
                <w:lang w:val="en-US" w:eastAsia="ru-RU"/>
              </w:rPr>
            </w:pPr>
            <w:r w:rsidRPr="00691053">
              <w:rPr>
                <w:rFonts w:asciiTheme="minorHAnsi" w:eastAsia="Times New Roman" w:hAnsiTheme="minorHAnsi" w:cstheme="minorHAnsi"/>
                <w:color w:val="0000FF"/>
                <w:sz w:val="16"/>
                <w:szCs w:val="16"/>
                <w:lang w:val="en-US" w:eastAsia="ru-RU"/>
              </w:rPr>
              <w:t xml:space="preserve">Given </w:t>
            </w:r>
            <w:r w:rsidRPr="00691053">
              <w:rPr>
                <w:rFonts w:asciiTheme="minorHAnsi" w:eastAsia="Times New Roman" w:hAnsiTheme="minorHAnsi" w:cstheme="minorHAnsi"/>
                <w:sz w:val="16"/>
                <w:szCs w:val="16"/>
                <w:lang w:val="en-US" w:eastAsia="ru-RU"/>
              </w:rPr>
              <w:t>that I am a logged user</w:t>
            </w:r>
          </w:p>
          <w:p w14:paraId="2719D1D2" w14:textId="51764276" w:rsidR="009E6557" w:rsidRPr="00691053" w:rsidRDefault="009E6557" w:rsidP="009E6557">
            <w:pPr>
              <w:rPr>
                <w:rFonts w:asciiTheme="minorHAnsi" w:eastAsia="Times New Roman" w:hAnsiTheme="minorHAnsi" w:cstheme="minorHAnsi"/>
                <w:sz w:val="16"/>
                <w:szCs w:val="16"/>
                <w:lang w:val="en-US" w:eastAsia="ru-RU"/>
              </w:rPr>
            </w:pPr>
            <w:r w:rsidRPr="00691053">
              <w:rPr>
                <w:rFonts w:asciiTheme="minorHAnsi" w:eastAsia="Times New Roman" w:hAnsiTheme="minorHAnsi" w:cstheme="minorHAnsi"/>
                <w:color w:val="0000FF"/>
                <w:sz w:val="16"/>
                <w:szCs w:val="16"/>
                <w:lang w:val="en-US" w:eastAsia="ru-RU"/>
              </w:rPr>
              <w:t>And</w:t>
            </w:r>
            <w:r w:rsidRPr="00691053">
              <w:rPr>
                <w:rFonts w:asciiTheme="minorHAnsi" w:eastAsia="Times New Roman" w:hAnsiTheme="minorHAnsi" w:cstheme="minorHAnsi"/>
                <w:sz w:val="16"/>
                <w:szCs w:val="16"/>
                <w:lang w:val="en-US" w:eastAsia="ru-RU"/>
              </w:rPr>
              <w:t xml:space="preserve"> that I am on the  “community” page</w:t>
            </w:r>
          </w:p>
          <w:p w14:paraId="24933AC9" w14:textId="002889C0" w:rsidR="009E6557" w:rsidRPr="00691053" w:rsidRDefault="009E6557" w:rsidP="009E6557">
            <w:pPr>
              <w:rPr>
                <w:rFonts w:asciiTheme="minorHAnsi" w:eastAsia="Times New Roman" w:hAnsiTheme="minorHAnsi" w:cstheme="minorHAnsi"/>
                <w:sz w:val="16"/>
                <w:szCs w:val="16"/>
                <w:lang w:val="en-US" w:eastAsia="ru-RU"/>
              </w:rPr>
            </w:pPr>
            <w:r w:rsidRPr="00691053">
              <w:rPr>
                <w:rFonts w:asciiTheme="minorHAnsi" w:eastAsia="Times New Roman" w:hAnsiTheme="minorHAnsi" w:cstheme="minorHAnsi"/>
                <w:color w:val="0000FF"/>
                <w:sz w:val="16"/>
                <w:szCs w:val="16"/>
                <w:lang w:val="en-US" w:eastAsia="ru-RU"/>
              </w:rPr>
              <w:t xml:space="preserve">And </w:t>
            </w:r>
            <w:r w:rsidRPr="00691053">
              <w:rPr>
                <w:rFonts w:asciiTheme="minorHAnsi" w:eastAsia="Times New Roman" w:hAnsiTheme="minorHAnsi" w:cstheme="minorHAnsi"/>
                <w:sz w:val="16"/>
                <w:szCs w:val="16"/>
                <w:lang w:val="en-US" w:eastAsia="ru-RU"/>
              </w:rPr>
              <w:t>the community is public or I have private access to the community</w:t>
            </w:r>
            <w:r w:rsidRPr="00691053">
              <w:rPr>
                <w:rFonts w:asciiTheme="minorHAnsi" w:eastAsia="Times New Roman" w:hAnsiTheme="minorHAnsi" w:cstheme="minorHAnsi"/>
                <w:color w:val="0000FF"/>
                <w:sz w:val="16"/>
                <w:szCs w:val="16"/>
                <w:lang w:val="en-US" w:eastAsia="ru-RU"/>
              </w:rPr>
              <w:t xml:space="preserve"> </w:t>
            </w:r>
          </w:p>
          <w:p w14:paraId="1FB3D5E6" w14:textId="1132ADC0" w:rsidR="009E6557" w:rsidRPr="00691053" w:rsidRDefault="009E6557" w:rsidP="009E6557">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When</w:t>
            </w:r>
            <w:r w:rsidRPr="00691053">
              <w:rPr>
                <w:rFonts w:asciiTheme="minorHAnsi" w:eastAsia="Times New Roman" w:hAnsiTheme="minorHAnsi" w:cstheme="minorHAnsi"/>
                <w:sz w:val="16"/>
                <w:szCs w:val="16"/>
                <w:lang w:val="en-US" w:eastAsia="ru-RU"/>
              </w:rPr>
              <w:t xml:space="preserve"> I </w:t>
            </w:r>
            <w:r>
              <w:rPr>
                <w:rFonts w:asciiTheme="minorHAnsi" w:eastAsia="Times New Roman" w:hAnsiTheme="minorHAnsi" w:cstheme="minorHAnsi"/>
                <w:sz w:val="16"/>
                <w:szCs w:val="16"/>
                <w:lang w:val="en-US" w:eastAsia="ru-RU"/>
              </w:rPr>
              <w:t>click</w:t>
            </w:r>
            <w:r w:rsidRPr="00691053">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 xml:space="preserve">the </w:t>
            </w:r>
            <w:r w:rsidRPr="00691053">
              <w:rPr>
                <w:rFonts w:asciiTheme="minorHAnsi" w:eastAsia="Times New Roman" w:hAnsiTheme="minorHAnsi" w:cstheme="minorHAnsi"/>
                <w:sz w:val="16"/>
                <w:szCs w:val="16"/>
                <w:lang w:val="en-US" w:eastAsia="ru-RU"/>
              </w:rPr>
              <w:t>“tasks” tab with the ticker number next to the tab name that indicates the number of open “tasks”</w:t>
            </w:r>
            <w:r w:rsidRPr="00691053">
              <w:rPr>
                <w:rFonts w:asciiTheme="minorHAnsi" w:eastAsia="Times New Roman" w:hAnsiTheme="minorHAnsi" w:cstheme="minorHAnsi"/>
                <w:strike/>
                <w:sz w:val="16"/>
                <w:szCs w:val="16"/>
                <w:lang w:val="en-US" w:eastAsia="ru-RU"/>
              </w:rPr>
              <w:t xml:space="preserve"> </w:t>
            </w:r>
            <w:r w:rsidRPr="00691053">
              <w:rPr>
                <w:rFonts w:asciiTheme="minorHAnsi" w:eastAsia="Times New Roman" w:hAnsiTheme="minorHAnsi" w:cstheme="minorHAnsi"/>
                <w:color w:val="0000FF"/>
                <w:sz w:val="16"/>
                <w:szCs w:val="16"/>
                <w:lang w:val="en-US" w:eastAsia="ru-RU"/>
              </w:rPr>
              <w:br/>
            </w:r>
            <w:r>
              <w:rPr>
                <w:rFonts w:asciiTheme="minorHAnsi" w:eastAsia="Times New Roman" w:hAnsiTheme="minorHAnsi" w:cstheme="minorHAnsi"/>
                <w:color w:val="0000FF"/>
                <w:sz w:val="16"/>
                <w:szCs w:val="16"/>
                <w:lang w:val="en-US" w:eastAsia="ru-RU"/>
              </w:rPr>
              <w:t>Then</w:t>
            </w:r>
            <w:r w:rsidRPr="00691053">
              <w:rPr>
                <w:rFonts w:asciiTheme="minorHAnsi" w:eastAsia="Times New Roman" w:hAnsiTheme="minorHAnsi" w:cstheme="minorHAnsi"/>
                <w:color w:val="0000FF"/>
                <w:sz w:val="16"/>
                <w:szCs w:val="16"/>
                <w:lang w:val="en-US" w:eastAsia="ru-RU"/>
              </w:rPr>
              <w:t xml:space="preserve"> </w:t>
            </w:r>
            <w:r w:rsidRPr="00691053">
              <w:rPr>
                <w:rFonts w:asciiTheme="minorHAnsi" w:eastAsia="Times New Roman" w:hAnsiTheme="minorHAnsi" w:cstheme="minorHAnsi"/>
                <w:sz w:val="16"/>
                <w:szCs w:val="16"/>
                <w:lang w:val="en-US" w:eastAsia="ru-RU"/>
              </w:rPr>
              <w:t xml:space="preserve">I will be redirected to the community “tasks” sub-view page </w:t>
            </w:r>
          </w:p>
          <w:p w14:paraId="5121AC40" w14:textId="3E087F7A" w:rsidR="009E6557" w:rsidRPr="00691053" w:rsidRDefault="009E6557" w:rsidP="009E6557">
            <w:pPr>
              <w:rPr>
                <w:rFonts w:asciiTheme="minorHAnsi" w:eastAsia="Times New Roman" w:hAnsiTheme="minorHAnsi" w:cstheme="minorHAnsi"/>
                <w:sz w:val="16"/>
                <w:szCs w:val="16"/>
                <w:lang w:val="en-US" w:eastAsia="ru-RU"/>
              </w:rPr>
            </w:pPr>
            <w:r w:rsidRPr="00691053">
              <w:rPr>
                <w:rFonts w:asciiTheme="minorHAnsi" w:eastAsia="Times New Roman" w:hAnsiTheme="minorHAnsi" w:cstheme="minorHAnsi"/>
                <w:color w:val="0000FF"/>
                <w:sz w:val="16"/>
                <w:szCs w:val="16"/>
                <w:lang w:val="en-US" w:eastAsia="ru-RU"/>
              </w:rPr>
              <w:t>And</w:t>
            </w:r>
            <w:r w:rsidRPr="00691053">
              <w:rPr>
                <w:rFonts w:asciiTheme="minorHAnsi" w:eastAsia="Times New Roman" w:hAnsiTheme="minorHAnsi" w:cstheme="minorHAnsi"/>
                <w:sz w:val="16"/>
                <w:szCs w:val="16"/>
                <w:lang w:val="en-US" w:eastAsia="ru-RU"/>
              </w:rPr>
              <w:t xml:space="preserve"> on this page I see a list of all the tasks that are assigned to members in the community</w:t>
            </w:r>
          </w:p>
          <w:p w14:paraId="13D9E8F9" w14:textId="0FE815C1" w:rsidR="009E6557" w:rsidRPr="00691053" w:rsidRDefault="009E6557" w:rsidP="009E6557">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w:t>
            </w:r>
            <w:r w:rsidRPr="00691053">
              <w:rPr>
                <w:rFonts w:asciiTheme="minorHAnsi" w:eastAsia="Times New Roman" w:hAnsiTheme="minorHAnsi" w:cstheme="minorHAnsi"/>
                <w:color w:val="0000FF"/>
                <w:sz w:val="16"/>
                <w:szCs w:val="16"/>
                <w:lang w:val="en-US" w:eastAsia="ru-RU"/>
              </w:rPr>
              <w:t>hen</w:t>
            </w:r>
            <w:r w:rsidRPr="00691053">
              <w:rPr>
                <w:rFonts w:asciiTheme="minorHAnsi" w:eastAsia="Times New Roman" w:hAnsiTheme="minorHAnsi" w:cstheme="minorHAnsi"/>
                <w:sz w:val="16"/>
                <w:szCs w:val="16"/>
                <w:lang w:val="en-US" w:eastAsia="ru-RU"/>
              </w:rPr>
              <w:t xml:space="preserve"> I can click the “task specific page” link</w:t>
            </w:r>
          </w:p>
          <w:p w14:paraId="433899E6" w14:textId="5D327B1F" w:rsidR="009E6557" w:rsidRDefault="009E6557" w:rsidP="009E6557">
            <w:pPr>
              <w:rPr>
                <w:rFonts w:asciiTheme="minorHAnsi" w:eastAsia="Times New Roman" w:hAnsiTheme="minorHAnsi" w:cstheme="minorHAnsi"/>
                <w:sz w:val="16"/>
                <w:szCs w:val="16"/>
                <w:lang w:val="en-US" w:eastAsia="ru-RU"/>
              </w:rPr>
            </w:pPr>
            <w:r w:rsidRPr="00691053">
              <w:rPr>
                <w:rFonts w:asciiTheme="minorHAnsi" w:eastAsia="Times New Roman" w:hAnsiTheme="minorHAnsi" w:cstheme="minorHAnsi"/>
                <w:color w:val="0000FF"/>
                <w:sz w:val="16"/>
                <w:szCs w:val="16"/>
                <w:lang w:val="en-US" w:eastAsia="ru-RU"/>
              </w:rPr>
              <w:t xml:space="preserve">Then </w:t>
            </w:r>
            <w:r w:rsidRPr="00691053">
              <w:rPr>
                <w:rFonts w:asciiTheme="minorHAnsi" w:eastAsia="Times New Roman" w:hAnsiTheme="minorHAnsi" w:cstheme="minorHAnsi"/>
                <w:sz w:val="16"/>
                <w:szCs w:val="16"/>
                <w:lang w:val="en-US" w:eastAsia="ru-RU"/>
              </w:rPr>
              <w:t xml:space="preserve">the system should </w:t>
            </w:r>
            <w:r>
              <w:rPr>
                <w:rFonts w:asciiTheme="minorHAnsi" w:eastAsia="Times New Roman" w:hAnsiTheme="minorHAnsi" w:cstheme="minorHAnsi"/>
                <w:sz w:val="16"/>
                <w:szCs w:val="16"/>
                <w:lang w:val="en-US" w:eastAsia="ru-RU"/>
              </w:rPr>
              <w:t>open</w:t>
            </w:r>
            <w:r w:rsidRPr="00691053">
              <w:rPr>
                <w:rFonts w:asciiTheme="minorHAnsi" w:eastAsia="Times New Roman" w:hAnsiTheme="minorHAnsi" w:cstheme="minorHAnsi"/>
                <w:sz w:val="16"/>
                <w:szCs w:val="16"/>
                <w:lang w:val="en-US" w:eastAsia="ru-RU"/>
              </w:rPr>
              <w:t xml:space="preserve"> the “task” </w:t>
            </w:r>
            <w:r>
              <w:rPr>
                <w:rFonts w:asciiTheme="minorHAnsi" w:eastAsia="Times New Roman" w:hAnsiTheme="minorHAnsi" w:cstheme="minorHAnsi"/>
                <w:sz w:val="16"/>
                <w:szCs w:val="16"/>
                <w:lang w:val="en-US" w:eastAsia="ru-RU"/>
              </w:rPr>
              <w:t>pop-in</w:t>
            </w:r>
          </w:p>
          <w:p w14:paraId="74AA35AA" w14:textId="77777777" w:rsidR="009E6557" w:rsidRPr="00691053" w:rsidRDefault="009E6557" w:rsidP="009E6557">
            <w:pPr>
              <w:rPr>
                <w:rFonts w:asciiTheme="minorHAnsi" w:eastAsia="Times New Roman" w:hAnsiTheme="minorHAnsi" w:cstheme="minorHAnsi"/>
                <w:sz w:val="16"/>
                <w:szCs w:val="16"/>
                <w:lang w:val="en-US" w:eastAsia="ru-RU"/>
              </w:rPr>
            </w:pPr>
          </w:p>
          <w:p w14:paraId="6D74DA41" w14:textId="18D4E4A1" w:rsidR="009E6557" w:rsidRPr="00691053" w:rsidRDefault="009E6557" w:rsidP="009E6557">
            <w:pPr>
              <w:rPr>
                <w:rFonts w:asciiTheme="minorHAnsi" w:eastAsia="Times New Roman" w:hAnsiTheme="minorHAnsi" w:cstheme="minorHAnsi"/>
                <w:sz w:val="16"/>
                <w:szCs w:val="16"/>
                <w:lang w:val="en-US" w:eastAsia="ru-RU"/>
              </w:rPr>
            </w:pPr>
            <w:r w:rsidRPr="005A20AB">
              <w:rPr>
                <w:rFonts w:asciiTheme="minorHAnsi" w:eastAsia="Times New Roman" w:hAnsiTheme="minorHAnsi" w:cstheme="minorHAnsi"/>
                <w:color w:val="0000FF"/>
                <w:sz w:val="16"/>
                <w:szCs w:val="16"/>
                <w:lang w:val="en-US" w:eastAsia="ru-RU"/>
              </w:rPr>
              <w:t>*this is an oob SharePoint functionality showing tacks only assigned by colleagues in that given community</w:t>
            </w:r>
          </w:p>
        </w:tc>
        <w:tc>
          <w:tcPr>
            <w:tcW w:w="992" w:type="dxa"/>
          </w:tcPr>
          <w:p w14:paraId="36E5D751" w14:textId="77777777" w:rsidR="009E6557" w:rsidRDefault="009E6557" w:rsidP="009E6557">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9E6557" w14:paraId="08AEA405" w14:textId="77777777" w:rsidTr="009E6557">
        <w:trPr>
          <w:trHeight w:val="479"/>
        </w:trPr>
        <w:tc>
          <w:tcPr>
            <w:tcW w:w="709" w:type="dxa"/>
          </w:tcPr>
          <w:p w14:paraId="5868E2B9" w14:textId="60DDB18D" w:rsidR="009E6557" w:rsidRDefault="009E6557" w:rsidP="009E6557">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lastRenderedPageBreak/>
              <w:t>7.2.6</w:t>
            </w:r>
          </w:p>
        </w:tc>
        <w:tc>
          <w:tcPr>
            <w:tcW w:w="1418" w:type="dxa"/>
            <w:gridSpan w:val="2"/>
          </w:tcPr>
          <w:p w14:paraId="78B715A9" w14:textId="673F29CA" w:rsidR="009E6557" w:rsidRDefault="009E6557" w:rsidP="009E6557">
            <w:pPr>
              <w:rPr>
                <w:rFonts w:asciiTheme="minorHAnsi" w:eastAsia="Times New Roman" w:hAnsiTheme="minorHAnsi" w:cstheme="minorHAnsi"/>
                <w:color w:val="000000"/>
                <w:sz w:val="16"/>
                <w:szCs w:val="16"/>
                <w:lang w:val="en-US"/>
              </w:rPr>
            </w:pPr>
            <w:r w:rsidRPr="00B94D98">
              <w:rPr>
                <w:rFonts w:asciiTheme="minorHAnsi" w:eastAsia="Times New Roman" w:hAnsiTheme="minorHAnsi" w:cstheme="minorHAnsi"/>
                <w:color w:val="000000"/>
                <w:sz w:val="16"/>
                <w:szCs w:val="16"/>
                <w:lang w:val="en-US"/>
              </w:rPr>
              <w:t>Sub-navigation community</w:t>
            </w:r>
          </w:p>
        </w:tc>
        <w:tc>
          <w:tcPr>
            <w:tcW w:w="1275" w:type="dxa"/>
          </w:tcPr>
          <w:p w14:paraId="22C6FF17" w14:textId="3C2C8446" w:rsidR="009E6557" w:rsidRDefault="009E6557" w:rsidP="009E6557">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Calendar</w:t>
            </w:r>
          </w:p>
        </w:tc>
        <w:tc>
          <w:tcPr>
            <w:tcW w:w="5529" w:type="dxa"/>
          </w:tcPr>
          <w:p w14:paraId="4D0C94DE" w14:textId="77777777" w:rsidR="009E6557" w:rsidRDefault="009E6557" w:rsidP="009E6557">
            <w:pPr>
              <w:rPr>
                <w:rFonts w:asciiTheme="minorHAnsi" w:eastAsia="Times New Roman" w:hAnsiTheme="minorHAnsi" w:cstheme="minorHAnsi"/>
                <w:color w:val="0000FF"/>
                <w:sz w:val="16"/>
                <w:szCs w:val="16"/>
                <w:lang w:val="en-US" w:eastAsia="ru-RU"/>
              </w:rPr>
            </w:pPr>
          </w:p>
          <w:p w14:paraId="6EE7A637" w14:textId="10E35E4E" w:rsidR="009E6557" w:rsidRPr="00D16BD9" w:rsidRDefault="009E6557" w:rsidP="009E6557">
            <w:pPr>
              <w:rPr>
                <w:rFonts w:asciiTheme="minorHAnsi" w:eastAsia="Times New Roman" w:hAnsiTheme="minorHAnsi" w:cstheme="minorHAnsi"/>
                <w:sz w:val="16"/>
                <w:szCs w:val="16"/>
                <w:lang w:val="en-US" w:eastAsia="ru-RU"/>
              </w:rPr>
            </w:pPr>
            <w:r w:rsidRPr="00556BD5">
              <w:rPr>
                <w:rFonts w:asciiTheme="minorHAnsi" w:eastAsia="Times New Roman" w:hAnsiTheme="minorHAnsi" w:cstheme="minorHAnsi"/>
                <w:color w:val="0000FF"/>
                <w:sz w:val="16"/>
                <w:szCs w:val="16"/>
                <w:lang w:val="en-US" w:eastAsia="ru-RU"/>
              </w:rPr>
              <w:t xml:space="preserve">* this is the </w:t>
            </w:r>
            <w:r>
              <w:rPr>
                <w:rFonts w:asciiTheme="minorHAnsi" w:eastAsia="Times New Roman" w:hAnsiTheme="minorHAnsi" w:cstheme="minorHAnsi"/>
                <w:color w:val="0000FF"/>
                <w:sz w:val="16"/>
                <w:szCs w:val="16"/>
                <w:lang w:val="en-US" w:eastAsia="ru-RU"/>
              </w:rPr>
              <w:t>OOB SP</w:t>
            </w:r>
            <w:r w:rsidRPr="00556BD5">
              <w:rPr>
                <w:rFonts w:asciiTheme="minorHAnsi" w:eastAsia="Times New Roman" w:hAnsiTheme="minorHAnsi" w:cstheme="minorHAnsi"/>
                <w:color w:val="0000FF"/>
                <w:sz w:val="16"/>
                <w:szCs w:val="16"/>
                <w:lang w:val="en-US" w:eastAsia="ru-RU"/>
              </w:rPr>
              <w:t xml:space="preserve"> calendar</w:t>
            </w:r>
            <w:r>
              <w:rPr>
                <w:rFonts w:asciiTheme="minorHAnsi" w:eastAsia="Times New Roman" w:hAnsiTheme="minorHAnsi" w:cstheme="minorHAnsi"/>
                <w:sz w:val="16"/>
                <w:szCs w:val="16"/>
                <w:lang w:val="en-US" w:eastAsia="ru-RU"/>
              </w:rPr>
              <w:t xml:space="preserve"> </w:t>
            </w:r>
          </w:p>
        </w:tc>
        <w:tc>
          <w:tcPr>
            <w:tcW w:w="992" w:type="dxa"/>
          </w:tcPr>
          <w:p w14:paraId="47E07328" w14:textId="77777777" w:rsidR="009E6557" w:rsidRDefault="009E6557" w:rsidP="009E6557">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9E6557" w14:paraId="4814D157" w14:textId="77777777" w:rsidTr="009E6557">
        <w:trPr>
          <w:trHeight w:val="1501"/>
        </w:trPr>
        <w:tc>
          <w:tcPr>
            <w:tcW w:w="709" w:type="dxa"/>
          </w:tcPr>
          <w:p w14:paraId="2ED7092B" w14:textId="4EE9EB7F" w:rsidR="009E6557" w:rsidRDefault="009E6557" w:rsidP="009E6557">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7.2.7</w:t>
            </w:r>
          </w:p>
        </w:tc>
        <w:tc>
          <w:tcPr>
            <w:tcW w:w="1418" w:type="dxa"/>
            <w:gridSpan w:val="2"/>
          </w:tcPr>
          <w:p w14:paraId="09E0FD08" w14:textId="2F010DA6" w:rsidR="009E6557" w:rsidRDefault="009E6557" w:rsidP="009E6557">
            <w:pPr>
              <w:rPr>
                <w:rFonts w:asciiTheme="minorHAnsi" w:eastAsia="Times New Roman" w:hAnsiTheme="minorHAnsi" w:cstheme="minorHAnsi"/>
                <w:color w:val="000000"/>
                <w:sz w:val="16"/>
                <w:szCs w:val="16"/>
                <w:lang w:val="en-US"/>
              </w:rPr>
            </w:pPr>
            <w:r w:rsidRPr="00B94D98">
              <w:rPr>
                <w:rFonts w:asciiTheme="minorHAnsi" w:eastAsia="Times New Roman" w:hAnsiTheme="minorHAnsi" w:cstheme="minorHAnsi"/>
                <w:color w:val="000000"/>
                <w:sz w:val="16"/>
                <w:szCs w:val="16"/>
                <w:lang w:val="en-US"/>
              </w:rPr>
              <w:t>Sub-navigation community</w:t>
            </w:r>
          </w:p>
        </w:tc>
        <w:tc>
          <w:tcPr>
            <w:tcW w:w="1275" w:type="dxa"/>
          </w:tcPr>
          <w:p w14:paraId="1757CD23" w14:textId="77777777" w:rsidR="009E6557" w:rsidRDefault="009E6557" w:rsidP="009E6557">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Links</w:t>
            </w:r>
          </w:p>
        </w:tc>
        <w:tc>
          <w:tcPr>
            <w:tcW w:w="5529" w:type="dxa"/>
          </w:tcPr>
          <w:p w14:paraId="3F42EE29" w14:textId="51BECC94" w:rsidR="009E6557" w:rsidRDefault="009E6557" w:rsidP="009E6557">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sidRPr="00123367">
              <w:rPr>
                <w:rFonts w:asciiTheme="minorHAnsi" w:eastAsia="Times New Roman" w:hAnsiTheme="minorHAnsi" w:cstheme="minorHAnsi"/>
                <w:sz w:val="16"/>
                <w:szCs w:val="16"/>
                <w:lang w:val="en-US" w:eastAsia="ru-RU"/>
              </w:rPr>
              <w:t xml:space="preserve">that I am </w:t>
            </w:r>
            <w:r>
              <w:rPr>
                <w:rFonts w:asciiTheme="minorHAnsi" w:eastAsia="Times New Roman" w:hAnsiTheme="minorHAnsi" w:cstheme="minorHAnsi"/>
                <w:sz w:val="16"/>
                <w:szCs w:val="16"/>
                <w:lang w:val="en-US" w:eastAsia="ru-RU"/>
              </w:rPr>
              <w:t>a logged user</w:t>
            </w:r>
          </w:p>
          <w:p w14:paraId="05B77D21" w14:textId="6CB01C2E" w:rsidR="009E6557" w:rsidRDefault="009E6557" w:rsidP="009E6557">
            <w:pPr>
              <w:rPr>
                <w:rFonts w:asciiTheme="minorHAnsi" w:eastAsia="Times New Roman" w:hAnsiTheme="minorHAnsi" w:cstheme="minorHAnsi"/>
                <w:sz w:val="16"/>
                <w:szCs w:val="16"/>
                <w:lang w:val="en-US" w:eastAsia="ru-RU"/>
              </w:rPr>
            </w:pPr>
            <w:r w:rsidRPr="00DB207B">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that I am on the  “community” page</w:t>
            </w:r>
          </w:p>
          <w:p w14:paraId="6B48137B" w14:textId="22D50289" w:rsidR="009E6557" w:rsidRDefault="009E6557" w:rsidP="009E6557">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And</w:t>
            </w:r>
            <w:r w:rsidRPr="00123367">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val="en-US" w:eastAsia="ru-RU"/>
              </w:rPr>
              <w:t>the community is public or I have private access to the community</w:t>
            </w:r>
            <w:r w:rsidRPr="00123367">
              <w:rPr>
                <w:rFonts w:asciiTheme="minorHAnsi" w:eastAsia="Times New Roman" w:hAnsiTheme="minorHAnsi" w:cstheme="minorHAnsi"/>
                <w:color w:val="0000FF"/>
                <w:sz w:val="16"/>
                <w:szCs w:val="16"/>
                <w:lang w:val="en-US" w:eastAsia="ru-RU"/>
              </w:rPr>
              <w:t xml:space="preserve"> </w:t>
            </w:r>
          </w:p>
          <w:p w14:paraId="07BD726F" w14:textId="28393EFE" w:rsidR="009E6557" w:rsidRDefault="009E6557" w:rsidP="009E6557">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When </w:t>
            </w:r>
            <w:r w:rsidRPr="00123367">
              <w:rPr>
                <w:rFonts w:asciiTheme="minorHAnsi" w:eastAsia="Times New Roman" w:hAnsiTheme="minorHAnsi" w:cstheme="minorHAnsi"/>
                <w:sz w:val="16"/>
                <w:szCs w:val="16"/>
                <w:lang w:val="en-US" w:eastAsia="ru-RU"/>
              </w:rPr>
              <w:t xml:space="preserve">I </w:t>
            </w:r>
            <w:r>
              <w:rPr>
                <w:rFonts w:asciiTheme="minorHAnsi" w:eastAsia="Times New Roman" w:hAnsiTheme="minorHAnsi" w:cstheme="minorHAnsi"/>
                <w:sz w:val="16"/>
                <w:szCs w:val="16"/>
                <w:lang w:val="en-US" w:eastAsia="ru-RU"/>
              </w:rPr>
              <w:t>click in the “links” link</w:t>
            </w:r>
            <w:r>
              <w:rPr>
                <w:rFonts w:asciiTheme="minorHAnsi" w:eastAsia="Times New Roman" w:hAnsiTheme="minorHAnsi" w:cstheme="minorHAnsi"/>
                <w:color w:val="0000FF"/>
                <w:sz w:val="16"/>
                <w:szCs w:val="16"/>
                <w:lang w:val="en-US" w:eastAsia="ru-RU"/>
              </w:rPr>
              <w:br/>
              <w:t>T</w:t>
            </w:r>
            <w:r w:rsidRPr="00123367">
              <w:rPr>
                <w:rFonts w:asciiTheme="minorHAnsi" w:eastAsia="Times New Roman" w:hAnsiTheme="minorHAnsi" w:cstheme="minorHAnsi"/>
                <w:color w:val="0000FF"/>
                <w:sz w:val="16"/>
                <w:szCs w:val="16"/>
                <w:lang w:val="en-US" w:eastAsia="ru-RU"/>
              </w:rPr>
              <w:t xml:space="preserve">hen </w:t>
            </w:r>
            <w:r>
              <w:rPr>
                <w:rFonts w:asciiTheme="minorHAnsi" w:eastAsia="Times New Roman" w:hAnsiTheme="minorHAnsi" w:cstheme="minorHAnsi"/>
                <w:sz w:val="16"/>
                <w:szCs w:val="16"/>
                <w:lang w:val="en-US" w:eastAsia="ru-RU"/>
              </w:rPr>
              <w:t xml:space="preserve">I will be redirected to the “links” sub-view page of the community </w:t>
            </w:r>
          </w:p>
          <w:p w14:paraId="09DBCEA4" w14:textId="0B5B4D5C" w:rsidR="009E6557" w:rsidRDefault="009E6557" w:rsidP="009E6557">
            <w:pPr>
              <w:rPr>
                <w:rFonts w:asciiTheme="minorHAnsi" w:eastAsia="Times New Roman" w:hAnsiTheme="minorHAnsi" w:cstheme="minorHAnsi"/>
                <w:sz w:val="16"/>
                <w:szCs w:val="16"/>
                <w:lang w:val="en-US" w:eastAsia="ru-RU"/>
              </w:rPr>
            </w:pPr>
            <w:r w:rsidRPr="00934B27">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on this page I see a list of all the links that are saved by members</w:t>
            </w:r>
          </w:p>
          <w:p w14:paraId="5093138A" w14:textId="32D4036A" w:rsidR="009E6557" w:rsidRDefault="009E6557" w:rsidP="009E6557">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When</w:t>
            </w:r>
            <w:r>
              <w:rPr>
                <w:rFonts w:asciiTheme="minorHAnsi" w:eastAsia="Times New Roman" w:hAnsiTheme="minorHAnsi" w:cstheme="minorHAnsi"/>
                <w:sz w:val="16"/>
                <w:szCs w:val="16"/>
                <w:lang w:val="en-US" w:eastAsia="ru-RU"/>
              </w:rPr>
              <w:t xml:space="preserve"> from this list I click one of the links</w:t>
            </w:r>
          </w:p>
          <w:p w14:paraId="3561642F" w14:textId="3F3BC45C" w:rsidR="009E6557" w:rsidRDefault="009E6557" w:rsidP="009E6557">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Then </w:t>
            </w:r>
            <w:r w:rsidRPr="00123367">
              <w:rPr>
                <w:rFonts w:asciiTheme="minorHAnsi" w:eastAsia="Times New Roman" w:hAnsiTheme="minorHAnsi" w:cstheme="minorHAnsi"/>
                <w:sz w:val="16"/>
                <w:szCs w:val="16"/>
                <w:lang w:val="en-US" w:eastAsia="ru-RU"/>
              </w:rPr>
              <w:t xml:space="preserve">the system should </w:t>
            </w:r>
            <w:r>
              <w:rPr>
                <w:rFonts w:asciiTheme="minorHAnsi" w:eastAsia="Times New Roman" w:hAnsiTheme="minorHAnsi" w:cstheme="minorHAnsi"/>
                <w:sz w:val="16"/>
                <w:szCs w:val="16"/>
                <w:lang w:val="en-US" w:eastAsia="ru-RU"/>
              </w:rPr>
              <w:t>open the link’s page in a new tab in the browser</w:t>
            </w:r>
          </w:p>
          <w:p w14:paraId="744D2AC0" w14:textId="27DE023D" w:rsidR="009E6557" w:rsidRPr="00123367" w:rsidRDefault="009E6557" w:rsidP="009E6557">
            <w:pPr>
              <w:rPr>
                <w:rFonts w:asciiTheme="minorHAnsi" w:eastAsia="Times New Roman" w:hAnsiTheme="minorHAnsi" w:cstheme="minorHAnsi"/>
                <w:color w:val="0000FF"/>
                <w:sz w:val="16"/>
                <w:szCs w:val="16"/>
                <w:lang w:val="en-US" w:eastAsia="ru-RU"/>
              </w:rPr>
            </w:pPr>
            <w:r w:rsidRPr="005A20AB">
              <w:rPr>
                <w:rFonts w:asciiTheme="minorHAnsi" w:eastAsia="Times New Roman" w:hAnsiTheme="minorHAnsi" w:cstheme="minorHAnsi"/>
                <w:color w:val="0000FF"/>
                <w:sz w:val="16"/>
                <w:szCs w:val="16"/>
                <w:lang w:val="en-US" w:eastAsia="ru-RU"/>
              </w:rPr>
              <w:t>** This is an oob SharePoint list content functionality.</w:t>
            </w:r>
          </w:p>
        </w:tc>
        <w:tc>
          <w:tcPr>
            <w:tcW w:w="992" w:type="dxa"/>
          </w:tcPr>
          <w:p w14:paraId="4F6DF31F" w14:textId="77777777" w:rsidR="009E6557" w:rsidRDefault="009E6557" w:rsidP="009E6557">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9E6557" w14:paraId="1CBF8257" w14:textId="77777777" w:rsidTr="009E6557">
        <w:trPr>
          <w:trHeight w:val="409"/>
        </w:trPr>
        <w:tc>
          <w:tcPr>
            <w:tcW w:w="709" w:type="dxa"/>
          </w:tcPr>
          <w:p w14:paraId="61AFD1B7" w14:textId="2D36156D" w:rsidR="009E6557" w:rsidRDefault="009E6557" w:rsidP="009E6557">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7.2.8</w:t>
            </w:r>
          </w:p>
        </w:tc>
        <w:tc>
          <w:tcPr>
            <w:tcW w:w="1418" w:type="dxa"/>
            <w:gridSpan w:val="2"/>
          </w:tcPr>
          <w:p w14:paraId="677E6885" w14:textId="704B4114" w:rsidR="009E6557" w:rsidRDefault="009E6557" w:rsidP="009E6557">
            <w:pPr>
              <w:rPr>
                <w:rFonts w:asciiTheme="minorHAnsi" w:eastAsia="Times New Roman" w:hAnsiTheme="minorHAnsi" w:cstheme="minorHAnsi"/>
                <w:color w:val="000000"/>
                <w:sz w:val="16"/>
                <w:szCs w:val="16"/>
                <w:lang w:val="en-US"/>
              </w:rPr>
            </w:pPr>
            <w:r w:rsidRPr="00B94D98">
              <w:rPr>
                <w:rFonts w:asciiTheme="minorHAnsi" w:eastAsia="Times New Roman" w:hAnsiTheme="minorHAnsi" w:cstheme="minorHAnsi"/>
                <w:color w:val="000000"/>
                <w:sz w:val="16"/>
                <w:szCs w:val="16"/>
                <w:lang w:val="en-US"/>
              </w:rPr>
              <w:t>Sub-navigation community</w:t>
            </w:r>
          </w:p>
        </w:tc>
        <w:tc>
          <w:tcPr>
            <w:tcW w:w="1275" w:type="dxa"/>
          </w:tcPr>
          <w:p w14:paraId="777CB145" w14:textId="72D98DCA" w:rsidR="009E6557" w:rsidRDefault="009E6557" w:rsidP="009E6557">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Ideas</w:t>
            </w:r>
          </w:p>
        </w:tc>
        <w:tc>
          <w:tcPr>
            <w:tcW w:w="5529" w:type="dxa"/>
          </w:tcPr>
          <w:p w14:paraId="6FA5F749" w14:textId="77777777" w:rsidR="009E6557" w:rsidRDefault="009E6557" w:rsidP="009E6557">
            <w:pPr>
              <w:rPr>
                <w:rFonts w:asciiTheme="minorHAnsi" w:eastAsia="Times New Roman" w:hAnsiTheme="minorHAnsi" w:cstheme="minorHAnsi"/>
                <w:color w:val="0000FF"/>
                <w:sz w:val="16"/>
                <w:szCs w:val="16"/>
                <w:lang w:val="en-US" w:eastAsia="ru-RU"/>
              </w:rPr>
            </w:pPr>
          </w:p>
          <w:p w14:paraId="194A4EAF" w14:textId="089876B7" w:rsidR="009E6557" w:rsidRDefault="009E6557" w:rsidP="009E6557">
            <w:pPr>
              <w:rPr>
                <w:rFonts w:asciiTheme="minorHAnsi" w:eastAsia="Times New Roman" w:hAnsiTheme="minorHAnsi" w:cstheme="minorHAnsi"/>
                <w:color w:val="0000FF"/>
                <w:sz w:val="16"/>
                <w:szCs w:val="16"/>
                <w:lang w:val="en-US" w:eastAsia="ru-RU"/>
              </w:rPr>
            </w:pPr>
            <w:r w:rsidRPr="00556BD5">
              <w:rPr>
                <w:rFonts w:asciiTheme="minorHAnsi" w:eastAsia="Times New Roman" w:hAnsiTheme="minorHAnsi" w:cstheme="minorHAnsi"/>
                <w:color w:val="0000FF"/>
                <w:sz w:val="16"/>
                <w:szCs w:val="16"/>
                <w:lang w:val="en-US" w:eastAsia="ru-RU"/>
              </w:rPr>
              <w:t>* this</w:t>
            </w:r>
            <w:r>
              <w:rPr>
                <w:rFonts w:asciiTheme="minorHAnsi" w:eastAsia="Times New Roman" w:hAnsiTheme="minorHAnsi" w:cstheme="minorHAnsi"/>
                <w:color w:val="0000FF"/>
                <w:sz w:val="16"/>
                <w:szCs w:val="16"/>
                <w:lang w:val="en-US" w:eastAsia="ru-RU"/>
              </w:rPr>
              <w:t xml:space="preserve"> is the oob sitrion ideas functionality</w:t>
            </w:r>
            <w:r w:rsidRPr="00556BD5">
              <w:rPr>
                <w:rFonts w:asciiTheme="minorHAnsi" w:eastAsia="Times New Roman" w:hAnsiTheme="minorHAnsi" w:cstheme="minorHAnsi"/>
                <w:color w:val="0000FF"/>
                <w:sz w:val="16"/>
                <w:szCs w:val="16"/>
                <w:lang w:val="en-US" w:eastAsia="ru-RU"/>
              </w:rPr>
              <w:t xml:space="preserve"> </w:t>
            </w:r>
          </w:p>
          <w:p w14:paraId="4C04679B" w14:textId="600787FD" w:rsidR="00A17B33" w:rsidRPr="00123367" w:rsidRDefault="00A17B33" w:rsidP="009E6557">
            <w:pPr>
              <w:rPr>
                <w:rFonts w:asciiTheme="minorHAnsi" w:eastAsia="Times New Roman" w:hAnsiTheme="minorHAnsi" w:cstheme="minorHAnsi"/>
                <w:color w:val="0000FF"/>
                <w:sz w:val="16"/>
                <w:szCs w:val="16"/>
                <w:lang w:val="en-US" w:eastAsia="ru-RU"/>
              </w:rPr>
            </w:pPr>
            <w:r>
              <w:rPr>
                <w:noProof/>
                <w:lang w:val="sk-SK" w:eastAsia="sk-SK"/>
              </w:rPr>
              <w:drawing>
                <wp:inline distT="0" distB="0" distL="0" distR="0" wp14:anchorId="1BF8D738" wp14:editId="2729EFD9">
                  <wp:extent cx="3018577" cy="104823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35025" cy="1053947"/>
                          </a:xfrm>
                          <a:prstGeom prst="rect">
                            <a:avLst/>
                          </a:prstGeom>
                        </pic:spPr>
                      </pic:pic>
                    </a:graphicData>
                  </a:graphic>
                </wp:inline>
              </w:drawing>
            </w:r>
          </w:p>
          <w:p w14:paraId="2CB4E8B3" w14:textId="0D48EA7C" w:rsidR="009E6557" w:rsidRPr="00123367" w:rsidRDefault="009E6557" w:rsidP="009E6557">
            <w:pPr>
              <w:rPr>
                <w:rFonts w:asciiTheme="minorHAnsi" w:eastAsia="Times New Roman" w:hAnsiTheme="minorHAnsi" w:cstheme="minorHAnsi"/>
                <w:color w:val="0000FF"/>
                <w:sz w:val="16"/>
                <w:szCs w:val="16"/>
                <w:lang w:val="en-US" w:eastAsia="ru-RU"/>
              </w:rPr>
            </w:pPr>
          </w:p>
        </w:tc>
        <w:tc>
          <w:tcPr>
            <w:tcW w:w="992" w:type="dxa"/>
          </w:tcPr>
          <w:p w14:paraId="334FF039" w14:textId="77777777" w:rsidR="009E6557" w:rsidRDefault="009E6557" w:rsidP="009E6557">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3</w:t>
            </w:r>
          </w:p>
        </w:tc>
      </w:tr>
    </w:tbl>
    <w:p w14:paraId="725383B0" w14:textId="77777777" w:rsidR="00691053" w:rsidRDefault="00691053" w:rsidP="00994B12">
      <w:pPr>
        <w:rPr>
          <w:rFonts w:cs="Arial"/>
          <w:sz w:val="22"/>
        </w:rPr>
      </w:pPr>
    </w:p>
    <w:p w14:paraId="45D6A407" w14:textId="2456E06A" w:rsidR="00994B12" w:rsidRDefault="00E502AB" w:rsidP="00E20DD3">
      <w:pPr>
        <w:pStyle w:val="Heading2"/>
        <w:numPr>
          <w:ilvl w:val="1"/>
          <w:numId w:val="20"/>
        </w:numPr>
      </w:pPr>
      <w:bookmarkStart w:id="1420" w:name="_Toc461707132"/>
      <w:bookmarkStart w:id="1421" w:name="_Toc463013443"/>
      <w:r>
        <w:t>Community</w:t>
      </w:r>
      <w:r w:rsidR="00994B12">
        <w:t xml:space="preserve"> push content</w:t>
      </w:r>
      <w:bookmarkEnd w:id="1420"/>
      <w:bookmarkEnd w:id="1421"/>
    </w:p>
    <w:tbl>
      <w:tblPr>
        <w:tblStyle w:val="TableGrid"/>
        <w:tblW w:w="10065" w:type="dxa"/>
        <w:tblInd w:w="-572" w:type="dxa"/>
        <w:tblLayout w:type="fixed"/>
        <w:tblLook w:val="04A0" w:firstRow="1" w:lastRow="0" w:firstColumn="1" w:lastColumn="0" w:noHBand="0" w:noVBand="1"/>
      </w:tblPr>
      <w:tblGrid>
        <w:gridCol w:w="851"/>
        <w:gridCol w:w="1134"/>
        <w:gridCol w:w="22"/>
        <w:gridCol w:w="1254"/>
        <w:gridCol w:w="6"/>
        <w:gridCol w:w="5380"/>
        <w:gridCol w:w="1418"/>
      </w:tblGrid>
      <w:tr w:rsidR="00994B12" w:rsidRPr="00193438" w14:paraId="7313D707" w14:textId="77777777" w:rsidTr="00631BC1">
        <w:trPr>
          <w:trHeight w:val="280"/>
        </w:trPr>
        <w:tc>
          <w:tcPr>
            <w:tcW w:w="851" w:type="dxa"/>
            <w:shd w:val="clear" w:color="auto" w:fill="122632" w:themeFill="text1"/>
            <w:hideMark/>
          </w:tcPr>
          <w:p w14:paraId="565F7489" w14:textId="46CF8A90" w:rsidR="00994B12" w:rsidRPr="00193438" w:rsidRDefault="005679BC" w:rsidP="00053214">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Id</w:t>
            </w:r>
          </w:p>
        </w:tc>
        <w:tc>
          <w:tcPr>
            <w:tcW w:w="1134" w:type="dxa"/>
            <w:shd w:val="clear" w:color="auto" w:fill="122632" w:themeFill="text1"/>
            <w:hideMark/>
          </w:tcPr>
          <w:p w14:paraId="27069D5D" w14:textId="5B33D489" w:rsidR="00994B12" w:rsidRPr="00193438" w:rsidRDefault="005679BC" w:rsidP="00053214">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category</w:t>
            </w:r>
          </w:p>
        </w:tc>
        <w:tc>
          <w:tcPr>
            <w:tcW w:w="1276" w:type="dxa"/>
            <w:gridSpan w:val="2"/>
            <w:shd w:val="clear" w:color="auto" w:fill="122632" w:themeFill="text1"/>
            <w:hideMark/>
          </w:tcPr>
          <w:p w14:paraId="43CFBA59" w14:textId="793B5CAC" w:rsidR="00994B12" w:rsidRPr="00193438" w:rsidRDefault="005679BC" w:rsidP="00053214">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name</w:t>
            </w:r>
          </w:p>
        </w:tc>
        <w:tc>
          <w:tcPr>
            <w:tcW w:w="5386" w:type="dxa"/>
            <w:gridSpan w:val="2"/>
            <w:shd w:val="clear" w:color="auto" w:fill="122632" w:themeFill="text1"/>
            <w:hideMark/>
          </w:tcPr>
          <w:p w14:paraId="132CBFB4" w14:textId="77777777" w:rsidR="00994B12" w:rsidRPr="00193438" w:rsidRDefault="00994B12" w:rsidP="00053214">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Description</w:t>
            </w:r>
          </w:p>
        </w:tc>
        <w:tc>
          <w:tcPr>
            <w:tcW w:w="1418" w:type="dxa"/>
            <w:shd w:val="clear" w:color="auto" w:fill="122632" w:themeFill="text1"/>
            <w:hideMark/>
          </w:tcPr>
          <w:p w14:paraId="36C307ED" w14:textId="77777777" w:rsidR="00994B12" w:rsidRPr="00193438" w:rsidRDefault="00994B12" w:rsidP="00053214">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Priority</w:t>
            </w:r>
          </w:p>
        </w:tc>
      </w:tr>
      <w:tr w:rsidR="00A17B33" w:rsidRPr="00193438" w14:paraId="1909F35C" w14:textId="77777777" w:rsidTr="00631BC1">
        <w:trPr>
          <w:trHeight w:val="935"/>
        </w:trPr>
        <w:tc>
          <w:tcPr>
            <w:tcW w:w="851" w:type="dxa"/>
          </w:tcPr>
          <w:p w14:paraId="5CB0B22B" w14:textId="62EF040C" w:rsidR="00A17B33" w:rsidRDefault="00A17B33" w:rsidP="00A17B33">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7.3.1</w:t>
            </w:r>
          </w:p>
        </w:tc>
        <w:tc>
          <w:tcPr>
            <w:tcW w:w="1134" w:type="dxa"/>
          </w:tcPr>
          <w:p w14:paraId="01AFF204" w14:textId="5F6AA438" w:rsidR="00A17B33" w:rsidRDefault="00A17B33" w:rsidP="00A17B33">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Community invite</w:t>
            </w:r>
          </w:p>
        </w:tc>
        <w:tc>
          <w:tcPr>
            <w:tcW w:w="1276" w:type="dxa"/>
            <w:gridSpan w:val="2"/>
          </w:tcPr>
          <w:p w14:paraId="0896B87B" w14:textId="77777777" w:rsidR="00A17B33" w:rsidRDefault="00A17B33" w:rsidP="00A17B33">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Invite colleagues</w:t>
            </w:r>
          </w:p>
          <w:p w14:paraId="192FF07F" w14:textId="77777777" w:rsidR="00A17B33" w:rsidRDefault="00A17B33" w:rsidP="00A17B33">
            <w:pPr>
              <w:rPr>
                <w:rFonts w:asciiTheme="minorHAnsi" w:eastAsia="Times New Roman" w:hAnsiTheme="minorHAnsi" w:cstheme="minorHAnsi"/>
                <w:color w:val="000000"/>
                <w:sz w:val="16"/>
                <w:szCs w:val="16"/>
                <w:lang w:val="en-US"/>
              </w:rPr>
            </w:pPr>
          </w:p>
          <w:p w14:paraId="5F29F93F" w14:textId="77777777" w:rsidR="00A17B33" w:rsidRDefault="00A17B33" w:rsidP="00A17B33">
            <w:pPr>
              <w:rPr>
                <w:rFonts w:asciiTheme="minorHAnsi" w:eastAsia="Times New Roman" w:hAnsiTheme="minorHAnsi" w:cstheme="minorHAnsi"/>
                <w:color w:val="000000"/>
                <w:sz w:val="16"/>
                <w:szCs w:val="16"/>
                <w:lang w:val="en-US"/>
              </w:rPr>
            </w:pPr>
          </w:p>
          <w:p w14:paraId="55E4477D" w14:textId="0D46B90B" w:rsidR="00A17B33" w:rsidRDefault="00A17B33" w:rsidP="00A17B33">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Manage community members</w:t>
            </w:r>
          </w:p>
        </w:tc>
        <w:tc>
          <w:tcPr>
            <w:tcW w:w="5386" w:type="dxa"/>
            <w:gridSpan w:val="2"/>
          </w:tcPr>
          <w:p w14:paraId="54ACAF26" w14:textId="77777777" w:rsidR="00A17B33" w:rsidRPr="00833C3B" w:rsidRDefault="00A17B33" w:rsidP="00A17B33">
            <w:pPr>
              <w:rPr>
                <w:rFonts w:asciiTheme="minorHAnsi" w:eastAsia="Times New Roman" w:hAnsiTheme="minorHAnsi" w:cstheme="minorHAnsi"/>
                <w:color w:val="0000FF"/>
                <w:sz w:val="16"/>
                <w:szCs w:val="16"/>
                <w:lang w:val="en-US" w:eastAsia="ru-RU"/>
              </w:rPr>
            </w:pPr>
            <w:r w:rsidRPr="00833C3B">
              <w:rPr>
                <w:rFonts w:asciiTheme="minorHAnsi" w:eastAsia="Times New Roman" w:hAnsiTheme="minorHAnsi" w:cstheme="minorHAnsi"/>
                <w:color w:val="0000FF"/>
                <w:sz w:val="16"/>
                <w:szCs w:val="16"/>
                <w:lang w:val="en-US" w:eastAsia="ru-RU"/>
              </w:rPr>
              <w:t>Invite colleagues</w:t>
            </w:r>
            <w:r>
              <w:rPr>
                <w:rFonts w:asciiTheme="minorHAnsi" w:eastAsia="Times New Roman" w:hAnsiTheme="minorHAnsi" w:cstheme="minorHAnsi"/>
                <w:color w:val="0000FF"/>
                <w:sz w:val="16"/>
                <w:szCs w:val="16"/>
                <w:lang w:val="en-US" w:eastAsia="ru-RU"/>
              </w:rPr>
              <w:t xml:space="preserve"> – public community</w:t>
            </w:r>
          </w:p>
          <w:p w14:paraId="7FC826A8" w14:textId="77777777" w:rsidR="00A17B33" w:rsidRDefault="00A17B33" w:rsidP="00A17B33">
            <w:pPr>
              <w:rPr>
                <w:rFonts w:asciiTheme="minorHAnsi" w:eastAsia="Times New Roman" w:hAnsiTheme="minorHAnsi" w:cstheme="minorHAnsi"/>
                <w:color w:val="0000FF"/>
                <w:sz w:val="16"/>
                <w:szCs w:val="16"/>
                <w:lang w:val="en-US" w:eastAsia="ru-RU"/>
              </w:rPr>
            </w:pPr>
          </w:p>
          <w:p w14:paraId="3C8003C7" w14:textId="77777777" w:rsidR="00A17B33" w:rsidRDefault="00A17B33" w:rsidP="00A17B33">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sidRPr="00123367">
              <w:rPr>
                <w:rFonts w:asciiTheme="minorHAnsi" w:eastAsia="Times New Roman" w:hAnsiTheme="minorHAnsi" w:cstheme="minorHAnsi"/>
                <w:sz w:val="16"/>
                <w:szCs w:val="16"/>
                <w:lang w:val="en-US" w:eastAsia="ru-RU"/>
              </w:rPr>
              <w:t xml:space="preserve">that I am </w:t>
            </w:r>
            <w:r>
              <w:rPr>
                <w:rFonts w:asciiTheme="minorHAnsi" w:eastAsia="Times New Roman" w:hAnsiTheme="minorHAnsi" w:cstheme="minorHAnsi"/>
                <w:sz w:val="16"/>
                <w:szCs w:val="16"/>
                <w:lang w:val="en-US" w:eastAsia="ru-RU"/>
              </w:rPr>
              <w:t>a logged user</w:t>
            </w:r>
          </w:p>
          <w:p w14:paraId="161DAFCE" w14:textId="77777777" w:rsidR="00A17B33" w:rsidRDefault="00A17B33" w:rsidP="00A17B33">
            <w:pPr>
              <w:rPr>
                <w:rFonts w:asciiTheme="minorHAnsi" w:eastAsia="Times New Roman" w:hAnsiTheme="minorHAnsi" w:cstheme="minorHAnsi"/>
                <w:sz w:val="16"/>
                <w:szCs w:val="16"/>
                <w:lang w:val="en-US" w:eastAsia="ru-RU"/>
              </w:rPr>
            </w:pPr>
            <w:r w:rsidRPr="00DB207B">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that I am on the “community” page</w:t>
            </w:r>
          </w:p>
          <w:p w14:paraId="0BEE2265" w14:textId="77777777" w:rsidR="00A17B33" w:rsidRDefault="00A17B33" w:rsidP="00A17B33">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And</w:t>
            </w:r>
            <w:r w:rsidRPr="00123367">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val="en-US" w:eastAsia="ru-RU"/>
              </w:rPr>
              <w:t xml:space="preserve">the community is public </w:t>
            </w:r>
            <w:r>
              <w:rPr>
                <w:rFonts w:asciiTheme="minorHAnsi" w:eastAsia="Times New Roman" w:hAnsiTheme="minorHAnsi" w:cstheme="minorHAnsi"/>
                <w:color w:val="0000FF"/>
                <w:sz w:val="16"/>
                <w:szCs w:val="16"/>
                <w:lang w:val="en-US" w:eastAsia="ru-RU"/>
              </w:rPr>
              <w:br/>
              <w:t>W</w:t>
            </w:r>
            <w:r w:rsidRPr="00123367">
              <w:rPr>
                <w:rFonts w:asciiTheme="minorHAnsi" w:eastAsia="Times New Roman" w:hAnsiTheme="minorHAnsi" w:cstheme="minorHAnsi"/>
                <w:color w:val="0000FF"/>
                <w:sz w:val="16"/>
                <w:szCs w:val="16"/>
                <w:lang w:val="en-US" w:eastAsia="ru-RU"/>
              </w:rPr>
              <w:t xml:space="preserve">hen </w:t>
            </w:r>
            <w:r>
              <w:rPr>
                <w:rFonts w:asciiTheme="minorHAnsi" w:eastAsia="Times New Roman" w:hAnsiTheme="minorHAnsi" w:cstheme="minorHAnsi"/>
                <w:sz w:val="16"/>
                <w:szCs w:val="16"/>
                <w:lang w:val="en-US" w:eastAsia="ru-RU"/>
              </w:rPr>
              <w:t>I click on the “invite a colleague” button</w:t>
            </w:r>
          </w:p>
          <w:p w14:paraId="49AA24C7" w14:textId="77777777" w:rsidR="00A17B33" w:rsidRDefault="00A17B33" w:rsidP="00A17B33">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the system opens an email with the link to the community</w:t>
            </w:r>
          </w:p>
          <w:p w14:paraId="1F51C6F4" w14:textId="77777777" w:rsidR="00A17B33" w:rsidRDefault="00A17B33" w:rsidP="00A17B33">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I can write a message and share this community with a colleague</w:t>
            </w:r>
          </w:p>
          <w:p w14:paraId="1F4A3E42" w14:textId="77777777" w:rsidR="00A17B33" w:rsidRDefault="00A17B33" w:rsidP="00A17B33">
            <w:pPr>
              <w:rPr>
                <w:rFonts w:asciiTheme="minorHAnsi" w:eastAsia="Times New Roman" w:hAnsiTheme="minorHAnsi" w:cstheme="minorHAnsi"/>
                <w:sz w:val="16"/>
                <w:szCs w:val="16"/>
                <w:lang w:val="en-US" w:eastAsia="ru-RU"/>
              </w:rPr>
            </w:pPr>
            <w:r>
              <w:rPr>
                <w:noProof/>
                <w:lang w:val="sk-SK" w:eastAsia="sk-SK"/>
              </w:rPr>
              <w:drawing>
                <wp:inline distT="0" distB="0" distL="0" distR="0" wp14:anchorId="781D7C3B" wp14:editId="1E33E6A3">
                  <wp:extent cx="3283585" cy="93599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83585" cy="935990"/>
                          </a:xfrm>
                          <a:prstGeom prst="rect">
                            <a:avLst/>
                          </a:prstGeom>
                        </pic:spPr>
                      </pic:pic>
                    </a:graphicData>
                  </a:graphic>
                </wp:inline>
              </w:drawing>
            </w:r>
          </w:p>
          <w:p w14:paraId="7E43259E" w14:textId="77777777" w:rsidR="00A17B33" w:rsidRDefault="00A17B33" w:rsidP="00A17B33">
            <w:pPr>
              <w:rPr>
                <w:rFonts w:asciiTheme="minorHAnsi" w:eastAsia="Times New Roman" w:hAnsiTheme="minorHAnsi" w:cstheme="minorHAnsi"/>
                <w:sz w:val="16"/>
                <w:szCs w:val="16"/>
                <w:lang w:val="en-US" w:eastAsia="ru-RU"/>
              </w:rPr>
            </w:pPr>
          </w:p>
          <w:p w14:paraId="71070EB7" w14:textId="77777777" w:rsidR="00A17B33" w:rsidRDefault="00A17B33" w:rsidP="00A17B33">
            <w:p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 xml:space="preserve">Important: In a private community, only the admin have the ‘Manage community member button’ and can add a member to the community) </w:t>
            </w:r>
          </w:p>
          <w:p w14:paraId="36CC671C" w14:textId="77777777" w:rsidR="00A17B33" w:rsidRDefault="00A17B33" w:rsidP="00A17B33">
            <w:pPr>
              <w:rPr>
                <w:rFonts w:asciiTheme="minorHAnsi" w:eastAsia="Times New Roman" w:hAnsiTheme="minorHAnsi" w:cstheme="minorHAnsi"/>
                <w:sz w:val="16"/>
                <w:szCs w:val="16"/>
                <w:lang w:val="en-US" w:eastAsia="ru-RU"/>
              </w:rPr>
            </w:pPr>
          </w:p>
          <w:p w14:paraId="5A9C74E9" w14:textId="77777777" w:rsidR="00A17B33" w:rsidRPr="00833C3B" w:rsidRDefault="00A17B33" w:rsidP="00A17B33">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Manage community members – private community</w:t>
            </w:r>
          </w:p>
          <w:p w14:paraId="3F3E0362" w14:textId="77777777" w:rsidR="00A17B33" w:rsidRDefault="00A17B33" w:rsidP="00A17B33">
            <w:pPr>
              <w:rPr>
                <w:rFonts w:asciiTheme="minorHAnsi" w:eastAsia="Times New Roman" w:hAnsiTheme="minorHAnsi" w:cstheme="minorHAnsi"/>
                <w:sz w:val="16"/>
                <w:szCs w:val="16"/>
                <w:lang w:val="en-US" w:eastAsia="ru-RU"/>
              </w:rPr>
            </w:pPr>
          </w:p>
          <w:p w14:paraId="4914A04A" w14:textId="77777777" w:rsidR="00A17B33" w:rsidRDefault="00A17B33" w:rsidP="00A17B33">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Given that I am a logged user</w:t>
            </w:r>
          </w:p>
          <w:p w14:paraId="375620FB" w14:textId="77777777" w:rsidR="00A17B33" w:rsidRDefault="00A17B33" w:rsidP="00A17B33">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And that I am a community owner</w:t>
            </w:r>
          </w:p>
          <w:p w14:paraId="7E3C1ED0" w14:textId="77777777" w:rsidR="00A17B33" w:rsidRDefault="00A17B33" w:rsidP="00A17B33">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 xml:space="preserve">And the community is private </w:t>
            </w:r>
          </w:p>
          <w:p w14:paraId="63770566" w14:textId="77777777" w:rsidR="00A17B33" w:rsidRDefault="00A17B33" w:rsidP="00A17B33">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When I click on ‘Manage community members’</w:t>
            </w:r>
          </w:p>
          <w:p w14:paraId="6817135D" w14:textId="77777777" w:rsidR="00A17B33" w:rsidRDefault="00A17B33" w:rsidP="00A17B33">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Then the system will direct me to the OOB list of community members</w:t>
            </w:r>
          </w:p>
          <w:p w14:paraId="584EB38C" w14:textId="77777777" w:rsidR="00A17B33" w:rsidRDefault="00A17B33" w:rsidP="00A17B33">
            <w:pPr>
              <w:rPr>
                <w:rFonts w:asciiTheme="minorHAnsi" w:eastAsia="Times New Roman" w:hAnsiTheme="minorHAnsi" w:cstheme="minorHAnsi"/>
                <w:sz w:val="16"/>
                <w:szCs w:val="16"/>
                <w:lang w:val="en-US" w:eastAsia="ru-RU"/>
              </w:rPr>
            </w:pPr>
          </w:p>
          <w:p w14:paraId="31975D8E" w14:textId="1B477658" w:rsidR="00A17B33" w:rsidRPr="00DB2BE3" w:rsidRDefault="00A17B33" w:rsidP="00A17B33">
            <w:pPr>
              <w:rPr>
                <w:rFonts w:asciiTheme="minorHAnsi" w:eastAsia="Times New Roman" w:hAnsiTheme="minorHAnsi" w:cstheme="minorHAnsi"/>
                <w:sz w:val="16"/>
                <w:szCs w:val="16"/>
                <w:lang w:val="en-US" w:eastAsia="ru-RU"/>
              </w:rPr>
            </w:pPr>
            <w:r w:rsidRPr="005A20AB">
              <w:rPr>
                <w:rFonts w:asciiTheme="minorHAnsi" w:eastAsia="Times New Roman" w:hAnsiTheme="minorHAnsi" w:cstheme="minorHAnsi"/>
                <w:color w:val="0000FF"/>
                <w:sz w:val="16"/>
                <w:szCs w:val="16"/>
                <w:lang w:val="en-US" w:eastAsia="ru-RU"/>
              </w:rPr>
              <w:t xml:space="preserve">*this is oob sitrion functionality </w:t>
            </w:r>
          </w:p>
        </w:tc>
        <w:tc>
          <w:tcPr>
            <w:tcW w:w="1418" w:type="dxa"/>
          </w:tcPr>
          <w:p w14:paraId="49B4B80B" w14:textId="77777777" w:rsidR="00A17B33" w:rsidRDefault="00A17B33" w:rsidP="00A17B33">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p w14:paraId="16ECE495" w14:textId="77777777" w:rsidR="00A17B33" w:rsidRDefault="00A17B33" w:rsidP="00A17B33">
            <w:pPr>
              <w:jc w:val="right"/>
              <w:rPr>
                <w:rFonts w:asciiTheme="minorHAnsi" w:eastAsia="Times New Roman" w:hAnsiTheme="minorHAnsi" w:cstheme="minorHAnsi"/>
                <w:color w:val="000000"/>
                <w:sz w:val="16"/>
                <w:szCs w:val="16"/>
                <w:lang w:val="en-US"/>
              </w:rPr>
            </w:pPr>
          </w:p>
        </w:tc>
      </w:tr>
      <w:tr w:rsidR="00DE60DA" w:rsidRPr="00193438" w14:paraId="28A2222E" w14:textId="77777777" w:rsidTr="00631BC1">
        <w:trPr>
          <w:trHeight w:val="693"/>
        </w:trPr>
        <w:tc>
          <w:tcPr>
            <w:tcW w:w="851" w:type="dxa"/>
          </w:tcPr>
          <w:p w14:paraId="6363C930" w14:textId="036D9C87" w:rsidR="00DE60DA" w:rsidRDefault="00DE60DA" w:rsidP="00206A68">
            <w:pPr>
              <w:jc w:val="right"/>
              <w:rPr>
                <w:rFonts w:asciiTheme="minorHAnsi" w:eastAsia="Times New Roman" w:hAnsiTheme="minorHAnsi" w:cstheme="minorHAnsi"/>
                <w:color w:val="000000"/>
                <w:sz w:val="16"/>
                <w:szCs w:val="16"/>
                <w:lang w:val="en-US"/>
              </w:rPr>
            </w:pPr>
          </w:p>
        </w:tc>
        <w:tc>
          <w:tcPr>
            <w:tcW w:w="9214" w:type="dxa"/>
            <w:gridSpan w:val="6"/>
          </w:tcPr>
          <w:p w14:paraId="116E9AC5" w14:textId="77777777" w:rsidR="00DE60DA" w:rsidRDefault="00DE60DA" w:rsidP="00DE60DA">
            <w:pPr>
              <w:rPr>
                <w:rFonts w:asciiTheme="minorHAnsi" w:eastAsia="Times New Roman" w:hAnsiTheme="minorHAnsi" w:cstheme="minorHAnsi"/>
                <w:color w:val="000000"/>
                <w:sz w:val="16"/>
                <w:szCs w:val="16"/>
                <w:lang w:val="en-US"/>
              </w:rPr>
            </w:pPr>
          </w:p>
          <w:p w14:paraId="732BFC3F" w14:textId="77777777" w:rsidR="00A17B33" w:rsidRDefault="002B045C" w:rsidP="00A17B33">
            <w:pPr>
              <w:rPr>
                <w:rFonts w:asciiTheme="minorHAnsi" w:eastAsia="Times New Roman" w:hAnsiTheme="minorHAnsi" w:cstheme="minorHAnsi"/>
                <w:color w:val="000000"/>
                <w:sz w:val="16"/>
                <w:szCs w:val="16"/>
                <w:lang w:val="en-US"/>
              </w:rPr>
            </w:pPr>
            <w:r>
              <w:rPr>
                <w:noProof/>
                <w:lang w:val="sk-SK" w:eastAsia="sk-SK"/>
              </w:rPr>
              <w:drawing>
                <wp:inline distT="0" distB="0" distL="0" distR="0" wp14:anchorId="774F68B6" wp14:editId="42AB908B">
                  <wp:extent cx="2141220" cy="340649"/>
                  <wp:effectExtent l="0" t="0" r="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email">
                            <a:extLst>
                              <a:ext uri="{28A0092B-C50C-407E-A947-70E740481C1C}">
                                <a14:useLocalDpi xmlns:a14="http://schemas.microsoft.com/office/drawing/2010/main"/>
                              </a:ext>
                            </a:extLst>
                          </a:blip>
                          <a:stretch>
                            <a:fillRect/>
                          </a:stretch>
                        </pic:blipFill>
                        <pic:spPr>
                          <a:xfrm>
                            <a:off x="0" y="0"/>
                            <a:ext cx="2145819" cy="341381"/>
                          </a:xfrm>
                          <a:prstGeom prst="rect">
                            <a:avLst/>
                          </a:prstGeom>
                        </pic:spPr>
                      </pic:pic>
                    </a:graphicData>
                  </a:graphic>
                </wp:inline>
              </w:drawing>
            </w:r>
            <w:r w:rsidR="00A17B33">
              <w:rPr>
                <w:rFonts w:asciiTheme="minorHAnsi" w:eastAsia="Times New Roman" w:hAnsiTheme="minorHAnsi" w:cstheme="minorHAnsi"/>
                <w:color w:val="000000"/>
                <w:sz w:val="16"/>
                <w:szCs w:val="16"/>
                <w:lang w:val="en-US"/>
              </w:rPr>
              <w:t>(for public community)</w:t>
            </w:r>
          </w:p>
          <w:p w14:paraId="7978EBDA" w14:textId="77777777" w:rsidR="00A17B33" w:rsidRDefault="00A17B33" w:rsidP="00A17B33">
            <w:pPr>
              <w:rPr>
                <w:rFonts w:asciiTheme="minorHAnsi" w:eastAsia="Times New Roman" w:hAnsiTheme="minorHAnsi" w:cstheme="minorHAnsi"/>
                <w:color w:val="000000"/>
                <w:sz w:val="16"/>
                <w:szCs w:val="16"/>
                <w:lang w:val="en-US"/>
              </w:rPr>
            </w:pPr>
          </w:p>
          <w:p w14:paraId="2EFD0AD9" w14:textId="77777777" w:rsidR="00A17B33" w:rsidRDefault="00A17B33" w:rsidP="00A17B33">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‘Manage community members’ (for private community – only community managers can invite members to a private community)</w:t>
            </w:r>
          </w:p>
          <w:p w14:paraId="5B343DB3" w14:textId="0D2248CC" w:rsidR="00DE60DA" w:rsidRDefault="00DE60DA" w:rsidP="00DE60DA">
            <w:pPr>
              <w:rPr>
                <w:rFonts w:asciiTheme="minorHAnsi" w:eastAsia="Times New Roman" w:hAnsiTheme="minorHAnsi" w:cstheme="minorHAnsi"/>
                <w:color w:val="000000"/>
                <w:sz w:val="16"/>
                <w:szCs w:val="16"/>
                <w:lang w:val="en-US"/>
              </w:rPr>
            </w:pPr>
          </w:p>
          <w:p w14:paraId="2D1F663E" w14:textId="5C9E0AE6" w:rsidR="00DE60DA" w:rsidRDefault="00DE60DA" w:rsidP="00DE60DA">
            <w:pPr>
              <w:rPr>
                <w:rFonts w:asciiTheme="minorHAnsi" w:eastAsia="Times New Roman" w:hAnsiTheme="minorHAnsi" w:cstheme="minorHAnsi"/>
                <w:color w:val="000000"/>
                <w:sz w:val="16"/>
                <w:szCs w:val="16"/>
                <w:lang w:val="en-US"/>
              </w:rPr>
            </w:pPr>
          </w:p>
        </w:tc>
      </w:tr>
      <w:tr w:rsidR="00206A68" w:rsidRPr="00193438" w14:paraId="6B901017" w14:textId="77777777" w:rsidTr="00631BC1">
        <w:trPr>
          <w:trHeight w:val="1417"/>
        </w:trPr>
        <w:tc>
          <w:tcPr>
            <w:tcW w:w="851" w:type="dxa"/>
          </w:tcPr>
          <w:p w14:paraId="5B2D0FC4" w14:textId="6FC5D890" w:rsidR="00206A68" w:rsidRDefault="000270CB" w:rsidP="00E17EE0">
            <w:pPr>
              <w:ind w:left="-250" w:firstLine="250"/>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lastRenderedPageBreak/>
              <w:t>7</w:t>
            </w:r>
            <w:r w:rsidR="00E17EE0">
              <w:rPr>
                <w:rFonts w:asciiTheme="minorHAnsi" w:eastAsia="Times New Roman" w:hAnsiTheme="minorHAnsi" w:cstheme="minorHAnsi"/>
                <w:color w:val="000000"/>
                <w:sz w:val="16"/>
                <w:szCs w:val="16"/>
                <w:lang w:val="en-US"/>
              </w:rPr>
              <w:t>.3.2</w:t>
            </w:r>
          </w:p>
        </w:tc>
        <w:tc>
          <w:tcPr>
            <w:tcW w:w="1134" w:type="dxa"/>
          </w:tcPr>
          <w:p w14:paraId="6AC2C584" w14:textId="488E6A56" w:rsidR="00206A68" w:rsidRDefault="005679BC" w:rsidP="00206A68">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Community </w:t>
            </w:r>
            <w:r w:rsidR="0050758E">
              <w:rPr>
                <w:rFonts w:asciiTheme="minorHAnsi" w:eastAsia="Times New Roman" w:hAnsiTheme="minorHAnsi" w:cstheme="minorHAnsi"/>
                <w:color w:val="000000"/>
                <w:sz w:val="16"/>
                <w:szCs w:val="16"/>
                <w:lang w:val="en-US"/>
              </w:rPr>
              <w:t>#T</w:t>
            </w:r>
            <w:r>
              <w:rPr>
                <w:rFonts w:asciiTheme="minorHAnsi" w:eastAsia="Times New Roman" w:hAnsiTheme="minorHAnsi" w:cstheme="minorHAnsi"/>
                <w:color w:val="000000"/>
                <w:sz w:val="16"/>
                <w:szCs w:val="16"/>
                <w:lang w:val="en-US"/>
              </w:rPr>
              <w:t>ags</w:t>
            </w:r>
          </w:p>
        </w:tc>
        <w:tc>
          <w:tcPr>
            <w:tcW w:w="1276" w:type="dxa"/>
            <w:gridSpan w:val="2"/>
          </w:tcPr>
          <w:p w14:paraId="4D2047B2" w14:textId="408EEA72" w:rsidR="00206A68" w:rsidRDefault="0050758E" w:rsidP="00206A68">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w:t>
            </w:r>
            <w:r w:rsidR="005679BC">
              <w:rPr>
                <w:rFonts w:asciiTheme="minorHAnsi" w:eastAsia="Times New Roman" w:hAnsiTheme="minorHAnsi" w:cstheme="minorHAnsi"/>
                <w:color w:val="000000"/>
                <w:sz w:val="16"/>
                <w:szCs w:val="16"/>
                <w:lang w:val="en-US"/>
              </w:rPr>
              <w:t>Tag</w:t>
            </w:r>
            <w:r>
              <w:rPr>
                <w:rFonts w:asciiTheme="minorHAnsi" w:eastAsia="Times New Roman" w:hAnsiTheme="minorHAnsi" w:cstheme="minorHAnsi"/>
                <w:color w:val="000000"/>
                <w:sz w:val="16"/>
                <w:szCs w:val="16"/>
                <w:lang w:val="en-US"/>
              </w:rPr>
              <w:t>s</w:t>
            </w:r>
            <w:r w:rsidR="005679BC">
              <w:rPr>
                <w:rFonts w:asciiTheme="minorHAnsi" w:eastAsia="Times New Roman" w:hAnsiTheme="minorHAnsi" w:cstheme="minorHAnsi"/>
                <w:color w:val="000000"/>
                <w:sz w:val="16"/>
                <w:szCs w:val="16"/>
                <w:lang w:val="en-US"/>
              </w:rPr>
              <w:t xml:space="preserve"> cloud </w:t>
            </w:r>
          </w:p>
        </w:tc>
        <w:tc>
          <w:tcPr>
            <w:tcW w:w="5386" w:type="dxa"/>
            <w:gridSpan w:val="2"/>
          </w:tcPr>
          <w:p w14:paraId="3C2D27E5" w14:textId="2FEDFD60" w:rsidR="00206A68" w:rsidRDefault="00206A68" w:rsidP="00206A68">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sidR="005679BC" w:rsidRPr="00123367">
              <w:rPr>
                <w:rFonts w:asciiTheme="minorHAnsi" w:eastAsia="Times New Roman" w:hAnsiTheme="minorHAnsi" w:cstheme="minorHAnsi"/>
                <w:sz w:val="16"/>
                <w:szCs w:val="16"/>
                <w:lang w:val="en-US" w:eastAsia="ru-RU"/>
              </w:rPr>
              <w:t xml:space="preserve">that </w:t>
            </w:r>
            <w:r w:rsidR="00AF0DAB" w:rsidRPr="00123367">
              <w:rPr>
                <w:rFonts w:asciiTheme="minorHAnsi" w:eastAsia="Times New Roman" w:hAnsiTheme="minorHAnsi" w:cstheme="minorHAnsi"/>
                <w:sz w:val="16"/>
                <w:szCs w:val="16"/>
                <w:lang w:val="en-US" w:eastAsia="ru-RU"/>
              </w:rPr>
              <w:t>I</w:t>
            </w:r>
            <w:r w:rsidR="005679BC" w:rsidRPr="00123367">
              <w:rPr>
                <w:rFonts w:asciiTheme="minorHAnsi" w:eastAsia="Times New Roman" w:hAnsiTheme="minorHAnsi" w:cstheme="minorHAnsi"/>
                <w:sz w:val="16"/>
                <w:szCs w:val="16"/>
                <w:lang w:val="en-US" w:eastAsia="ru-RU"/>
              </w:rPr>
              <w:t xml:space="preserve"> am </w:t>
            </w:r>
            <w:r>
              <w:rPr>
                <w:rFonts w:asciiTheme="minorHAnsi" w:eastAsia="Times New Roman" w:hAnsiTheme="minorHAnsi" w:cstheme="minorHAnsi"/>
                <w:sz w:val="16"/>
                <w:szCs w:val="16"/>
                <w:lang w:val="en-US" w:eastAsia="ru-RU"/>
              </w:rPr>
              <w:t>a logged user</w:t>
            </w:r>
          </w:p>
          <w:p w14:paraId="2B604EC4" w14:textId="12D4061E" w:rsidR="00206A68" w:rsidRDefault="00206A68" w:rsidP="00206A68">
            <w:pPr>
              <w:rPr>
                <w:rFonts w:asciiTheme="minorHAnsi" w:eastAsia="Times New Roman" w:hAnsiTheme="minorHAnsi" w:cstheme="minorHAnsi"/>
                <w:sz w:val="16"/>
                <w:szCs w:val="16"/>
                <w:lang w:val="en-US" w:eastAsia="ru-RU"/>
              </w:rPr>
            </w:pPr>
            <w:r w:rsidRPr="00DB207B">
              <w:rPr>
                <w:rFonts w:asciiTheme="minorHAnsi" w:eastAsia="Times New Roman" w:hAnsiTheme="minorHAnsi" w:cstheme="minorHAnsi"/>
                <w:color w:val="0000FF"/>
                <w:sz w:val="16"/>
                <w:szCs w:val="16"/>
                <w:lang w:val="en-US" w:eastAsia="ru-RU"/>
              </w:rPr>
              <w:t>And</w:t>
            </w:r>
            <w:r w:rsidR="005679BC">
              <w:rPr>
                <w:rFonts w:asciiTheme="minorHAnsi" w:eastAsia="Times New Roman" w:hAnsiTheme="minorHAnsi" w:cstheme="minorHAnsi"/>
                <w:sz w:val="16"/>
                <w:szCs w:val="16"/>
                <w:lang w:val="en-US" w:eastAsia="ru-RU"/>
              </w:rPr>
              <w:t xml:space="preserve"> that </w:t>
            </w:r>
            <w:r w:rsidR="00AF0DAB">
              <w:rPr>
                <w:rFonts w:asciiTheme="minorHAnsi" w:eastAsia="Times New Roman" w:hAnsiTheme="minorHAnsi" w:cstheme="minorHAnsi"/>
                <w:sz w:val="16"/>
                <w:szCs w:val="16"/>
                <w:lang w:val="en-US" w:eastAsia="ru-RU"/>
              </w:rPr>
              <w:t>I</w:t>
            </w:r>
            <w:r w:rsidR="005679BC">
              <w:rPr>
                <w:rFonts w:asciiTheme="minorHAnsi" w:eastAsia="Times New Roman" w:hAnsiTheme="minorHAnsi" w:cstheme="minorHAnsi"/>
                <w:sz w:val="16"/>
                <w:szCs w:val="16"/>
                <w:lang w:val="en-US" w:eastAsia="ru-RU"/>
              </w:rPr>
              <w:t xml:space="preserve"> am on the  “community” page</w:t>
            </w:r>
          </w:p>
          <w:p w14:paraId="035B78A2" w14:textId="4C5ECA00" w:rsidR="00206A68" w:rsidRDefault="00206A68" w:rsidP="00206A68">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And</w:t>
            </w:r>
            <w:r w:rsidRPr="00123367">
              <w:rPr>
                <w:rFonts w:asciiTheme="minorHAnsi" w:eastAsia="Times New Roman" w:hAnsiTheme="minorHAnsi" w:cstheme="minorHAnsi"/>
                <w:color w:val="0000FF"/>
                <w:sz w:val="16"/>
                <w:szCs w:val="16"/>
                <w:lang w:val="en-US" w:eastAsia="ru-RU"/>
              </w:rPr>
              <w:t xml:space="preserve"> </w:t>
            </w:r>
            <w:r w:rsidR="005679BC">
              <w:rPr>
                <w:rFonts w:asciiTheme="minorHAnsi" w:eastAsia="Times New Roman" w:hAnsiTheme="minorHAnsi" w:cstheme="minorHAnsi"/>
                <w:sz w:val="16"/>
                <w:szCs w:val="16"/>
                <w:lang w:val="en-US" w:eastAsia="ru-RU"/>
              </w:rPr>
              <w:t xml:space="preserve">the community is public or </w:t>
            </w:r>
            <w:r w:rsidR="00AF0DAB">
              <w:rPr>
                <w:rFonts w:asciiTheme="minorHAnsi" w:eastAsia="Times New Roman" w:hAnsiTheme="minorHAnsi" w:cstheme="minorHAnsi"/>
                <w:sz w:val="16"/>
                <w:szCs w:val="16"/>
                <w:lang w:val="en-US" w:eastAsia="ru-RU"/>
              </w:rPr>
              <w:t>I</w:t>
            </w:r>
            <w:r w:rsidR="005679BC">
              <w:rPr>
                <w:rFonts w:asciiTheme="minorHAnsi" w:eastAsia="Times New Roman" w:hAnsiTheme="minorHAnsi" w:cstheme="minorHAnsi"/>
                <w:sz w:val="16"/>
                <w:szCs w:val="16"/>
                <w:lang w:val="en-US" w:eastAsia="ru-RU"/>
              </w:rPr>
              <w:t xml:space="preserve"> have private access to the community</w:t>
            </w:r>
          </w:p>
          <w:p w14:paraId="78F93A22" w14:textId="3A46CDAF" w:rsidR="00206A68" w:rsidRPr="0050758E" w:rsidRDefault="00206A68" w:rsidP="00206A68">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And</w:t>
            </w:r>
            <w:r w:rsidRPr="00123367">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val="en-US" w:eastAsia="ru-RU"/>
              </w:rPr>
              <w:t>the members of the community use</w:t>
            </w:r>
            <w:r w:rsidR="0050758E">
              <w:rPr>
                <w:rFonts w:asciiTheme="minorHAnsi" w:eastAsia="Times New Roman" w:hAnsiTheme="minorHAnsi" w:cstheme="minorHAnsi"/>
                <w:sz w:val="16"/>
                <w:szCs w:val="16"/>
                <w:lang w:val="en-US" w:eastAsia="ru-RU"/>
              </w:rPr>
              <w:t xml:space="preserve"> #T</w:t>
            </w:r>
            <w:r>
              <w:rPr>
                <w:rFonts w:asciiTheme="minorHAnsi" w:eastAsia="Times New Roman" w:hAnsiTheme="minorHAnsi" w:cstheme="minorHAnsi"/>
                <w:sz w:val="16"/>
                <w:szCs w:val="16"/>
                <w:lang w:val="en-US" w:eastAsia="ru-RU"/>
              </w:rPr>
              <w:t>ags in their posts</w:t>
            </w:r>
            <w:r w:rsidR="00EA61FC">
              <w:rPr>
                <w:rFonts w:asciiTheme="minorHAnsi" w:eastAsia="Times New Roman" w:hAnsiTheme="minorHAnsi" w:cstheme="minorHAnsi"/>
                <w:color w:val="0000FF"/>
                <w:sz w:val="16"/>
                <w:szCs w:val="16"/>
                <w:lang w:val="en-US" w:eastAsia="ru-RU"/>
              </w:rPr>
              <w:t xml:space="preserve"> </w:t>
            </w:r>
            <w:r w:rsidR="00EA61FC">
              <w:rPr>
                <w:rFonts w:asciiTheme="minorHAnsi" w:eastAsia="Times New Roman" w:hAnsiTheme="minorHAnsi" w:cstheme="minorHAnsi"/>
                <w:color w:val="0000FF"/>
                <w:sz w:val="16"/>
                <w:szCs w:val="16"/>
                <w:lang w:val="en-US" w:eastAsia="ru-RU"/>
              </w:rPr>
              <w:br/>
              <w:t>T</w:t>
            </w:r>
            <w:r w:rsidR="005679BC" w:rsidRPr="00123367">
              <w:rPr>
                <w:rFonts w:asciiTheme="minorHAnsi" w:eastAsia="Times New Roman" w:hAnsiTheme="minorHAnsi" w:cstheme="minorHAnsi"/>
                <w:color w:val="0000FF"/>
                <w:sz w:val="16"/>
                <w:szCs w:val="16"/>
                <w:lang w:val="en-US" w:eastAsia="ru-RU"/>
              </w:rPr>
              <w:t xml:space="preserve">hen </w:t>
            </w:r>
            <w:r w:rsidR="00AF0DAB">
              <w:rPr>
                <w:rFonts w:asciiTheme="minorHAnsi" w:eastAsia="Times New Roman" w:hAnsiTheme="minorHAnsi" w:cstheme="minorHAnsi"/>
                <w:sz w:val="16"/>
                <w:szCs w:val="16"/>
                <w:lang w:val="en-US" w:eastAsia="ru-RU"/>
              </w:rPr>
              <w:t>I</w:t>
            </w:r>
            <w:r w:rsidR="0050758E">
              <w:rPr>
                <w:rFonts w:asciiTheme="minorHAnsi" w:eastAsia="Times New Roman" w:hAnsiTheme="minorHAnsi" w:cstheme="minorHAnsi"/>
                <w:sz w:val="16"/>
                <w:szCs w:val="16"/>
                <w:lang w:val="en-US" w:eastAsia="ru-RU"/>
              </w:rPr>
              <w:t xml:space="preserve"> see the </w:t>
            </w:r>
            <w:r w:rsidR="005679BC">
              <w:rPr>
                <w:rFonts w:asciiTheme="minorHAnsi" w:eastAsia="Times New Roman" w:hAnsiTheme="minorHAnsi" w:cstheme="minorHAnsi"/>
                <w:sz w:val="16"/>
                <w:szCs w:val="16"/>
                <w:lang w:val="en-US" w:eastAsia="ru-RU"/>
              </w:rPr>
              <w:t xml:space="preserve">community </w:t>
            </w:r>
            <w:r w:rsidR="0050758E">
              <w:rPr>
                <w:rFonts w:asciiTheme="minorHAnsi" w:eastAsia="Times New Roman" w:hAnsiTheme="minorHAnsi" w:cstheme="minorHAnsi"/>
                <w:sz w:val="16"/>
                <w:szCs w:val="16"/>
                <w:lang w:val="en-US" w:eastAsia="ru-RU"/>
              </w:rPr>
              <w:t>“#Tags</w:t>
            </w:r>
            <w:r w:rsidR="005679BC">
              <w:rPr>
                <w:rFonts w:asciiTheme="minorHAnsi" w:eastAsia="Times New Roman" w:hAnsiTheme="minorHAnsi" w:cstheme="minorHAnsi"/>
                <w:sz w:val="16"/>
                <w:szCs w:val="16"/>
                <w:lang w:val="en-US" w:eastAsia="ru-RU"/>
              </w:rPr>
              <w:t xml:space="preserve"> cloud</w:t>
            </w:r>
            <w:r w:rsidR="0050758E">
              <w:rPr>
                <w:rFonts w:asciiTheme="minorHAnsi" w:eastAsia="Times New Roman" w:hAnsiTheme="minorHAnsi" w:cstheme="minorHAnsi"/>
                <w:sz w:val="16"/>
                <w:szCs w:val="16"/>
                <w:lang w:val="en-US" w:eastAsia="ru-RU"/>
              </w:rPr>
              <w:t>”</w:t>
            </w:r>
            <w:r w:rsidR="005679BC">
              <w:rPr>
                <w:rFonts w:asciiTheme="minorHAnsi" w:eastAsia="Times New Roman" w:hAnsiTheme="minorHAnsi" w:cstheme="minorHAnsi"/>
                <w:sz w:val="16"/>
                <w:szCs w:val="16"/>
                <w:lang w:val="en-US" w:eastAsia="ru-RU"/>
              </w:rPr>
              <w:t xml:space="preserve"> that populate</w:t>
            </w:r>
            <w:r w:rsidR="00DB2BE3">
              <w:rPr>
                <w:rFonts w:asciiTheme="minorHAnsi" w:eastAsia="Times New Roman" w:hAnsiTheme="minorHAnsi" w:cstheme="minorHAnsi"/>
                <w:sz w:val="16"/>
                <w:szCs w:val="16"/>
                <w:lang w:val="en-US" w:eastAsia="ru-RU"/>
              </w:rPr>
              <w:t>s</w:t>
            </w:r>
            <w:r>
              <w:rPr>
                <w:rFonts w:asciiTheme="minorHAnsi" w:eastAsia="Times New Roman" w:hAnsiTheme="minorHAnsi" w:cstheme="minorHAnsi"/>
                <w:sz w:val="16"/>
                <w:szCs w:val="16"/>
                <w:lang w:val="en-US" w:eastAsia="ru-RU"/>
              </w:rPr>
              <w:t xml:space="preserve"> the most us</w:t>
            </w:r>
            <w:r w:rsidR="00DB2BE3">
              <w:rPr>
                <w:rFonts w:asciiTheme="minorHAnsi" w:eastAsia="Times New Roman" w:hAnsiTheme="minorHAnsi" w:cstheme="minorHAnsi"/>
                <w:sz w:val="16"/>
                <w:szCs w:val="16"/>
                <w:lang w:val="en-US" w:eastAsia="ru-RU"/>
              </w:rPr>
              <w:t xml:space="preserve">es </w:t>
            </w:r>
            <w:r w:rsidR="00DB2BE3" w:rsidRPr="0050758E">
              <w:rPr>
                <w:rFonts w:asciiTheme="minorHAnsi" w:eastAsia="Times New Roman" w:hAnsiTheme="minorHAnsi" w:cstheme="minorHAnsi"/>
                <w:sz w:val="16"/>
                <w:szCs w:val="16"/>
                <w:lang w:val="en-US" w:eastAsia="ru-RU"/>
              </w:rPr>
              <w:t>tags from the that month.</w:t>
            </w:r>
          </w:p>
          <w:p w14:paraId="4CC3D455" w14:textId="7775289F" w:rsidR="00206A68" w:rsidRDefault="00206A68" w:rsidP="00206A68">
            <w:pPr>
              <w:rPr>
                <w:rFonts w:asciiTheme="minorHAnsi" w:eastAsia="Times New Roman" w:hAnsiTheme="minorHAnsi" w:cstheme="minorHAnsi"/>
                <w:sz w:val="16"/>
                <w:szCs w:val="16"/>
                <w:lang w:val="en-US" w:eastAsia="ru-RU"/>
              </w:rPr>
            </w:pPr>
            <w:r w:rsidRPr="0050758E">
              <w:rPr>
                <w:rFonts w:asciiTheme="minorHAnsi" w:eastAsia="Times New Roman" w:hAnsiTheme="minorHAnsi" w:cstheme="minorHAnsi"/>
                <w:color w:val="0000FF"/>
                <w:sz w:val="16"/>
                <w:szCs w:val="16"/>
                <w:lang w:val="en-US" w:eastAsia="ru-RU"/>
              </w:rPr>
              <w:t>When</w:t>
            </w:r>
            <w:r w:rsidR="005679BC" w:rsidRPr="0050758E">
              <w:rPr>
                <w:rFonts w:asciiTheme="minorHAnsi" w:eastAsia="Times New Roman" w:hAnsiTheme="minorHAnsi" w:cstheme="minorHAnsi"/>
                <w:sz w:val="16"/>
                <w:szCs w:val="16"/>
                <w:lang w:val="en-US" w:eastAsia="ru-RU"/>
              </w:rPr>
              <w:t xml:space="preserve"> </w:t>
            </w:r>
            <w:r w:rsidR="00AF0DAB" w:rsidRPr="0050758E">
              <w:rPr>
                <w:rFonts w:asciiTheme="minorHAnsi" w:eastAsia="Times New Roman" w:hAnsiTheme="minorHAnsi" w:cstheme="minorHAnsi"/>
                <w:sz w:val="16"/>
                <w:szCs w:val="16"/>
                <w:lang w:val="en-US" w:eastAsia="ru-RU"/>
              </w:rPr>
              <w:t>I</w:t>
            </w:r>
            <w:r w:rsidR="005679BC" w:rsidRPr="0050758E">
              <w:rPr>
                <w:rFonts w:asciiTheme="minorHAnsi" w:eastAsia="Times New Roman" w:hAnsiTheme="minorHAnsi" w:cstheme="minorHAnsi"/>
                <w:sz w:val="16"/>
                <w:szCs w:val="16"/>
                <w:lang w:val="en-US" w:eastAsia="ru-RU"/>
              </w:rPr>
              <w:t xml:space="preserve"> click on </w:t>
            </w:r>
            <w:r w:rsidRPr="0050758E">
              <w:rPr>
                <w:rFonts w:asciiTheme="minorHAnsi" w:eastAsia="Times New Roman" w:hAnsiTheme="minorHAnsi" w:cstheme="minorHAnsi"/>
                <w:sz w:val="16"/>
                <w:szCs w:val="16"/>
                <w:lang w:val="en-US" w:eastAsia="ru-RU"/>
              </w:rPr>
              <w:t>a “</w:t>
            </w:r>
            <w:r w:rsidR="0050758E" w:rsidRPr="0050758E">
              <w:rPr>
                <w:rFonts w:asciiTheme="minorHAnsi" w:eastAsia="Times New Roman" w:hAnsiTheme="minorHAnsi" w:cstheme="minorHAnsi"/>
                <w:sz w:val="16"/>
                <w:szCs w:val="16"/>
                <w:lang w:val="en-US" w:eastAsia="ru-RU"/>
              </w:rPr>
              <w:t>#T</w:t>
            </w:r>
            <w:r w:rsidRPr="0050758E">
              <w:rPr>
                <w:rFonts w:asciiTheme="minorHAnsi" w:eastAsia="Times New Roman" w:hAnsiTheme="minorHAnsi" w:cstheme="minorHAnsi"/>
                <w:sz w:val="16"/>
                <w:szCs w:val="16"/>
                <w:lang w:val="en-US" w:eastAsia="ru-RU"/>
              </w:rPr>
              <w:t>ag” in the cloud, the community social feed is updated showing only the posts that use this tag</w:t>
            </w:r>
          </w:p>
          <w:p w14:paraId="0FB58DAF" w14:textId="77777777" w:rsidR="00761F74" w:rsidRDefault="00761F74" w:rsidP="00206A68">
            <w:pPr>
              <w:rPr>
                <w:rFonts w:asciiTheme="minorHAnsi" w:eastAsia="Times New Roman" w:hAnsiTheme="minorHAnsi" w:cstheme="minorHAnsi"/>
                <w:sz w:val="16"/>
                <w:szCs w:val="16"/>
                <w:lang w:val="en-US" w:eastAsia="ru-RU"/>
              </w:rPr>
            </w:pPr>
          </w:p>
          <w:p w14:paraId="61E4F9FC" w14:textId="367FE114" w:rsidR="00761F74" w:rsidRPr="00936CD0" w:rsidRDefault="005679BC" w:rsidP="00206A68">
            <w:pPr>
              <w:rPr>
                <w:rFonts w:asciiTheme="minorHAnsi" w:eastAsia="Times New Roman" w:hAnsiTheme="minorHAnsi" w:cstheme="minorHAnsi"/>
                <w:sz w:val="16"/>
                <w:szCs w:val="16"/>
                <w:lang w:val="en-US" w:eastAsia="ru-RU"/>
              </w:rPr>
            </w:pPr>
            <w:r w:rsidRPr="005A20AB">
              <w:rPr>
                <w:rFonts w:asciiTheme="minorHAnsi" w:eastAsia="Times New Roman" w:hAnsiTheme="minorHAnsi" w:cstheme="minorHAnsi"/>
                <w:color w:val="0000FF"/>
                <w:sz w:val="16"/>
                <w:szCs w:val="16"/>
                <w:lang w:val="en-US" w:eastAsia="ru-RU"/>
              </w:rPr>
              <w:t>*this is an oob sitrion functionality, no customization required</w:t>
            </w:r>
          </w:p>
        </w:tc>
        <w:tc>
          <w:tcPr>
            <w:tcW w:w="1418" w:type="dxa"/>
          </w:tcPr>
          <w:p w14:paraId="285718E8" w14:textId="77777777" w:rsidR="00206A68" w:rsidRDefault="00206A68" w:rsidP="00206A68">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p w14:paraId="30634663" w14:textId="77777777" w:rsidR="00206A68" w:rsidRDefault="00206A68" w:rsidP="00206A68">
            <w:pPr>
              <w:jc w:val="right"/>
              <w:rPr>
                <w:rFonts w:asciiTheme="minorHAnsi" w:eastAsia="Times New Roman" w:hAnsiTheme="minorHAnsi" w:cstheme="minorHAnsi"/>
                <w:color w:val="000000"/>
                <w:sz w:val="16"/>
                <w:szCs w:val="16"/>
                <w:lang w:val="en-US"/>
              </w:rPr>
            </w:pPr>
          </w:p>
        </w:tc>
      </w:tr>
      <w:tr w:rsidR="00DA7EA5" w14:paraId="0279821C" w14:textId="77777777" w:rsidTr="00631BC1">
        <w:trPr>
          <w:trHeight w:val="1154"/>
        </w:trPr>
        <w:tc>
          <w:tcPr>
            <w:tcW w:w="851" w:type="dxa"/>
          </w:tcPr>
          <w:p w14:paraId="43550D6D" w14:textId="77777777" w:rsidR="00DA7EA5" w:rsidRDefault="00DA7EA5" w:rsidP="00742E9F">
            <w:pPr>
              <w:jc w:val="right"/>
              <w:rPr>
                <w:rFonts w:asciiTheme="minorHAnsi" w:eastAsia="Times New Roman" w:hAnsiTheme="minorHAnsi" w:cstheme="minorHAnsi"/>
                <w:color w:val="000000"/>
                <w:sz w:val="16"/>
                <w:szCs w:val="16"/>
                <w:lang w:val="en-US"/>
              </w:rPr>
            </w:pPr>
          </w:p>
        </w:tc>
        <w:tc>
          <w:tcPr>
            <w:tcW w:w="9214" w:type="dxa"/>
            <w:gridSpan w:val="6"/>
          </w:tcPr>
          <w:p w14:paraId="30F0DF4C" w14:textId="77777777" w:rsidR="00DA7EA5" w:rsidRDefault="00DA7EA5" w:rsidP="00742E9F">
            <w:pPr>
              <w:rPr>
                <w:rFonts w:asciiTheme="minorHAnsi" w:eastAsia="Times New Roman" w:hAnsiTheme="minorHAnsi" w:cstheme="minorHAnsi"/>
                <w:color w:val="000000"/>
                <w:sz w:val="16"/>
                <w:szCs w:val="16"/>
                <w:lang w:val="en-US"/>
              </w:rPr>
            </w:pPr>
          </w:p>
          <w:p w14:paraId="23B33224" w14:textId="77777777" w:rsidR="00DA7EA5" w:rsidRDefault="00DA7EA5" w:rsidP="00742E9F">
            <w:pPr>
              <w:rPr>
                <w:rFonts w:asciiTheme="minorHAnsi" w:eastAsia="Times New Roman" w:hAnsiTheme="minorHAnsi" w:cstheme="minorHAnsi"/>
                <w:color w:val="000000"/>
                <w:sz w:val="16"/>
                <w:szCs w:val="16"/>
                <w:lang w:val="en-US"/>
              </w:rPr>
            </w:pPr>
            <w:r>
              <w:rPr>
                <w:noProof/>
                <w:lang w:val="sk-SK" w:eastAsia="sk-SK"/>
              </w:rPr>
              <w:drawing>
                <wp:inline distT="0" distB="0" distL="0" distR="0" wp14:anchorId="0A812858" wp14:editId="17F565FB">
                  <wp:extent cx="3604260" cy="36367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email">
                            <a:extLst>
                              <a:ext uri="{28A0092B-C50C-407E-A947-70E740481C1C}">
                                <a14:useLocalDpi xmlns:a14="http://schemas.microsoft.com/office/drawing/2010/main"/>
                              </a:ext>
                            </a:extLst>
                          </a:blip>
                          <a:stretch>
                            <a:fillRect/>
                          </a:stretch>
                        </pic:blipFill>
                        <pic:spPr>
                          <a:xfrm>
                            <a:off x="0" y="0"/>
                            <a:ext cx="3627361" cy="366004"/>
                          </a:xfrm>
                          <a:prstGeom prst="rect">
                            <a:avLst/>
                          </a:prstGeom>
                        </pic:spPr>
                      </pic:pic>
                    </a:graphicData>
                  </a:graphic>
                </wp:inline>
              </w:drawing>
            </w:r>
          </w:p>
          <w:p w14:paraId="2C974627" w14:textId="77777777" w:rsidR="00DA7EA5" w:rsidRDefault="00DA7EA5" w:rsidP="00742E9F">
            <w:pPr>
              <w:rPr>
                <w:rFonts w:asciiTheme="minorHAnsi" w:eastAsia="Times New Roman" w:hAnsiTheme="minorHAnsi" w:cstheme="minorHAnsi"/>
                <w:color w:val="000000"/>
                <w:sz w:val="16"/>
                <w:szCs w:val="16"/>
                <w:lang w:val="en-US"/>
              </w:rPr>
            </w:pPr>
          </w:p>
          <w:p w14:paraId="426B0D0D" w14:textId="77777777" w:rsidR="00DA7EA5" w:rsidRDefault="00DA7EA5" w:rsidP="00742E9F">
            <w:pPr>
              <w:rPr>
                <w:rFonts w:asciiTheme="minorHAnsi" w:eastAsia="Times New Roman" w:hAnsiTheme="minorHAnsi" w:cstheme="minorHAnsi"/>
                <w:color w:val="000000"/>
                <w:sz w:val="16"/>
                <w:szCs w:val="16"/>
                <w:lang w:val="en-US"/>
              </w:rPr>
            </w:pPr>
            <w:r>
              <w:rPr>
                <w:noProof/>
                <w:lang w:val="sk-SK" w:eastAsia="sk-SK"/>
              </w:rPr>
              <w:drawing>
                <wp:inline distT="0" distB="0" distL="0" distR="0" wp14:anchorId="3C560685" wp14:editId="4B44FDAF">
                  <wp:extent cx="5713730" cy="570865"/>
                  <wp:effectExtent l="0" t="0" r="127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email">
                            <a:extLst>
                              <a:ext uri="{28A0092B-C50C-407E-A947-70E740481C1C}">
                                <a14:useLocalDpi xmlns:a14="http://schemas.microsoft.com/office/drawing/2010/main"/>
                              </a:ext>
                            </a:extLst>
                          </a:blip>
                          <a:stretch>
                            <a:fillRect/>
                          </a:stretch>
                        </pic:blipFill>
                        <pic:spPr>
                          <a:xfrm>
                            <a:off x="0" y="0"/>
                            <a:ext cx="5713730" cy="570865"/>
                          </a:xfrm>
                          <a:prstGeom prst="rect">
                            <a:avLst/>
                          </a:prstGeom>
                        </pic:spPr>
                      </pic:pic>
                    </a:graphicData>
                  </a:graphic>
                </wp:inline>
              </w:drawing>
            </w:r>
          </w:p>
          <w:p w14:paraId="1FE07F1F" w14:textId="77777777" w:rsidR="00DA7EA5" w:rsidRDefault="00DA7EA5" w:rsidP="00742E9F">
            <w:pPr>
              <w:rPr>
                <w:rFonts w:asciiTheme="minorHAnsi" w:eastAsia="Times New Roman" w:hAnsiTheme="minorHAnsi" w:cstheme="minorHAnsi"/>
                <w:color w:val="000000"/>
                <w:sz w:val="16"/>
                <w:szCs w:val="16"/>
                <w:lang w:val="en-US"/>
              </w:rPr>
            </w:pPr>
          </w:p>
        </w:tc>
      </w:tr>
      <w:tr w:rsidR="00DA7EA5" w:rsidRPr="00193438" w14:paraId="526E1340" w14:textId="77777777" w:rsidTr="00631BC1">
        <w:trPr>
          <w:trHeight w:val="1417"/>
        </w:trPr>
        <w:tc>
          <w:tcPr>
            <w:tcW w:w="851" w:type="dxa"/>
          </w:tcPr>
          <w:p w14:paraId="6489DFE5" w14:textId="1C62A3AF" w:rsidR="00DA7EA5" w:rsidRDefault="0030720B" w:rsidP="00DA7EA5">
            <w:pPr>
              <w:ind w:left="-250" w:firstLine="250"/>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7.3.3</w:t>
            </w:r>
          </w:p>
        </w:tc>
        <w:tc>
          <w:tcPr>
            <w:tcW w:w="1134" w:type="dxa"/>
          </w:tcPr>
          <w:p w14:paraId="185F30E1" w14:textId="1F93BC6D" w:rsidR="00DA7EA5" w:rsidRDefault="00DA7EA5" w:rsidP="00DA7EA5">
            <w:pPr>
              <w:rPr>
                <w:rFonts w:asciiTheme="minorHAnsi" w:eastAsia="Times New Roman" w:hAnsiTheme="minorHAnsi" w:cstheme="minorHAnsi"/>
                <w:color w:val="000000"/>
                <w:sz w:val="16"/>
                <w:szCs w:val="16"/>
                <w:lang w:val="en-US"/>
              </w:rPr>
            </w:pPr>
          </w:p>
        </w:tc>
        <w:tc>
          <w:tcPr>
            <w:tcW w:w="1276" w:type="dxa"/>
            <w:gridSpan w:val="2"/>
          </w:tcPr>
          <w:p w14:paraId="16E2F5AB" w14:textId="01B06CC1" w:rsidR="00DA7EA5" w:rsidRDefault="00DA7EA5" w:rsidP="00DA7EA5">
            <w:pPr>
              <w:rPr>
                <w:rFonts w:asciiTheme="minorHAnsi" w:eastAsia="Times New Roman" w:hAnsiTheme="minorHAnsi" w:cstheme="minorHAnsi"/>
                <w:color w:val="000000"/>
                <w:sz w:val="16"/>
                <w:szCs w:val="16"/>
                <w:lang w:val="en-US"/>
              </w:rPr>
            </w:pPr>
          </w:p>
        </w:tc>
        <w:tc>
          <w:tcPr>
            <w:tcW w:w="5386" w:type="dxa"/>
            <w:gridSpan w:val="2"/>
          </w:tcPr>
          <w:p w14:paraId="1BF75101" w14:textId="0BA131C5" w:rsidR="00DA7EA5" w:rsidRPr="00123367" w:rsidRDefault="00DA7EA5" w:rsidP="00DA7EA5">
            <w:pPr>
              <w:rPr>
                <w:rFonts w:asciiTheme="minorHAnsi" w:eastAsia="Times New Roman" w:hAnsiTheme="minorHAnsi" w:cstheme="minorHAnsi"/>
                <w:color w:val="0000FF"/>
                <w:sz w:val="16"/>
                <w:szCs w:val="16"/>
                <w:lang w:val="en-US" w:eastAsia="ru-RU"/>
              </w:rPr>
            </w:pPr>
          </w:p>
        </w:tc>
        <w:tc>
          <w:tcPr>
            <w:tcW w:w="1418" w:type="dxa"/>
          </w:tcPr>
          <w:p w14:paraId="79EB4975" w14:textId="77777777" w:rsidR="00DA7EA5" w:rsidRDefault="00DA7EA5" w:rsidP="00DA7EA5">
            <w:pPr>
              <w:jc w:val="right"/>
              <w:rPr>
                <w:rFonts w:asciiTheme="minorHAnsi" w:eastAsia="Times New Roman" w:hAnsiTheme="minorHAnsi" w:cstheme="minorHAnsi"/>
                <w:color w:val="000000"/>
                <w:sz w:val="16"/>
                <w:szCs w:val="16"/>
                <w:lang w:val="en-US"/>
              </w:rPr>
            </w:pPr>
          </w:p>
        </w:tc>
      </w:tr>
      <w:tr w:rsidR="0023418A" w:rsidRPr="00691053" w14:paraId="05A06D6D" w14:textId="77777777" w:rsidTr="00631BC1">
        <w:trPr>
          <w:trHeight w:val="867"/>
        </w:trPr>
        <w:tc>
          <w:tcPr>
            <w:tcW w:w="851" w:type="dxa"/>
          </w:tcPr>
          <w:p w14:paraId="10542D07" w14:textId="77777777" w:rsidR="0023418A" w:rsidRDefault="0023418A" w:rsidP="0030491F">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7.3.5</w:t>
            </w:r>
          </w:p>
          <w:p w14:paraId="0850216A" w14:textId="77777777" w:rsidR="0023418A" w:rsidRDefault="0023418A" w:rsidP="0030491F">
            <w:pPr>
              <w:jc w:val="right"/>
              <w:rPr>
                <w:rFonts w:asciiTheme="minorHAnsi" w:eastAsia="Times New Roman" w:hAnsiTheme="minorHAnsi" w:cstheme="minorHAnsi"/>
                <w:color w:val="000000"/>
                <w:sz w:val="16"/>
                <w:szCs w:val="16"/>
                <w:lang w:val="en-US"/>
              </w:rPr>
            </w:pPr>
          </w:p>
          <w:p w14:paraId="051E9802" w14:textId="77777777" w:rsidR="0023418A" w:rsidRPr="00AD3D29" w:rsidRDefault="0023418A" w:rsidP="0030491F">
            <w:pPr>
              <w:jc w:val="right"/>
              <w:rPr>
                <w:rFonts w:asciiTheme="minorHAnsi" w:eastAsia="Times New Roman" w:hAnsiTheme="minorHAnsi" w:cstheme="minorHAnsi"/>
                <w:color w:val="000000"/>
                <w:sz w:val="16"/>
                <w:szCs w:val="16"/>
                <w:highlight w:val="yellow"/>
                <w:lang w:val="en-US"/>
              </w:rPr>
            </w:pPr>
          </w:p>
        </w:tc>
        <w:tc>
          <w:tcPr>
            <w:tcW w:w="1156" w:type="dxa"/>
            <w:gridSpan w:val="2"/>
          </w:tcPr>
          <w:p w14:paraId="01BA368F" w14:textId="77777777" w:rsidR="0023418A" w:rsidRPr="00691053" w:rsidRDefault="0023418A" w:rsidP="0030491F">
            <w:pPr>
              <w:rPr>
                <w:rFonts w:asciiTheme="minorHAnsi" w:eastAsia="Times New Roman" w:hAnsiTheme="minorHAnsi" w:cstheme="minorHAnsi"/>
                <w:b/>
                <w:color w:val="000000"/>
                <w:sz w:val="16"/>
                <w:szCs w:val="16"/>
                <w:lang w:val="en-US"/>
              </w:rPr>
            </w:pPr>
            <w:r>
              <w:rPr>
                <w:rFonts w:asciiTheme="minorHAnsi" w:eastAsia="Times New Roman" w:hAnsiTheme="minorHAnsi" w:cstheme="minorHAnsi"/>
                <w:b/>
                <w:color w:val="000000"/>
                <w:sz w:val="16"/>
                <w:szCs w:val="16"/>
                <w:lang w:val="en-US"/>
              </w:rPr>
              <w:t>Trending #Tags</w:t>
            </w:r>
          </w:p>
        </w:tc>
        <w:tc>
          <w:tcPr>
            <w:tcW w:w="1260" w:type="dxa"/>
            <w:gridSpan w:val="2"/>
          </w:tcPr>
          <w:p w14:paraId="5FCBB768" w14:textId="77777777" w:rsidR="0023418A" w:rsidRPr="00691053" w:rsidRDefault="0023418A" w:rsidP="0030491F">
            <w:pPr>
              <w:rPr>
                <w:rFonts w:asciiTheme="minorHAnsi" w:eastAsia="Times New Roman" w:hAnsiTheme="minorHAnsi" w:cstheme="minorHAnsi"/>
                <w:color w:val="000000"/>
                <w:sz w:val="16"/>
                <w:szCs w:val="16"/>
                <w:lang w:val="en-US"/>
              </w:rPr>
            </w:pPr>
            <w:r w:rsidRPr="00691053">
              <w:rPr>
                <w:rFonts w:asciiTheme="minorHAnsi" w:eastAsia="Times New Roman" w:hAnsiTheme="minorHAnsi" w:cstheme="minorHAnsi"/>
                <w:color w:val="000000"/>
                <w:sz w:val="16"/>
                <w:szCs w:val="16"/>
                <w:lang w:val="en-US"/>
              </w:rPr>
              <w:t xml:space="preserve">Trending </w:t>
            </w:r>
            <w:r>
              <w:rPr>
                <w:rFonts w:asciiTheme="minorHAnsi" w:eastAsia="Times New Roman" w:hAnsiTheme="minorHAnsi" w:cstheme="minorHAnsi"/>
                <w:color w:val="000000"/>
                <w:sz w:val="16"/>
                <w:szCs w:val="16"/>
                <w:lang w:val="en-US"/>
              </w:rPr>
              <w:t>#Tags</w:t>
            </w:r>
          </w:p>
        </w:tc>
        <w:tc>
          <w:tcPr>
            <w:tcW w:w="5380" w:type="dxa"/>
          </w:tcPr>
          <w:p w14:paraId="2547F81D" w14:textId="77777777" w:rsidR="0023418A" w:rsidRPr="00691053" w:rsidRDefault="0023418A" w:rsidP="0030491F">
            <w:pPr>
              <w:rPr>
                <w:rFonts w:asciiTheme="minorHAnsi" w:eastAsia="Times New Roman" w:hAnsiTheme="minorHAnsi" w:cstheme="minorHAnsi"/>
                <w:sz w:val="16"/>
                <w:szCs w:val="16"/>
                <w:lang w:val="en-US" w:eastAsia="ru-RU"/>
              </w:rPr>
            </w:pPr>
            <w:r w:rsidRPr="00691053">
              <w:rPr>
                <w:rFonts w:asciiTheme="minorHAnsi" w:eastAsia="Times New Roman" w:hAnsiTheme="minorHAnsi" w:cstheme="minorHAnsi"/>
                <w:color w:val="0000FF"/>
                <w:sz w:val="16"/>
                <w:szCs w:val="16"/>
                <w:lang w:val="en-US" w:eastAsia="ru-RU"/>
              </w:rPr>
              <w:t xml:space="preserve">Given </w:t>
            </w:r>
            <w:r w:rsidRPr="00691053">
              <w:rPr>
                <w:rFonts w:asciiTheme="minorHAnsi" w:eastAsia="Times New Roman" w:hAnsiTheme="minorHAnsi" w:cstheme="minorHAnsi"/>
                <w:sz w:val="16"/>
                <w:szCs w:val="16"/>
                <w:lang w:val="en-US" w:eastAsia="ru-RU"/>
              </w:rPr>
              <w:t>that I am a logged user</w:t>
            </w:r>
          </w:p>
          <w:p w14:paraId="55062728" w14:textId="77777777" w:rsidR="0023418A" w:rsidRPr="00691053" w:rsidRDefault="0023418A" w:rsidP="0030491F">
            <w:pPr>
              <w:rPr>
                <w:rFonts w:asciiTheme="minorHAnsi" w:eastAsia="Times New Roman" w:hAnsiTheme="minorHAnsi" w:cstheme="minorHAnsi"/>
                <w:strike/>
                <w:color w:val="000000"/>
                <w:sz w:val="16"/>
                <w:szCs w:val="16"/>
                <w:lang w:val="en-US"/>
              </w:rPr>
            </w:pPr>
            <w:r w:rsidRPr="00691053">
              <w:rPr>
                <w:rFonts w:asciiTheme="minorHAnsi" w:eastAsia="Times New Roman" w:hAnsiTheme="minorHAnsi" w:cstheme="minorHAnsi"/>
                <w:color w:val="0000FF"/>
                <w:sz w:val="16"/>
                <w:szCs w:val="16"/>
                <w:lang w:val="en-US" w:eastAsia="ru-RU"/>
              </w:rPr>
              <w:t>And</w:t>
            </w:r>
            <w:r w:rsidRPr="00691053">
              <w:rPr>
                <w:rFonts w:asciiTheme="minorHAnsi" w:eastAsia="Times New Roman" w:hAnsiTheme="minorHAnsi" w:cstheme="minorHAnsi"/>
                <w:sz w:val="16"/>
                <w:szCs w:val="16"/>
                <w:lang w:val="en-US" w:eastAsia="ru-RU"/>
              </w:rPr>
              <w:t xml:space="preserve"> </w:t>
            </w:r>
            <w:r w:rsidRPr="00691053">
              <w:rPr>
                <w:rFonts w:asciiTheme="minorHAnsi" w:eastAsia="Times New Roman" w:hAnsiTheme="minorHAnsi" w:cstheme="minorHAnsi"/>
                <w:color w:val="000000"/>
                <w:sz w:val="16"/>
                <w:szCs w:val="16"/>
                <w:lang w:val="en-US"/>
              </w:rPr>
              <w:t>on a engage homepage</w:t>
            </w:r>
          </w:p>
          <w:p w14:paraId="68191354" w14:textId="77777777" w:rsidR="0023418A" w:rsidRPr="00691053" w:rsidRDefault="0023418A" w:rsidP="0030491F">
            <w:pPr>
              <w:rPr>
                <w:rFonts w:asciiTheme="minorHAnsi" w:eastAsia="Times New Roman" w:hAnsiTheme="minorHAnsi" w:cstheme="minorHAnsi"/>
                <w:sz w:val="16"/>
                <w:szCs w:val="16"/>
                <w:lang w:val="en-US" w:eastAsia="ru-RU"/>
              </w:rPr>
            </w:pPr>
            <w:r w:rsidRPr="00691053">
              <w:rPr>
                <w:rFonts w:asciiTheme="minorHAnsi" w:eastAsia="Times New Roman" w:hAnsiTheme="minorHAnsi" w:cstheme="minorHAnsi"/>
                <w:color w:val="0000FF"/>
                <w:sz w:val="16"/>
                <w:szCs w:val="16"/>
                <w:lang w:val="en-US" w:eastAsia="ru-RU"/>
              </w:rPr>
              <w:t xml:space="preserve">Then </w:t>
            </w:r>
            <w:r w:rsidRPr="00691053">
              <w:rPr>
                <w:rFonts w:asciiTheme="minorHAnsi" w:eastAsia="Times New Roman" w:hAnsiTheme="minorHAnsi" w:cstheme="minorHAnsi"/>
                <w:sz w:val="16"/>
                <w:szCs w:val="16"/>
                <w:lang w:val="en-US" w:eastAsia="ru-RU"/>
              </w:rPr>
              <w:t xml:space="preserve">the list of “trending </w:t>
            </w:r>
            <w:r>
              <w:rPr>
                <w:rFonts w:asciiTheme="minorHAnsi" w:eastAsia="Times New Roman" w:hAnsiTheme="minorHAnsi" w:cstheme="minorHAnsi"/>
                <w:sz w:val="16"/>
                <w:szCs w:val="16"/>
                <w:lang w:val="en-US" w:eastAsia="ru-RU"/>
              </w:rPr>
              <w:t>#Tags</w:t>
            </w:r>
            <w:r w:rsidRPr="00691053">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 xml:space="preserve">of the community </w:t>
            </w:r>
            <w:r w:rsidRPr="00691053">
              <w:rPr>
                <w:rFonts w:asciiTheme="minorHAnsi" w:eastAsia="Times New Roman" w:hAnsiTheme="minorHAnsi" w:cstheme="minorHAnsi"/>
                <w:sz w:val="16"/>
                <w:szCs w:val="16"/>
                <w:lang w:val="en-US" w:eastAsia="ru-RU"/>
              </w:rPr>
              <w:t>will appear</w:t>
            </w:r>
          </w:p>
          <w:p w14:paraId="250769A4" w14:textId="77777777" w:rsidR="0023418A" w:rsidRPr="00691053" w:rsidRDefault="0023418A" w:rsidP="0030491F">
            <w:pPr>
              <w:rPr>
                <w:rFonts w:asciiTheme="minorHAnsi" w:eastAsia="Times New Roman" w:hAnsiTheme="minorHAnsi" w:cstheme="minorHAnsi"/>
                <w:sz w:val="16"/>
                <w:szCs w:val="16"/>
                <w:lang w:val="en-US" w:eastAsia="ru-RU"/>
              </w:rPr>
            </w:pPr>
            <w:r w:rsidRPr="00691053">
              <w:rPr>
                <w:rFonts w:asciiTheme="minorHAnsi" w:eastAsia="Times New Roman" w:hAnsiTheme="minorHAnsi" w:cstheme="minorHAnsi"/>
                <w:color w:val="0000FF"/>
                <w:sz w:val="16"/>
                <w:szCs w:val="16"/>
                <w:lang w:val="en-US" w:eastAsia="ru-RU"/>
              </w:rPr>
              <w:t>And</w:t>
            </w:r>
            <w:r w:rsidRPr="00691053">
              <w:rPr>
                <w:rFonts w:asciiTheme="minorHAnsi" w:eastAsia="Times New Roman" w:hAnsiTheme="minorHAnsi" w:cstheme="minorHAnsi"/>
                <w:sz w:val="16"/>
                <w:szCs w:val="16"/>
                <w:lang w:val="en-US" w:eastAsia="ru-RU"/>
              </w:rPr>
              <w:t xml:space="preserve"> show what the latest tags that have been the most used on engage more in the last week</w:t>
            </w:r>
          </w:p>
          <w:p w14:paraId="286C702D" w14:textId="77777777" w:rsidR="0023418A" w:rsidRPr="00691053" w:rsidRDefault="0023418A" w:rsidP="0030491F">
            <w:pPr>
              <w:rPr>
                <w:rFonts w:asciiTheme="minorHAnsi" w:eastAsia="Times New Roman" w:hAnsiTheme="minorHAnsi" w:cstheme="minorHAnsi"/>
                <w:sz w:val="16"/>
                <w:szCs w:val="16"/>
                <w:lang w:val="en-US" w:eastAsia="ru-RU"/>
              </w:rPr>
            </w:pPr>
            <w:r w:rsidRPr="00691053">
              <w:rPr>
                <w:rFonts w:asciiTheme="minorHAnsi" w:eastAsia="Times New Roman" w:hAnsiTheme="minorHAnsi" w:cstheme="minorHAnsi"/>
                <w:color w:val="0000FF"/>
                <w:sz w:val="16"/>
                <w:szCs w:val="16"/>
                <w:lang w:val="en-US" w:eastAsia="ru-RU"/>
              </w:rPr>
              <w:t>When</w:t>
            </w:r>
            <w:r w:rsidRPr="00691053">
              <w:rPr>
                <w:rFonts w:asciiTheme="minorHAnsi" w:eastAsia="Times New Roman" w:hAnsiTheme="minorHAnsi" w:cstheme="minorHAnsi"/>
                <w:sz w:val="16"/>
                <w:szCs w:val="16"/>
                <w:lang w:val="en-US" w:eastAsia="ru-RU"/>
              </w:rPr>
              <w:t xml:space="preserve"> I click this tag,</w:t>
            </w:r>
          </w:p>
          <w:p w14:paraId="63183FA5" w14:textId="77777777" w:rsidR="0023418A" w:rsidRPr="00691053" w:rsidRDefault="0023418A" w:rsidP="0030491F">
            <w:pPr>
              <w:rPr>
                <w:rFonts w:asciiTheme="minorHAnsi" w:eastAsia="Times New Roman" w:hAnsiTheme="minorHAnsi" w:cstheme="minorHAnsi"/>
                <w:sz w:val="16"/>
                <w:szCs w:val="16"/>
                <w:lang w:val="en-US" w:eastAsia="ru-RU"/>
              </w:rPr>
            </w:pPr>
            <w:r w:rsidRPr="00691053">
              <w:rPr>
                <w:rFonts w:asciiTheme="minorHAnsi" w:eastAsia="Times New Roman" w:hAnsiTheme="minorHAnsi" w:cstheme="minorHAnsi"/>
                <w:color w:val="0000FF"/>
                <w:sz w:val="16"/>
                <w:szCs w:val="16"/>
                <w:lang w:val="en-US" w:eastAsia="ru-RU"/>
              </w:rPr>
              <w:t xml:space="preserve">Then </w:t>
            </w:r>
            <w:r w:rsidRPr="00691053">
              <w:rPr>
                <w:rFonts w:asciiTheme="minorHAnsi" w:eastAsia="Times New Roman" w:hAnsiTheme="minorHAnsi" w:cstheme="minorHAnsi"/>
                <w:sz w:val="16"/>
                <w:szCs w:val="16"/>
                <w:lang w:val="en-US" w:eastAsia="ru-RU"/>
              </w:rPr>
              <w:t xml:space="preserve">the system will direct me to the </w:t>
            </w:r>
            <w:r>
              <w:rPr>
                <w:rFonts w:asciiTheme="minorHAnsi" w:eastAsia="Times New Roman" w:hAnsiTheme="minorHAnsi" w:cstheme="minorHAnsi"/>
                <w:sz w:val="16"/>
                <w:szCs w:val="16"/>
                <w:lang w:val="en-US" w:eastAsia="ru-RU"/>
              </w:rPr>
              <w:t>#Tag</w:t>
            </w:r>
            <w:r w:rsidRPr="00691053">
              <w:rPr>
                <w:rFonts w:asciiTheme="minorHAnsi" w:eastAsia="Times New Roman" w:hAnsiTheme="minorHAnsi" w:cstheme="minorHAnsi"/>
                <w:sz w:val="16"/>
                <w:szCs w:val="16"/>
                <w:lang w:val="en-US" w:eastAsia="ru-RU"/>
              </w:rPr>
              <w:t xml:space="preserve"> page</w:t>
            </w:r>
          </w:p>
          <w:p w14:paraId="344E79DB" w14:textId="77777777" w:rsidR="0023418A" w:rsidRPr="00691053" w:rsidRDefault="0023418A" w:rsidP="0030491F">
            <w:pPr>
              <w:rPr>
                <w:rFonts w:asciiTheme="minorHAnsi" w:eastAsia="Times New Roman" w:hAnsiTheme="minorHAnsi" w:cstheme="minorHAnsi"/>
                <w:color w:val="0000FF"/>
                <w:sz w:val="16"/>
                <w:szCs w:val="16"/>
                <w:lang w:val="en-US" w:eastAsia="ru-RU"/>
              </w:rPr>
            </w:pPr>
          </w:p>
        </w:tc>
        <w:tc>
          <w:tcPr>
            <w:tcW w:w="1418" w:type="dxa"/>
          </w:tcPr>
          <w:p w14:paraId="41A58307" w14:textId="77777777" w:rsidR="0023418A" w:rsidRPr="00691053" w:rsidRDefault="0023418A" w:rsidP="0030491F">
            <w:pPr>
              <w:jc w:val="right"/>
              <w:rPr>
                <w:rFonts w:asciiTheme="minorHAnsi" w:eastAsia="Times New Roman" w:hAnsiTheme="minorHAnsi" w:cstheme="minorHAnsi"/>
                <w:color w:val="000000"/>
                <w:sz w:val="16"/>
                <w:szCs w:val="16"/>
                <w:lang w:val="en-US"/>
              </w:rPr>
            </w:pPr>
            <w:r w:rsidRPr="00691053">
              <w:rPr>
                <w:rFonts w:asciiTheme="minorHAnsi" w:eastAsia="Times New Roman" w:hAnsiTheme="minorHAnsi" w:cstheme="minorHAnsi"/>
                <w:color w:val="000000"/>
                <w:sz w:val="16"/>
                <w:szCs w:val="16"/>
                <w:lang w:val="en-US"/>
              </w:rPr>
              <w:t>1</w:t>
            </w:r>
          </w:p>
        </w:tc>
      </w:tr>
      <w:tr w:rsidR="0023418A" w14:paraId="4C8D3588" w14:textId="77777777" w:rsidTr="00631BC1">
        <w:trPr>
          <w:trHeight w:val="867"/>
        </w:trPr>
        <w:tc>
          <w:tcPr>
            <w:tcW w:w="851" w:type="dxa"/>
          </w:tcPr>
          <w:p w14:paraId="7692A5D1" w14:textId="77777777" w:rsidR="0023418A" w:rsidRDefault="0023418A" w:rsidP="0030491F">
            <w:pPr>
              <w:jc w:val="right"/>
              <w:rPr>
                <w:rFonts w:asciiTheme="minorHAnsi" w:eastAsia="Times New Roman" w:hAnsiTheme="minorHAnsi" w:cstheme="minorHAnsi"/>
                <w:color w:val="000000"/>
                <w:sz w:val="16"/>
                <w:szCs w:val="16"/>
                <w:lang w:val="en-US"/>
              </w:rPr>
            </w:pPr>
          </w:p>
        </w:tc>
        <w:tc>
          <w:tcPr>
            <w:tcW w:w="9214" w:type="dxa"/>
            <w:gridSpan w:val="6"/>
          </w:tcPr>
          <w:p w14:paraId="72F03E1B" w14:textId="77777777" w:rsidR="0023418A" w:rsidRDefault="0023418A" w:rsidP="0030491F">
            <w:pPr>
              <w:rPr>
                <w:rFonts w:asciiTheme="minorHAnsi" w:eastAsia="Times New Roman" w:hAnsiTheme="minorHAnsi" w:cstheme="minorHAnsi"/>
                <w:color w:val="000000"/>
                <w:sz w:val="16"/>
                <w:szCs w:val="16"/>
                <w:lang w:val="en-US"/>
              </w:rPr>
            </w:pPr>
          </w:p>
          <w:p w14:paraId="058B8354" w14:textId="77777777" w:rsidR="0023418A" w:rsidRDefault="0023418A" w:rsidP="0030491F">
            <w:pPr>
              <w:rPr>
                <w:rFonts w:asciiTheme="minorHAnsi" w:eastAsia="Times New Roman" w:hAnsiTheme="minorHAnsi" w:cstheme="minorHAnsi"/>
                <w:color w:val="000000"/>
                <w:sz w:val="16"/>
                <w:szCs w:val="16"/>
                <w:lang w:val="en-US"/>
              </w:rPr>
            </w:pPr>
            <w:r>
              <w:rPr>
                <w:noProof/>
                <w:lang w:val="sk-SK" w:eastAsia="sk-SK"/>
              </w:rPr>
              <w:drawing>
                <wp:inline distT="0" distB="0" distL="0" distR="0" wp14:anchorId="415DB07B" wp14:editId="424838F9">
                  <wp:extent cx="1371600" cy="736333"/>
                  <wp:effectExtent l="0" t="0" r="0"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371600" cy="736333"/>
                          </a:xfrm>
                          <a:prstGeom prst="rect">
                            <a:avLst/>
                          </a:prstGeom>
                        </pic:spPr>
                      </pic:pic>
                    </a:graphicData>
                  </a:graphic>
                </wp:inline>
              </w:drawing>
            </w:r>
          </w:p>
          <w:p w14:paraId="5439E82F" w14:textId="77777777" w:rsidR="0023418A" w:rsidRDefault="0023418A" w:rsidP="0030491F">
            <w:pPr>
              <w:jc w:val="right"/>
              <w:rPr>
                <w:rFonts w:asciiTheme="minorHAnsi" w:eastAsia="Times New Roman" w:hAnsiTheme="minorHAnsi" w:cstheme="minorHAnsi"/>
                <w:color w:val="000000"/>
                <w:sz w:val="16"/>
                <w:szCs w:val="16"/>
                <w:lang w:val="en-US"/>
              </w:rPr>
            </w:pPr>
          </w:p>
        </w:tc>
      </w:tr>
      <w:tr w:rsidR="0023418A" w:rsidRPr="00691053" w14:paraId="6F7A495F" w14:textId="77777777" w:rsidTr="00631BC1">
        <w:trPr>
          <w:trHeight w:val="867"/>
        </w:trPr>
        <w:tc>
          <w:tcPr>
            <w:tcW w:w="851" w:type="dxa"/>
          </w:tcPr>
          <w:p w14:paraId="604B6FCE" w14:textId="77777777" w:rsidR="0023418A" w:rsidRPr="00AD3D29" w:rsidRDefault="0023418A" w:rsidP="0030491F">
            <w:pPr>
              <w:jc w:val="right"/>
              <w:rPr>
                <w:rFonts w:asciiTheme="minorHAnsi" w:eastAsia="Times New Roman" w:hAnsiTheme="minorHAnsi" w:cstheme="minorHAnsi"/>
                <w:color w:val="000000"/>
                <w:sz w:val="16"/>
                <w:szCs w:val="16"/>
                <w:highlight w:val="yellow"/>
                <w:lang w:val="en-US"/>
              </w:rPr>
            </w:pPr>
            <w:r>
              <w:rPr>
                <w:rFonts w:asciiTheme="minorHAnsi" w:eastAsia="Times New Roman" w:hAnsiTheme="minorHAnsi" w:cstheme="minorHAnsi"/>
                <w:color w:val="000000"/>
                <w:sz w:val="16"/>
                <w:szCs w:val="16"/>
                <w:lang w:val="en-US"/>
              </w:rPr>
              <w:t>7.3.6</w:t>
            </w:r>
          </w:p>
        </w:tc>
        <w:tc>
          <w:tcPr>
            <w:tcW w:w="1156" w:type="dxa"/>
            <w:gridSpan w:val="2"/>
          </w:tcPr>
          <w:p w14:paraId="490D2407" w14:textId="77777777" w:rsidR="0023418A" w:rsidRPr="00691053" w:rsidRDefault="0023418A" w:rsidP="0030491F">
            <w:pPr>
              <w:rPr>
                <w:rFonts w:asciiTheme="minorHAnsi" w:eastAsia="Times New Roman" w:hAnsiTheme="minorHAnsi" w:cstheme="minorHAnsi"/>
                <w:b/>
                <w:color w:val="000000"/>
                <w:sz w:val="16"/>
                <w:szCs w:val="16"/>
                <w:lang w:val="en-US"/>
              </w:rPr>
            </w:pPr>
            <w:r>
              <w:rPr>
                <w:rFonts w:asciiTheme="minorHAnsi" w:eastAsia="Times New Roman" w:hAnsiTheme="minorHAnsi" w:cstheme="minorHAnsi"/>
                <w:b/>
                <w:color w:val="000000"/>
                <w:sz w:val="16"/>
                <w:szCs w:val="16"/>
                <w:lang w:val="en-US"/>
              </w:rPr>
              <w:t>Community badges</w:t>
            </w:r>
          </w:p>
        </w:tc>
        <w:tc>
          <w:tcPr>
            <w:tcW w:w="1260" w:type="dxa"/>
            <w:gridSpan w:val="2"/>
          </w:tcPr>
          <w:p w14:paraId="182BF37E" w14:textId="77777777" w:rsidR="0023418A" w:rsidRPr="00691053" w:rsidRDefault="0023418A" w:rsidP="0030491F">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Community badges</w:t>
            </w:r>
          </w:p>
        </w:tc>
        <w:tc>
          <w:tcPr>
            <w:tcW w:w="5380" w:type="dxa"/>
          </w:tcPr>
          <w:p w14:paraId="6928DF2B" w14:textId="77777777" w:rsidR="0023418A" w:rsidRPr="00691053" w:rsidRDefault="0023418A" w:rsidP="0030491F">
            <w:pPr>
              <w:rPr>
                <w:rFonts w:asciiTheme="minorHAnsi" w:eastAsia="Times New Roman" w:hAnsiTheme="minorHAnsi" w:cstheme="minorHAnsi"/>
                <w:sz w:val="16"/>
                <w:szCs w:val="16"/>
                <w:lang w:val="en-US" w:eastAsia="ru-RU"/>
              </w:rPr>
            </w:pPr>
            <w:r w:rsidRPr="00691053">
              <w:rPr>
                <w:rFonts w:asciiTheme="minorHAnsi" w:eastAsia="Times New Roman" w:hAnsiTheme="minorHAnsi" w:cstheme="minorHAnsi"/>
                <w:color w:val="0000FF"/>
                <w:sz w:val="16"/>
                <w:szCs w:val="16"/>
                <w:lang w:val="en-US" w:eastAsia="ru-RU"/>
              </w:rPr>
              <w:t xml:space="preserve">Given </w:t>
            </w:r>
            <w:r w:rsidRPr="00691053">
              <w:rPr>
                <w:rFonts w:asciiTheme="minorHAnsi" w:eastAsia="Times New Roman" w:hAnsiTheme="minorHAnsi" w:cstheme="minorHAnsi"/>
                <w:sz w:val="16"/>
                <w:szCs w:val="16"/>
                <w:lang w:val="en-US" w:eastAsia="ru-RU"/>
              </w:rPr>
              <w:t>that I am a logged user</w:t>
            </w:r>
          </w:p>
          <w:p w14:paraId="60066FE0" w14:textId="77777777" w:rsidR="0023418A" w:rsidRDefault="0023418A" w:rsidP="0030491F">
            <w:pPr>
              <w:rPr>
                <w:rFonts w:asciiTheme="minorHAnsi" w:eastAsia="Times New Roman" w:hAnsiTheme="minorHAnsi" w:cstheme="minorHAnsi"/>
                <w:color w:val="000000"/>
                <w:sz w:val="16"/>
                <w:szCs w:val="16"/>
                <w:lang w:val="en-US"/>
              </w:rPr>
            </w:pPr>
            <w:r w:rsidRPr="00691053">
              <w:rPr>
                <w:rFonts w:asciiTheme="minorHAnsi" w:eastAsia="Times New Roman" w:hAnsiTheme="minorHAnsi" w:cstheme="minorHAnsi"/>
                <w:color w:val="0000FF"/>
                <w:sz w:val="16"/>
                <w:szCs w:val="16"/>
                <w:lang w:val="en-US" w:eastAsia="ru-RU"/>
              </w:rPr>
              <w:t>And</w:t>
            </w:r>
            <w:r w:rsidRPr="00691053">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color w:val="000000"/>
                <w:sz w:val="16"/>
                <w:szCs w:val="16"/>
                <w:lang w:val="en-US"/>
              </w:rPr>
              <w:t xml:space="preserve">I am in a community </w:t>
            </w:r>
          </w:p>
          <w:p w14:paraId="71FEDCDB" w14:textId="77777777" w:rsidR="0023418A" w:rsidRPr="00691053" w:rsidRDefault="0023418A" w:rsidP="0030491F">
            <w:pPr>
              <w:rPr>
                <w:rFonts w:asciiTheme="minorHAnsi" w:eastAsia="Times New Roman" w:hAnsiTheme="minorHAnsi" w:cstheme="minorHAnsi"/>
                <w:strike/>
                <w:color w:val="000000"/>
                <w:sz w:val="16"/>
                <w:szCs w:val="16"/>
                <w:lang w:val="en-US"/>
              </w:rPr>
            </w:pPr>
            <w:r>
              <w:rPr>
                <w:rFonts w:asciiTheme="minorHAnsi" w:eastAsia="Times New Roman" w:hAnsiTheme="minorHAnsi" w:cstheme="minorHAnsi"/>
                <w:color w:val="000000"/>
                <w:sz w:val="16"/>
                <w:szCs w:val="16"/>
                <w:lang w:val="en-US"/>
              </w:rPr>
              <w:t>And the community has defined badges</w:t>
            </w:r>
          </w:p>
          <w:p w14:paraId="596BC0C2" w14:textId="77777777" w:rsidR="0023418A" w:rsidRPr="00691053" w:rsidRDefault="0023418A" w:rsidP="0030491F">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Then the available badges are displayed </w:t>
            </w:r>
          </w:p>
          <w:p w14:paraId="15CEAE6B" w14:textId="77777777" w:rsidR="0023418A" w:rsidRDefault="0023418A" w:rsidP="0030491F">
            <w:pPr>
              <w:rPr>
                <w:rFonts w:asciiTheme="minorHAnsi" w:eastAsia="Times New Roman" w:hAnsiTheme="minorHAnsi" w:cstheme="minorHAnsi"/>
                <w:color w:val="0000FF"/>
                <w:sz w:val="16"/>
                <w:szCs w:val="16"/>
                <w:lang w:val="en-US" w:eastAsia="ru-RU"/>
              </w:rPr>
            </w:pPr>
          </w:p>
          <w:p w14:paraId="3505ED7A" w14:textId="77777777" w:rsidR="0023418A" w:rsidRDefault="0023418A" w:rsidP="0030491F">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 xml:space="preserve">This is OOB functionality. </w:t>
            </w:r>
          </w:p>
          <w:p w14:paraId="3F743A69" w14:textId="77777777" w:rsidR="0023418A" w:rsidRDefault="0023418A" w:rsidP="0030491F">
            <w:pPr>
              <w:rPr>
                <w:rFonts w:asciiTheme="minorHAnsi" w:eastAsia="Times New Roman" w:hAnsiTheme="minorHAnsi" w:cstheme="minorHAnsi"/>
                <w:color w:val="0000FF"/>
                <w:sz w:val="16"/>
                <w:szCs w:val="16"/>
                <w:lang w:val="en-US" w:eastAsia="ru-RU"/>
              </w:rPr>
            </w:pPr>
          </w:p>
          <w:p w14:paraId="68F1A6DC" w14:textId="77777777" w:rsidR="0023418A" w:rsidRPr="00691053" w:rsidRDefault="0023418A" w:rsidP="0030491F">
            <w:pPr>
              <w:rPr>
                <w:rFonts w:asciiTheme="minorHAnsi" w:eastAsia="Times New Roman" w:hAnsiTheme="minorHAnsi" w:cstheme="minorHAnsi"/>
                <w:color w:val="0000FF"/>
                <w:sz w:val="16"/>
                <w:szCs w:val="16"/>
                <w:lang w:val="en-US" w:eastAsia="ru-RU"/>
              </w:rPr>
            </w:pPr>
            <w:r>
              <w:rPr>
                <w:noProof/>
                <w:lang w:val="sk-SK" w:eastAsia="sk-SK"/>
              </w:rPr>
              <w:drawing>
                <wp:inline distT="0" distB="0" distL="0" distR="0" wp14:anchorId="67BE7D93" wp14:editId="11E4576F">
                  <wp:extent cx="1578034" cy="539115"/>
                  <wp:effectExtent l="0" t="0" r="317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89088" cy="542892"/>
                          </a:xfrm>
                          <a:prstGeom prst="rect">
                            <a:avLst/>
                          </a:prstGeom>
                        </pic:spPr>
                      </pic:pic>
                    </a:graphicData>
                  </a:graphic>
                </wp:inline>
              </w:drawing>
            </w:r>
          </w:p>
        </w:tc>
        <w:tc>
          <w:tcPr>
            <w:tcW w:w="1418" w:type="dxa"/>
          </w:tcPr>
          <w:p w14:paraId="199B2229" w14:textId="77777777" w:rsidR="0023418A" w:rsidRPr="00691053" w:rsidRDefault="0023418A" w:rsidP="0030491F">
            <w:pPr>
              <w:jc w:val="right"/>
              <w:rPr>
                <w:rFonts w:asciiTheme="minorHAnsi" w:eastAsia="Times New Roman" w:hAnsiTheme="minorHAnsi" w:cstheme="minorHAnsi"/>
                <w:color w:val="000000"/>
                <w:sz w:val="16"/>
                <w:szCs w:val="16"/>
                <w:lang w:val="en-US"/>
              </w:rPr>
            </w:pPr>
            <w:r w:rsidRPr="00691053">
              <w:rPr>
                <w:rFonts w:asciiTheme="minorHAnsi" w:eastAsia="Times New Roman" w:hAnsiTheme="minorHAnsi" w:cstheme="minorHAnsi"/>
                <w:color w:val="000000"/>
                <w:sz w:val="16"/>
                <w:szCs w:val="16"/>
                <w:lang w:val="en-US"/>
              </w:rPr>
              <w:t>1</w:t>
            </w:r>
          </w:p>
        </w:tc>
      </w:tr>
      <w:tr w:rsidR="00DA7EA5" w:rsidRPr="00193438" w14:paraId="39889FE3" w14:textId="77777777" w:rsidTr="00631BC1">
        <w:trPr>
          <w:trHeight w:val="1154"/>
        </w:trPr>
        <w:tc>
          <w:tcPr>
            <w:tcW w:w="851" w:type="dxa"/>
          </w:tcPr>
          <w:p w14:paraId="178D8109" w14:textId="77777777" w:rsidR="00DA7EA5" w:rsidRDefault="00DA7EA5" w:rsidP="00DA7EA5">
            <w:pPr>
              <w:jc w:val="right"/>
              <w:rPr>
                <w:rFonts w:asciiTheme="minorHAnsi" w:eastAsia="Times New Roman" w:hAnsiTheme="minorHAnsi" w:cstheme="minorHAnsi"/>
                <w:color w:val="000000"/>
                <w:sz w:val="16"/>
                <w:szCs w:val="16"/>
                <w:lang w:val="en-US"/>
              </w:rPr>
            </w:pPr>
          </w:p>
        </w:tc>
        <w:tc>
          <w:tcPr>
            <w:tcW w:w="9214" w:type="dxa"/>
            <w:gridSpan w:val="6"/>
          </w:tcPr>
          <w:p w14:paraId="2A9BE40D" w14:textId="560701B9" w:rsidR="00DA7EA5" w:rsidRDefault="00DA7EA5" w:rsidP="00DA7EA5">
            <w:pPr>
              <w:rPr>
                <w:rFonts w:asciiTheme="minorHAnsi" w:eastAsia="Times New Roman" w:hAnsiTheme="minorHAnsi" w:cstheme="minorHAnsi"/>
                <w:color w:val="000000"/>
                <w:sz w:val="16"/>
                <w:szCs w:val="16"/>
                <w:lang w:val="en-US"/>
              </w:rPr>
            </w:pPr>
          </w:p>
        </w:tc>
      </w:tr>
    </w:tbl>
    <w:p w14:paraId="34A10DDB" w14:textId="77777777" w:rsidR="00994B12" w:rsidRDefault="00994B12" w:rsidP="00B80545">
      <w:pPr>
        <w:spacing w:after="0"/>
        <w:rPr>
          <w:sz w:val="22"/>
        </w:rPr>
      </w:pPr>
    </w:p>
    <w:p w14:paraId="199AF62B" w14:textId="77777777" w:rsidR="0023418A" w:rsidRDefault="0023418A" w:rsidP="0023418A">
      <w:pPr>
        <w:pStyle w:val="Heading2"/>
        <w:numPr>
          <w:ilvl w:val="1"/>
          <w:numId w:val="20"/>
        </w:numPr>
      </w:pPr>
      <w:bookmarkStart w:id="1422" w:name="_Toc461707133"/>
      <w:bookmarkStart w:id="1423" w:name="_Toc463013444"/>
      <w:r>
        <w:t>Community pop-ups</w:t>
      </w:r>
      <w:bookmarkEnd w:id="1422"/>
      <w:bookmarkEnd w:id="1423"/>
    </w:p>
    <w:tbl>
      <w:tblPr>
        <w:tblStyle w:val="TableGrid"/>
        <w:tblW w:w="10206" w:type="dxa"/>
        <w:tblInd w:w="-572" w:type="dxa"/>
        <w:tblLayout w:type="fixed"/>
        <w:tblLook w:val="04A0" w:firstRow="1" w:lastRow="0" w:firstColumn="1" w:lastColumn="0" w:noHBand="0" w:noVBand="1"/>
      </w:tblPr>
      <w:tblGrid>
        <w:gridCol w:w="851"/>
        <w:gridCol w:w="1134"/>
        <w:gridCol w:w="1276"/>
        <w:gridCol w:w="5766"/>
        <w:gridCol w:w="1179"/>
      </w:tblGrid>
      <w:tr w:rsidR="0023418A" w:rsidRPr="00193438" w14:paraId="3C074032" w14:textId="77777777" w:rsidTr="0030491F">
        <w:trPr>
          <w:trHeight w:val="280"/>
        </w:trPr>
        <w:tc>
          <w:tcPr>
            <w:tcW w:w="851" w:type="dxa"/>
            <w:shd w:val="clear" w:color="auto" w:fill="122632" w:themeFill="text1"/>
            <w:hideMark/>
          </w:tcPr>
          <w:p w14:paraId="68E290BB" w14:textId="77777777" w:rsidR="0023418A" w:rsidRPr="00193438" w:rsidRDefault="0023418A" w:rsidP="0030491F">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Id</w:t>
            </w:r>
          </w:p>
        </w:tc>
        <w:tc>
          <w:tcPr>
            <w:tcW w:w="1134" w:type="dxa"/>
            <w:shd w:val="clear" w:color="auto" w:fill="122632" w:themeFill="text1"/>
            <w:hideMark/>
          </w:tcPr>
          <w:p w14:paraId="56D75037" w14:textId="77777777" w:rsidR="0023418A" w:rsidRPr="00193438" w:rsidRDefault="0023418A" w:rsidP="0030491F">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category</w:t>
            </w:r>
          </w:p>
        </w:tc>
        <w:tc>
          <w:tcPr>
            <w:tcW w:w="1276" w:type="dxa"/>
            <w:shd w:val="clear" w:color="auto" w:fill="122632" w:themeFill="text1"/>
            <w:hideMark/>
          </w:tcPr>
          <w:p w14:paraId="1D2D389B" w14:textId="77777777" w:rsidR="0023418A" w:rsidRPr="00193438" w:rsidRDefault="0023418A" w:rsidP="0030491F">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name</w:t>
            </w:r>
          </w:p>
        </w:tc>
        <w:tc>
          <w:tcPr>
            <w:tcW w:w="5766" w:type="dxa"/>
            <w:shd w:val="clear" w:color="auto" w:fill="122632" w:themeFill="text1"/>
            <w:hideMark/>
          </w:tcPr>
          <w:p w14:paraId="6AE157FD" w14:textId="77777777" w:rsidR="0023418A" w:rsidRPr="00193438" w:rsidRDefault="0023418A" w:rsidP="0030491F">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Description</w:t>
            </w:r>
          </w:p>
        </w:tc>
        <w:tc>
          <w:tcPr>
            <w:tcW w:w="1179" w:type="dxa"/>
            <w:shd w:val="clear" w:color="auto" w:fill="122632" w:themeFill="text1"/>
            <w:hideMark/>
          </w:tcPr>
          <w:p w14:paraId="61F98243" w14:textId="77777777" w:rsidR="0023418A" w:rsidRPr="00193438" w:rsidRDefault="0023418A" w:rsidP="0030491F">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Priority</w:t>
            </w:r>
          </w:p>
        </w:tc>
      </w:tr>
      <w:tr w:rsidR="0023418A" w:rsidRPr="00193438" w14:paraId="665A9D89" w14:textId="77777777" w:rsidTr="0030491F">
        <w:trPr>
          <w:trHeight w:val="935"/>
        </w:trPr>
        <w:tc>
          <w:tcPr>
            <w:tcW w:w="851" w:type="dxa"/>
          </w:tcPr>
          <w:p w14:paraId="7D36A1AA" w14:textId="77777777" w:rsidR="0023418A" w:rsidRDefault="0023418A" w:rsidP="0030491F">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lastRenderedPageBreak/>
              <w:t>7.4.1</w:t>
            </w:r>
          </w:p>
        </w:tc>
        <w:tc>
          <w:tcPr>
            <w:tcW w:w="1134" w:type="dxa"/>
          </w:tcPr>
          <w:p w14:paraId="33E4FF5A" w14:textId="77777777" w:rsidR="0023418A" w:rsidRDefault="0023418A" w:rsidP="0030491F">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Access denied </w:t>
            </w:r>
          </w:p>
        </w:tc>
        <w:tc>
          <w:tcPr>
            <w:tcW w:w="1276" w:type="dxa"/>
          </w:tcPr>
          <w:p w14:paraId="7324FEA0" w14:textId="77777777" w:rsidR="0023418A" w:rsidRDefault="0023418A" w:rsidP="0030491F">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Access denied</w:t>
            </w:r>
          </w:p>
        </w:tc>
        <w:tc>
          <w:tcPr>
            <w:tcW w:w="5766" w:type="dxa"/>
          </w:tcPr>
          <w:p w14:paraId="6D4945A5" w14:textId="77777777" w:rsidR="0023418A" w:rsidRDefault="0023418A" w:rsidP="0030491F">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sidRPr="00123367">
              <w:rPr>
                <w:rFonts w:asciiTheme="minorHAnsi" w:eastAsia="Times New Roman" w:hAnsiTheme="minorHAnsi" w:cstheme="minorHAnsi"/>
                <w:sz w:val="16"/>
                <w:szCs w:val="16"/>
                <w:lang w:val="en-US" w:eastAsia="ru-RU"/>
              </w:rPr>
              <w:t xml:space="preserve">that I am </w:t>
            </w:r>
            <w:r>
              <w:rPr>
                <w:rFonts w:asciiTheme="minorHAnsi" w:eastAsia="Times New Roman" w:hAnsiTheme="minorHAnsi" w:cstheme="minorHAnsi"/>
                <w:sz w:val="16"/>
                <w:szCs w:val="16"/>
                <w:lang w:val="en-US" w:eastAsia="ru-RU"/>
              </w:rPr>
              <w:t>a logged user</w:t>
            </w:r>
          </w:p>
          <w:p w14:paraId="2F01BF28" w14:textId="77777777" w:rsidR="0023418A" w:rsidRDefault="0023418A" w:rsidP="0030491F">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w:t>
            </w:r>
            <w:r w:rsidRPr="00123367">
              <w:rPr>
                <w:rFonts w:asciiTheme="minorHAnsi" w:eastAsia="Times New Roman" w:hAnsiTheme="minorHAnsi" w:cstheme="minorHAnsi"/>
                <w:color w:val="0000FF"/>
                <w:sz w:val="16"/>
                <w:szCs w:val="16"/>
                <w:lang w:val="en-US" w:eastAsia="ru-RU"/>
              </w:rPr>
              <w:t xml:space="preserve">hen </w:t>
            </w:r>
            <w:r>
              <w:rPr>
                <w:rFonts w:asciiTheme="minorHAnsi" w:eastAsia="Times New Roman" w:hAnsiTheme="minorHAnsi" w:cstheme="minorHAnsi"/>
                <w:sz w:val="16"/>
                <w:szCs w:val="16"/>
                <w:lang w:val="en-US" w:eastAsia="ru-RU"/>
              </w:rPr>
              <w:t xml:space="preserve">I try to access a private community </w:t>
            </w:r>
          </w:p>
          <w:p w14:paraId="710F30E1" w14:textId="77777777" w:rsidR="0023418A" w:rsidRDefault="0023418A" w:rsidP="0030491F">
            <w:pPr>
              <w:rPr>
                <w:rFonts w:asciiTheme="minorHAnsi" w:eastAsia="Times New Roman" w:hAnsiTheme="minorHAnsi" w:cstheme="minorHAnsi"/>
                <w:sz w:val="16"/>
                <w:szCs w:val="16"/>
                <w:lang w:val="en-US" w:eastAsia="ru-RU"/>
              </w:rPr>
            </w:pPr>
            <w:r w:rsidRPr="008D7BC5">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I am not a member of that community</w:t>
            </w:r>
          </w:p>
          <w:p w14:paraId="6ED30F49" w14:textId="77777777" w:rsidR="0023418A" w:rsidRDefault="0023418A" w:rsidP="0030491F">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 xml:space="preserve">a prompt will appear explaining that this is a private community </w:t>
            </w:r>
          </w:p>
          <w:p w14:paraId="31FE64EC" w14:textId="77777777" w:rsidR="0023418A" w:rsidRPr="00152FBC" w:rsidRDefault="0023418A" w:rsidP="0030491F">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I have several options allowing me to sign in as a different user, request access or go back to the Engage homepage.</w:t>
            </w:r>
          </w:p>
          <w:p w14:paraId="07727FE3" w14:textId="77777777" w:rsidR="0023418A" w:rsidRDefault="0023418A" w:rsidP="0030491F">
            <w:pPr>
              <w:rPr>
                <w:rFonts w:asciiTheme="minorHAnsi" w:eastAsia="Times New Roman" w:hAnsiTheme="minorHAnsi" w:cstheme="minorHAnsi"/>
                <w:sz w:val="16"/>
                <w:szCs w:val="16"/>
                <w:lang w:val="en-US" w:eastAsia="ru-RU"/>
              </w:rPr>
            </w:pPr>
            <w:r w:rsidRPr="008D7BC5">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 xml:space="preserve">the message is displayed in all the platform allowed languages. </w:t>
            </w:r>
          </w:p>
          <w:p w14:paraId="4EA0EC40" w14:textId="77777777" w:rsidR="0023418A" w:rsidRDefault="0023418A" w:rsidP="0030491F">
            <w:pPr>
              <w:rPr>
                <w:rFonts w:asciiTheme="minorHAnsi" w:eastAsia="Times New Roman" w:hAnsiTheme="minorHAnsi" w:cstheme="minorHAnsi"/>
                <w:sz w:val="16"/>
                <w:szCs w:val="16"/>
                <w:lang w:val="en-US" w:eastAsia="ru-RU"/>
              </w:rPr>
            </w:pPr>
          </w:p>
          <w:p w14:paraId="0E94235A" w14:textId="77777777" w:rsidR="0023418A" w:rsidRDefault="0023418A" w:rsidP="0030491F">
            <w:p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The look &amp; feel needs to be adapted to the style guide.</w:t>
            </w:r>
          </w:p>
          <w:p w14:paraId="641CEDD6" w14:textId="77777777" w:rsidR="0023418A" w:rsidRDefault="0023418A" w:rsidP="0030491F">
            <w:pPr>
              <w:rPr>
                <w:rFonts w:asciiTheme="minorHAnsi" w:eastAsia="Times New Roman" w:hAnsiTheme="minorHAnsi" w:cstheme="minorHAnsi"/>
                <w:color w:val="0000FF"/>
                <w:sz w:val="16"/>
                <w:szCs w:val="16"/>
                <w:lang w:val="en-US" w:eastAsia="ru-RU"/>
              </w:rPr>
            </w:pPr>
          </w:p>
          <w:p w14:paraId="44DD2925" w14:textId="77777777" w:rsidR="0023418A" w:rsidRPr="00DB2BE3" w:rsidRDefault="0023418A" w:rsidP="0030491F">
            <w:pPr>
              <w:rPr>
                <w:rFonts w:asciiTheme="minorHAnsi" w:eastAsia="Times New Roman" w:hAnsiTheme="minorHAnsi" w:cstheme="minorHAnsi"/>
                <w:sz w:val="16"/>
                <w:szCs w:val="16"/>
                <w:lang w:val="en-US" w:eastAsia="ru-RU"/>
              </w:rPr>
            </w:pPr>
            <w:r>
              <w:rPr>
                <w:noProof/>
                <w:lang w:val="sk-SK" w:eastAsia="sk-SK"/>
              </w:rPr>
              <w:drawing>
                <wp:inline distT="0" distB="0" distL="0" distR="0" wp14:anchorId="563705F3" wp14:editId="17EC0ED3">
                  <wp:extent cx="3283585" cy="172212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83585" cy="1722120"/>
                          </a:xfrm>
                          <a:prstGeom prst="rect">
                            <a:avLst/>
                          </a:prstGeom>
                        </pic:spPr>
                      </pic:pic>
                    </a:graphicData>
                  </a:graphic>
                </wp:inline>
              </w:drawing>
            </w:r>
          </w:p>
        </w:tc>
        <w:tc>
          <w:tcPr>
            <w:tcW w:w="1179" w:type="dxa"/>
          </w:tcPr>
          <w:p w14:paraId="73805AB0" w14:textId="77777777" w:rsidR="0023418A" w:rsidRDefault="0023418A" w:rsidP="0030491F">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p w14:paraId="1E240182" w14:textId="77777777" w:rsidR="0023418A" w:rsidRDefault="0023418A" w:rsidP="0030491F">
            <w:pPr>
              <w:jc w:val="right"/>
              <w:rPr>
                <w:rFonts w:asciiTheme="minorHAnsi" w:eastAsia="Times New Roman" w:hAnsiTheme="minorHAnsi" w:cstheme="minorHAnsi"/>
                <w:color w:val="000000"/>
                <w:sz w:val="16"/>
                <w:szCs w:val="16"/>
                <w:lang w:val="en-US"/>
              </w:rPr>
            </w:pPr>
          </w:p>
        </w:tc>
      </w:tr>
      <w:tr w:rsidR="0023418A" w:rsidRPr="00193438" w14:paraId="6AF44B6C" w14:textId="77777777" w:rsidTr="0030491F">
        <w:trPr>
          <w:trHeight w:val="935"/>
        </w:trPr>
        <w:tc>
          <w:tcPr>
            <w:tcW w:w="851" w:type="dxa"/>
          </w:tcPr>
          <w:p w14:paraId="3D5A6B49" w14:textId="77777777" w:rsidR="0023418A" w:rsidRDefault="0023418A" w:rsidP="0030491F">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7.4.2</w:t>
            </w:r>
          </w:p>
        </w:tc>
        <w:tc>
          <w:tcPr>
            <w:tcW w:w="1134" w:type="dxa"/>
          </w:tcPr>
          <w:p w14:paraId="50D2932E" w14:textId="77777777" w:rsidR="0023418A" w:rsidRDefault="0023418A" w:rsidP="0030491F">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Request access</w:t>
            </w:r>
          </w:p>
        </w:tc>
        <w:tc>
          <w:tcPr>
            <w:tcW w:w="1276" w:type="dxa"/>
          </w:tcPr>
          <w:p w14:paraId="39652660" w14:textId="77777777" w:rsidR="0023418A" w:rsidRDefault="0023418A" w:rsidP="0030491F">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Request access</w:t>
            </w:r>
          </w:p>
        </w:tc>
        <w:tc>
          <w:tcPr>
            <w:tcW w:w="5766" w:type="dxa"/>
          </w:tcPr>
          <w:p w14:paraId="787E0278" w14:textId="77777777" w:rsidR="0023418A" w:rsidRDefault="0023418A" w:rsidP="0030491F">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sidRPr="00123367">
              <w:rPr>
                <w:rFonts w:asciiTheme="minorHAnsi" w:eastAsia="Times New Roman" w:hAnsiTheme="minorHAnsi" w:cstheme="minorHAnsi"/>
                <w:sz w:val="16"/>
                <w:szCs w:val="16"/>
                <w:lang w:val="en-US" w:eastAsia="ru-RU"/>
              </w:rPr>
              <w:t xml:space="preserve">that I am </w:t>
            </w:r>
            <w:r>
              <w:rPr>
                <w:rFonts w:asciiTheme="minorHAnsi" w:eastAsia="Times New Roman" w:hAnsiTheme="minorHAnsi" w:cstheme="minorHAnsi"/>
                <w:sz w:val="16"/>
                <w:szCs w:val="16"/>
                <w:lang w:val="en-US" w:eastAsia="ru-RU"/>
              </w:rPr>
              <w:t>a logged user</w:t>
            </w:r>
          </w:p>
          <w:p w14:paraId="1531AE62" w14:textId="77777777" w:rsidR="0023418A" w:rsidRDefault="0023418A" w:rsidP="0030491F">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And</w:t>
            </w:r>
            <w:r w:rsidRPr="00123367">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val="en-US" w:eastAsia="ru-RU"/>
              </w:rPr>
              <w:t xml:space="preserve">I am in the access denied page </w:t>
            </w:r>
          </w:p>
          <w:p w14:paraId="2DFB9196" w14:textId="77777777" w:rsidR="0023418A" w:rsidRPr="00B30B69" w:rsidRDefault="0023418A" w:rsidP="0030491F">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sidRPr="00B30B69">
              <w:rPr>
                <w:rFonts w:asciiTheme="minorHAnsi" w:eastAsia="Times New Roman" w:hAnsiTheme="minorHAnsi" w:cstheme="minorHAnsi"/>
                <w:sz w:val="16"/>
                <w:szCs w:val="16"/>
                <w:lang w:val="en-US" w:eastAsia="ru-RU"/>
              </w:rPr>
              <w:t>I click on the request access option</w:t>
            </w:r>
          </w:p>
          <w:p w14:paraId="270CF2DF" w14:textId="77777777" w:rsidR="0023418A" w:rsidRDefault="0023418A" w:rsidP="0030491F">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 xml:space="preserve">I am redirected to the request access page </w:t>
            </w:r>
          </w:p>
          <w:p w14:paraId="36CE2483" w14:textId="77777777" w:rsidR="0023418A" w:rsidRPr="00152FBC" w:rsidRDefault="0023418A" w:rsidP="0030491F">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I am able to request access and leave a message to the community owner. </w:t>
            </w:r>
          </w:p>
          <w:p w14:paraId="1D5B84B7" w14:textId="77777777" w:rsidR="0023418A" w:rsidRDefault="0023418A" w:rsidP="0030491F">
            <w:pPr>
              <w:rPr>
                <w:rFonts w:asciiTheme="minorHAnsi" w:eastAsia="Times New Roman" w:hAnsiTheme="minorHAnsi" w:cstheme="minorHAnsi"/>
                <w:sz w:val="16"/>
                <w:szCs w:val="16"/>
                <w:lang w:val="en-US" w:eastAsia="ru-RU"/>
              </w:rPr>
            </w:pPr>
            <w:r w:rsidRPr="008D7BC5">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the message is displayed in all the platform allowed languages</w:t>
            </w:r>
          </w:p>
          <w:p w14:paraId="5AFF3320" w14:textId="77777777" w:rsidR="0023418A" w:rsidRDefault="0023418A" w:rsidP="0030491F">
            <w:pPr>
              <w:rPr>
                <w:rFonts w:asciiTheme="minorHAnsi" w:eastAsia="Times New Roman" w:hAnsiTheme="minorHAnsi" w:cstheme="minorHAnsi"/>
                <w:sz w:val="16"/>
                <w:szCs w:val="16"/>
                <w:lang w:val="en-US" w:eastAsia="ru-RU"/>
              </w:rPr>
            </w:pPr>
            <w:r w:rsidRPr="008D7BC5">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the community owner receives the request</w:t>
            </w:r>
          </w:p>
          <w:p w14:paraId="0B5939E1" w14:textId="77777777" w:rsidR="0023418A" w:rsidRDefault="0023418A" w:rsidP="0030491F">
            <w:pPr>
              <w:rPr>
                <w:rFonts w:asciiTheme="minorHAnsi" w:eastAsia="Times New Roman" w:hAnsiTheme="minorHAnsi" w:cstheme="minorHAnsi"/>
                <w:sz w:val="16"/>
                <w:szCs w:val="16"/>
                <w:lang w:val="en-US" w:eastAsia="ru-RU"/>
              </w:rPr>
            </w:pPr>
          </w:p>
          <w:p w14:paraId="790E2BC0" w14:textId="77777777" w:rsidR="0023418A" w:rsidRDefault="0023418A" w:rsidP="0030491F">
            <w:p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The look &amp; feel needs to be adapted to the style guide.</w:t>
            </w:r>
          </w:p>
          <w:p w14:paraId="2FB15BBD" w14:textId="77777777" w:rsidR="0023418A" w:rsidRDefault="0023418A" w:rsidP="0030491F">
            <w:pPr>
              <w:rPr>
                <w:noProof/>
                <w:lang w:val="en-US"/>
              </w:rPr>
            </w:pPr>
          </w:p>
          <w:p w14:paraId="42192638" w14:textId="77777777" w:rsidR="0023418A" w:rsidRPr="00123367" w:rsidRDefault="0023418A" w:rsidP="0030491F">
            <w:pPr>
              <w:rPr>
                <w:rFonts w:asciiTheme="minorHAnsi" w:eastAsia="Times New Roman" w:hAnsiTheme="minorHAnsi" w:cstheme="minorHAnsi"/>
                <w:color w:val="0000FF"/>
                <w:sz w:val="16"/>
                <w:szCs w:val="16"/>
                <w:lang w:val="en-US" w:eastAsia="ru-RU"/>
              </w:rPr>
            </w:pPr>
            <w:r>
              <w:rPr>
                <w:noProof/>
                <w:lang w:val="sk-SK" w:eastAsia="sk-SK"/>
              </w:rPr>
              <w:drawing>
                <wp:inline distT="0" distB="0" distL="0" distR="0" wp14:anchorId="56017C6F" wp14:editId="120F889E">
                  <wp:extent cx="3283585" cy="198247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83585" cy="1982470"/>
                          </a:xfrm>
                          <a:prstGeom prst="rect">
                            <a:avLst/>
                          </a:prstGeom>
                        </pic:spPr>
                      </pic:pic>
                    </a:graphicData>
                  </a:graphic>
                </wp:inline>
              </w:drawing>
            </w:r>
          </w:p>
        </w:tc>
        <w:tc>
          <w:tcPr>
            <w:tcW w:w="1179" w:type="dxa"/>
          </w:tcPr>
          <w:p w14:paraId="59DC13E6" w14:textId="77777777" w:rsidR="0023418A" w:rsidRDefault="0023418A" w:rsidP="0030491F">
            <w:pPr>
              <w:jc w:val="right"/>
              <w:rPr>
                <w:rFonts w:asciiTheme="minorHAnsi" w:eastAsia="Times New Roman" w:hAnsiTheme="minorHAnsi" w:cstheme="minorHAnsi"/>
                <w:color w:val="000000"/>
                <w:sz w:val="16"/>
                <w:szCs w:val="16"/>
                <w:lang w:val="en-US"/>
              </w:rPr>
            </w:pPr>
          </w:p>
        </w:tc>
      </w:tr>
      <w:tr w:rsidR="0023418A" w:rsidRPr="00193438" w14:paraId="797F0F5A" w14:textId="77777777" w:rsidTr="0030491F">
        <w:trPr>
          <w:trHeight w:val="935"/>
        </w:trPr>
        <w:tc>
          <w:tcPr>
            <w:tcW w:w="851" w:type="dxa"/>
          </w:tcPr>
          <w:p w14:paraId="38FE6B84" w14:textId="77777777" w:rsidR="0023418A" w:rsidRDefault="0023418A" w:rsidP="0030491F">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7.4.3</w:t>
            </w:r>
          </w:p>
        </w:tc>
        <w:tc>
          <w:tcPr>
            <w:tcW w:w="1134" w:type="dxa"/>
          </w:tcPr>
          <w:p w14:paraId="136F7568" w14:textId="77777777" w:rsidR="0023418A" w:rsidRDefault="0023418A" w:rsidP="0030491F">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Confirmation</w:t>
            </w:r>
          </w:p>
        </w:tc>
        <w:tc>
          <w:tcPr>
            <w:tcW w:w="1276" w:type="dxa"/>
          </w:tcPr>
          <w:p w14:paraId="35F7D114" w14:textId="77777777" w:rsidR="0023418A" w:rsidRDefault="0023418A" w:rsidP="0030491F">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Confirmation</w:t>
            </w:r>
          </w:p>
        </w:tc>
        <w:tc>
          <w:tcPr>
            <w:tcW w:w="5766" w:type="dxa"/>
          </w:tcPr>
          <w:p w14:paraId="7F1CABE0" w14:textId="77777777" w:rsidR="0023418A" w:rsidRDefault="0023418A" w:rsidP="0030491F">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sidRPr="00123367">
              <w:rPr>
                <w:rFonts w:asciiTheme="minorHAnsi" w:eastAsia="Times New Roman" w:hAnsiTheme="minorHAnsi" w:cstheme="minorHAnsi"/>
                <w:sz w:val="16"/>
                <w:szCs w:val="16"/>
                <w:lang w:val="en-US" w:eastAsia="ru-RU"/>
              </w:rPr>
              <w:t xml:space="preserve">that I am </w:t>
            </w:r>
            <w:r>
              <w:rPr>
                <w:rFonts w:asciiTheme="minorHAnsi" w:eastAsia="Times New Roman" w:hAnsiTheme="minorHAnsi" w:cstheme="minorHAnsi"/>
                <w:sz w:val="16"/>
                <w:szCs w:val="16"/>
                <w:lang w:val="en-US" w:eastAsia="ru-RU"/>
              </w:rPr>
              <w:t>a logged user</w:t>
            </w:r>
          </w:p>
          <w:p w14:paraId="09FAB8C0" w14:textId="77777777" w:rsidR="0023418A" w:rsidRPr="00B30B69" w:rsidRDefault="0023418A" w:rsidP="0030491F">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sidRPr="00B30B69">
              <w:rPr>
                <w:rFonts w:asciiTheme="minorHAnsi" w:eastAsia="Times New Roman" w:hAnsiTheme="minorHAnsi" w:cstheme="minorHAnsi"/>
                <w:sz w:val="16"/>
                <w:szCs w:val="16"/>
                <w:lang w:val="en-US" w:eastAsia="ru-RU"/>
              </w:rPr>
              <w:t xml:space="preserve">I </w:t>
            </w:r>
            <w:r>
              <w:rPr>
                <w:rFonts w:asciiTheme="minorHAnsi" w:eastAsia="Times New Roman" w:hAnsiTheme="minorHAnsi" w:cstheme="minorHAnsi"/>
                <w:sz w:val="16"/>
                <w:szCs w:val="16"/>
                <w:lang w:val="en-US" w:eastAsia="ru-RU"/>
              </w:rPr>
              <w:t>send</w:t>
            </w:r>
            <w:r w:rsidRPr="00B30B69">
              <w:rPr>
                <w:rFonts w:asciiTheme="minorHAnsi" w:eastAsia="Times New Roman" w:hAnsiTheme="minorHAnsi" w:cstheme="minorHAnsi"/>
                <w:sz w:val="16"/>
                <w:szCs w:val="16"/>
                <w:lang w:val="en-US" w:eastAsia="ru-RU"/>
              </w:rPr>
              <w:t xml:space="preserve"> an access request to a private community</w:t>
            </w:r>
          </w:p>
          <w:p w14:paraId="728E4157" w14:textId="77777777" w:rsidR="0023418A" w:rsidRDefault="0023418A" w:rsidP="0030491F">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 xml:space="preserve">I receive a confirmation prompt </w:t>
            </w:r>
          </w:p>
          <w:p w14:paraId="566D8B29" w14:textId="77777777" w:rsidR="0023418A" w:rsidRDefault="0023418A" w:rsidP="0030491F">
            <w:pPr>
              <w:rPr>
                <w:rFonts w:asciiTheme="minorHAnsi" w:eastAsia="Times New Roman" w:hAnsiTheme="minorHAnsi" w:cstheme="minorHAnsi"/>
                <w:sz w:val="16"/>
                <w:szCs w:val="16"/>
                <w:lang w:val="en-US" w:eastAsia="ru-RU"/>
              </w:rPr>
            </w:pPr>
            <w:r w:rsidRPr="008D7BC5">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the message is displayed in all the platform allowed languages.</w:t>
            </w:r>
          </w:p>
          <w:p w14:paraId="438074BE" w14:textId="77777777" w:rsidR="0023418A" w:rsidRDefault="0023418A" w:rsidP="0030491F">
            <w:pPr>
              <w:rPr>
                <w:rFonts w:asciiTheme="minorHAnsi" w:eastAsia="Times New Roman" w:hAnsiTheme="minorHAnsi" w:cstheme="minorHAnsi"/>
                <w:sz w:val="16"/>
                <w:szCs w:val="16"/>
                <w:lang w:val="en-US" w:eastAsia="ru-RU"/>
              </w:rPr>
            </w:pPr>
          </w:p>
          <w:p w14:paraId="320B767D" w14:textId="77777777" w:rsidR="0023418A" w:rsidRDefault="0023418A" w:rsidP="0030491F">
            <w:p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The look &amp; feel needs to be adapted to the style guide.</w:t>
            </w:r>
          </w:p>
          <w:p w14:paraId="7CCD6E9A" w14:textId="77777777" w:rsidR="0023418A" w:rsidRDefault="0023418A" w:rsidP="0030491F">
            <w:pPr>
              <w:rPr>
                <w:rFonts w:asciiTheme="minorHAnsi" w:eastAsia="Times New Roman" w:hAnsiTheme="minorHAnsi" w:cstheme="minorHAnsi"/>
                <w:color w:val="0000FF"/>
                <w:sz w:val="16"/>
                <w:szCs w:val="16"/>
                <w:lang w:val="en-US" w:eastAsia="ru-RU"/>
              </w:rPr>
            </w:pPr>
          </w:p>
          <w:p w14:paraId="7018F7F0" w14:textId="77777777" w:rsidR="0023418A" w:rsidRPr="00123367" w:rsidRDefault="0023418A" w:rsidP="0030491F">
            <w:pPr>
              <w:rPr>
                <w:rFonts w:asciiTheme="minorHAnsi" w:eastAsia="Times New Roman" w:hAnsiTheme="minorHAnsi" w:cstheme="minorHAnsi"/>
                <w:color w:val="0000FF"/>
                <w:sz w:val="16"/>
                <w:szCs w:val="16"/>
                <w:lang w:val="en-US" w:eastAsia="ru-RU"/>
              </w:rPr>
            </w:pPr>
            <w:r>
              <w:rPr>
                <w:noProof/>
                <w:lang w:val="sk-SK" w:eastAsia="sk-SK"/>
              </w:rPr>
              <w:drawing>
                <wp:inline distT="0" distB="0" distL="0" distR="0" wp14:anchorId="78F8C427" wp14:editId="7A89F331">
                  <wp:extent cx="3283585" cy="124142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83585" cy="1241425"/>
                          </a:xfrm>
                          <a:prstGeom prst="rect">
                            <a:avLst/>
                          </a:prstGeom>
                        </pic:spPr>
                      </pic:pic>
                    </a:graphicData>
                  </a:graphic>
                </wp:inline>
              </w:drawing>
            </w:r>
          </w:p>
        </w:tc>
        <w:tc>
          <w:tcPr>
            <w:tcW w:w="1179" w:type="dxa"/>
          </w:tcPr>
          <w:p w14:paraId="08ECA4E8" w14:textId="77777777" w:rsidR="0023418A" w:rsidRDefault="0023418A" w:rsidP="0030491F">
            <w:pPr>
              <w:jc w:val="right"/>
              <w:rPr>
                <w:rFonts w:asciiTheme="minorHAnsi" w:eastAsia="Times New Roman" w:hAnsiTheme="minorHAnsi" w:cstheme="minorHAnsi"/>
                <w:color w:val="000000"/>
                <w:sz w:val="16"/>
                <w:szCs w:val="16"/>
                <w:lang w:val="en-US"/>
              </w:rPr>
            </w:pPr>
          </w:p>
        </w:tc>
      </w:tr>
      <w:tr w:rsidR="0023418A" w:rsidRPr="00193438" w14:paraId="4F24EA22" w14:textId="77777777" w:rsidTr="0030491F">
        <w:trPr>
          <w:trHeight w:val="935"/>
        </w:trPr>
        <w:tc>
          <w:tcPr>
            <w:tcW w:w="851" w:type="dxa"/>
          </w:tcPr>
          <w:p w14:paraId="1A7CDCF2" w14:textId="77777777" w:rsidR="0023418A" w:rsidRDefault="0023418A" w:rsidP="0030491F">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lastRenderedPageBreak/>
              <w:t>7.4.4</w:t>
            </w:r>
          </w:p>
        </w:tc>
        <w:tc>
          <w:tcPr>
            <w:tcW w:w="1134" w:type="dxa"/>
          </w:tcPr>
          <w:p w14:paraId="4334DD19" w14:textId="77777777" w:rsidR="0023418A" w:rsidRDefault="0023418A" w:rsidP="0030491F">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Deleted community</w:t>
            </w:r>
          </w:p>
        </w:tc>
        <w:tc>
          <w:tcPr>
            <w:tcW w:w="1276" w:type="dxa"/>
          </w:tcPr>
          <w:p w14:paraId="5E12CFDD" w14:textId="77777777" w:rsidR="0023418A" w:rsidRDefault="0023418A" w:rsidP="0030491F">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Deleted community</w:t>
            </w:r>
          </w:p>
        </w:tc>
        <w:tc>
          <w:tcPr>
            <w:tcW w:w="5766" w:type="dxa"/>
          </w:tcPr>
          <w:p w14:paraId="12BD2B94" w14:textId="77777777" w:rsidR="0023418A" w:rsidRDefault="0023418A" w:rsidP="0030491F">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sidRPr="00123367">
              <w:rPr>
                <w:rFonts w:asciiTheme="minorHAnsi" w:eastAsia="Times New Roman" w:hAnsiTheme="minorHAnsi" w:cstheme="minorHAnsi"/>
                <w:sz w:val="16"/>
                <w:szCs w:val="16"/>
                <w:lang w:val="en-US" w:eastAsia="ru-RU"/>
              </w:rPr>
              <w:t xml:space="preserve">that I am </w:t>
            </w:r>
            <w:r>
              <w:rPr>
                <w:rFonts w:asciiTheme="minorHAnsi" w:eastAsia="Times New Roman" w:hAnsiTheme="minorHAnsi" w:cstheme="minorHAnsi"/>
                <w:sz w:val="16"/>
                <w:szCs w:val="16"/>
                <w:lang w:val="en-US" w:eastAsia="ru-RU"/>
              </w:rPr>
              <w:t>a logged user</w:t>
            </w:r>
          </w:p>
          <w:p w14:paraId="7E3D7B84" w14:textId="77777777" w:rsidR="0023418A" w:rsidRDefault="0023418A" w:rsidP="0030491F">
            <w:p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And I am the community owner</w:t>
            </w:r>
          </w:p>
          <w:p w14:paraId="17B88458" w14:textId="77777777" w:rsidR="0023418A" w:rsidRPr="00B30B69" w:rsidRDefault="0023418A" w:rsidP="0030491F">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sidRPr="00B30B69">
              <w:rPr>
                <w:rFonts w:asciiTheme="minorHAnsi" w:eastAsia="Times New Roman" w:hAnsiTheme="minorHAnsi" w:cstheme="minorHAnsi"/>
                <w:sz w:val="16"/>
                <w:szCs w:val="16"/>
                <w:lang w:val="en-US" w:eastAsia="ru-RU"/>
              </w:rPr>
              <w:t xml:space="preserve">I </w:t>
            </w:r>
            <w:r>
              <w:rPr>
                <w:rFonts w:asciiTheme="minorHAnsi" w:eastAsia="Times New Roman" w:hAnsiTheme="minorHAnsi" w:cstheme="minorHAnsi"/>
                <w:sz w:val="16"/>
                <w:szCs w:val="16"/>
                <w:lang w:val="en-US" w:eastAsia="ru-RU"/>
              </w:rPr>
              <w:t xml:space="preserve">delete a community </w:t>
            </w:r>
          </w:p>
          <w:p w14:paraId="1CB9F485" w14:textId="77777777" w:rsidR="0023418A" w:rsidRDefault="0023418A" w:rsidP="0030491F">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 xml:space="preserve">I receive a confirmation prompt </w:t>
            </w:r>
          </w:p>
          <w:p w14:paraId="24E64FE9" w14:textId="77777777" w:rsidR="0023418A" w:rsidRDefault="0023418A" w:rsidP="0030491F">
            <w:pPr>
              <w:rPr>
                <w:rFonts w:asciiTheme="minorHAnsi" w:eastAsia="Times New Roman" w:hAnsiTheme="minorHAnsi" w:cstheme="minorHAnsi"/>
                <w:sz w:val="16"/>
                <w:szCs w:val="16"/>
                <w:lang w:val="en-US" w:eastAsia="ru-RU"/>
              </w:rPr>
            </w:pPr>
            <w:r w:rsidRPr="008D7BC5">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the message is displayed in all the platform allowed languages.</w:t>
            </w:r>
          </w:p>
          <w:p w14:paraId="32945CF6" w14:textId="77777777" w:rsidR="0023418A" w:rsidRDefault="0023418A" w:rsidP="0030491F">
            <w:pPr>
              <w:rPr>
                <w:rFonts w:asciiTheme="minorHAnsi" w:eastAsia="Times New Roman" w:hAnsiTheme="minorHAnsi" w:cstheme="minorHAnsi"/>
                <w:sz w:val="16"/>
                <w:szCs w:val="16"/>
                <w:lang w:val="en-US" w:eastAsia="ru-RU"/>
              </w:rPr>
            </w:pPr>
          </w:p>
          <w:p w14:paraId="00BF0F81" w14:textId="77777777" w:rsidR="0023418A" w:rsidRDefault="0023418A" w:rsidP="0030491F">
            <w:p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The look &amp; feel needs to be adapted to the style guide.</w:t>
            </w:r>
          </w:p>
          <w:p w14:paraId="3CC27BF0" w14:textId="77777777" w:rsidR="0023418A" w:rsidRDefault="0023418A" w:rsidP="0030491F">
            <w:pPr>
              <w:rPr>
                <w:rFonts w:asciiTheme="minorHAnsi" w:eastAsia="Times New Roman" w:hAnsiTheme="minorHAnsi" w:cstheme="minorHAnsi"/>
                <w:color w:val="0000FF"/>
                <w:sz w:val="16"/>
                <w:szCs w:val="16"/>
                <w:lang w:val="en-US" w:eastAsia="ru-RU"/>
              </w:rPr>
            </w:pPr>
          </w:p>
          <w:p w14:paraId="0C19893F" w14:textId="77777777" w:rsidR="0023418A" w:rsidRPr="00123367" w:rsidRDefault="0023418A" w:rsidP="0030491F">
            <w:pPr>
              <w:rPr>
                <w:rFonts w:asciiTheme="minorHAnsi" w:eastAsia="Times New Roman" w:hAnsiTheme="minorHAnsi" w:cstheme="minorHAnsi"/>
                <w:color w:val="0000FF"/>
                <w:sz w:val="16"/>
                <w:szCs w:val="16"/>
                <w:lang w:val="en-US" w:eastAsia="ru-RU"/>
              </w:rPr>
            </w:pPr>
            <w:r>
              <w:rPr>
                <w:noProof/>
                <w:lang w:val="sk-SK" w:eastAsia="sk-SK"/>
              </w:rPr>
              <w:drawing>
                <wp:inline distT="0" distB="0" distL="0" distR="0" wp14:anchorId="194395B7" wp14:editId="50D34B25">
                  <wp:extent cx="3283585" cy="126428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83585" cy="1264285"/>
                          </a:xfrm>
                          <a:prstGeom prst="rect">
                            <a:avLst/>
                          </a:prstGeom>
                        </pic:spPr>
                      </pic:pic>
                    </a:graphicData>
                  </a:graphic>
                </wp:inline>
              </w:drawing>
            </w:r>
          </w:p>
        </w:tc>
        <w:tc>
          <w:tcPr>
            <w:tcW w:w="1179" w:type="dxa"/>
          </w:tcPr>
          <w:p w14:paraId="4AB2F9C5" w14:textId="77777777" w:rsidR="0023418A" w:rsidRDefault="0023418A" w:rsidP="0030491F">
            <w:pPr>
              <w:jc w:val="right"/>
              <w:rPr>
                <w:rFonts w:asciiTheme="minorHAnsi" w:eastAsia="Times New Roman" w:hAnsiTheme="minorHAnsi" w:cstheme="minorHAnsi"/>
                <w:color w:val="000000"/>
                <w:sz w:val="16"/>
                <w:szCs w:val="16"/>
                <w:lang w:val="en-US"/>
              </w:rPr>
            </w:pPr>
          </w:p>
        </w:tc>
      </w:tr>
    </w:tbl>
    <w:p w14:paraId="53F17B22" w14:textId="77777777" w:rsidR="0023418A" w:rsidRDefault="0023418A" w:rsidP="0023418A">
      <w:pPr>
        <w:pStyle w:val="Heading2"/>
        <w:numPr>
          <w:ilvl w:val="1"/>
          <w:numId w:val="20"/>
        </w:numPr>
      </w:pPr>
      <w:bookmarkStart w:id="1424" w:name="_Toc461707134"/>
      <w:bookmarkStart w:id="1425" w:name="_Toc463013445"/>
      <w:r>
        <w:t>Community lifecyle / properties</w:t>
      </w:r>
      <w:bookmarkEnd w:id="1424"/>
      <w:bookmarkEnd w:id="1425"/>
    </w:p>
    <w:tbl>
      <w:tblPr>
        <w:tblStyle w:val="TableGrid"/>
        <w:tblW w:w="10206" w:type="dxa"/>
        <w:tblInd w:w="-572" w:type="dxa"/>
        <w:tblLayout w:type="fixed"/>
        <w:tblLook w:val="04A0" w:firstRow="1" w:lastRow="0" w:firstColumn="1" w:lastColumn="0" w:noHBand="0" w:noVBand="1"/>
      </w:tblPr>
      <w:tblGrid>
        <w:gridCol w:w="851"/>
        <w:gridCol w:w="1134"/>
        <w:gridCol w:w="1276"/>
        <w:gridCol w:w="5766"/>
        <w:gridCol w:w="1179"/>
      </w:tblGrid>
      <w:tr w:rsidR="0023418A" w:rsidRPr="00193438" w14:paraId="209554FD" w14:textId="77777777" w:rsidTr="0030491F">
        <w:trPr>
          <w:trHeight w:val="280"/>
        </w:trPr>
        <w:tc>
          <w:tcPr>
            <w:tcW w:w="851" w:type="dxa"/>
            <w:shd w:val="clear" w:color="auto" w:fill="122632" w:themeFill="text1"/>
            <w:hideMark/>
          </w:tcPr>
          <w:p w14:paraId="720DB8F1" w14:textId="77777777" w:rsidR="0023418A" w:rsidRPr="00193438" w:rsidRDefault="0023418A" w:rsidP="0030491F">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Id</w:t>
            </w:r>
          </w:p>
        </w:tc>
        <w:tc>
          <w:tcPr>
            <w:tcW w:w="1134" w:type="dxa"/>
            <w:shd w:val="clear" w:color="auto" w:fill="122632" w:themeFill="text1"/>
            <w:hideMark/>
          </w:tcPr>
          <w:p w14:paraId="137CDD7B" w14:textId="77777777" w:rsidR="0023418A" w:rsidRPr="00193438" w:rsidRDefault="0023418A" w:rsidP="0030491F">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category</w:t>
            </w:r>
          </w:p>
        </w:tc>
        <w:tc>
          <w:tcPr>
            <w:tcW w:w="1276" w:type="dxa"/>
            <w:shd w:val="clear" w:color="auto" w:fill="122632" w:themeFill="text1"/>
            <w:hideMark/>
          </w:tcPr>
          <w:p w14:paraId="384968C3" w14:textId="77777777" w:rsidR="0023418A" w:rsidRPr="00193438" w:rsidRDefault="0023418A" w:rsidP="0030491F">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name</w:t>
            </w:r>
          </w:p>
        </w:tc>
        <w:tc>
          <w:tcPr>
            <w:tcW w:w="5766" w:type="dxa"/>
            <w:shd w:val="clear" w:color="auto" w:fill="122632" w:themeFill="text1"/>
            <w:hideMark/>
          </w:tcPr>
          <w:p w14:paraId="7344D9B4" w14:textId="77777777" w:rsidR="0023418A" w:rsidRPr="00193438" w:rsidRDefault="0023418A" w:rsidP="0030491F">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Description</w:t>
            </w:r>
          </w:p>
        </w:tc>
        <w:tc>
          <w:tcPr>
            <w:tcW w:w="1179" w:type="dxa"/>
            <w:shd w:val="clear" w:color="auto" w:fill="122632" w:themeFill="text1"/>
            <w:hideMark/>
          </w:tcPr>
          <w:p w14:paraId="3360B891" w14:textId="77777777" w:rsidR="0023418A" w:rsidRPr="00193438" w:rsidRDefault="0023418A" w:rsidP="0030491F">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Priority</w:t>
            </w:r>
          </w:p>
        </w:tc>
      </w:tr>
      <w:tr w:rsidR="0023418A" w:rsidRPr="00193438" w14:paraId="2D6BDC98" w14:textId="77777777" w:rsidTr="0030491F">
        <w:trPr>
          <w:trHeight w:val="935"/>
        </w:trPr>
        <w:tc>
          <w:tcPr>
            <w:tcW w:w="851" w:type="dxa"/>
          </w:tcPr>
          <w:p w14:paraId="1BEA3E3C" w14:textId="77777777" w:rsidR="0023418A" w:rsidRDefault="0023418A" w:rsidP="0030491F">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7.5.1</w:t>
            </w:r>
          </w:p>
        </w:tc>
        <w:tc>
          <w:tcPr>
            <w:tcW w:w="1134" w:type="dxa"/>
          </w:tcPr>
          <w:p w14:paraId="046252DA" w14:textId="77777777" w:rsidR="0023418A" w:rsidRDefault="0023418A" w:rsidP="0030491F">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Community admin </w:t>
            </w:r>
          </w:p>
        </w:tc>
        <w:tc>
          <w:tcPr>
            <w:tcW w:w="1276" w:type="dxa"/>
          </w:tcPr>
          <w:p w14:paraId="4B111A82" w14:textId="77777777" w:rsidR="0023418A" w:rsidRDefault="0023418A" w:rsidP="0030491F">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Community admin page</w:t>
            </w:r>
          </w:p>
        </w:tc>
        <w:tc>
          <w:tcPr>
            <w:tcW w:w="5766" w:type="dxa"/>
          </w:tcPr>
          <w:p w14:paraId="6A32D899" w14:textId="77777777" w:rsidR="0023418A" w:rsidRPr="008F59BB" w:rsidRDefault="0023418A" w:rsidP="0030491F">
            <w:pPr>
              <w:rPr>
                <w:rFonts w:asciiTheme="minorHAnsi" w:eastAsia="Times New Roman" w:hAnsiTheme="minorHAnsi" w:cstheme="minorHAnsi"/>
                <w:sz w:val="16"/>
                <w:szCs w:val="16"/>
                <w:lang w:val="en-US" w:eastAsia="ru-RU"/>
              </w:rPr>
            </w:pPr>
            <w:r w:rsidRPr="008F59BB">
              <w:rPr>
                <w:rFonts w:asciiTheme="minorHAnsi" w:eastAsia="Times New Roman" w:hAnsiTheme="minorHAnsi" w:cstheme="minorHAnsi"/>
                <w:color w:val="0000FF"/>
                <w:sz w:val="16"/>
                <w:szCs w:val="16"/>
                <w:lang w:val="en-US" w:eastAsia="ru-RU"/>
              </w:rPr>
              <w:t xml:space="preserve">Given </w:t>
            </w:r>
            <w:r w:rsidRPr="008F59BB">
              <w:rPr>
                <w:rFonts w:asciiTheme="minorHAnsi" w:eastAsia="Times New Roman" w:hAnsiTheme="minorHAnsi" w:cstheme="minorHAnsi"/>
                <w:sz w:val="16"/>
                <w:szCs w:val="16"/>
                <w:lang w:val="en-US" w:eastAsia="ru-RU"/>
              </w:rPr>
              <w:t>that I am a logged user</w:t>
            </w:r>
          </w:p>
          <w:p w14:paraId="3BAC4A96" w14:textId="77777777" w:rsidR="0023418A" w:rsidRPr="008F59BB" w:rsidRDefault="0023418A" w:rsidP="0030491F">
            <w:pPr>
              <w:rPr>
                <w:rFonts w:asciiTheme="minorHAnsi" w:eastAsia="Times New Roman" w:hAnsiTheme="minorHAnsi" w:cstheme="minorHAnsi"/>
                <w:sz w:val="16"/>
                <w:szCs w:val="16"/>
                <w:lang w:val="en-US" w:eastAsia="ru-RU"/>
              </w:rPr>
            </w:pPr>
            <w:r w:rsidRPr="008F59BB">
              <w:rPr>
                <w:rFonts w:asciiTheme="minorHAnsi" w:eastAsia="Times New Roman" w:hAnsiTheme="minorHAnsi" w:cstheme="minorHAnsi"/>
                <w:color w:val="0000FF"/>
                <w:sz w:val="16"/>
                <w:szCs w:val="16"/>
                <w:lang w:val="en-US" w:eastAsia="ru-RU"/>
              </w:rPr>
              <w:t>And</w:t>
            </w:r>
            <w:r w:rsidRPr="008F59BB">
              <w:rPr>
                <w:rFonts w:asciiTheme="minorHAnsi" w:eastAsia="Times New Roman" w:hAnsiTheme="minorHAnsi" w:cstheme="minorHAnsi"/>
                <w:sz w:val="16"/>
                <w:szCs w:val="16"/>
                <w:lang w:val="en-US" w:eastAsia="ru-RU"/>
              </w:rPr>
              <w:t xml:space="preserve"> I am in a community </w:t>
            </w:r>
          </w:p>
          <w:p w14:paraId="5BB630A3" w14:textId="77777777" w:rsidR="0023418A" w:rsidRPr="008F59BB" w:rsidRDefault="0023418A" w:rsidP="0030491F">
            <w:pPr>
              <w:rPr>
                <w:rFonts w:asciiTheme="minorHAnsi" w:eastAsia="Times New Roman" w:hAnsiTheme="minorHAnsi" w:cstheme="minorHAnsi"/>
                <w:sz w:val="16"/>
                <w:szCs w:val="16"/>
                <w:lang w:val="en-US" w:eastAsia="ru-RU"/>
              </w:rPr>
            </w:pPr>
            <w:r w:rsidRPr="008F59BB">
              <w:rPr>
                <w:rFonts w:asciiTheme="minorHAnsi" w:eastAsia="Times New Roman" w:hAnsiTheme="minorHAnsi" w:cstheme="minorHAnsi"/>
                <w:color w:val="0000FF"/>
                <w:sz w:val="16"/>
                <w:szCs w:val="16"/>
                <w:lang w:val="en-US" w:eastAsia="ru-RU"/>
              </w:rPr>
              <w:t xml:space="preserve">And </w:t>
            </w:r>
            <w:r w:rsidRPr="008F59BB">
              <w:rPr>
                <w:rFonts w:asciiTheme="minorHAnsi" w:eastAsia="Times New Roman" w:hAnsiTheme="minorHAnsi" w:cstheme="minorHAnsi"/>
                <w:sz w:val="16"/>
                <w:szCs w:val="16"/>
                <w:lang w:val="en-US" w:eastAsia="ru-RU"/>
              </w:rPr>
              <w:t>I am a community owner</w:t>
            </w:r>
          </w:p>
          <w:p w14:paraId="7774B660" w14:textId="77777777" w:rsidR="0023418A" w:rsidRPr="008F59BB" w:rsidRDefault="0023418A" w:rsidP="0030491F">
            <w:pPr>
              <w:rPr>
                <w:rFonts w:asciiTheme="minorHAnsi" w:eastAsia="Times New Roman" w:hAnsiTheme="minorHAnsi" w:cstheme="minorHAnsi"/>
                <w:sz w:val="16"/>
                <w:szCs w:val="16"/>
                <w:lang w:val="en-US" w:eastAsia="ru-RU"/>
              </w:rPr>
            </w:pPr>
            <w:r w:rsidRPr="008F59BB">
              <w:rPr>
                <w:rFonts w:asciiTheme="minorHAnsi" w:eastAsia="Times New Roman" w:hAnsiTheme="minorHAnsi" w:cstheme="minorHAnsi"/>
                <w:color w:val="0000FF"/>
                <w:sz w:val="16"/>
                <w:szCs w:val="16"/>
                <w:lang w:val="en-US" w:eastAsia="ru-RU"/>
              </w:rPr>
              <w:t xml:space="preserve">When </w:t>
            </w:r>
            <w:r w:rsidRPr="008F59BB">
              <w:rPr>
                <w:rFonts w:asciiTheme="minorHAnsi" w:eastAsia="Times New Roman" w:hAnsiTheme="minorHAnsi" w:cstheme="minorHAnsi"/>
                <w:sz w:val="16"/>
                <w:szCs w:val="16"/>
                <w:lang w:val="en-US" w:eastAsia="ru-RU"/>
              </w:rPr>
              <w:t xml:space="preserve">I click on Admin settings </w:t>
            </w:r>
            <w:r w:rsidRPr="008F59BB">
              <w:rPr>
                <w:noProof/>
                <w:lang w:val="sk-SK" w:eastAsia="sk-SK"/>
              </w:rPr>
              <w:drawing>
                <wp:inline distT="0" distB="0" distL="0" distR="0" wp14:anchorId="121CD438" wp14:editId="77062F00">
                  <wp:extent cx="640080" cy="169557"/>
                  <wp:effectExtent l="0" t="0" r="7620" b="19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40080" cy="169557"/>
                          </a:xfrm>
                          <a:prstGeom prst="rect">
                            <a:avLst/>
                          </a:prstGeom>
                        </pic:spPr>
                      </pic:pic>
                    </a:graphicData>
                  </a:graphic>
                </wp:inline>
              </w:drawing>
            </w:r>
          </w:p>
          <w:p w14:paraId="538586EC" w14:textId="77777777" w:rsidR="0023418A" w:rsidRPr="008F59BB" w:rsidRDefault="0023418A" w:rsidP="0030491F">
            <w:pPr>
              <w:rPr>
                <w:rFonts w:asciiTheme="minorHAnsi" w:eastAsia="Times New Roman" w:hAnsiTheme="minorHAnsi" w:cstheme="minorHAnsi"/>
                <w:sz w:val="16"/>
                <w:szCs w:val="16"/>
                <w:lang w:val="en-US" w:eastAsia="ru-RU"/>
              </w:rPr>
            </w:pPr>
            <w:r w:rsidRPr="008F59BB">
              <w:rPr>
                <w:rFonts w:asciiTheme="minorHAnsi" w:eastAsia="Times New Roman" w:hAnsiTheme="minorHAnsi" w:cstheme="minorHAnsi"/>
                <w:color w:val="0000FF"/>
                <w:sz w:val="16"/>
                <w:szCs w:val="16"/>
                <w:lang w:val="en-US" w:eastAsia="ru-RU"/>
              </w:rPr>
              <w:t xml:space="preserve">Then </w:t>
            </w:r>
            <w:r w:rsidRPr="008F59BB">
              <w:rPr>
                <w:rFonts w:asciiTheme="minorHAnsi" w:eastAsia="Times New Roman" w:hAnsiTheme="minorHAnsi" w:cstheme="minorHAnsi"/>
                <w:sz w:val="16"/>
                <w:szCs w:val="16"/>
                <w:lang w:val="en-US" w:eastAsia="ru-RU"/>
              </w:rPr>
              <w:t>then a page (tab) opens containing the following components:</w:t>
            </w:r>
          </w:p>
          <w:p w14:paraId="4495E3ED" w14:textId="77777777" w:rsidR="0023418A" w:rsidRPr="008F59BB" w:rsidRDefault="0023418A" w:rsidP="0030491F">
            <w:pPr>
              <w:rPr>
                <w:rFonts w:asciiTheme="minorHAnsi" w:eastAsia="Times New Roman" w:hAnsiTheme="minorHAnsi" w:cstheme="minorHAnsi"/>
                <w:sz w:val="16"/>
                <w:szCs w:val="16"/>
                <w:lang w:val="en-US" w:eastAsia="ru-RU"/>
              </w:rPr>
            </w:pPr>
          </w:p>
          <w:p w14:paraId="4555CCEB" w14:textId="77777777" w:rsidR="0023418A" w:rsidRPr="008F59BB" w:rsidRDefault="0023418A" w:rsidP="0023418A">
            <w:pPr>
              <w:pStyle w:val="ListParagraph"/>
              <w:numPr>
                <w:ilvl w:val="0"/>
                <w:numId w:val="53"/>
              </w:numPr>
              <w:ind w:left="348" w:hanging="180"/>
              <w:rPr>
                <w:rFonts w:asciiTheme="minorHAnsi" w:eastAsia="Times New Roman" w:hAnsiTheme="minorHAnsi" w:cstheme="minorHAnsi"/>
                <w:sz w:val="16"/>
                <w:szCs w:val="16"/>
                <w:lang w:val="en-US" w:eastAsia="ru-RU"/>
              </w:rPr>
            </w:pPr>
            <w:r w:rsidRPr="008F59BB">
              <w:rPr>
                <w:rFonts w:asciiTheme="minorHAnsi" w:eastAsia="Times New Roman" w:hAnsiTheme="minorHAnsi" w:cstheme="minorHAnsi"/>
                <w:sz w:val="16"/>
                <w:szCs w:val="16"/>
                <w:lang w:val="en-US" w:eastAsia="ru-RU"/>
              </w:rPr>
              <w:t>Admin links</w:t>
            </w:r>
          </w:p>
          <w:p w14:paraId="07A33AB3" w14:textId="77777777" w:rsidR="0023418A" w:rsidRPr="008F59BB" w:rsidRDefault="0023418A" w:rsidP="0023418A">
            <w:pPr>
              <w:pStyle w:val="ListParagraph"/>
              <w:numPr>
                <w:ilvl w:val="1"/>
                <w:numId w:val="53"/>
              </w:numPr>
              <w:ind w:left="708" w:hanging="270"/>
              <w:rPr>
                <w:rFonts w:asciiTheme="minorHAnsi" w:eastAsia="Times New Roman" w:hAnsiTheme="minorHAnsi" w:cstheme="minorHAnsi"/>
                <w:sz w:val="16"/>
                <w:szCs w:val="16"/>
                <w:lang w:val="en-US" w:eastAsia="ru-RU"/>
              </w:rPr>
            </w:pPr>
            <w:r w:rsidRPr="008F59BB">
              <w:rPr>
                <w:rFonts w:asciiTheme="minorHAnsi" w:eastAsia="Times New Roman" w:hAnsiTheme="minorHAnsi" w:cstheme="minorHAnsi"/>
                <w:sz w:val="16"/>
                <w:szCs w:val="16"/>
                <w:lang w:val="en-US" w:eastAsia="ru-RU"/>
              </w:rPr>
              <w:t xml:space="preserve">Edit properties (incl. tools + homepage) – </w:t>
            </w:r>
            <w:r w:rsidRPr="008F59BB">
              <w:rPr>
                <w:rFonts w:asciiTheme="minorHAnsi" w:hAnsiTheme="minorHAnsi"/>
                <w:sz w:val="16"/>
                <w:lang w:val="en-US"/>
              </w:rPr>
              <w:t>this form needs to be the same than the community creation form, see 7.5.2, also allowing to switch community privacy settings by using Sitrion OOTB</w:t>
            </w:r>
            <w:r w:rsidRPr="008F59BB">
              <w:rPr>
                <w:rFonts w:asciiTheme="minorHAnsi" w:eastAsia="Times New Roman" w:hAnsiTheme="minorHAnsi" w:cstheme="minorHAnsi"/>
                <w:sz w:val="16"/>
                <w:szCs w:val="16"/>
                <w:lang w:val="en-US" w:eastAsia="ru-RU"/>
              </w:rPr>
              <w:t xml:space="preserve"> </w:t>
            </w:r>
          </w:p>
          <w:p w14:paraId="1C0FAB03" w14:textId="77777777" w:rsidR="0023418A" w:rsidRPr="008F59BB" w:rsidRDefault="0023418A" w:rsidP="0023418A">
            <w:pPr>
              <w:pStyle w:val="ListParagraph"/>
              <w:numPr>
                <w:ilvl w:val="1"/>
                <w:numId w:val="53"/>
              </w:numPr>
              <w:ind w:left="708" w:hanging="270"/>
              <w:rPr>
                <w:rFonts w:asciiTheme="minorHAnsi" w:eastAsia="Times New Roman" w:hAnsiTheme="minorHAnsi" w:cstheme="minorHAnsi"/>
                <w:sz w:val="16"/>
                <w:szCs w:val="16"/>
                <w:lang w:val="en-US" w:eastAsia="ru-RU"/>
              </w:rPr>
            </w:pPr>
            <w:r w:rsidRPr="008F59BB">
              <w:rPr>
                <w:rFonts w:asciiTheme="minorHAnsi" w:eastAsia="Times New Roman" w:hAnsiTheme="minorHAnsi" w:cstheme="minorHAnsi"/>
                <w:sz w:val="16"/>
                <w:szCs w:val="16"/>
                <w:lang w:val="en-US" w:eastAsia="ru-RU"/>
              </w:rPr>
              <w:t>Edit Membership (=Followers) - OOTB</w:t>
            </w:r>
          </w:p>
          <w:p w14:paraId="20205E98" w14:textId="77777777" w:rsidR="0023418A" w:rsidRPr="008F59BB" w:rsidRDefault="0023418A" w:rsidP="0023418A">
            <w:pPr>
              <w:pStyle w:val="ListParagraph"/>
              <w:numPr>
                <w:ilvl w:val="1"/>
                <w:numId w:val="53"/>
              </w:numPr>
              <w:ind w:left="708" w:hanging="270"/>
              <w:rPr>
                <w:rFonts w:asciiTheme="minorHAnsi" w:eastAsia="Times New Roman" w:hAnsiTheme="minorHAnsi" w:cstheme="minorHAnsi"/>
                <w:sz w:val="16"/>
                <w:szCs w:val="16"/>
                <w:lang w:val="en-US" w:eastAsia="ru-RU"/>
              </w:rPr>
            </w:pPr>
            <w:r w:rsidRPr="008F59BB">
              <w:rPr>
                <w:rFonts w:asciiTheme="minorHAnsi" w:eastAsia="Times New Roman" w:hAnsiTheme="minorHAnsi" w:cstheme="minorHAnsi"/>
                <w:sz w:val="16"/>
                <w:szCs w:val="16"/>
                <w:lang w:val="en-US" w:eastAsia="ru-RU"/>
              </w:rPr>
              <w:t>Badges – Edit community badges - OOTB</w:t>
            </w:r>
          </w:p>
          <w:p w14:paraId="14D9B228" w14:textId="77777777" w:rsidR="0023418A" w:rsidRPr="008F59BB" w:rsidRDefault="0023418A" w:rsidP="0023418A">
            <w:pPr>
              <w:pStyle w:val="ListParagraph"/>
              <w:numPr>
                <w:ilvl w:val="1"/>
                <w:numId w:val="53"/>
              </w:numPr>
              <w:ind w:left="708" w:hanging="270"/>
              <w:rPr>
                <w:rFonts w:asciiTheme="minorHAnsi" w:eastAsia="Times New Roman" w:hAnsiTheme="minorHAnsi" w:cstheme="minorHAnsi"/>
                <w:sz w:val="16"/>
                <w:szCs w:val="16"/>
                <w:lang w:val="en-US" w:eastAsia="ru-RU"/>
              </w:rPr>
            </w:pPr>
            <w:r w:rsidRPr="008F59BB">
              <w:rPr>
                <w:rFonts w:asciiTheme="minorHAnsi" w:eastAsia="Times New Roman" w:hAnsiTheme="minorHAnsi" w:cstheme="minorHAnsi"/>
                <w:sz w:val="16"/>
                <w:szCs w:val="16"/>
                <w:lang w:val="en-US" w:eastAsia="ru-RU"/>
              </w:rPr>
              <w:t xml:space="preserve">Badges – </w:t>
            </w:r>
            <w:r w:rsidRPr="008F59BB">
              <w:rPr>
                <w:rFonts w:asciiTheme="minorHAnsi" w:hAnsiTheme="minorHAnsi"/>
                <w:sz w:val="16"/>
                <w:lang w:val="en-US"/>
              </w:rPr>
              <w:t>Setup automatic awarding (tbc)</w:t>
            </w:r>
            <w:r w:rsidRPr="008F59BB">
              <w:rPr>
                <w:rFonts w:asciiTheme="minorHAnsi" w:eastAsia="Times New Roman" w:hAnsiTheme="minorHAnsi" w:cstheme="minorHAnsi"/>
                <w:sz w:val="16"/>
                <w:szCs w:val="16"/>
                <w:lang w:val="en-US" w:eastAsia="ru-RU"/>
              </w:rPr>
              <w:t xml:space="preserve"> - OOTB</w:t>
            </w:r>
          </w:p>
          <w:p w14:paraId="7E946033" w14:textId="77777777" w:rsidR="0023418A" w:rsidRPr="008F59BB" w:rsidRDefault="0023418A" w:rsidP="0023418A">
            <w:pPr>
              <w:pStyle w:val="ListParagraph"/>
              <w:numPr>
                <w:ilvl w:val="1"/>
                <w:numId w:val="53"/>
              </w:numPr>
              <w:ind w:left="708" w:hanging="270"/>
              <w:rPr>
                <w:rFonts w:asciiTheme="minorHAnsi" w:eastAsia="Times New Roman" w:hAnsiTheme="minorHAnsi" w:cstheme="minorHAnsi"/>
                <w:sz w:val="16"/>
                <w:szCs w:val="16"/>
                <w:lang w:val="en-US" w:eastAsia="ru-RU"/>
              </w:rPr>
            </w:pPr>
            <w:r w:rsidRPr="008F59BB">
              <w:rPr>
                <w:rFonts w:asciiTheme="minorHAnsi" w:eastAsia="Times New Roman" w:hAnsiTheme="minorHAnsi" w:cstheme="minorHAnsi"/>
                <w:sz w:val="16"/>
                <w:szCs w:val="16"/>
                <w:lang w:val="en-US" w:eastAsia="ru-RU"/>
              </w:rPr>
              <w:t>Badges – Manually award badges - OOTB</w:t>
            </w:r>
          </w:p>
          <w:p w14:paraId="1D3B8329" w14:textId="77777777" w:rsidR="0023418A" w:rsidRPr="008F59BB" w:rsidRDefault="0023418A" w:rsidP="0023418A">
            <w:pPr>
              <w:pStyle w:val="ListParagraph"/>
              <w:numPr>
                <w:ilvl w:val="1"/>
                <w:numId w:val="53"/>
              </w:numPr>
              <w:ind w:left="708" w:hanging="270"/>
              <w:rPr>
                <w:rFonts w:asciiTheme="minorHAnsi" w:eastAsia="Times New Roman" w:hAnsiTheme="minorHAnsi" w:cstheme="minorHAnsi"/>
                <w:sz w:val="16"/>
                <w:szCs w:val="16"/>
                <w:lang w:val="en-US" w:eastAsia="ru-RU"/>
              </w:rPr>
            </w:pPr>
            <w:r w:rsidRPr="008F59BB">
              <w:rPr>
                <w:rFonts w:asciiTheme="minorHAnsi" w:eastAsia="Times New Roman" w:hAnsiTheme="minorHAnsi" w:cstheme="minorHAnsi"/>
                <w:sz w:val="16"/>
                <w:szCs w:val="16"/>
                <w:lang w:val="en-US" w:eastAsia="ru-RU"/>
              </w:rPr>
              <w:t>Community Engagement Scorecard - OOTB</w:t>
            </w:r>
          </w:p>
          <w:p w14:paraId="0F236E79" w14:textId="77777777" w:rsidR="0023418A" w:rsidRPr="008F59BB" w:rsidRDefault="0023418A" w:rsidP="0023418A">
            <w:pPr>
              <w:pStyle w:val="ListParagraph"/>
              <w:numPr>
                <w:ilvl w:val="1"/>
                <w:numId w:val="53"/>
              </w:numPr>
              <w:ind w:left="708" w:hanging="270"/>
              <w:rPr>
                <w:rFonts w:asciiTheme="minorHAnsi" w:eastAsia="Times New Roman" w:hAnsiTheme="minorHAnsi" w:cstheme="minorHAnsi"/>
                <w:sz w:val="16"/>
                <w:szCs w:val="16"/>
                <w:lang w:val="en-US" w:eastAsia="ru-RU"/>
              </w:rPr>
            </w:pPr>
            <w:r w:rsidRPr="008F59BB">
              <w:rPr>
                <w:rFonts w:asciiTheme="minorHAnsi" w:eastAsia="Times New Roman" w:hAnsiTheme="minorHAnsi" w:cstheme="minorHAnsi"/>
                <w:sz w:val="16"/>
                <w:szCs w:val="16"/>
                <w:lang w:val="en-US" w:eastAsia="ru-RU"/>
              </w:rPr>
              <w:t xml:space="preserve">Community visitor report </w:t>
            </w:r>
          </w:p>
          <w:p w14:paraId="5D51E2BC" w14:textId="77777777" w:rsidR="0023418A" w:rsidRPr="008F59BB" w:rsidRDefault="0023418A" w:rsidP="0023418A">
            <w:pPr>
              <w:pStyle w:val="ListParagraph"/>
              <w:numPr>
                <w:ilvl w:val="1"/>
                <w:numId w:val="53"/>
              </w:numPr>
              <w:ind w:left="708" w:hanging="270"/>
              <w:rPr>
                <w:rFonts w:asciiTheme="minorHAnsi" w:eastAsia="Times New Roman" w:hAnsiTheme="minorHAnsi" w:cstheme="minorHAnsi"/>
                <w:sz w:val="16"/>
                <w:szCs w:val="16"/>
                <w:lang w:val="en-US" w:eastAsia="ru-RU"/>
              </w:rPr>
            </w:pPr>
            <w:r w:rsidRPr="008F59BB">
              <w:rPr>
                <w:rFonts w:asciiTheme="minorHAnsi" w:hAnsiTheme="minorHAnsi"/>
                <w:sz w:val="16"/>
                <w:lang w:val="en-US"/>
              </w:rPr>
              <w:t>Edit Classifications and Interests (tbc)</w:t>
            </w:r>
            <w:r w:rsidRPr="008F59BB">
              <w:rPr>
                <w:rFonts w:asciiTheme="minorHAnsi" w:eastAsia="Times New Roman" w:hAnsiTheme="minorHAnsi" w:cstheme="minorHAnsi"/>
                <w:sz w:val="16"/>
                <w:szCs w:val="16"/>
                <w:lang w:val="en-US" w:eastAsia="ru-RU"/>
              </w:rPr>
              <w:t xml:space="preserve"> - OOTB</w:t>
            </w:r>
          </w:p>
          <w:p w14:paraId="29742AC7" w14:textId="77777777" w:rsidR="0023418A" w:rsidRPr="008F59BB" w:rsidRDefault="0023418A" w:rsidP="0023418A">
            <w:pPr>
              <w:pStyle w:val="ListParagraph"/>
              <w:numPr>
                <w:ilvl w:val="1"/>
                <w:numId w:val="53"/>
              </w:numPr>
              <w:ind w:left="708" w:hanging="270"/>
              <w:rPr>
                <w:rFonts w:asciiTheme="minorHAnsi" w:eastAsia="Times New Roman" w:hAnsiTheme="minorHAnsi" w:cstheme="minorHAnsi"/>
                <w:sz w:val="16"/>
                <w:szCs w:val="16"/>
                <w:lang w:val="en-US" w:eastAsia="ru-RU"/>
              </w:rPr>
            </w:pPr>
            <w:r w:rsidRPr="008F59BB">
              <w:rPr>
                <w:rFonts w:asciiTheme="minorHAnsi" w:hAnsiTheme="minorHAnsi"/>
                <w:sz w:val="16"/>
                <w:lang w:val="en-US"/>
              </w:rPr>
              <w:t>Email followers (tbc)</w:t>
            </w:r>
            <w:r w:rsidRPr="008F59BB">
              <w:rPr>
                <w:rFonts w:asciiTheme="minorHAnsi" w:eastAsia="Times New Roman" w:hAnsiTheme="minorHAnsi" w:cstheme="minorHAnsi"/>
                <w:sz w:val="16"/>
                <w:szCs w:val="16"/>
                <w:lang w:val="en-US" w:eastAsia="ru-RU"/>
              </w:rPr>
              <w:t xml:space="preserve"> – OOTB</w:t>
            </w:r>
          </w:p>
          <w:p w14:paraId="6899DE05" w14:textId="77777777" w:rsidR="0023418A" w:rsidRPr="008F59BB" w:rsidRDefault="0023418A" w:rsidP="0023418A">
            <w:pPr>
              <w:pStyle w:val="ListParagraph"/>
              <w:numPr>
                <w:ilvl w:val="1"/>
                <w:numId w:val="53"/>
              </w:numPr>
              <w:ind w:left="708" w:hanging="270"/>
              <w:rPr>
                <w:rFonts w:asciiTheme="minorHAnsi" w:eastAsia="Times New Roman" w:hAnsiTheme="minorHAnsi" w:cstheme="minorHAnsi"/>
                <w:sz w:val="16"/>
                <w:szCs w:val="16"/>
                <w:lang w:val="en-US" w:eastAsia="ru-RU"/>
              </w:rPr>
            </w:pPr>
            <w:r w:rsidRPr="008F59BB">
              <w:rPr>
                <w:rFonts w:asciiTheme="minorHAnsi" w:eastAsia="Times New Roman" w:hAnsiTheme="minorHAnsi" w:cstheme="minorHAnsi"/>
                <w:sz w:val="16"/>
                <w:szCs w:val="16"/>
                <w:lang w:val="en-US" w:eastAsia="ru-RU"/>
              </w:rPr>
              <w:t>Delete this community – OOTB</w:t>
            </w:r>
          </w:p>
          <w:p w14:paraId="71E75BD3" w14:textId="77777777" w:rsidR="0023418A" w:rsidRPr="008F59BB" w:rsidRDefault="0023418A" w:rsidP="0023418A">
            <w:pPr>
              <w:pStyle w:val="ListParagraph"/>
              <w:numPr>
                <w:ilvl w:val="1"/>
                <w:numId w:val="53"/>
              </w:numPr>
              <w:ind w:left="708" w:hanging="270"/>
              <w:rPr>
                <w:rFonts w:asciiTheme="minorHAnsi" w:eastAsia="Times New Roman" w:hAnsiTheme="minorHAnsi" w:cstheme="minorHAnsi"/>
                <w:sz w:val="16"/>
                <w:szCs w:val="16"/>
                <w:lang w:val="en-US" w:eastAsia="ru-RU"/>
              </w:rPr>
            </w:pPr>
            <w:r w:rsidRPr="008F59BB">
              <w:rPr>
                <w:rFonts w:asciiTheme="minorHAnsi" w:eastAsia="Times New Roman" w:hAnsiTheme="minorHAnsi" w:cstheme="minorHAnsi"/>
                <w:sz w:val="16"/>
                <w:szCs w:val="16"/>
                <w:lang w:val="en-US" w:eastAsia="ru-RU"/>
              </w:rPr>
              <w:t>Recycle bin – OOTB (admin should be able to see all deleted items)</w:t>
            </w:r>
          </w:p>
          <w:p w14:paraId="53BAB113" w14:textId="77777777" w:rsidR="0023418A" w:rsidRPr="008F59BB" w:rsidRDefault="0023418A" w:rsidP="0023418A">
            <w:pPr>
              <w:pStyle w:val="ListParagraph"/>
              <w:numPr>
                <w:ilvl w:val="0"/>
                <w:numId w:val="53"/>
              </w:numPr>
              <w:ind w:left="348" w:hanging="180"/>
              <w:rPr>
                <w:rFonts w:asciiTheme="minorHAnsi" w:eastAsia="Times New Roman" w:hAnsiTheme="minorHAnsi" w:cstheme="minorHAnsi"/>
                <w:sz w:val="16"/>
                <w:szCs w:val="16"/>
                <w:lang w:val="en-US" w:eastAsia="ru-RU"/>
              </w:rPr>
            </w:pPr>
            <w:r w:rsidRPr="008F59BB">
              <w:rPr>
                <w:rFonts w:asciiTheme="minorHAnsi" w:eastAsia="Times New Roman" w:hAnsiTheme="minorHAnsi" w:cstheme="minorHAnsi"/>
                <w:sz w:val="16"/>
                <w:szCs w:val="16"/>
                <w:lang w:val="en-US" w:eastAsia="ru-RU"/>
              </w:rPr>
              <w:t>Top users activity report</w:t>
            </w:r>
          </w:p>
          <w:p w14:paraId="3C2816D2" w14:textId="77777777" w:rsidR="0023418A" w:rsidRPr="008F59BB" w:rsidRDefault="0023418A" w:rsidP="0023418A">
            <w:pPr>
              <w:pStyle w:val="ListParagraph"/>
              <w:numPr>
                <w:ilvl w:val="0"/>
                <w:numId w:val="53"/>
              </w:numPr>
              <w:ind w:left="348" w:hanging="180"/>
              <w:rPr>
                <w:rFonts w:asciiTheme="minorHAnsi" w:eastAsia="Times New Roman" w:hAnsiTheme="minorHAnsi" w:cstheme="minorHAnsi"/>
                <w:sz w:val="16"/>
                <w:szCs w:val="16"/>
                <w:lang w:val="en-US" w:eastAsia="ru-RU"/>
              </w:rPr>
            </w:pPr>
            <w:r w:rsidRPr="008F59BB">
              <w:rPr>
                <w:rFonts w:asciiTheme="minorHAnsi" w:eastAsia="Times New Roman" w:hAnsiTheme="minorHAnsi" w:cstheme="minorHAnsi"/>
                <w:sz w:val="16"/>
                <w:szCs w:val="16"/>
                <w:lang w:val="en-US" w:eastAsia="ru-RU"/>
              </w:rPr>
              <w:t>Activity by type - OOTB</w:t>
            </w:r>
          </w:p>
          <w:p w14:paraId="690045DC" w14:textId="77777777" w:rsidR="0023418A" w:rsidRPr="008F59BB" w:rsidRDefault="0023418A" w:rsidP="0023418A">
            <w:pPr>
              <w:pStyle w:val="ListParagraph"/>
              <w:numPr>
                <w:ilvl w:val="0"/>
                <w:numId w:val="53"/>
              </w:numPr>
              <w:ind w:left="348" w:hanging="180"/>
              <w:rPr>
                <w:rFonts w:asciiTheme="minorHAnsi" w:eastAsia="Times New Roman" w:hAnsiTheme="minorHAnsi" w:cstheme="minorHAnsi"/>
                <w:sz w:val="16"/>
                <w:szCs w:val="16"/>
                <w:lang w:val="en-US" w:eastAsia="ru-RU"/>
              </w:rPr>
            </w:pPr>
            <w:r w:rsidRPr="008F59BB">
              <w:rPr>
                <w:rFonts w:asciiTheme="minorHAnsi" w:eastAsia="Times New Roman" w:hAnsiTheme="minorHAnsi" w:cstheme="minorHAnsi"/>
                <w:sz w:val="16"/>
                <w:szCs w:val="16"/>
                <w:lang w:val="en-US" w:eastAsia="ru-RU"/>
              </w:rPr>
              <w:t>Admin notifications - OOTB</w:t>
            </w:r>
          </w:p>
          <w:p w14:paraId="4A850561" w14:textId="77777777" w:rsidR="0023418A" w:rsidRPr="008F59BB" w:rsidRDefault="0023418A" w:rsidP="0023418A">
            <w:pPr>
              <w:pStyle w:val="ListParagraph"/>
              <w:numPr>
                <w:ilvl w:val="0"/>
                <w:numId w:val="53"/>
              </w:numPr>
              <w:ind w:left="348" w:hanging="180"/>
              <w:rPr>
                <w:rFonts w:asciiTheme="minorHAnsi" w:eastAsia="Times New Roman" w:hAnsiTheme="minorHAnsi" w:cstheme="minorHAnsi"/>
                <w:sz w:val="16"/>
                <w:szCs w:val="16"/>
                <w:lang w:val="en-US" w:eastAsia="ru-RU"/>
              </w:rPr>
            </w:pPr>
            <w:r w:rsidRPr="008F59BB">
              <w:rPr>
                <w:rFonts w:asciiTheme="minorHAnsi" w:eastAsia="Times New Roman" w:hAnsiTheme="minorHAnsi" w:cstheme="minorHAnsi"/>
                <w:sz w:val="16"/>
                <w:szCs w:val="16"/>
                <w:lang w:val="en-US" w:eastAsia="ru-RU"/>
              </w:rPr>
              <w:t>Activity history - OOTB</w:t>
            </w:r>
          </w:p>
          <w:p w14:paraId="6C2C28C3" w14:textId="77777777" w:rsidR="0023418A" w:rsidRPr="008F59BB" w:rsidRDefault="0023418A" w:rsidP="0023418A">
            <w:pPr>
              <w:pStyle w:val="ListParagraph"/>
              <w:numPr>
                <w:ilvl w:val="0"/>
                <w:numId w:val="53"/>
              </w:numPr>
              <w:ind w:left="348" w:hanging="180"/>
              <w:rPr>
                <w:rFonts w:asciiTheme="minorHAnsi" w:eastAsia="Times New Roman" w:hAnsiTheme="minorHAnsi" w:cstheme="minorHAnsi"/>
                <w:sz w:val="16"/>
                <w:szCs w:val="16"/>
                <w:lang w:val="en-US" w:eastAsia="ru-RU"/>
              </w:rPr>
            </w:pPr>
            <w:r w:rsidRPr="008F59BB">
              <w:rPr>
                <w:rFonts w:asciiTheme="minorHAnsi" w:eastAsia="Times New Roman" w:hAnsiTheme="minorHAnsi" w:cstheme="minorHAnsi"/>
                <w:sz w:val="16"/>
                <w:szCs w:val="16"/>
                <w:lang w:val="en-US" w:eastAsia="ru-RU"/>
              </w:rPr>
              <w:t xml:space="preserve">Export report – OTTB </w:t>
            </w:r>
          </w:p>
          <w:p w14:paraId="7524A876" w14:textId="77777777" w:rsidR="0023418A" w:rsidRDefault="0023418A" w:rsidP="0030491F">
            <w:pPr>
              <w:rPr>
                <w:rFonts w:asciiTheme="minorHAnsi" w:eastAsia="Times New Roman" w:hAnsiTheme="minorHAnsi" w:cstheme="minorHAnsi"/>
                <w:sz w:val="16"/>
                <w:szCs w:val="16"/>
                <w:lang w:val="en-US" w:eastAsia="ru-RU"/>
              </w:rPr>
            </w:pPr>
          </w:p>
          <w:p w14:paraId="1A5FBF2A" w14:textId="77777777" w:rsidR="0023418A" w:rsidRDefault="0023418A" w:rsidP="0030491F">
            <w:pPr>
              <w:rPr>
                <w:rFonts w:asciiTheme="minorHAnsi" w:eastAsia="Times New Roman" w:hAnsiTheme="minorHAnsi" w:cstheme="minorHAnsi"/>
                <w:sz w:val="16"/>
                <w:szCs w:val="16"/>
                <w:lang w:val="en-US" w:eastAsia="ru-RU"/>
              </w:rPr>
            </w:pPr>
            <w:r>
              <w:rPr>
                <w:noProof/>
                <w:lang w:val="sk-SK" w:eastAsia="sk-SK"/>
              </w:rPr>
              <w:drawing>
                <wp:inline distT="0" distB="0" distL="0" distR="0" wp14:anchorId="4345F7DB" wp14:editId="6E4252EA">
                  <wp:extent cx="3283585" cy="1999615"/>
                  <wp:effectExtent l="0" t="0" r="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83585" cy="1999615"/>
                          </a:xfrm>
                          <a:prstGeom prst="rect">
                            <a:avLst/>
                          </a:prstGeom>
                        </pic:spPr>
                      </pic:pic>
                    </a:graphicData>
                  </a:graphic>
                </wp:inline>
              </w:drawing>
            </w:r>
          </w:p>
          <w:p w14:paraId="66357151" w14:textId="77777777" w:rsidR="0023418A" w:rsidRDefault="0023418A" w:rsidP="0030491F">
            <w:pPr>
              <w:rPr>
                <w:rFonts w:asciiTheme="minorHAnsi" w:eastAsia="Times New Roman" w:hAnsiTheme="minorHAnsi" w:cstheme="minorHAnsi"/>
                <w:sz w:val="16"/>
                <w:szCs w:val="16"/>
                <w:lang w:val="en-US" w:eastAsia="ru-RU"/>
              </w:rPr>
            </w:pPr>
          </w:p>
          <w:p w14:paraId="2B492012" w14:textId="77777777" w:rsidR="0023418A" w:rsidRDefault="0023418A" w:rsidP="0030491F">
            <w:p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The look&amp;feel needs to be adapted to the style guide.</w:t>
            </w:r>
          </w:p>
          <w:p w14:paraId="2F601EBE" w14:textId="77777777" w:rsidR="0023418A" w:rsidRPr="00DB2BE3" w:rsidRDefault="0023418A" w:rsidP="0030491F">
            <w:pPr>
              <w:rPr>
                <w:rFonts w:asciiTheme="minorHAnsi" w:eastAsia="Times New Roman" w:hAnsiTheme="minorHAnsi" w:cstheme="minorHAnsi"/>
                <w:sz w:val="16"/>
                <w:szCs w:val="16"/>
                <w:lang w:val="en-US" w:eastAsia="ru-RU"/>
              </w:rPr>
            </w:pPr>
          </w:p>
        </w:tc>
        <w:tc>
          <w:tcPr>
            <w:tcW w:w="1179" w:type="dxa"/>
          </w:tcPr>
          <w:p w14:paraId="15882E73" w14:textId="77777777" w:rsidR="0023418A" w:rsidRDefault="0023418A" w:rsidP="0030491F">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p w14:paraId="246AB9EF" w14:textId="77777777" w:rsidR="0023418A" w:rsidRDefault="0023418A" w:rsidP="0030491F">
            <w:pPr>
              <w:jc w:val="right"/>
              <w:rPr>
                <w:rFonts w:asciiTheme="minorHAnsi" w:eastAsia="Times New Roman" w:hAnsiTheme="minorHAnsi" w:cstheme="minorHAnsi"/>
                <w:color w:val="000000"/>
                <w:sz w:val="16"/>
                <w:szCs w:val="16"/>
                <w:lang w:val="en-US"/>
              </w:rPr>
            </w:pPr>
          </w:p>
        </w:tc>
      </w:tr>
      <w:tr w:rsidR="0023418A" w:rsidRPr="00193438" w14:paraId="6B7211AC" w14:textId="77777777" w:rsidTr="0030491F">
        <w:trPr>
          <w:trHeight w:val="935"/>
        </w:trPr>
        <w:tc>
          <w:tcPr>
            <w:tcW w:w="851" w:type="dxa"/>
          </w:tcPr>
          <w:p w14:paraId="1DFA73BC" w14:textId="77777777" w:rsidR="0023418A" w:rsidRDefault="0023418A" w:rsidP="0030491F">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lastRenderedPageBreak/>
              <w:t>7.5.2</w:t>
            </w:r>
          </w:p>
        </w:tc>
        <w:tc>
          <w:tcPr>
            <w:tcW w:w="1134" w:type="dxa"/>
          </w:tcPr>
          <w:p w14:paraId="2C36B5D6" w14:textId="77777777" w:rsidR="0023418A" w:rsidRDefault="0023418A" w:rsidP="0030491F">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Community creation</w:t>
            </w:r>
          </w:p>
        </w:tc>
        <w:tc>
          <w:tcPr>
            <w:tcW w:w="1276" w:type="dxa"/>
          </w:tcPr>
          <w:p w14:paraId="49EA919B" w14:textId="77777777" w:rsidR="0023418A" w:rsidRDefault="0023418A" w:rsidP="0030491F">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Community creation form</w:t>
            </w:r>
          </w:p>
        </w:tc>
        <w:tc>
          <w:tcPr>
            <w:tcW w:w="5766" w:type="dxa"/>
          </w:tcPr>
          <w:p w14:paraId="46E0D05C" w14:textId="77777777" w:rsidR="0023418A" w:rsidRDefault="0023418A" w:rsidP="0030491F">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sidRPr="00123367">
              <w:rPr>
                <w:rFonts w:asciiTheme="minorHAnsi" w:eastAsia="Times New Roman" w:hAnsiTheme="minorHAnsi" w:cstheme="minorHAnsi"/>
                <w:sz w:val="16"/>
                <w:szCs w:val="16"/>
                <w:lang w:val="en-US" w:eastAsia="ru-RU"/>
              </w:rPr>
              <w:t xml:space="preserve">that I am </w:t>
            </w:r>
            <w:r>
              <w:rPr>
                <w:rFonts w:asciiTheme="minorHAnsi" w:eastAsia="Times New Roman" w:hAnsiTheme="minorHAnsi" w:cstheme="minorHAnsi"/>
                <w:sz w:val="16"/>
                <w:szCs w:val="16"/>
                <w:lang w:val="en-US" w:eastAsia="ru-RU"/>
              </w:rPr>
              <w:t>a logged user</w:t>
            </w:r>
          </w:p>
          <w:p w14:paraId="39A62639" w14:textId="77777777" w:rsidR="0023418A" w:rsidRDefault="0023418A" w:rsidP="0030491F">
            <w:pPr>
              <w:rPr>
                <w:rFonts w:asciiTheme="minorHAnsi" w:eastAsia="Times New Roman" w:hAnsiTheme="minorHAnsi" w:cstheme="minorHAnsi"/>
                <w:sz w:val="16"/>
                <w:szCs w:val="16"/>
                <w:lang w:val="en-US" w:eastAsia="ru-RU"/>
              </w:rPr>
            </w:pPr>
            <w:r w:rsidRPr="00F17AF4">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I am on the ‘All communities’ page</w:t>
            </w:r>
          </w:p>
          <w:p w14:paraId="36153984" w14:textId="77777777" w:rsidR="0023418A" w:rsidRDefault="0023418A" w:rsidP="0030491F">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sidRPr="005B5179">
              <w:rPr>
                <w:rFonts w:asciiTheme="minorHAnsi" w:eastAsia="Times New Roman" w:hAnsiTheme="minorHAnsi" w:cstheme="minorHAnsi"/>
                <w:sz w:val="16"/>
                <w:szCs w:val="16"/>
                <w:lang w:val="en-US" w:eastAsia="ru-RU"/>
              </w:rPr>
              <w:t xml:space="preserve">I click on the create a community button </w:t>
            </w:r>
          </w:p>
          <w:p w14:paraId="674C4A80" w14:textId="77777777" w:rsidR="0023418A" w:rsidRDefault="0023418A" w:rsidP="0030491F">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Then</w:t>
            </w:r>
            <w:r>
              <w:rPr>
                <w:rFonts w:asciiTheme="minorHAnsi" w:eastAsia="Times New Roman" w:hAnsiTheme="minorHAnsi" w:cstheme="minorHAnsi"/>
                <w:sz w:val="16"/>
                <w:szCs w:val="16"/>
                <w:lang w:val="en-US" w:eastAsia="ru-RU"/>
              </w:rPr>
              <w:t xml:space="preserve"> a form opens containing the following criteria: </w:t>
            </w:r>
          </w:p>
          <w:p w14:paraId="74D310A0" w14:textId="77777777" w:rsidR="0023418A" w:rsidRDefault="0023418A" w:rsidP="0030491F">
            <w:pPr>
              <w:rPr>
                <w:rFonts w:asciiTheme="minorHAnsi" w:eastAsia="Times New Roman" w:hAnsiTheme="minorHAnsi" w:cstheme="minorHAnsi"/>
                <w:sz w:val="16"/>
                <w:szCs w:val="16"/>
                <w:lang w:val="en-US" w:eastAsia="ru-RU"/>
              </w:rPr>
            </w:pPr>
          </w:p>
          <w:p w14:paraId="6031BB31" w14:textId="77777777" w:rsidR="0023418A" w:rsidRDefault="0023418A" w:rsidP="0030491F">
            <w:pPr>
              <w:rPr>
                <w:rFonts w:asciiTheme="minorHAnsi" w:eastAsia="Times New Roman" w:hAnsiTheme="minorHAnsi" w:cstheme="minorHAnsi"/>
                <w:b/>
                <w:sz w:val="16"/>
                <w:szCs w:val="16"/>
                <w:lang w:val="en-US" w:eastAsia="ru-RU"/>
              </w:rPr>
            </w:pPr>
            <w:r w:rsidRPr="00C9677A">
              <w:rPr>
                <w:rFonts w:asciiTheme="minorHAnsi" w:eastAsia="Times New Roman" w:hAnsiTheme="minorHAnsi" w:cstheme="minorHAnsi"/>
                <w:b/>
                <w:sz w:val="16"/>
                <w:szCs w:val="16"/>
                <w:lang w:val="en-US" w:eastAsia="ru-RU"/>
              </w:rPr>
              <w:t>Community properties</w:t>
            </w:r>
            <w:r>
              <w:rPr>
                <w:rFonts w:asciiTheme="minorHAnsi" w:eastAsia="Times New Roman" w:hAnsiTheme="minorHAnsi" w:cstheme="minorHAnsi"/>
                <w:b/>
                <w:sz w:val="16"/>
                <w:szCs w:val="16"/>
                <w:lang w:val="en-US" w:eastAsia="ru-RU"/>
              </w:rPr>
              <w:t xml:space="preserve"> </w:t>
            </w:r>
          </w:p>
          <w:p w14:paraId="6EE72462" w14:textId="77777777" w:rsidR="0023418A" w:rsidRPr="008F59BB" w:rsidRDefault="0023418A" w:rsidP="0023418A">
            <w:pPr>
              <w:pStyle w:val="ListParagraph"/>
              <w:numPr>
                <w:ilvl w:val="0"/>
                <w:numId w:val="55"/>
              </w:numPr>
              <w:ind w:left="348" w:hanging="180"/>
              <w:rPr>
                <w:rFonts w:asciiTheme="minorHAnsi" w:eastAsia="Times New Roman" w:hAnsiTheme="minorHAnsi" w:cstheme="minorHAnsi"/>
                <w:sz w:val="16"/>
                <w:szCs w:val="16"/>
                <w:lang w:val="en-US" w:eastAsia="ru-RU"/>
              </w:rPr>
            </w:pPr>
            <w:r w:rsidRPr="008F59BB">
              <w:rPr>
                <w:rFonts w:asciiTheme="minorHAnsi" w:eastAsia="Times New Roman" w:hAnsiTheme="minorHAnsi" w:cstheme="minorHAnsi"/>
                <w:sz w:val="16"/>
                <w:szCs w:val="16"/>
                <w:lang w:val="en-US" w:eastAsia="ru-RU"/>
              </w:rPr>
              <w:t xml:space="preserve">Location drop-down incl. Global – mandatory fields – multi-value </w:t>
            </w:r>
          </w:p>
          <w:p w14:paraId="346BBEC9" w14:textId="77777777" w:rsidR="0023418A" w:rsidRPr="008F59BB" w:rsidRDefault="0023418A" w:rsidP="0023418A">
            <w:pPr>
              <w:pStyle w:val="ListParagraph"/>
              <w:numPr>
                <w:ilvl w:val="0"/>
                <w:numId w:val="54"/>
              </w:numPr>
              <w:ind w:left="348" w:hanging="180"/>
              <w:rPr>
                <w:rFonts w:asciiTheme="minorHAnsi" w:eastAsia="Times New Roman" w:hAnsiTheme="minorHAnsi" w:cstheme="minorHAnsi"/>
                <w:sz w:val="16"/>
                <w:szCs w:val="16"/>
                <w:lang w:val="en-US" w:eastAsia="ru-RU"/>
              </w:rPr>
            </w:pPr>
            <w:r w:rsidRPr="008F59BB">
              <w:rPr>
                <w:rFonts w:asciiTheme="minorHAnsi" w:hAnsiTheme="minorHAnsi"/>
                <w:sz w:val="16"/>
                <w:lang w:val="en-US"/>
              </w:rPr>
              <w:t>Department drop-down (should it be functions? – non-mandatory</w:t>
            </w:r>
            <w:r w:rsidRPr="008F59BB">
              <w:rPr>
                <w:rFonts w:asciiTheme="minorHAnsi" w:eastAsia="Times New Roman" w:hAnsiTheme="minorHAnsi" w:cstheme="minorHAnsi"/>
                <w:sz w:val="16"/>
                <w:szCs w:val="16"/>
                <w:lang w:val="en-US" w:eastAsia="ru-RU"/>
              </w:rPr>
              <w:t xml:space="preserve"> – multi-value</w:t>
            </w:r>
          </w:p>
          <w:p w14:paraId="2482F02D" w14:textId="77777777" w:rsidR="0023418A" w:rsidRPr="008F59BB" w:rsidRDefault="0023418A" w:rsidP="0023418A">
            <w:pPr>
              <w:pStyle w:val="ListParagraph"/>
              <w:numPr>
                <w:ilvl w:val="0"/>
                <w:numId w:val="54"/>
              </w:numPr>
              <w:ind w:left="348" w:hanging="180"/>
              <w:rPr>
                <w:rFonts w:asciiTheme="minorHAnsi" w:eastAsia="Times New Roman" w:hAnsiTheme="minorHAnsi" w:cstheme="minorHAnsi"/>
                <w:sz w:val="16"/>
                <w:szCs w:val="16"/>
                <w:lang w:val="en-US" w:eastAsia="ru-RU"/>
              </w:rPr>
            </w:pPr>
            <w:r w:rsidRPr="008F59BB">
              <w:rPr>
                <w:rFonts w:asciiTheme="minorHAnsi" w:eastAsia="Times New Roman" w:hAnsiTheme="minorHAnsi" w:cstheme="minorHAnsi"/>
                <w:sz w:val="16"/>
                <w:szCs w:val="16"/>
                <w:lang w:val="en-US" w:eastAsia="ru-RU"/>
              </w:rPr>
              <w:t xml:space="preserve">Brand drop-down – non mandatory </w:t>
            </w:r>
            <w:r w:rsidRPr="008F59BB">
              <w:rPr>
                <w:rFonts w:asciiTheme="minorHAnsi" w:hAnsiTheme="minorHAnsi"/>
                <w:sz w:val="16"/>
                <w:lang w:val="en-US"/>
              </w:rPr>
              <w:t>– multi-value?</w:t>
            </w:r>
          </w:p>
          <w:p w14:paraId="4E44A8F1" w14:textId="77777777" w:rsidR="0023418A" w:rsidRPr="008F59BB" w:rsidRDefault="0023418A" w:rsidP="0023418A">
            <w:pPr>
              <w:pStyle w:val="ListParagraph"/>
              <w:numPr>
                <w:ilvl w:val="0"/>
                <w:numId w:val="54"/>
              </w:numPr>
              <w:ind w:left="348" w:hanging="180"/>
              <w:rPr>
                <w:rFonts w:asciiTheme="minorHAnsi" w:eastAsia="Times New Roman" w:hAnsiTheme="minorHAnsi" w:cstheme="minorHAnsi"/>
                <w:sz w:val="16"/>
                <w:szCs w:val="16"/>
                <w:lang w:val="en-US" w:eastAsia="ru-RU"/>
              </w:rPr>
            </w:pPr>
            <w:r w:rsidRPr="008F59BB">
              <w:rPr>
                <w:rFonts w:asciiTheme="minorHAnsi" w:eastAsia="Times New Roman" w:hAnsiTheme="minorHAnsi" w:cstheme="minorHAnsi"/>
                <w:sz w:val="16"/>
                <w:szCs w:val="16"/>
                <w:lang w:val="en-US" w:eastAsia="ru-RU"/>
              </w:rPr>
              <w:t>Language drop-down – mandatory – multi-value</w:t>
            </w:r>
          </w:p>
          <w:p w14:paraId="3B12010A" w14:textId="77777777" w:rsidR="0023418A" w:rsidRPr="008F59BB" w:rsidRDefault="0023418A" w:rsidP="0023418A">
            <w:pPr>
              <w:pStyle w:val="ListParagraph"/>
              <w:numPr>
                <w:ilvl w:val="0"/>
                <w:numId w:val="54"/>
              </w:numPr>
              <w:ind w:left="348" w:hanging="180"/>
              <w:rPr>
                <w:rFonts w:asciiTheme="minorHAnsi" w:eastAsia="Times New Roman" w:hAnsiTheme="minorHAnsi" w:cstheme="minorHAnsi"/>
                <w:sz w:val="16"/>
                <w:szCs w:val="16"/>
                <w:lang w:val="en-US" w:eastAsia="ru-RU"/>
              </w:rPr>
            </w:pPr>
            <w:r w:rsidRPr="008F59BB">
              <w:rPr>
                <w:rFonts w:asciiTheme="minorHAnsi" w:eastAsia="Times New Roman" w:hAnsiTheme="minorHAnsi" w:cstheme="minorHAnsi"/>
                <w:sz w:val="16"/>
                <w:szCs w:val="16"/>
                <w:lang w:val="en-US" w:eastAsia="ru-RU"/>
              </w:rPr>
              <w:t xml:space="preserve">Subject </w:t>
            </w:r>
            <w:r w:rsidRPr="008F59BB">
              <w:rPr>
                <w:rFonts w:asciiTheme="minorHAnsi" w:hAnsiTheme="minorHAnsi"/>
                <w:sz w:val="16"/>
                <w:lang w:val="en-US"/>
              </w:rPr>
              <w:t xml:space="preserve">(This needed for displaying relevant communities in the Topics page) see 15.2.5, content coming from term store?, </w:t>
            </w:r>
            <w:r w:rsidRPr="008F59BB">
              <w:rPr>
                <w:rFonts w:asciiTheme="minorHAnsi" w:eastAsia="Times New Roman" w:hAnsiTheme="minorHAnsi" w:cstheme="minorHAnsi"/>
                <w:sz w:val="16"/>
                <w:szCs w:val="16"/>
                <w:lang w:val="en-US" w:eastAsia="ru-RU"/>
              </w:rPr>
              <w:t>mandatory – multi-value</w:t>
            </w:r>
          </w:p>
          <w:p w14:paraId="3CBEAE28" w14:textId="77777777" w:rsidR="0023418A" w:rsidRDefault="0023418A" w:rsidP="0023418A">
            <w:pPr>
              <w:pStyle w:val="ListParagraph"/>
              <w:numPr>
                <w:ilvl w:val="0"/>
                <w:numId w:val="54"/>
              </w:numPr>
              <w:ind w:left="348" w:hanging="180"/>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Access: private, public, archived (Archived = read-only functionality) – single value (switching privacy functionality by using Sitrion OOTB)</w:t>
            </w:r>
          </w:p>
          <w:p w14:paraId="7A2BFFFB" w14:textId="77777777" w:rsidR="0023418A" w:rsidRDefault="0023418A" w:rsidP="0023418A">
            <w:pPr>
              <w:pStyle w:val="ListParagraph"/>
              <w:numPr>
                <w:ilvl w:val="0"/>
                <w:numId w:val="54"/>
              </w:numPr>
              <w:ind w:left="348" w:hanging="180"/>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Upload a community photo (refer to prototype for size, avoid high-res)</w:t>
            </w:r>
          </w:p>
          <w:p w14:paraId="05083D05" w14:textId="77777777" w:rsidR="0023418A" w:rsidRDefault="0023418A" w:rsidP="0023418A">
            <w:pPr>
              <w:pStyle w:val="ListParagraph"/>
              <w:numPr>
                <w:ilvl w:val="0"/>
                <w:numId w:val="54"/>
              </w:numPr>
              <w:ind w:left="348" w:hanging="180"/>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Community name</w:t>
            </w:r>
          </w:p>
          <w:p w14:paraId="28198D9C" w14:textId="77777777" w:rsidR="0023418A" w:rsidRDefault="0023418A" w:rsidP="0023418A">
            <w:pPr>
              <w:pStyle w:val="ListParagraph"/>
              <w:numPr>
                <w:ilvl w:val="0"/>
                <w:numId w:val="54"/>
              </w:numPr>
              <w:ind w:left="348" w:hanging="180"/>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Community description</w:t>
            </w:r>
          </w:p>
          <w:p w14:paraId="775A5443" w14:textId="77777777" w:rsidR="0023418A" w:rsidRDefault="0023418A" w:rsidP="0023418A">
            <w:pPr>
              <w:pStyle w:val="ListParagraph"/>
              <w:numPr>
                <w:ilvl w:val="0"/>
                <w:numId w:val="54"/>
              </w:numPr>
              <w:ind w:left="348" w:hanging="180"/>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Primary owner drop-down</w:t>
            </w:r>
          </w:p>
          <w:p w14:paraId="5F5F9030" w14:textId="77777777" w:rsidR="0023418A" w:rsidRPr="004E1B67" w:rsidRDefault="0023418A" w:rsidP="0023418A">
            <w:pPr>
              <w:pStyle w:val="ListParagraph"/>
              <w:numPr>
                <w:ilvl w:val="0"/>
                <w:numId w:val="54"/>
              </w:numPr>
              <w:ind w:left="348" w:hanging="180"/>
              <w:rPr>
                <w:rFonts w:asciiTheme="minorHAnsi" w:eastAsia="Times New Roman" w:hAnsiTheme="minorHAnsi" w:cstheme="minorHAnsi"/>
                <w:sz w:val="16"/>
                <w:szCs w:val="16"/>
                <w:lang w:val="en-US" w:eastAsia="ru-RU"/>
              </w:rPr>
            </w:pPr>
            <w:r w:rsidRPr="004E1B67">
              <w:rPr>
                <w:rFonts w:asciiTheme="minorHAnsi" w:eastAsia="Times New Roman" w:hAnsiTheme="minorHAnsi" w:cstheme="minorHAnsi"/>
                <w:sz w:val="16"/>
                <w:szCs w:val="16"/>
                <w:lang w:val="en-US" w:eastAsia="ru-RU"/>
              </w:rPr>
              <w:t xml:space="preserve">Post default action </w:t>
            </w:r>
          </w:p>
          <w:p w14:paraId="702B7965" w14:textId="23B90BCB" w:rsidR="0023418A" w:rsidRPr="00342B80" w:rsidRDefault="0023418A" w:rsidP="0023418A">
            <w:pPr>
              <w:pStyle w:val="ListParagraph"/>
              <w:numPr>
                <w:ilvl w:val="0"/>
                <w:numId w:val="54"/>
              </w:numPr>
              <w:ind w:left="348" w:hanging="180"/>
              <w:rPr>
                <w:rFonts w:asciiTheme="minorHAnsi" w:eastAsia="Times New Roman" w:hAnsiTheme="minorHAnsi" w:cstheme="minorHAnsi"/>
                <w:strike/>
                <w:sz w:val="16"/>
                <w:szCs w:val="16"/>
                <w:lang w:val="en-US" w:eastAsia="ru-RU"/>
              </w:rPr>
            </w:pPr>
          </w:p>
          <w:p w14:paraId="4EDD107A" w14:textId="77777777" w:rsidR="0023418A" w:rsidRDefault="0023418A" w:rsidP="0030491F">
            <w:pPr>
              <w:rPr>
                <w:rFonts w:asciiTheme="minorHAnsi" w:eastAsia="Times New Roman" w:hAnsiTheme="minorHAnsi" w:cstheme="minorHAnsi"/>
                <w:sz w:val="16"/>
                <w:szCs w:val="16"/>
                <w:lang w:val="en-US" w:eastAsia="ru-RU"/>
              </w:rPr>
            </w:pPr>
          </w:p>
          <w:p w14:paraId="11CDEAAB" w14:textId="77777777" w:rsidR="0023418A" w:rsidRPr="00342B80" w:rsidRDefault="0023418A" w:rsidP="0030491F">
            <w:pPr>
              <w:rPr>
                <w:rFonts w:asciiTheme="minorHAnsi" w:eastAsia="Times New Roman" w:hAnsiTheme="minorHAnsi" w:cstheme="minorHAnsi"/>
                <w:b/>
                <w:sz w:val="16"/>
                <w:szCs w:val="16"/>
                <w:lang w:val="en-US" w:eastAsia="ru-RU"/>
              </w:rPr>
            </w:pPr>
            <w:r w:rsidRPr="00342B80">
              <w:rPr>
                <w:rFonts w:asciiTheme="minorHAnsi" w:eastAsia="Times New Roman" w:hAnsiTheme="minorHAnsi" w:cstheme="minorHAnsi"/>
                <w:b/>
                <w:sz w:val="16"/>
                <w:szCs w:val="16"/>
                <w:lang w:val="en-US" w:eastAsia="ru-RU"/>
              </w:rPr>
              <w:t>Community tools</w:t>
            </w:r>
            <w:r>
              <w:rPr>
                <w:rFonts w:asciiTheme="minorHAnsi" w:eastAsia="Times New Roman" w:hAnsiTheme="minorHAnsi" w:cstheme="minorHAnsi"/>
                <w:b/>
                <w:sz w:val="16"/>
                <w:szCs w:val="16"/>
                <w:lang w:val="en-US" w:eastAsia="ru-RU"/>
              </w:rPr>
              <w:t xml:space="preserve"> </w:t>
            </w:r>
            <w:r>
              <w:rPr>
                <w:rFonts w:asciiTheme="minorHAnsi" w:eastAsia="Times New Roman" w:hAnsiTheme="minorHAnsi" w:cstheme="minorHAnsi"/>
                <w:sz w:val="16"/>
                <w:szCs w:val="16"/>
                <w:lang w:val="en-US" w:eastAsia="ru-RU"/>
              </w:rPr>
              <w:t>(with some pre-selected options)</w:t>
            </w:r>
          </w:p>
          <w:p w14:paraId="23B06D80" w14:textId="77777777" w:rsidR="0023418A" w:rsidRDefault="0023418A" w:rsidP="0023418A">
            <w:pPr>
              <w:pStyle w:val="ListParagraph"/>
              <w:numPr>
                <w:ilvl w:val="0"/>
                <w:numId w:val="54"/>
              </w:numPr>
              <w:ind w:left="348" w:hanging="180"/>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About (options: none, in preparation (hidden), published) – option none is checked by default</w:t>
            </w:r>
          </w:p>
          <w:p w14:paraId="42659700" w14:textId="77777777" w:rsidR="0023418A" w:rsidRDefault="0023418A" w:rsidP="0023418A">
            <w:pPr>
              <w:pStyle w:val="ListParagraph"/>
              <w:numPr>
                <w:ilvl w:val="0"/>
                <w:numId w:val="54"/>
              </w:numPr>
              <w:ind w:left="348" w:hanging="180"/>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Files (checked by default) – version history activated by default for 5 version</w:t>
            </w:r>
          </w:p>
          <w:p w14:paraId="4E5EAA20" w14:textId="77777777" w:rsidR="0023418A" w:rsidRDefault="0023418A" w:rsidP="0023418A">
            <w:pPr>
              <w:pStyle w:val="ListParagraph"/>
              <w:numPr>
                <w:ilvl w:val="0"/>
                <w:numId w:val="54"/>
              </w:numPr>
              <w:ind w:left="348" w:hanging="180"/>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Pictures (un-checked)</w:t>
            </w:r>
          </w:p>
          <w:p w14:paraId="20B16046" w14:textId="77777777" w:rsidR="0023418A" w:rsidRDefault="0023418A" w:rsidP="0023418A">
            <w:pPr>
              <w:pStyle w:val="ListParagraph"/>
              <w:numPr>
                <w:ilvl w:val="0"/>
                <w:numId w:val="54"/>
              </w:numPr>
              <w:ind w:left="348" w:hanging="180"/>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Calendar (un-checked)</w:t>
            </w:r>
          </w:p>
          <w:p w14:paraId="4FC71E51" w14:textId="77777777" w:rsidR="0023418A" w:rsidRDefault="0023418A" w:rsidP="0023418A">
            <w:pPr>
              <w:pStyle w:val="ListParagraph"/>
              <w:numPr>
                <w:ilvl w:val="0"/>
                <w:numId w:val="54"/>
              </w:numPr>
              <w:ind w:left="348" w:hanging="180"/>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 xml:space="preserve">Tasks (un-checked) </w:t>
            </w:r>
            <w:r w:rsidRPr="000671E6">
              <w:rPr>
                <w:rFonts w:asciiTheme="minorHAnsi" w:eastAsia="Times New Roman" w:hAnsiTheme="minorHAnsi" w:cstheme="minorHAnsi"/>
                <w:sz w:val="16"/>
                <w:szCs w:val="16"/>
                <w:lang w:val="en-US" w:eastAsia="ru-RU"/>
              </w:rPr>
              <w:t xml:space="preserve"> </w:t>
            </w:r>
          </w:p>
          <w:p w14:paraId="24E2EECE" w14:textId="77777777" w:rsidR="0023418A" w:rsidRPr="008F59BB" w:rsidRDefault="0023418A" w:rsidP="0023418A">
            <w:pPr>
              <w:pStyle w:val="ListParagraph"/>
              <w:numPr>
                <w:ilvl w:val="0"/>
                <w:numId w:val="54"/>
              </w:numPr>
              <w:ind w:left="348" w:hanging="180"/>
              <w:rPr>
                <w:rFonts w:asciiTheme="minorHAnsi" w:hAnsiTheme="minorHAnsi"/>
                <w:sz w:val="16"/>
                <w:highlight w:val="yellow"/>
                <w:lang w:val="en-US"/>
              </w:rPr>
            </w:pPr>
            <w:commentRangeStart w:id="1426"/>
            <w:del w:id="1427" w:author="Ghita Benotmane" w:date="2016-09-13T14:01:00Z">
              <w:r w:rsidRPr="008F59BB">
                <w:rPr>
                  <w:rFonts w:asciiTheme="minorHAnsi" w:hAnsiTheme="minorHAnsi"/>
                  <w:sz w:val="16"/>
                  <w:highlight w:val="yellow"/>
                  <w:lang w:val="en-US"/>
                </w:rPr>
                <w:delText>Bookmarks</w:delText>
              </w:r>
            </w:del>
            <w:commentRangeEnd w:id="1426"/>
            <w:r w:rsidR="0085122E">
              <w:rPr>
                <w:rStyle w:val="CommentReference"/>
              </w:rPr>
              <w:commentReference w:id="1426"/>
            </w:r>
            <w:del w:id="1428" w:author="Ghita Benotmane" w:date="2016-09-13T14:01:00Z">
              <w:r w:rsidRPr="008F59BB" w:rsidDel="00325E39">
                <w:rPr>
                  <w:rFonts w:asciiTheme="minorHAnsi" w:eastAsia="Times New Roman" w:hAnsiTheme="minorHAnsi" w:cstheme="minorHAnsi"/>
                  <w:sz w:val="16"/>
                  <w:szCs w:val="16"/>
                  <w:highlight w:val="yellow"/>
                  <w:lang w:val="en-US" w:eastAsia="ru-RU"/>
                </w:rPr>
                <w:delText xml:space="preserve"> </w:delText>
              </w:r>
            </w:del>
            <w:ins w:id="1429" w:author="Ghita Benotmane" w:date="2016-09-13T14:19:00Z">
              <w:r w:rsidR="0085122E" w:rsidRPr="008F59BB">
                <w:rPr>
                  <w:rFonts w:asciiTheme="minorHAnsi" w:eastAsia="Times New Roman" w:hAnsiTheme="minorHAnsi" w:cstheme="minorHAnsi"/>
                  <w:sz w:val="16"/>
                  <w:szCs w:val="16"/>
                  <w:highlight w:val="yellow"/>
                  <w:lang w:val="en-US" w:eastAsia="ru-RU"/>
                </w:rPr>
                <w:t>Links</w:t>
              </w:r>
            </w:ins>
            <w:ins w:id="1430" w:author="Ghita Benotmane" w:date="2016-09-13T14:01:00Z">
              <w:r w:rsidRPr="008F59BB">
                <w:rPr>
                  <w:rFonts w:asciiTheme="minorHAnsi" w:hAnsiTheme="minorHAnsi"/>
                  <w:sz w:val="16"/>
                  <w:highlight w:val="yellow"/>
                  <w:lang w:val="en-US"/>
                </w:rPr>
                <w:t xml:space="preserve"> </w:t>
              </w:r>
            </w:ins>
            <w:r w:rsidRPr="008F59BB">
              <w:rPr>
                <w:rFonts w:asciiTheme="minorHAnsi" w:hAnsiTheme="minorHAnsi"/>
                <w:sz w:val="16"/>
                <w:highlight w:val="yellow"/>
                <w:lang w:val="en-US"/>
              </w:rPr>
              <w:t>(un-checked)</w:t>
            </w:r>
          </w:p>
          <w:p w14:paraId="30F02576" w14:textId="77777777" w:rsidR="0023418A" w:rsidRDefault="0023418A" w:rsidP="0023418A">
            <w:pPr>
              <w:pStyle w:val="ListParagraph"/>
              <w:numPr>
                <w:ilvl w:val="0"/>
                <w:numId w:val="54"/>
              </w:numPr>
              <w:ind w:left="348" w:hanging="180"/>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Ideas (checked by default as it’s possible to post an idea)</w:t>
            </w:r>
          </w:p>
          <w:p w14:paraId="07D9E46E" w14:textId="77777777" w:rsidR="0023418A" w:rsidRPr="000671E6" w:rsidRDefault="0023418A" w:rsidP="0030491F">
            <w:pPr>
              <w:rPr>
                <w:rFonts w:asciiTheme="minorHAnsi" w:eastAsia="Times New Roman" w:hAnsiTheme="minorHAnsi" w:cstheme="minorHAnsi"/>
                <w:sz w:val="16"/>
                <w:szCs w:val="16"/>
                <w:lang w:val="en-US" w:eastAsia="ru-RU"/>
              </w:rPr>
            </w:pPr>
          </w:p>
          <w:p w14:paraId="4D1D0B27" w14:textId="77777777" w:rsidR="0023418A" w:rsidRDefault="0023418A" w:rsidP="0030491F">
            <w:p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The look &amp; feel needs to be adapted to the style guide.</w:t>
            </w:r>
          </w:p>
          <w:p w14:paraId="6E41C409" w14:textId="77777777" w:rsidR="0023418A" w:rsidRPr="00123367" w:rsidRDefault="0023418A" w:rsidP="0030491F">
            <w:pPr>
              <w:rPr>
                <w:rFonts w:asciiTheme="minorHAnsi" w:eastAsia="Times New Roman" w:hAnsiTheme="minorHAnsi" w:cstheme="minorHAnsi"/>
                <w:color w:val="0000FF"/>
                <w:sz w:val="16"/>
                <w:szCs w:val="16"/>
                <w:lang w:val="en-US" w:eastAsia="ru-RU"/>
              </w:rPr>
            </w:pPr>
          </w:p>
        </w:tc>
        <w:tc>
          <w:tcPr>
            <w:tcW w:w="1179" w:type="dxa"/>
          </w:tcPr>
          <w:p w14:paraId="6C0A8A8C" w14:textId="77777777" w:rsidR="0023418A" w:rsidRDefault="0023418A" w:rsidP="0030491F">
            <w:pPr>
              <w:jc w:val="right"/>
              <w:rPr>
                <w:rFonts w:asciiTheme="minorHAnsi" w:eastAsia="Times New Roman" w:hAnsiTheme="minorHAnsi" w:cstheme="minorHAnsi"/>
                <w:color w:val="000000"/>
                <w:sz w:val="16"/>
                <w:szCs w:val="16"/>
                <w:lang w:val="en-US"/>
              </w:rPr>
            </w:pPr>
          </w:p>
        </w:tc>
      </w:tr>
    </w:tbl>
    <w:p w14:paraId="684F66F8" w14:textId="77777777" w:rsidR="004C279A" w:rsidRPr="004C279A" w:rsidRDefault="004C279A" w:rsidP="004C279A">
      <w:pPr>
        <w:rPr>
          <w:lang w:val="en-US" w:eastAsia="en-GB"/>
        </w:rPr>
      </w:pPr>
    </w:p>
    <w:p w14:paraId="490EFBB3" w14:textId="0D062BDD" w:rsidR="00E45F06" w:rsidRDefault="00B5687D" w:rsidP="00E20DD3">
      <w:pPr>
        <w:pStyle w:val="Heading1"/>
        <w:numPr>
          <w:ilvl w:val="0"/>
          <w:numId w:val="20"/>
        </w:numPr>
      </w:pPr>
      <w:bookmarkStart w:id="1431" w:name="_Toc461707135"/>
      <w:bookmarkStart w:id="1432" w:name="_Toc463013446"/>
      <w:r>
        <w:t>#</w:t>
      </w:r>
      <w:r w:rsidR="00E45F06">
        <w:t>T</w:t>
      </w:r>
      <w:r w:rsidR="002B045C">
        <w:t>ag</w:t>
      </w:r>
      <w:r>
        <w:t>s</w:t>
      </w:r>
      <w:r w:rsidR="00E45F06" w:rsidRPr="00287E62">
        <w:t xml:space="preserve"> page components</w:t>
      </w:r>
      <w:bookmarkEnd w:id="1431"/>
      <w:bookmarkEnd w:id="1432"/>
    </w:p>
    <w:p w14:paraId="1F9567B3" w14:textId="77777777" w:rsidR="005253F5" w:rsidRDefault="008F5848" w:rsidP="00526A63">
      <w:pPr>
        <w:rPr>
          <w:rStyle w:val="Hyperlink"/>
          <w:rFonts w:cs="Arial"/>
          <w:sz w:val="22"/>
        </w:rPr>
      </w:pPr>
      <w:hyperlink r:id="rId111" w:history="1">
        <w:r w:rsidR="005253F5" w:rsidRPr="005253F5">
          <w:rPr>
            <w:rStyle w:val="Hyperlink"/>
            <w:rFonts w:cs="Arial"/>
            <w:sz w:val="22"/>
          </w:rPr>
          <w:t>http://insidejti.azurewebsites.net/public/engage-topic-cis.html</w:t>
        </w:r>
      </w:hyperlink>
    </w:p>
    <w:p w14:paraId="1612C810" w14:textId="41B8012A" w:rsidR="005253F5" w:rsidRPr="00526A63" w:rsidRDefault="005253F5" w:rsidP="00526A63">
      <w:pPr>
        <w:rPr>
          <w:rStyle w:val="Hyperlink"/>
          <w:rFonts w:cs="Arial"/>
          <w:sz w:val="22"/>
        </w:rPr>
      </w:pPr>
      <w:r w:rsidRPr="005253F5">
        <w:rPr>
          <w:rFonts w:asciiTheme="minorHAnsi" w:eastAsia="Times New Roman" w:hAnsiTheme="minorHAnsi" w:cstheme="minorHAnsi"/>
          <w:color w:val="0000FF"/>
          <w:sz w:val="16"/>
          <w:szCs w:val="16"/>
          <w:lang w:val="en-US" w:eastAsia="ru-RU"/>
        </w:rPr>
        <w:t>See OOTB example:</w:t>
      </w:r>
      <w:r w:rsidRPr="005253F5">
        <w:rPr>
          <w:rFonts w:cs="Arial"/>
          <w:sz w:val="22"/>
        </w:rPr>
        <w:t xml:space="preserve"> </w:t>
      </w:r>
      <w:hyperlink r:id="rId112" w:history="1">
        <w:r w:rsidRPr="005253F5">
          <w:rPr>
            <w:rStyle w:val="Hyperlink"/>
            <w:rFonts w:cs="Arial"/>
            <w:sz w:val="22"/>
          </w:rPr>
          <w:t>http://engage.jti.com/_layouts/ng/pages/tagfilter.aspx?term=AWBR_25.04.16</w:t>
        </w:r>
      </w:hyperlink>
    </w:p>
    <w:p w14:paraId="5B3ED8E1" w14:textId="77777777" w:rsidR="005253F5" w:rsidRPr="00526A63" w:rsidRDefault="005253F5" w:rsidP="00526A63">
      <w:pPr>
        <w:rPr>
          <w:lang w:eastAsia="en-GB"/>
        </w:rPr>
      </w:pPr>
    </w:p>
    <w:tbl>
      <w:tblPr>
        <w:tblStyle w:val="TableGrid"/>
        <w:tblW w:w="9532" w:type="dxa"/>
        <w:tblInd w:w="-289" w:type="dxa"/>
        <w:tblLayout w:type="fixed"/>
        <w:tblLook w:val="04A0" w:firstRow="1" w:lastRow="0" w:firstColumn="1" w:lastColumn="0" w:noHBand="0" w:noVBand="1"/>
      </w:tblPr>
      <w:tblGrid>
        <w:gridCol w:w="710"/>
        <w:gridCol w:w="1275"/>
        <w:gridCol w:w="142"/>
        <w:gridCol w:w="1559"/>
        <w:gridCol w:w="4962"/>
        <w:gridCol w:w="884"/>
      </w:tblGrid>
      <w:tr w:rsidR="00E45F06" w:rsidRPr="00193438" w14:paraId="02B3D433" w14:textId="77777777" w:rsidTr="00AF0DAB">
        <w:trPr>
          <w:trHeight w:val="280"/>
        </w:trPr>
        <w:tc>
          <w:tcPr>
            <w:tcW w:w="710" w:type="dxa"/>
            <w:shd w:val="clear" w:color="auto" w:fill="122632" w:themeFill="text1"/>
            <w:hideMark/>
          </w:tcPr>
          <w:p w14:paraId="69D3F48E" w14:textId="77777777" w:rsidR="00E45F06" w:rsidRPr="00193438" w:rsidRDefault="00E45F06" w:rsidP="00AF0DAB">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Id</w:t>
            </w:r>
          </w:p>
        </w:tc>
        <w:tc>
          <w:tcPr>
            <w:tcW w:w="1275" w:type="dxa"/>
            <w:shd w:val="clear" w:color="auto" w:fill="122632" w:themeFill="text1"/>
            <w:hideMark/>
          </w:tcPr>
          <w:p w14:paraId="0359D996" w14:textId="77777777" w:rsidR="00E45F06" w:rsidRPr="00193438" w:rsidRDefault="00E45F06" w:rsidP="00AF0DAB">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category</w:t>
            </w:r>
          </w:p>
        </w:tc>
        <w:tc>
          <w:tcPr>
            <w:tcW w:w="1701" w:type="dxa"/>
            <w:gridSpan w:val="2"/>
            <w:shd w:val="clear" w:color="auto" w:fill="122632" w:themeFill="text1"/>
            <w:hideMark/>
          </w:tcPr>
          <w:p w14:paraId="28FD0C7C" w14:textId="77777777" w:rsidR="00E45F06" w:rsidRPr="00193438" w:rsidRDefault="00E45F06" w:rsidP="00AF0DAB">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name</w:t>
            </w:r>
          </w:p>
        </w:tc>
        <w:tc>
          <w:tcPr>
            <w:tcW w:w="4962" w:type="dxa"/>
            <w:shd w:val="clear" w:color="auto" w:fill="122632" w:themeFill="text1"/>
            <w:hideMark/>
          </w:tcPr>
          <w:p w14:paraId="0ED4C558" w14:textId="77777777" w:rsidR="00E45F06" w:rsidRPr="00193438" w:rsidRDefault="00E45F06" w:rsidP="00AF0DAB">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Description</w:t>
            </w:r>
          </w:p>
        </w:tc>
        <w:tc>
          <w:tcPr>
            <w:tcW w:w="884" w:type="dxa"/>
            <w:shd w:val="clear" w:color="auto" w:fill="122632" w:themeFill="text1"/>
            <w:hideMark/>
          </w:tcPr>
          <w:p w14:paraId="13A381B6" w14:textId="77777777" w:rsidR="00E45F06" w:rsidRPr="00193438" w:rsidRDefault="00E45F06" w:rsidP="00AF0DAB">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Priority</w:t>
            </w:r>
          </w:p>
        </w:tc>
      </w:tr>
      <w:tr w:rsidR="00E45F06" w14:paraId="66A6FCE3" w14:textId="77777777" w:rsidTr="00B1656C">
        <w:trPr>
          <w:trHeight w:val="507"/>
        </w:trPr>
        <w:tc>
          <w:tcPr>
            <w:tcW w:w="710" w:type="dxa"/>
          </w:tcPr>
          <w:p w14:paraId="7D551C99" w14:textId="59A9760C" w:rsidR="00E45F06" w:rsidRPr="00AD3D29" w:rsidRDefault="00F10400" w:rsidP="00AF0DAB">
            <w:pPr>
              <w:jc w:val="right"/>
              <w:rPr>
                <w:rFonts w:asciiTheme="minorHAnsi" w:eastAsia="Times New Roman" w:hAnsiTheme="minorHAnsi" w:cstheme="minorHAnsi"/>
                <w:color w:val="000000"/>
                <w:sz w:val="16"/>
                <w:szCs w:val="16"/>
                <w:highlight w:val="yellow"/>
                <w:lang w:val="en-US"/>
              </w:rPr>
            </w:pPr>
            <w:r>
              <w:rPr>
                <w:rFonts w:asciiTheme="minorHAnsi" w:eastAsia="Times New Roman" w:hAnsiTheme="minorHAnsi" w:cstheme="minorHAnsi"/>
                <w:color w:val="000000"/>
                <w:sz w:val="16"/>
                <w:szCs w:val="16"/>
                <w:lang w:val="en-US"/>
              </w:rPr>
              <w:t>8.1</w:t>
            </w:r>
          </w:p>
        </w:tc>
        <w:tc>
          <w:tcPr>
            <w:tcW w:w="1417" w:type="dxa"/>
            <w:gridSpan w:val="2"/>
          </w:tcPr>
          <w:p w14:paraId="45370D32" w14:textId="77777777" w:rsidR="00E45F06" w:rsidRPr="00691053" w:rsidRDefault="00E45F06" w:rsidP="00AF0DAB">
            <w:pPr>
              <w:rPr>
                <w:rFonts w:asciiTheme="minorHAnsi" w:eastAsia="Times New Roman" w:hAnsiTheme="minorHAnsi" w:cstheme="minorHAnsi"/>
                <w:b/>
                <w:color w:val="000000"/>
                <w:sz w:val="16"/>
                <w:szCs w:val="16"/>
                <w:lang w:val="en-US"/>
              </w:rPr>
            </w:pPr>
            <w:r w:rsidRPr="00691053">
              <w:rPr>
                <w:rFonts w:asciiTheme="minorHAnsi" w:eastAsia="Times New Roman" w:hAnsiTheme="minorHAnsi" w:cstheme="minorHAnsi"/>
                <w:b/>
                <w:color w:val="000000"/>
                <w:sz w:val="16"/>
                <w:szCs w:val="16"/>
                <w:lang w:val="en-US"/>
              </w:rPr>
              <w:t>Engage</w:t>
            </w:r>
          </w:p>
        </w:tc>
        <w:tc>
          <w:tcPr>
            <w:tcW w:w="1559" w:type="dxa"/>
          </w:tcPr>
          <w:p w14:paraId="6C021B7E" w14:textId="2A5A95F5" w:rsidR="00E45F06" w:rsidRPr="00691053" w:rsidRDefault="00E45F06" w:rsidP="002B045C">
            <w:pPr>
              <w:rPr>
                <w:rFonts w:asciiTheme="minorHAnsi" w:eastAsia="Times New Roman" w:hAnsiTheme="minorHAnsi" w:cstheme="minorHAnsi"/>
                <w:color w:val="000000"/>
                <w:sz w:val="16"/>
                <w:szCs w:val="16"/>
                <w:lang w:val="en-US"/>
              </w:rPr>
            </w:pPr>
            <w:r w:rsidRPr="00691053">
              <w:rPr>
                <w:rFonts w:asciiTheme="minorHAnsi" w:eastAsia="Times New Roman" w:hAnsiTheme="minorHAnsi" w:cstheme="minorHAnsi"/>
                <w:color w:val="000000"/>
                <w:sz w:val="16"/>
                <w:szCs w:val="16"/>
                <w:lang w:val="en-US"/>
              </w:rPr>
              <w:t xml:space="preserve">Trending </w:t>
            </w:r>
            <w:r w:rsidR="00B5687D">
              <w:rPr>
                <w:rFonts w:asciiTheme="minorHAnsi" w:eastAsia="Times New Roman" w:hAnsiTheme="minorHAnsi" w:cstheme="minorHAnsi"/>
                <w:color w:val="000000"/>
                <w:sz w:val="16"/>
                <w:szCs w:val="16"/>
                <w:lang w:val="en-US"/>
              </w:rPr>
              <w:t>#T</w:t>
            </w:r>
            <w:r w:rsidR="002B045C">
              <w:rPr>
                <w:rFonts w:asciiTheme="minorHAnsi" w:eastAsia="Times New Roman" w:hAnsiTheme="minorHAnsi" w:cstheme="minorHAnsi"/>
                <w:color w:val="000000"/>
                <w:sz w:val="16"/>
                <w:szCs w:val="16"/>
                <w:lang w:val="en-US"/>
              </w:rPr>
              <w:t>ag</w:t>
            </w:r>
            <w:r w:rsidRPr="00691053">
              <w:rPr>
                <w:rFonts w:asciiTheme="minorHAnsi" w:eastAsia="Times New Roman" w:hAnsiTheme="minorHAnsi" w:cstheme="minorHAnsi"/>
                <w:color w:val="000000"/>
                <w:sz w:val="16"/>
                <w:szCs w:val="16"/>
                <w:lang w:val="en-US"/>
              </w:rPr>
              <w:t xml:space="preserve"> page</w:t>
            </w:r>
          </w:p>
        </w:tc>
        <w:tc>
          <w:tcPr>
            <w:tcW w:w="4962" w:type="dxa"/>
          </w:tcPr>
          <w:p w14:paraId="6E27CC29" w14:textId="77777777" w:rsidR="00771987" w:rsidRPr="00771987" w:rsidRDefault="00771987" w:rsidP="00771987">
            <w:pPr>
              <w:rPr>
                <w:rFonts w:asciiTheme="minorHAnsi" w:eastAsia="Times New Roman" w:hAnsiTheme="minorHAnsi" w:cstheme="minorHAnsi"/>
                <w:color w:val="0000FF"/>
                <w:sz w:val="16"/>
                <w:szCs w:val="16"/>
                <w:lang w:val="en-US" w:eastAsia="ru-RU"/>
              </w:rPr>
            </w:pPr>
            <w:r w:rsidRPr="00771987">
              <w:rPr>
                <w:rFonts w:asciiTheme="minorHAnsi" w:eastAsia="Times New Roman" w:hAnsiTheme="minorHAnsi" w:cstheme="minorHAnsi"/>
                <w:color w:val="0000FF"/>
                <w:sz w:val="16"/>
                <w:szCs w:val="16"/>
                <w:lang w:val="en-US" w:eastAsia="ru-RU"/>
              </w:rPr>
              <w:t xml:space="preserve">Given </w:t>
            </w:r>
            <w:r w:rsidRPr="00EC542E">
              <w:rPr>
                <w:rFonts w:asciiTheme="minorHAnsi" w:eastAsia="Times New Roman" w:hAnsiTheme="minorHAnsi" w:cstheme="minorHAnsi"/>
                <w:sz w:val="16"/>
                <w:szCs w:val="16"/>
                <w:lang w:val="en-US" w:eastAsia="ru-RU"/>
              </w:rPr>
              <w:t>that I am a logged user</w:t>
            </w:r>
          </w:p>
          <w:p w14:paraId="07D03C3B" w14:textId="733B5D72" w:rsidR="00771987" w:rsidRPr="00EC542E" w:rsidRDefault="00771987" w:rsidP="00771987">
            <w:pPr>
              <w:rPr>
                <w:rFonts w:asciiTheme="minorHAnsi" w:eastAsia="Times New Roman" w:hAnsiTheme="minorHAnsi" w:cstheme="minorHAnsi"/>
                <w:sz w:val="16"/>
                <w:szCs w:val="16"/>
                <w:lang w:val="en-US" w:eastAsia="ru-RU"/>
              </w:rPr>
            </w:pPr>
            <w:r w:rsidRPr="00771987">
              <w:rPr>
                <w:rFonts w:asciiTheme="minorHAnsi" w:eastAsia="Times New Roman" w:hAnsiTheme="minorHAnsi" w:cstheme="minorHAnsi"/>
                <w:color w:val="0000FF"/>
                <w:sz w:val="16"/>
                <w:szCs w:val="16"/>
                <w:lang w:val="en-US" w:eastAsia="ru-RU"/>
              </w:rPr>
              <w:t xml:space="preserve">When </w:t>
            </w:r>
            <w:r w:rsidRPr="00EC542E">
              <w:rPr>
                <w:rFonts w:asciiTheme="minorHAnsi" w:eastAsia="Times New Roman" w:hAnsiTheme="minorHAnsi" w:cstheme="minorHAnsi"/>
                <w:sz w:val="16"/>
                <w:szCs w:val="16"/>
                <w:lang w:val="en-US" w:eastAsia="ru-RU"/>
              </w:rPr>
              <w:t xml:space="preserve">visiting the </w:t>
            </w:r>
            <w:r w:rsidR="00B5687D">
              <w:rPr>
                <w:rFonts w:asciiTheme="minorHAnsi" w:eastAsia="Times New Roman" w:hAnsiTheme="minorHAnsi" w:cstheme="minorHAnsi"/>
                <w:sz w:val="16"/>
                <w:szCs w:val="16"/>
                <w:lang w:val="en-US" w:eastAsia="ru-RU"/>
              </w:rPr>
              <w:t>#T</w:t>
            </w:r>
            <w:r w:rsidR="002B045C">
              <w:rPr>
                <w:rFonts w:asciiTheme="minorHAnsi" w:eastAsia="Times New Roman" w:hAnsiTheme="minorHAnsi" w:cstheme="minorHAnsi"/>
                <w:sz w:val="16"/>
                <w:szCs w:val="16"/>
                <w:lang w:val="en-US" w:eastAsia="ru-RU"/>
              </w:rPr>
              <w:t>ag</w:t>
            </w:r>
            <w:r w:rsidRPr="00EC542E">
              <w:rPr>
                <w:rFonts w:asciiTheme="minorHAnsi" w:eastAsia="Times New Roman" w:hAnsiTheme="minorHAnsi" w:cstheme="minorHAnsi"/>
                <w:sz w:val="16"/>
                <w:szCs w:val="16"/>
                <w:lang w:val="en-US" w:eastAsia="ru-RU"/>
              </w:rPr>
              <w:t xml:space="preserve"> page </w:t>
            </w:r>
          </w:p>
          <w:p w14:paraId="5AA3564F" w14:textId="7A8B7C2A" w:rsidR="00771987" w:rsidRPr="00771987" w:rsidRDefault="00771987" w:rsidP="00771987">
            <w:pPr>
              <w:rPr>
                <w:rFonts w:asciiTheme="minorHAnsi" w:eastAsia="Times New Roman" w:hAnsiTheme="minorHAnsi" w:cstheme="minorHAnsi"/>
                <w:color w:val="0000FF"/>
                <w:sz w:val="16"/>
                <w:szCs w:val="16"/>
                <w:lang w:val="en-US" w:eastAsia="ru-RU"/>
              </w:rPr>
            </w:pPr>
            <w:r w:rsidRPr="00771987">
              <w:rPr>
                <w:rFonts w:asciiTheme="minorHAnsi" w:eastAsia="Times New Roman" w:hAnsiTheme="minorHAnsi" w:cstheme="minorHAnsi"/>
                <w:color w:val="0000FF"/>
                <w:sz w:val="16"/>
                <w:szCs w:val="16"/>
                <w:lang w:val="en-US" w:eastAsia="ru-RU"/>
              </w:rPr>
              <w:t xml:space="preserve">Then </w:t>
            </w:r>
            <w:r w:rsidRPr="00EC542E">
              <w:rPr>
                <w:rFonts w:asciiTheme="minorHAnsi" w:eastAsia="Times New Roman" w:hAnsiTheme="minorHAnsi" w:cstheme="minorHAnsi"/>
                <w:sz w:val="16"/>
                <w:szCs w:val="16"/>
                <w:lang w:val="en-US" w:eastAsia="ru-RU"/>
              </w:rPr>
              <w:t xml:space="preserve">I will see all posts for that specific </w:t>
            </w:r>
            <w:r w:rsidR="00B5687D">
              <w:rPr>
                <w:rFonts w:asciiTheme="minorHAnsi" w:eastAsia="Times New Roman" w:hAnsiTheme="minorHAnsi" w:cstheme="minorHAnsi"/>
                <w:sz w:val="16"/>
                <w:szCs w:val="16"/>
                <w:lang w:val="en-US" w:eastAsia="ru-RU"/>
              </w:rPr>
              <w:t>#T</w:t>
            </w:r>
            <w:r w:rsidRPr="00EC542E">
              <w:rPr>
                <w:rFonts w:asciiTheme="minorHAnsi" w:eastAsia="Times New Roman" w:hAnsiTheme="minorHAnsi" w:cstheme="minorHAnsi"/>
                <w:sz w:val="16"/>
                <w:szCs w:val="16"/>
                <w:lang w:val="en-US" w:eastAsia="ru-RU"/>
              </w:rPr>
              <w:t>ag</w:t>
            </w:r>
          </w:p>
          <w:p w14:paraId="12F83DF1" w14:textId="626B24D5" w:rsidR="00E45F06" w:rsidRPr="00EC542E" w:rsidRDefault="00771987" w:rsidP="00AF0DAB">
            <w:pPr>
              <w:rPr>
                <w:rFonts w:asciiTheme="minorHAnsi" w:eastAsia="Times New Roman" w:hAnsiTheme="minorHAnsi" w:cstheme="minorHAnsi"/>
                <w:sz w:val="16"/>
                <w:szCs w:val="16"/>
                <w:lang w:eastAsia="ru-RU"/>
              </w:rPr>
            </w:pPr>
            <w:r w:rsidRPr="00771987">
              <w:rPr>
                <w:rFonts w:asciiTheme="minorHAnsi" w:eastAsia="Times New Roman" w:hAnsiTheme="minorHAnsi" w:cstheme="minorHAnsi"/>
                <w:color w:val="0000FF"/>
                <w:sz w:val="16"/>
                <w:szCs w:val="16"/>
                <w:lang w:val="en-US" w:eastAsia="ru-RU"/>
              </w:rPr>
              <w:t>And</w:t>
            </w:r>
            <w:r w:rsidRPr="00EC542E">
              <w:rPr>
                <w:rFonts w:asciiTheme="minorHAnsi" w:eastAsia="Times New Roman" w:hAnsiTheme="minorHAnsi" w:cstheme="minorHAnsi"/>
                <w:sz w:val="16"/>
                <w:szCs w:val="16"/>
                <w:lang w:val="en-US" w:eastAsia="ru-RU"/>
              </w:rPr>
              <w:t xml:space="preserve"> be able to interact with them</w:t>
            </w:r>
          </w:p>
        </w:tc>
        <w:tc>
          <w:tcPr>
            <w:tcW w:w="884" w:type="dxa"/>
          </w:tcPr>
          <w:p w14:paraId="586CF2AF" w14:textId="77777777" w:rsidR="00E45F06" w:rsidRPr="00691053" w:rsidRDefault="00E45F06" w:rsidP="00AF0DAB">
            <w:pPr>
              <w:jc w:val="right"/>
              <w:rPr>
                <w:rFonts w:asciiTheme="minorHAnsi" w:eastAsia="Times New Roman" w:hAnsiTheme="minorHAnsi" w:cstheme="minorHAnsi"/>
                <w:color w:val="000000"/>
                <w:sz w:val="16"/>
                <w:szCs w:val="16"/>
                <w:lang w:val="en-US"/>
              </w:rPr>
            </w:pPr>
            <w:r w:rsidRPr="00691053">
              <w:rPr>
                <w:rFonts w:asciiTheme="minorHAnsi" w:eastAsia="Times New Roman" w:hAnsiTheme="minorHAnsi" w:cstheme="minorHAnsi"/>
                <w:color w:val="000000"/>
                <w:sz w:val="16"/>
                <w:szCs w:val="16"/>
                <w:lang w:val="en-US"/>
              </w:rPr>
              <w:t>1</w:t>
            </w:r>
          </w:p>
        </w:tc>
      </w:tr>
      <w:tr w:rsidR="00B1656C" w14:paraId="527A4CBF" w14:textId="77777777" w:rsidTr="00AF0DAB">
        <w:trPr>
          <w:trHeight w:val="867"/>
        </w:trPr>
        <w:tc>
          <w:tcPr>
            <w:tcW w:w="710" w:type="dxa"/>
          </w:tcPr>
          <w:p w14:paraId="6292C130" w14:textId="66A2837E" w:rsidR="00B1656C" w:rsidRDefault="00F10400" w:rsidP="00B1656C">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8.2</w:t>
            </w:r>
          </w:p>
        </w:tc>
        <w:tc>
          <w:tcPr>
            <w:tcW w:w="1417" w:type="dxa"/>
            <w:gridSpan w:val="2"/>
          </w:tcPr>
          <w:p w14:paraId="330A39F6" w14:textId="7572491E" w:rsidR="00B1656C" w:rsidRPr="00691053" w:rsidRDefault="00B1656C" w:rsidP="00B1656C">
            <w:pPr>
              <w:rPr>
                <w:rFonts w:asciiTheme="minorHAnsi" w:eastAsia="Times New Roman" w:hAnsiTheme="minorHAnsi" w:cstheme="minorHAnsi"/>
                <w:b/>
                <w:color w:val="000000"/>
                <w:sz w:val="16"/>
                <w:szCs w:val="16"/>
                <w:lang w:val="en-US"/>
              </w:rPr>
            </w:pPr>
            <w:r w:rsidRPr="00691053">
              <w:rPr>
                <w:rFonts w:asciiTheme="minorHAnsi" w:eastAsia="Times New Roman" w:hAnsiTheme="minorHAnsi" w:cstheme="minorHAnsi"/>
                <w:b/>
                <w:color w:val="000000"/>
                <w:sz w:val="16"/>
                <w:szCs w:val="16"/>
                <w:lang w:val="en-US"/>
              </w:rPr>
              <w:t>Engage</w:t>
            </w:r>
          </w:p>
        </w:tc>
        <w:tc>
          <w:tcPr>
            <w:tcW w:w="1559" w:type="dxa"/>
          </w:tcPr>
          <w:p w14:paraId="2A5E5EF2" w14:textId="4B0C97F5" w:rsidR="00B1656C" w:rsidRPr="00691053" w:rsidRDefault="00B1656C" w:rsidP="002B045C">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Follow </w:t>
            </w:r>
            <w:r w:rsidR="00B5687D">
              <w:rPr>
                <w:rFonts w:asciiTheme="minorHAnsi" w:eastAsia="Times New Roman" w:hAnsiTheme="minorHAnsi" w:cstheme="minorHAnsi"/>
                <w:color w:val="000000"/>
                <w:sz w:val="16"/>
                <w:szCs w:val="16"/>
                <w:lang w:val="en-US"/>
              </w:rPr>
              <w:t>#T</w:t>
            </w:r>
            <w:r w:rsidR="002B045C">
              <w:rPr>
                <w:rFonts w:asciiTheme="minorHAnsi" w:eastAsia="Times New Roman" w:hAnsiTheme="minorHAnsi" w:cstheme="minorHAnsi"/>
                <w:color w:val="000000"/>
                <w:sz w:val="16"/>
                <w:szCs w:val="16"/>
                <w:lang w:val="en-US"/>
              </w:rPr>
              <w:t>ag</w:t>
            </w:r>
            <w:r>
              <w:rPr>
                <w:rFonts w:asciiTheme="minorHAnsi" w:eastAsia="Times New Roman" w:hAnsiTheme="minorHAnsi" w:cstheme="minorHAnsi"/>
                <w:color w:val="000000"/>
                <w:sz w:val="16"/>
                <w:szCs w:val="16"/>
                <w:lang w:val="en-US"/>
              </w:rPr>
              <w:t xml:space="preserve"> and add to expertise</w:t>
            </w:r>
          </w:p>
        </w:tc>
        <w:tc>
          <w:tcPr>
            <w:tcW w:w="4962" w:type="dxa"/>
          </w:tcPr>
          <w:p w14:paraId="09A19DBD" w14:textId="62FCBF5F" w:rsidR="00B1656C" w:rsidRPr="00B1656C" w:rsidRDefault="00B1656C" w:rsidP="00B1656C">
            <w:pPr>
              <w:rPr>
                <w:rFonts w:asciiTheme="minorHAnsi" w:eastAsia="Times New Roman" w:hAnsiTheme="minorHAnsi" w:cstheme="minorHAnsi"/>
                <w:color w:val="000000"/>
                <w:sz w:val="16"/>
                <w:szCs w:val="16"/>
                <w:lang w:val="en-US"/>
              </w:rPr>
            </w:pPr>
            <w:r w:rsidRPr="00691053">
              <w:rPr>
                <w:rFonts w:asciiTheme="minorHAnsi" w:eastAsia="Times New Roman" w:hAnsiTheme="minorHAnsi" w:cstheme="minorHAnsi"/>
                <w:color w:val="0000FF"/>
                <w:sz w:val="16"/>
                <w:szCs w:val="16"/>
                <w:lang w:val="en-US" w:eastAsia="ru-RU"/>
              </w:rPr>
              <w:t xml:space="preserve">Given </w:t>
            </w:r>
            <w:r w:rsidRPr="00691053">
              <w:rPr>
                <w:rFonts w:asciiTheme="minorHAnsi" w:eastAsia="Times New Roman" w:hAnsiTheme="minorHAnsi" w:cstheme="minorHAnsi"/>
                <w:sz w:val="16"/>
                <w:szCs w:val="16"/>
                <w:lang w:val="en-US" w:eastAsia="ru-RU"/>
              </w:rPr>
              <w:t>that I am</w:t>
            </w:r>
            <w:r>
              <w:rPr>
                <w:rFonts w:asciiTheme="minorHAnsi" w:eastAsia="Times New Roman" w:hAnsiTheme="minorHAnsi" w:cstheme="minorHAnsi"/>
                <w:color w:val="000000"/>
                <w:sz w:val="16"/>
                <w:szCs w:val="16"/>
                <w:lang w:val="en-US"/>
              </w:rPr>
              <w:t xml:space="preserve"> on</w:t>
            </w:r>
            <w:r w:rsidRPr="00691053">
              <w:rPr>
                <w:rFonts w:asciiTheme="minorHAnsi" w:eastAsia="Times New Roman" w:hAnsiTheme="minorHAnsi" w:cstheme="minorHAnsi"/>
                <w:color w:val="000000"/>
                <w:sz w:val="16"/>
                <w:szCs w:val="16"/>
                <w:lang w:val="en-US"/>
              </w:rPr>
              <w:t xml:space="preserve"> a engage </w:t>
            </w:r>
            <w:r w:rsidR="00B5687D">
              <w:rPr>
                <w:rFonts w:asciiTheme="minorHAnsi" w:eastAsia="Times New Roman" w:hAnsiTheme="minorHAnsi" w:cstheme="minorHAnsi"/>
                <w:color w:val="000000"/>
                <w:sz w:val="16"/>
                <w:szCs w:val="16"/>
                <w:lang w:val="en-US"/>
              </w:rPr>
              <w:t>#T</w:t>
            </w:r>
            <w:r w:rsidRPr="00691053">
              <w:rPr>
                <w:rFonts w:asciiTheme="minorHAnsi" w:eastAsia="Times New Roman" w:hAnsiTheme="minorHAnsi" w:cstheme="minorHAnsi"/>
                <w:color w:val="000000"/>
                <w:sz w:val="16"/>
                <w:szCs w:val="16"/>
                <w:lang w:val="en-US"/>
              </w:rPr>
              <w:t>ag page</w:t>
            </w:r>
          </w:p>
          <w:p w14:paraId="182D0A32" w14:textId="2C692F3B" w:rsidR="00B1656C" w:rsidRPr="00691053" w:rsidRDefault="00B1656C" w:rsidP="00B1656C">
            <w:pPr>
              <w:rPr>
                <w:rFonts w:asciiTheme="minorHAnsi" w:eastAsia="Times New Roman" w:hAnsiTheme="minorHAnsi" w:cstheme="minorHAnsi"/>
                <w:sz w:val="16"/>
                <w:szCs w:val="16"/>
                <w:lang w:val="en-US" w:eastAsia="ru-RU"/>
              </w:rPr>
            </w:pPr>
            <w:r w:rsidRPr="00691053">
              <w:rPr>
                <w:rFonts w:asciiTheme="minorHAnsi" w:eastAsia="Times New Roman" w:hAnsiTheme="minorHAnsi" w:cstheme="minorHAnsi"/>
                <w:color w:val="0000FF"/>
                <w:sz w:val="16"/>
                <w:szCs w:val="16"/>
                <w:lang w:val="en-US" w:eastAsia="ru-RU"/>
              </w:rPr>
              <w:t>Then</w:t>
            </w:r>
            <w:r w:rsidRPr="00691053">
              <w:rPr>
                <w:rFonts w:asciiTheme="minorHAnsi" w:eastAsia="Times New Roman" w:hAnsiTheme="minorHAnsi" w:cstheme="minorHAnsi"/>
                <w:sz w:val="16"/>
                <w:szCs w:val="16"/>
                <w:lang w:val="en-US" w:eastAsia="ru-RU"/>
              </w:rPr>
              <w:t xml:space="preserve"> I will see all posts with this </w:t>
            </w:r>
            <w:r w:rsidR="00B5687D">
              <w:rPr>
                <w:rFonts w:asciiTheme="minorHAnsi" w:eastAsia="Times New Roman" w:hAnsiTheme="minorHAnsi" w:cstheme="minorHAnsi"/>
                <w:sz w:val="16"/>
                <w:szCs w:val="16"/>
                <w:lang w:val="en-US" w:eastAsia="ru-RU"/>
              </w:rPr>
              <w:t>#T</w:t>
            </w:r>
            <w:r w:rsidRPr="00691053">
              <w:rPr>
                <w:rFonts w:asciiTheme="minorHAnsi" w:eastAsia="Times New Roman" w:hAnsiTheme="minorHAnsi" w:cstheme="minorHAnsi"/>
                <w:sz w:val="16"/>
                <w:szCs w:val="16"/>
                <w:lang w:val="en-US" w:eastAsia="ru-RU"/>
              </w:rPr>
              <w:t>ag</w:t>
            </w:r>
          </w:p>
          <w:p w14:paraId="12ECCBED" w14:textId="3DD0FC3A" w:rsidR="00B1656C" w:rsidRPr="00691053" w:rsidRDefault="00B1656C" w:rsidP="00B1656C">
            <w:pPr>
              <w:rPr>
                <w:rFonts w:asciiTheme="minorHAnsi" w:eastAsia="Times New Roman" w:hAnsiTheme="minorHAnsi" w:cstheme="minorHAnsi"/>
                <w:strike/>
                <w:color w:val="000000"/>
                <w:sz w:val="16"/>
                <w:szCs w:val="16"/>
                <w:lang w:val="en-US"/>
              </w:rPr>
            </w:pPr>
            <w:r w:rsidRPr="00691053">
              <w:rPr>
                <w:rFonts w:asciiTheme="minorHAnsi" w:eastAsia="Times New Roman" w:hAnsiTheme="minorHAnsi" w:cstheme="minorHAnsi"/>
                <w:color w:val="0000FF"/>
                <w:sz w:val="16"/>
                <w:szCs w:val="16"/>
                <w:lang w:val="en-US" w:eastAsia="ru-RU"/>
              </w:rPr>
              <w:t>And</w:t>
            </w:r>
            <w:r w:rsidRPr="00691053">
              <w:rPr>
                <w:rFonts w:asciiTheme="minorHAnsi" w:eastAsia="Times New Roman" w:hAnsiTheme="minorHAnsi" w:cstheme="minorHAnsi"/>
                <w:sz w:val="16"/>
                <w:szCs w:val="16"/>
                <w:lang w:val="en-US" w:eastAsia="ru-RU"/>
              </w:rPr>
              <w:t xml:space="preserve"> </w:t>
            </w:r>
            <w:r w:rsidRPr="00691053">
              <w:rPr>
                <w:rFonts w:asciiTheme="minorHAnsi" w:eastAsia="Times New Roman" w:hAnsiTheme="minorHAnsi" w:cstheme="minorHAnsi"/>
                <w:color w:val="000000"/>
                <w:sz w:val="16"/>
                <w:szCs w:val="16"/>
                <w:lang w:val="en-US"/>
              </w:rPr>
              <w:t xml:space="preserve">next to the </w:t>
            </w:r>
            <w:r w:rsidR="00B5687D">
              <w:rPr>
                <w:rFonts w:asciiTheme="minorHAnsi" w:eastAsia="Times New Roman" w:hAnsiTheme="minorHAnsi" w:cstheme="minorHAnsi"/>
                <w:sz w:val="16"/>
                <w:szCs w:val="16"/>
                <w:lang w:val="en-US" w:eastAsia="ru-RU"/>
              </w:rPr>
              <w:t>#T</w:t>
            </w:r>
            <w:r w:rsidR="00B5687D" w:rsidRPr="00691053">
              <w:rPr>
                <w:rFonts w:asciiTheme="minorHAnsi" w:eastAsia="Times New Roman" w:hAnsiTheme="minorHAnsi" w:cstheme="minorHAnsi"/>
                <w:sz w:val="16"/>
                <w:szCs w:val="16"/>
                <w:lang w:val="en-US" w:eastAsia="ru-RU"/>
              </w:rPr>
              <w:t>ag</w:t>
            </w:r>
            <w:r w:rsidRPr="00691053">
              <w:rPr>
                <w:rFonts w:asciiTheme="minorHAnsi" w:eastAsia="Times New Roman" w:hAnsiTheme="minorHAnsi" w:cstheme="minorHAnsi"/>
                <w:color w:val="000000"/>
                <w:sz w:val="16"/>
                <w:szCs w:val="16"/>
                <w:lang w:val="en-US"/>
              </w:rPr>
              <w:t xml:space="preserve"> title</w:t>
            </w:r>
          </w:p>
          <w:p w14:paraId="2157F993" w14:textId="4F430B7B" w:rsidR="00B1656C" w:rsidRDefault="00B1656C" w:rsidP="00B1656C">
            <w:pPr>
              <w:rPr>
                <w:rFonts w:asciiTheme="minorHAnsi" w:eastAsia="Times New Roman" w:hAnsiTheme="minorHAnsi" w:cstheme="minorHAnsi"/>
                <w:sz w:val="16"/>
                <w:szCs w:val="16"/>
                <w:lang w:val="en-US" w:eastAsia="ru-RU"/>
              </w:rPr>
            </w:pPr>
            <w:r w:rsidRPr="00691053">
              <w:rPr>
                <w:rFonts w:asciiTheme="minorHAnsi" w:eastAsia="Times New Roman" w:hAnsiTheme="minorHAnsi" w:cstheme="minorHAnsi"/>
                <w:color w:val="0000FF"/>
                <w:sz w:val="16"/>
                <w:szCs w:val="16"/>
                <w:lang w:val="en-US" w:eastAsia="ru-RU"/>
              </w:rPr>
              <w:t>When</w:t>
            </w:r>
            <w:r w:rsidRPr="00691053">
              <w:rPr>
                <w:rFonts w:asciiTheme="minorHAnsi" w:eastAsia="Times New Roman" w:hAnsiTheme="minorHAnsi" w:cstheme="minorHAnsi"/>
                <w:sz w:val="16"/>
                <w:szCs w:val="16"/>
                <w:lang w:val="en-US" w:eastAsia="ru-RU"/>
              </w:rPr>
              <w:t xml:space="preserve"> I click this “add </w:t>
            </w:r>
            <w:r w:rsidR="00B5687D">
              <w:rPr>
                <w:rFonts w:asciiTheme="minorHAnsi" w:eastAsia="Times New Roman" w:hAnsiTheme="minorHAnsi" w:cstheme="minorHAnsi"/>
                <w:sz w:val="16"/>
                <w:szCs w:val="16"/>
                <w:lang w:val="en-US" w:eastAsia="ru-RU"/>
              </w:rPr>
              <w:t>#T</w:t>
            </w:r>
            <w:r w:rsidR="00B5687D" w:rsidRPr="00691053">
              <w:rPr>
                <w:rFonts w:asciiTheme="minorHAnsi" w:eastAsia="Times New Roman" w:hAnsiTheme="minorHAnsi" w:cstheme="minorHAnsi"/>
                <w:sz w:val="16"/>
                <w:szCs w:val="16"/>
                <w:lang w:val="en-US" w:eastAsia="ru-RU"/>
              </w:rPr>
              <w:t>ag</w:t>
            </w:r>
            <w:r w:rsidRPr="00691053">
              <w:rPr>
                <w:rFonts w:asciiTheme="minorHAnsi" w:eastAsia="Times New Roman" w:hAnsiTheme="minorHAnsi" w:cstheme="minorHAnsi"/>
                <w:sz w:val="16"/>
                <w:szCs w:val="16"/>
                <w:lang w:val="en-US" w:eastAsia="ru-RU"/>
              </w:rPr>
              <w:t>” I</w:t>
            </w:r>
            <w:r>
              <w:rPr>
                <w:rFonts w:asciiTheme="minorHAnsi" w:eastAsia="Times New Roman" w:hAnsiTheme="minorHAnsi" w:cstheme="minorHAnsi"/>
                <w:sz w:val="16"/>
                <w:szCs w:val="16"/>
                <w:lang w:val="en-US" w:eastAsia="ru-RU"/>
              </w:rPr>
              <w:t xml:space="preserve"> can follow this</w:t>
            </w:r>
            <w:r w:rsidR="00B5687D">
              <w:rPr>
                <w:rFonts w:asciiTheme="minorHAnsi" w:eastAsia="Times New Roman" w:hAnsiTheme="minorHAnsi" w:cstheme="minorHAnsi"/>
                <w:sz w:val="16"/>
                <w:szCs w:val="16"/>
                <w:lang w:val="en-US" w:eastAsia="ru-RU"/>
              </w:rPr>
              <w:t xml:space="preserve"> #T</w:t>
            </w:r>
            <w:r w:rsidR="00B5687D" w:rsidRPr="00691053">
              <w:rPr>
                <w:rFonts w:asciiTheme="minorHAnsi" w:eastAsia="Times New Roman" w:hAnsiTheme="minorHAnsi" w:cstheme="minorHAnsi"/>
                <w:sz w:val="16"/>
                <w:szCs w:val="16"/>
                <w:lang w:val="en-US" w:eastAsia="ru-RU"/>
              </w:rPr>
              <w:t>ag</w:t>
            </w:r>
          </w:p>
          <w:p w14:paraId="470E31E7" w14:textId="3AF8DDB7" w:rsidR="00B1656C" w:rsidRPr="00691053" w:rsidRDefault="00B1656C" w:rsidP="00B1656C">
            <w:pPr>
              <w:rPr>
                <w:rFonts w:asciiTheme="minorHAnsi" w:eastAsia="Times New Roman" w:hAnsiTheme="minorHAnsi" w:cstheme="minorHAnsi"/>
                <w:sz w:val="16"/>
                <w:szCs w:val="16"/>
                <w:lang w:val="en-US" w:eastAsia="ru-RU"/>
              </w:rPr>
            </w:pPr>
            <w:r w:rsidRPr="00691053">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the system will add the</w:t>
            </w:r>
            <w:r w:rsidR="00B5687D">
              <w:rPr>
                <w:rFonts w:asciiTheme="minorHAnsi" w:eastAsia="Times New Roman" w:hAnsiTheme="minorHAnsi" w:cstheme="minorHAnsi"/>
                <w:sz w:val="16"/>
                <w:szCs w:val="16"/>
                <w:lang w:val="en-US" w:eastAsia="ru-RU"/>
              </w:rPr>
              <w:t xml:space="preserve"> #T</w:t>
            </w:r>
            <w:r w:rsidR="00B5687D" w:rsidRPr="00691053">
              <w:rPr>
                <w:rFonts w:asciiTheme="minorHAnsi" w:eastAsia="Times New Roman" w:hAnsiTheme="minorHAnsi" w:cstheme="minorHAnsi"/>
                <w:sz w:val="16"/>
                <w:szCs w:val="16"/>
                <w:lang w:val="en-US" w:eastAsia="ru-RU"/>
              </w:rPr>
              <w:t>ag</w:t>
            </w:r>
            <w:r w:rsidR="00B5687D">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 xml:space="preserve">to </w:t>
            </w:r>
            <w:r w:rsidR="002B045C">
              <w:rPr>
                <w:rFonts w:asciiTheme="minorHAnsi" w:eastAsia="Times New Roman" w:hAnsiTheme="minorHAnsi" w:cstheme="minorHAnsi"/>
                <w:sz w:val="16"/>
                <w:szCs w:val="16"/>
                <w:lang w:val="en-US" w:eastAsia="ru-RU"/>
              </w:rPr>
              <w:t xml:space="preserve">my following </w:t>
            </w:r>
            <w:r w:rsidR="00B5687D">
              <w:rPr>
                <w:rFonts w:asciiTheme="minorHAnsi" w:eastAsia="Times New Roman" w:hAnsiTheme="minorHAnsi" w:cstheme="minorHAnsi"/>
                <w:sz w:val="16"/>
                <w:szCs w:val="16"/>
                <w:lang w:val="en-US" w:eastAsia="ru-RU"/>
              </w:rPr>
              <w:t>#T</w:t>
            </w:r>
            <w:r w:rsidR="00B5687D" w:rsidRPr="00691053">
              <w:rPr>
                <w:rFonts w:asciiTheme="minorHAnsi" w:eastAsia="Times New Roman" w:hAnsiTheme="minorHAnsi" w:cstheme="minorHAnsi"/>
                <w:sz w:val="16"/>
                <w:szCs w:val="16"/>
                <w:lang w:val="en-US" w:eastAsia="ru-RU"/>
              </w:rPr>
              <w:t>ag</w:t>
            </w:r>
            <w:r w:rsidR="00B5687D">
              <w:rPr>
                <w:rFonts w:asciiTheme="minorHAnsi" w:eastAsia="Times New Roman" w:hAnsiTheme="minorHAnsi" w:cstheme="minorHAnsi"/>
                <w:sz w:val="16"/>
                <w:szCs w:val="16"/>
                <w:lang w:val="en-US" w:eastAsia="ru-RU"/>
              </w:rPr>
              <w:t>s</w:t>
            </w:r>
            <w:r w:rsidR="002B045C">
              <w:rPr>
                <w:rFonts w:asciiTheme="minorHAnsi" w:eastAsia="Times New Roman" w:hAnsiTheme="minorHAnsi" w:cstheme="minorHAnsi"/>
                <w:sz w:val="16"/>
                <w:szCs w:val="16"/>
                <w:lang w:val="en-US" w:eastAsia="ru-RU"/>
              </w:rPr>
              <w:t xml:space="preserve"> and it will appear in the e</w:t>
            </w:r>
            <w:r>
              <w:rPr>
                <w:rFonts w:asciiTheme="minorHAnsi" w:eastAsia="Times New Roman" w:hAnsiTheme="minorHAnsi" w:cstheme="minorHAnsi"/>
                <w:sz w:val="16"/>
                <w:szCs w:val="16"/>
                <w:lang w:val="en-US" w:eastAsia="ru-RU"/>
              </w:rPr>
              <w:t xml:space="preserve">ngage </w:t>
            </w:r>
            <w:r w:rsidR="002B045C">
              <w:rPr>
                <w:rFonts w:asciiTheme="minorHAnsi" w:eastAsia="Times New Roman" w:hAnsiTheme="minorHAnsi" w:cstheme="minorHAnsi"/>
                <w:sz w:val="16"/>
                <w:szCs w:val="16"/>
                <w:lang w:val="en-US" w:eastAsia="ru-RU"/>
              </w:rPr>
              <w:t>sub-</w:t>
            </w:r>
            <w:r w:rsidRPr="00691053">
              <w:rPr>
                <w:rFonts w:asciiTheme="minorHAnsi" w:eastAsia="Times New Roman" w:hAnsiTheme="minorHAnsi" w:cstheme="minorHAnsi"/>
                <w:sz w:val="16"/>
                <w:szCs w:val="16"/>
                <w:lang w:val="en-US" w:eastAsia="ru-RU"/>
              </w:rPr>
              <w:t>menu</w:t>
            </w:r>
          </w:p>
          <w:p w14:paraId="069D38EC" w14:textId="4FF950F1" w:rsidR="00B1656C" w:rsidRPr="00691053" w:rsidRDefault="00B1656C" w:rsidP="00B1656C">
            <w:pPr>
              <w:rPr>
                <w:rFonts w:asciiTheme="minorHAnsi" w:eastAsia="Times New Roman" w:hAnsiTheme="minorHAnsi" w:cstheme="minorHAnsi"/>
                <w:strike/>
                <w:color w:val="000000"/>
                <w:sz w:val="16"/>
                <w:szCs w:val="16"/>
                <w:lang w:val="en-US"/>
              </w:rPr>
            </w:pPr>
            <w:r w:rsidRPr="00691053">
              <w:rPr>
                <w:rFonts w:asciiTheme="minorHAnsi" w:eastAsia="Times New Roman" w:hAnsiTheme="minorHAnsi" w:cstheme="minorHAnsi"/>
                <w:color w:val="0000FF"/>
                <w:sz w:val="16"/>
                <w:szCs w:val="16"/>
                <w:lang w:val="en-US" w:eastAsia="ru-RU"/>
              </w:rPr>
              <w:t>When</w:t>
            </w:r>
            <w:r w:rsidRPr="00691053">
              <w:rPr>
                <w:rFonts w:asciiTheme="minorHAnsi" w:eastAsia="Times New Roman" w:hAnsiTheme="minorHAnsi" w:cstheme="minorHAnsi"/>
                <w:sz w:val="16"/>
                <w:szCs w:val="16"/>
                <w:lang w:val="en-US" w:eastAsia="ru-RU"/>
              </w:rPr>
              <w:t xml:space="preserve"> I click again </w:t>
            </w:r>
            <w:r w:rsidRPr="00691053">
              <w:rPr>
                <w:rFonts w:asciiTheme="minorHAnsi" w:eastAsia="Times New Roman" w:hAnsiTheme="minorHAnsi" w:cstheme="minorHAnsi"/>
                <w:color w:val="000000"/>
                <w:sz w:val="16"/>
                <w:szCs w:val="16"/>
                <w:lang w:val="en-US"/>
              </w:rPr>
              <w:t xml:space="preserve">I can remove this </w:t>
            </w:r>
            <w:r w:rsidR="00B5687D">
              <w:rPr>
                <w:rFonts w:asciiTheme="minorHAnsi" w:eastAsia="Times New Roman" w:hAnsiTheme="minorHAnsi" w:cstheme="minorHAnsi"/>
                <w:sz w:val="16"/>
                <w:szCs w:val="16"/>
                <w:lang w:val="en-US" w:eastAsia="ru-RU"/>
              </w:rPr>
              <w:t>#T</w:t>
            </w:r>
            <w:r w:rsidR="00B5687D" w:rsidRPr="00691053">
              <w:rPr>
                <w:rFonts w:asciiTheme="minorHAnsi" w:eastAsia="Times New Roman" w:hAnsiTheme="minorHAnsi" w:cstheme="minorHAnsi"/>
                <w:sz w:val="16"/>
                <w:szCs w:val="16"/>
                <w:lang w:val="en-US" w:eastAsia="ru-RU"/>
              </w:rPr>
              <w:t>ag</w:t>
            </w:r>
            <w:r w:rsidR="00B5687D" w:rsidRPr="00691053">
              <w:rPr>
                <w:rFonts w:asciiTheme="minorHAnsi" w:eastAsia="Times New Roman" w:hAnsiTheme="minorHAnsi" w:cstheme="minorHAnsi"/>
                <w:color w:val="000000"/>
                <w:sz w:val="16"/>
                <w:szCs w:val="16"/>
                <w:lang w:val="en-US"/>
              </w:rPr>
              <w:t xml:space="preserve"> </w:t>
            </w:r>
            <w:r w:rsidRPr="00691053">
              <w:rPr>
                <w:rFonts w:asciiTheme="minorHAnsi" w:eastAsia="Times New Roman" w:hAnsiTheme="minorHAnsi" w:cstheme="minorHAnsi"/>
                <w:color w:val="000000"/>
                <w:sz w:val="16"/>
                <w:szCs w:val="16"/>
                <w:lang w:val="en-US"/>
              </w:rPr>
              <w:t>to my engage menu</w:t>
            </w:r>
          </w:p>
          <w:p w14:paraId="52C3B80E" w14:textId="40CD6AD8" w:rsidR="00B1656C" w:rsidRDefault="00B1656C" w:rsidP="00B1656C">
            <w:pPr>
              <w:rPr>
                <w:rFonts w:asciiTheme="minorHAnsi" w:eastAsia="Times New Roman" w:hAnsiTheme="minorHAnsi" w:cstheme="minorHAnsi"/>
                <w:color w:val="000000"/>
                <w:sz w:val="16"/>
                <w:szCs w:val="16"/>
                <w:lang w:val="en-US"/>
              </w:rPr>
            </w:pPr>
            <w:r w:rsidRPr="00691053">
              <w:rPr>
                <w:rFonts w:asciiTheme="minorHAnsi" w:eastAsia="Times New Roman" w:hAnsiTheme="minorHAnsi" w:cstheme="minorHAnsi"/>
                <w:color w:val="0000FF"/>
                <w:sz w:val="16"/>
                <w:szCs w:val="16"/>
                <w:lang w:val="en-US" w:eastAsia="ru-RU"/>
              </w:rPr>
              <w:t>And</w:t>
            </w:r>
            <w:r w:rsidRPr="00691053">
              <w:rPr>
                <w:rFonts w:asciiTheme="minorHAnsi" w:eastAsia="Times New Roman" w:hAnsiTheme="minorHAnsi" w:cstheme="minorHAnsi"/>
                <w:sz w:val="16"/>
                <w:szCs w:val="16"/>
                <w:lang w:val="en-US" w:eastAsia="ru-RU"/>
              </w:rPr>
              <w:t xml:space="preserve"> </w:t>
            </w:r>
            <w:r w:rsidRPr="00691053">
              <w:rPr>
                <w:rFonts w:asciiTheme="minorHAnsi" w:eastAsia="Times New Roman" w:hAnsiTheme="minorHAnsi" w:cstheme="minorHAnsi"/>
                <w:color w:val="000000"/>
                <w:sz w:val="16"/>
                <w:szCs w:val="16"/>
                <w:lang w:val="en-US"/>
              </w:rPr>
              <w:t>I</w:t>
            </w:r>
            <w:r>
              <w:rPr>
                <w:rFonts w:asciiTheme="minorHAnsi" w:eastAsia="Times New Roman" w:hAnsiTheme="minorHAnsi" w:cstheme="minorHAnsi"/>
                <w:color w:val="000000"/>
                <w:sz w:val="16"/>
                <w:szCs w:val="16"/>
                <w:lang w:val="en-US"/>
              </w:rPr>
              <w:t xml:space="preserve"> can </w:t>
            </w:r>
            <w:r w:rsidRPr="00691053">
              <w:rPr>
                <w:rFonts w:asciiTheme="minorHAnsi" w:eastAsia="Times New Roman" w:hAnsiTheme="minorHAnsi" w:cstheme="minorHAnsi"/>
                <w:color w:val="000000"/>
                <w:sz w:val="16"/>
                <w:szCs w:val="16"/>
                <w:lang w:val="en-US"/>
              </w:rPr>
              <w:t xml:space="preserve">add the </w:t>
            </w:r>
            <w:r w:rsidR="0023418A">
              <w:rPr>
                <w:rFonts w:asciiTheme="minorHAnsi" w:eastAsia="Times New Roman" w:hAnsiTheme="minorHAnsi" w:cstheme="minorHAnsi"/>
                <w:color w:val="000000"/>
                <w:sz w:val="16"/>
                <w:szCs w:val="16"/>
                <w:lang w:val="en-US"/>
              </w:rPr>
              <w:t>tag</w:t>
            </w:r>
            <w:r w:rsidR="0023418A" w:rsidRPr="00691053">
              <w:rPr>
                <w:rFonts w:asciiTheme="minorHAnsi" w:eastAsia="Times New Roman" w:hAnsiTheme="minorHAnsi" w:cstheme="minorHAnsi"/>
                <w:color w:val="000000"/>
                <w:sz w:val="16"/>
                <w:szCs w:val="16"/>
                <w:lang w:val="en-US"/>
              </w:rPr>
              <w:t xml:space="preserve"> </w:t>
            </w:r>
            <w:r w:rsidRPr="00691053">
              <w:rPr>
                <w:rFonts w:asciiTheme="minorHAnsi" w:eastAsia="Times New Roman" w:hAnsiTheme="minorHAnsi" w:cstheme="minorHAnsi"/>
                <w:color w:val="000000"/>
                <w:sz w:val="16"/>
                <w:szCs w:val="16"/>
                <w:lang w:val="en-US"/>
              </w:rPr>
              <w:t xml:space="preserve">to my </w:t>
            </w:r>
            <w:r w:rsidR="00DD4B01">
              <w:rPr>
                <w:rFonts w:asciiTheme="minorHAnsi" w:eastAsia="Times New Roman" w:hAnsiTheme="minorHAnsi" w:cstheme="minorHAnsi"/>
                <w:color w:val="000000"/>
                <w:sz w:val="16"/>
                <w:szCs w:val="16"/>
                <w:lang w:val="en-US"/>
              </w:rPr>
              <w:t>expertise</w:t>
            </w:r>
            <w:r w:rsidR="00DD4B01" w:rsidRPr="00691053">
              <w:rPr>
                <w:rFonts w:asciiTheme="minorHAnsi" w:eastAsia="Times New Roman" w:hAnsiTheme="minorHAnsi" w:cstheme="minorHAnsi"/>
                <w:color w:val="000000"/>
                <w:sz w:val="16"/>
                <w:szCs w:val="16"/>
                <w:lang w:val="en-US"/>
              </w:rPr>
              <w:t xml:space="preserve"> </w:t>
            </w:r>
            <w:r w:rsidRPr="00691053">
              <w:rPr>
                <w:rFonts w:asciiTheme="minorHAnsi" w:eastAsia="Times New Roman" w:hAnsiTheme="minorHAnsi" w:cstheme="minorHAnsi"/>
                <w:color w:val="000000"/>
                <w:sz w:val="16"/>
                <w:szCs w:val="16"/>
                <w:lang w:val="en-US"/>
              </w:rPr>
              <w:t xml:space="preserve">using the “add to </w:t>
            </w:r>
            <w:r w:rsidR="00DD4B01">
              <w:rPr>
                <w:rFonts w:asciiTheme="minorHAnsi" w:eastAsia="Times New Roman" w:hAnsiTheme="minorHAnsi" w:cstheme="minorHAnsi"/>
                <w:color w:val="000000"/>
                <w:sz w:val="16"/>
                <w:szCs w:val="16"/>
                <w:lang w:val="en-US"/>
              </w:rPr>
              <w:t>expertise</w:t>
            </w:r>
            <w:r w:rsidR="00DD4B01" w:rsidRPr="00691053">
              <w:rPr>
                <w:rFonts w:asciiTheme="minorHAnsi" w:eastAsia="Times New Roman" w:hAnsiTheme="minorHAnsi" w:cstheme="minorHAnsi"/>
                <w:color w:val="000000"/>
                <w:sz w:val="16"/>
                <w:szCs w:val="16"/>
                <w:lang w:val="en-US"/>
              </w:rPr>
              <w:t xml:space="preserve"> </w:t>
            </w:r>
            <w:r w:rsidRPr="00691053">
              <w:rPr>
                <w:rFonts w:asciiTheme="minorHAnsi" w:eastAsia="Times New Roman" w:hAnsiTheme="minorHAnsi" w:cstheme="minorHAnsi"/>
                <w:color w:val="000000"/>
                <w:sz w:val="16"/>
                <w:szCs w:val="16"/>
                <w:lang w:val="en-US"/>
              </w:rPr>
              <w:t>button”</w:t>
            </w:r>
          </w:p>
          <w:p w14:paraId="3978E29A" w14:textId="77777777" w:rsidR="0023418A" w:rsidRDefault="0023418A" w:rsidP="0023418A">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And I can add the tag to my interest using the ‘add to interest button.</w:t>
            </w:r>
          </w:p>
          <w:p w14:paraId="016D35D2" w14:textId="6BC4683E" w:rsidR="0023418A" w:rsidRPr="00691053" w:rsidRDefault="0023418A" w:rsidP="00B1656C">
            <w:pPr>
              <w:rPr>
                <w:rFonts w:asciiTheme="minorHAnsi" w:eastAsia="Times New Roman" w:hAnsiTheme="minorHAnsi" w:cstheme="minorHAnsi"/>
                <w:color w:val="0000FF"/>
                <w:sz w:val="16"/>
                <w:szCs w:val="16"/>
                <w:lang w:val="en-US" w:eastAsia="ru-RU"/>
              </w:rPr>
            </w:pPr>
          </w:p>
        </w:tc>
        <w:tc>
          <w:tcPr>
            <w:tcW w:w="884" w:type="dxa"/>
          </w:tcPr>
          <w:p w14:paraId="55B66CD7" w14:textId="5F5E92C7" w:rsidR="00B1656C" w:rsidRPr="00691053" w:rsidRDefault="00B1656C" w:rsidP="00B1656C">
            <w:pPr>
              <w:jc w:val="right"/>
              <w:rPr>
                <w:rFonts w:asciiTheme="minorHAnsi" w:eastAsia="Times New Roman" w:hAnsiTheme="minorHAnsi" w:cstheme="minorHAnsi"/>
                <w:color w:val="000000"/>
                <w:sz w:val="16"/>
                <w:szCs w:val="16"/>
                <w:lang w:val="en-US"/>
              </w:rPr>
            </w:pPr>
            <w:r w:rsidRPr="00691053">
              <w:rPr>
                <w:rFonts w:asciiTheme="minorHAnsi" w:eastAsia="Times New Roman" w:hAnsiTheme="minorHAnsi" w:cstheme="minorHAnsi"/>
                <w:color w:val="000000"/>
                <w:sz w:val="16"/>
                <w:szCs w:val="16"/>
                <w:lang w:val="en-US"/>
              </w:rPr>
              <w:t>1</w:t>
            </w:r>
          </w:p>
        </w:tc>
      </w:tr>
      <w:tr w:rsidR="00B1656C" w14:paraId="2288A685" w14:textId="77777777" w:rsidTr="00AF0DAB">
        <w:trPr>
          <w:trHeight w:val="867"/>
        </w:trPr>
        <w:tc>
          <w:tcPr>
            <w:tcW w:w="710" w:type="dxa"/>
          </w:tcPr>
          <w:p w14:paraId="2F407E16" w14:textId="77777777" w:rsidR="00B1656C" w:rsidRDefault="00B1656C" w:rsidP="00B1656C">
            <w:pPr>
              <w:jc w:val="right"/>
              <w:rPr>
                <w:rFonts w:asciiTheme="minorHAnsi" w:eastAsia="Times New Roman" w:hAnsiTheme="minorHAnsi" w:cstheme="minorHAnsi"/>
                <w:color w:val="000000"/>
                <w:sz w:val="16"/>
                <w:szCs w:val="16"/>
                <w:lang w:val="en-US"/>
              </w:rPr>
            </w:pPr>
          </w:p>
        </w:tc>
        <w:tc>
          <w:tcPr>
            <w:tcW w:w="8822" w:type="dxa"/>
            <w:gridSpan w:val="5"/>
          </w:tcPr>
          <w:p w14:paraId="5831E1DD" w14:textId="77777777" w:rsidR="00B1656C" w:rsidRDefault="00B1656C" w:rsidP="00B1656C">
            <w:pPr>
              <w:rPr>
                <w:rFonts w:asciiTheme="minorHAnsi" w:eastAsia="Times New Roman" w:hAnsiTheme="minorHAnsi" w:cstheme="minorHAnsi"/>
                <w:color w:val="000000"/>
                <w:sz w:val="16"/>
                <w:szCs w:val="16"/>
                <w:lang w:val="en-US"/>
              </w:rPr>
            </w:pPr>
          </w:p>
          <w:p w14:paraId="0CB2CD41" w14:textId="32419785" w:rsidR="00B1656C" w:rsidRDefault="003B71F6" w:rsidP="00B1656C">
            <w:pPr>
              <w:rPr>
                <w:rFonts w:asciiTheme="minorHAnsi" w:eastAsia="Times New Roman" w:hAnsiTheme="minorHAnsi" w:cstheme="minorHAnsi"/>
                <w:color w:val="000000"/>
                <w:sz w:val="16"/>
                <w:szCs w:val="16"/>
                <w:lang w:val="en-US"/>
              </w:rPr>
            </w:pPr>
            <w:r>
              <w:rPr>
                <w:noProof/>
                <w:lang w:val="sk-SK" w:eastAsia="sk-SK"/>
              </w:rPr>
              <w:lastRenderedPageBreak/>
              <w:drawing>
                <wp:inline distT="0" distB="0" distL="0" distR="0" wp14:anchorId="195E99CB" wp14:editId="5D3EB75E">
                  <wp:extent cx="5464810" cy="1440180"/>
                  <wp:effectExtent l="0" t="0" r="254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email">
                            <a:extLst>
                              <a:ext uri="{28A0092B-C50C-407E-A947-70E740481C1C}">
                                <a14:useLocalDpi xmlns:a14="http://schemas.microsoft.com/office/drawing/2010/main"/>
                              </a:ext>
                            </a:extLst>
                          </a:blip>
                          <a:stretch>
                            <a:fillRect/>
                          </a:stretch>
                        </pic:blipFill>
                        <pic:spPr>
                          <a:xfrm>
                            <a:off x="0" y="0"/>
                            <a:ext cx="5464810" cy="1440180"/>
                          </a:xfrm>
                          <a:prstGeom prst="rect">
                            <a:avLst/>
                          </a:prstGeom>
                        </pic:spPr>
                      </pic:pic>
                    </a:graphicData>
                  </a:graphic>
                </wp:inline>
              </w:drawing>
            </w:r>
          </w:p>
          <w:p w14:paraId="4278F4A7" w14:textId="77777777" w:rsidR="00B1656C" w:rsidRDefault="00B1656C" w:rsidP="00B1656C">
            <w:pPr>
              <w:rPr>
                <w:rFonts w:asciiTheme="minorHAnsi" w:eastAsia="Times New Roman" w:hAnsiTheme="minorHAnsi" w:cstheme="minorHAnsi"/>
                <w:color w:val="000000"/>
                <w:sz w:val="16"/>
                <w:szCs w:val="16"/>
                <w:lang w:val="en-US"/>
              </w:rPr>
            </w:pPr>
          </w:p>
          <w:p w14:paraId="1F96806F" w14:textId="77777777" w:rsidR="00B1656C" w:rsidRDefault="00B1656C" w:rsidP="00B1656C">
            <w:pPr>
              <w:jc w:val="right"/>
              <w:rPr>
                <w:rFonts w:asciiTheme="minorHAnsi" w:eastAsia="Times New Roman" w:hAnsiTheme="minorHAnsi" w:cstheme="minorHAnsi"/>
                <w:color w:val="000000"/>
                <w:sz w:val="16"/>
                <w:szCs w:val="16"/>
                <w:lang w:val="en-US"/>
              </w:rPr>
            </w:pPr>
          </w:p>
          <w:p w14:paraId="354E93CB" w14:textId="6BC9E8D4" w:rsidR="0023418A" w:rsidRDefault="0023418A" w:rsidP="00B1656C">
            <w:pPr>
              <w:jc w:val="right"/>
              <w:rPr>
                <w:rFonts w:asciiTheme="minorHAnsi" w:eastAsia="Times New Roman" w:hAnsiTheme="minorHAnsi" w:cstheme="minorHAnsi"/>
                <w:color w:val="000000"/>
                <w:sz w:val="16"/>
                <w:szCs w:val="16"/>
                <w:lang w:val="en-US"/>
              </w:rPr>
            </w:pPr>
            <w:r>
              <w:rPr>
                <w:noProof/>
                <w:lang w:val="sk-SK" w:eastAsia="sk-SK"/>
              </w:rPr>
              <w:drawing>
                <wp:inline distT="0" distB="0" distL="0" distR="0" wp14:anchorId="3BF60A4C" wp14:editId="68F5D40F">
                  <wp:extent cx="4190476" cy="752381"/>
                  <wp:effectExtent l="0" t="0" r="63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90476" cy="752381"/>
                          </a:xfrm>
                          <a:prstGeom prst="rect">
                            <a:avLst/>
                          </a:prstGeom>
                        </pic:spPr>
                      </pic:pic>
                    </a:graphicData>
                  </a:graphic>
                </wp:inline>
              </w:drawing>
            </w:r>
          </w:p>
        </w:tc>
      </w:tr>
      <w:tr w:rsidR="00B1656C" w14:paraId="2F5D790B" w14:textId="77777777" w:rsidTr="00AF0DAB">
        <w:trPr>
          <w:trHeight w:val="867"/>
        </w:trPr>
        <w:tc>
          <w:tcPr>
            <w:tcW w:w="710" w:type="dxa"/>
          </w:tcPr>
          <w:p w14:paraId="6F68F2A3" w14:textId="68BF78DA" w:rsidR="00B1656C" w:rsidRPr="00AD3D29" w:rsidRDefault="00B1656C" w:rsidP="00B1656C">
            <w:pPr>
              <w:jc w:val="right"/>
              <w:rPr>
                <w:rFonts w:asciiTheme="minorHAnsi" w:eastAsia="Times New Roman" w:hAnsiTheme="minorHAnsi" w:cstheme="minorHAnsi"/>
                <w:color w:val="000000"/>
                <w:sz w:val="16"/>
                <w:szCs w:val="16"/>
                <w:highlight w:val="yellow"/>
                <w:lang w:val="en-US"/>
              </w:rPr>
            </w:pPr>
            <w:r>
              <w:rPr>
                <w:rFonts w:asciiTheme="minorHAnsi" w:eastAsia="Times New Roman" w:hAnsiTheme="minorHAnsi" w:cstheme="minorHAnsi"/>
                <w:color w:val="000000"/>
                <w:sz w:val="16"/>
                <w:szCs w:val="16"/>
                <w:lang w:val="en-US"/>
              </w:rPr>
              <w:lastRenderedPageBreak/>
              <w:t>8.3</w:t>
            </w:r>
          </w:p>
        </w:tc>
        <w:tc>
          <w:tcPr>
            <w:tcW w:w="1417" w:type="dxa"/>
            <w:gridSpan w:val="2"/>
          </w:tcPr>
          <w:p w14:paraId="28314B81" w14:textId="77777777" w:rsidR="00B1656C" w:rsidRPr="00691053" w:rsidRDefault="00B1656C" w:rsidP="00B1656C">
            <w:pPr>
              <w:rPr>
                <w:rFonts w:asciiTheme="minorHAnsi" w:eastAsia="Times New Roman" w:hAnsiTheme="minorHAnsi" w:cstheme="minorHAnsi"/>
                <w:b/>
                <w:color w:val="000000"/>
                <w:sz w:val="16"/>
                <w:szCs w:val="16"/>
                <w:lang w:val="en-US"/>
              </w:rPr>
            </w:pPr>
            <w:r w:rsidRPr="00691053">
              <w:rPr>
                <w:rFonts w:asciiTheme="minorHAnsi" w:eastAsia="Times New Roman" w:hAnsiTheme="minorHAnsi" w:cstheme="minorHAnsi"/>
                <w:b/>
                <w:color w:val="000000"/>
                <w:sz w:val="16"/>
                <w:szCs w:val="16"/>
                <w:lang w:val="en-US"/>
              </w:rPr>
              <w:t>Engage</w:t>
            </w:r>
          </w:p>
        </w:tc>
        <w:tc>
          <w:tcPr>
            <w:tcW w:w="1559" w:type="dxa"/>
          </w:tcPr>
          <w:p w14:paraId="062A6A1C" w14:textId="5E11D571" w:rsidR="00B1656C" w:rsidRPr="00691053" w:rsidRDefault="00B5687D" w:rsidP="00B1656C">
            <w:pPr>
              <w:rPr>
                <w:rFonts w:asciiTheme="minorHAnsi" w:eastAsia="Times New Roman" w:hAnsiTheme="minorHAnsi" w:cstheme="minorHAnsi"/>
                <w:color w:val="000000"/>
                <w:sz w:val="16"/>
                <w:szCs w:val="16"/>
                <w:lang w:val="en-US"/>
              </w:rPr>
            </w:pPr>
            <w:r>
              <w:rPr>
                <w:rFonts w:asciiTheme="minorHAnsi" w:eastAsia="Times New Roman" w:hAnsiTheme="minorHAnsi" w:cstheme="minorHAnsi"/>
                <w:sz w:val="16"/>
                <w:szCs w:val="16"/>
                <w:lang w:val="en-US" w:eastAsia="ru-RU"/>
              </w:rPr>
              <w:t>#T</w:t>
            </w:r>
            <w:r w:rsidRPr="00691053">
              <w:rPr>
                <w:rFonts w:asciiTheme="minorHAnsi" w:eastAsia="Times New Roman" w:hAnsiTheme="minorHAnsi" w:cstheme="minorHAnsi"/>
                <w:sz w:val="16"/>
                <w:szCs w:val="16"/>
                <w:lang w:val="en-US" w:eastAsia="ru-RU"/>
              </w:rPr>
              <w:t>ag</w:t>
            </w:r>
            <w:r w:rsidRPr="00691053">
              <w:rPr>
                <w:rFonts w:asciiTheme="minorHAnsi" w:eastAsia="Times New Roman" w:hAnsiTheme="minorHAnsi" w:cstheme="minorHAnsi"/>
                <w:color w:val="000000"/>
                <w:sz w:val="16"/>
                <w:szCs w:val="16"/>
                <w:lang w:val="en-US"/>
              </w:rPr>
              <w:t xml:space="preserve"> </w:t>
            </w:r>
            <w:r w:rsidR="00B1656C" w:rsidRPr="00691053">
              <w:rPr>
                <w:rFonts w:asciiTheme="minorHAnsi" w:eastAsia="Times New Roman" w:hAnsiTheme="minorHAnsi" w:cstheme="minorHAnsi"/>
                <w:color w:val="000000"/>
                <w:sz w:val="16"/>
                <w:szCs w:val="16"/>
                <w:lang w:val="en-US"/>
              </w:rPr>
              <w:t>Experts</w:t>
            </w:r>
          </w:p>
        </w:tc>
        <w:tc>
          <w:tcPr>
            <w:tcW w:w="4962" w:type="dxa"/>
          </w:tcPr>
          <w:p w14:paraId="24356A46" w14:textId="0D340D57" w:rsidR="00B1656C" w:rsidRPr="00691053" w:rsidRDefault="00B1656C" w:rsidP="00B1656C">
            <w:pPr>
              <w:rPr>
                <w:rFonts w:asciiTheme="minorHAnsi" w:eastAsia="Times New Roman" w:hAnsiTheme="minorHAnsi" w:cstheme="minorHAnsi"/>
                <w:sz w:val="16"/>
                <w:szCs w:val="16"/>
                <w:lang w:val="en-US" w:eastAsia="ru-RU"/>
              </w:rPr>
            </w:pPr>
            <w:r w:rsidRPr="00691053">
              <w:rPr>
                <w:rFonts w:asciiTheme="minorHAnsi" w:eastAsia="Times New Roman" w:hAnsiTheme="minorHAnsi" w:cstheme="minorHAnsi"/>
                <w:color w:val="0000FF"/>
                <w:sz w:val="16"/>
                <w:szCs w:val="16"/>
                <w:lang w:val="en-US" w:eastAsia="ru-RU"/>
              </w:rPr>
              <w:t xml:space="preserve">Given </w:t>
            </w:r>
            <w:r w:rsidRPr="00691053">
              <w:rPr>
                <w:rFonts w:asciiTheme="minorHAnsi" w:eastAsia="Times New Roman" w:hAnsiTheme="minorHAnsi" w:cstheme="minorHAnsi"/>
                <w:sz w:val="16"/>
                <w:szCs w:val="16"/>
                <w:lang w:val="en-US" w:eastAsia="ru-RU"/>
              </w:rPr>
              <w:t>that I am a logged user</w:t>
            </w:r>
          </w:p>
          <w:p w14:paraId="303AB874" w14:textId="4E83E0DE" w:rsidR="00B1656C" w:rsidRPr="00691053" w:rsidRDefault="00B1656C" w:rsidP="00B1656C">
            <w:pPr>
              <w:rPr>
                <w:rFonts w:asciiTheme="minorHAnsi" w:eastAsia="Times New Roman" w:hAnsiTheme="minorHAnsi" w:cstheme="minorHAnsi"/>
                <w:strike/>
                <w:color w:val="000000"/>
                <w:sz w:val="16"/>
                <w:szCs w:val="16"/>
                <w:lang w:val="en-US"/>
              </w:rPr>
            </w:pPr>
            <w:r w:rsidRPr="00691053">
              <w:rPr>
                <w:rFonts w:asciiTheme="minorHAnsi" w:eastAsia="Times New Roman" w:hAnsiTheme="minorHAnsi" w:cstheme="minorHAnsi"/>
                <w:color w:val="0000FF"/>
                <w:sz w:val="16"/>
                <w:szCs w:val="16"/>
                <w:lang w:val="en-US" w:eastAsia="ru-RU"/>
              </w:rPr>
              <w:t>And</w:t>
            </w:r>
            <w:r w:rsidRPr="00691053">
              <w:rPr>
                <w:rFonts w:asciiTheme="minorHAnsi" w:eastAsia="Times New Roman" w:hAnsiTheme="minorHAnsi" w:cstheme="minorHAnsi"/>
                <w:sz w:val="16"/>
                <w:szCs w:val="16"/>
                <w:lang w:val="en-US" w:eastAsia="ru-RU"/>
              </w:rPr>
              <w:t xml:space="preserve"> </w:t>
            </w:r>
            <w:r w:rsidR="002B045C">
              <w:rPr>
                <w:rFonts w:asciiTheme="minorHAnsi" w:eastAsia="Times New Roman" w:hAnsiTheme="minorHAnsi" w:cstheme="minorHAnsi"/>
                <w:color w:val="000000"/>
                <w:sz w:val="16"/>
                <w:szCs w:val="16"/>
                <w:lang w:val="en-US"/>
              </w:rPr>
              <w:t>on a engage</w:t>
            </w:r>
            <w:r w:rsidRPr="00691053">
              <w:rPr>
                <w:rFonts w:asciiTheme="minorHAnsi" w:eastAsia="Times New Roman" w:hAnsiTheme="minorHAnsi" w:cstheme="minorHAnsi"/>
                <w:color w:val="000000"/>
                <w:sz w:val="16"/>
                <w:szCs w:val="16"/>
                <w:lang w:val="en-US"/>
              </w:rPr>
              <w:t xml:space="preserve"> </w:t>
            </w:r>
            <w:r w:rsidR="00B5687D">
              <w:rPr>
                <w:rFonts w:asciiTheme="minorHAnsi" w:eastAsia="Times New Roman" w:hAnsiTheme="minorHAnsi" w:cstheme="minorHAnsi"/>
                <w:sz w:val="16"/>
                <w:szCs w:val="16"/>
                <w:lang w:val="en-US" w:eastAsia="ru-RU"/>
              </w:rPr>
              <w:t>#T</w:t>
            </w:r>
            <w:r w:rsidR="00B5687D" w:rsidRPr="00691053">
              <w:rPr>
                <w:rFonts w:asciiTheme="minorHAnsi" w:eastAsia="Times New Roman" w:hAnsiTheme="minorHAnsi" w:cstheme="minorHAnsi"/>
                <w:sz w:val="16"/>
                <w:szCs w:val="16"/>
                <w:lang w:val="en-US" w:eastAsia="ru-RU"/>
              </w:rPr>
              <w:t>ag</w:t>
            </w:r>
            <w:r w:rsidR="00B5687D" w:rsidRPr="00691053">
              <w:rPr>
                <w:rFonts w:asciiTheme="minorHAnsi" w:eastAsia="Times New Roman" w:hAnsiTheme="minorHAnsi" w:cstheme="minorHAnsi"/>
                <w:color w:val="000000"/>
                <w:sz w:val="16"/>
                <w:szCs w:val="16"/>
                <w:lang w:val="en-US"/>
              </w:rPr>
              <w:t xml:space="preserve"> </w:t>
            </w:r>
            <w:r w:rsidRPr="00691053">
              <w:rPr>
                <w:rFonts w:asciiTheme="minorHAnsi" w:eastAsia="Times New Roman" w:hAnsiTheme="minorHAnsi" w:cstheme="minorHAnsi"/>
                <w:color w:val="000000"/>
                <w:sz w:val="16"/>
                <w:szCs w:val="16"/>
                <w:lang w:val="en-US"/>
              </w:rPr>
              <w:t>page</w:t>
            </w:r>
          </w:p>
          <w:p w14:paraId="57C2F662" w14:textId="643663B0" w:rsidR="00B1656C" w:rsidRDefault="00B1656C" w:rsidP="00B1656C">
            <w:pPr>
              <w:rPr>
                <w:rFonts w:asciiTheme="minorHAnsi" w:eastAsia="Times New Roman" w:hAnsiTheme="minorHAnsi" w:cstheme="minorHAnsi"/>
                <w:sz w:val="16"/>
                <w:szCs w:val="16"/>
                <w:lang w:val="en-US" w:eastAsia="ru-RU"/>
              </w:rPr>
            </w:pPr>
            <w:r w:rsidRPr="00691053">
              <w:rPr>
                <w:rFonts w:asciiTheme="minorHAnsi" w:eastAsia="Times New Roman" w:hAnsiTheme="minorHAnsi" w:cstheme="minorHAnsi"/>
                <w:color w:val="0000FF"/>
                <w:sz w:val="16"/>
                <w:szCs w:val="16"/>
                <w:lang w:val="en-US" w:eastAsia="ru-RU"/>
              </w:rPr>
              <w:t xml:space="preserve">Then </w:t>
            </w:r>
            <w:r w:rsidRPr="00691053">
              <w:rPr>
                <w:rFonts w:asciiTheme="minorHAnsi" w:eastAsia="Times New Roman" w:hAnsiTheme="minorHAnsi" w:cstheme="minorHAnsi"/>
                <w:sz w:val="16"/>
                <w:szCs w:val="16"/>
                <w:lang w:val="en-US" w:eastAsia="ru-RU"/>
              </w:rPr>
              <w:t xml:space="preserve">I will see the component that shows all the expert users who have also used this </w:t>
            </w:r>
            <w:r w:rsidR="00B5687D">
              <w:rPr>
                <w:rFonts w:asciiTheme="minorHAnsi" w:eastAsia="Times New Roman" w:hAnsiTheme="minorHAnsi" w:cstheme="minorHAnsi"/>
                <w:sz w:val="16"/>
                <w:szCs w:val="16"/>
                <w:lang w:val="en-US" w:eastAsia="ru-RU"/>
              </w:rPr>
              <w:t>#T</w:t>
            </w:r>
            <w:r w:rsidR="00B5687D" w:rsidRPr="00691053">
              <w:rPr>
                <w:rFonts w:asciiTheme="minorHAnsi" w:eastAsia="Times New Roman" w:hAnsiTheme="minorHAnsi" w:cstheme="minorHAnsi"/>
                <w:sz w:val="16"/>
                <w:szCs w:val="16"/>
                <w:lang w:val="en-US" w:eastAsia="ru-RU"/>
              </w:rPr>
              <w:t xml:space="preserve">ag </w:t>
            </w:r>
            <w:r w:rsidRPr="00691053">
              <w:rPr>
                <w:rFonts w:asciiTheme="minorHAnsi" w:eastAsia="Times New Roman" w:hAnsiTheme="minorHAnsi" w:cstheme="minorHAnsi"/>
                <w:sz w:val="16"/>
                <w:szCs w:val="16"/>
                <w:lang w:val="en-US" w:eastAsia="ru-RU"/>
              </w:rPr>
              <w:t>tag.</w:t>
            </w:r>
          </w:p>
          <w:p w14:paraId="6D72E8F0" w14:textId="50839413" w:rsidR="00B1656C" w:rsidRDefault="00B1656C" w:rsidP="00B1656C">
            <w:pPr>
              <w:rPr>
                <w:rFonts w:asciiTheme="minorHAnsi" w:eastAsia="Times New Roman" w:hAnsiTheme="minorHAnsi" w:cstheme="minorHAnsi"/>
                <w:color w:val="000000"/>
                <w:sz w:val="16"/>
                <w:szCs w:val="16"/>
                <w:lang w:val="en-US"/>
              </w:rPr>
            </w:pPr>
            <w:r w:rsidRPr="00691053">
              <w:rPr>
                <w:rFonts w:asciiTheme="minorHAnsi" w:eastAsia="Times New Roman" w:hAnsiTheme="minorHAnsi" w:cstheme="minorHAnsi"/>
                <w:color w:val="0000FF"/>
                <w:sz w:val="16"/>
                <w:szCs w:val="16"/>
                <w:lang w:val="en-US" w:eastAsia="ru-RU"/>
              </w:rPr>
              <w:t>And</w:t>
            </w:r>
            <w:r w:rsidRPr="00691053">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color w:val="000000"/>
                <w:sz w:val="16"/>
                <w:szCs w:val="16"/>
                <w:lang w:val="en-US"/>
              </w:rPr>
              <w:t>when I hover the user name</w:t>
            </w:r>
          </w:p>
          <w:p w14:paraId="6C5F2922" w14:textId="0D129ABB" w:rsidR="00B1656C" w:rsidRDefault="00B1656C" w:rsidP="00B1656C">
            <w:pPr>
              <w:rPr>
                <w:rFonts w:asciiTheme="minorHAnsi" w:eastAsia="Times New Roman" w:hAnsiTheme="minorHAnsi" w:cstheme="minorHAnsi"/>
                <w:sz w:val="16"/>
                <w:szCs w:val="16"/>
                <w:lang w:val="en-US" w:eastAsia="ru-RU"/>
              </w:rPr>
            </w:pPr>
            <w:r w:rsidRPr="00691053">
              <w:rPr>
                <w:rFonts w:asciiTheme="minorHAnsi" w:eastAsia="Times New Roman" w:hAnsiTheme="minorHAnsi" w:cstheme="minorHAnsi"/>
                <w:color w:val="0000FF"/>
                <w:sz w:val="16"/>
                <w:szCs w:val="16"/>
                <w:lang w:val="en-US" w:eastAsia="ru-RU"/>
              </w:rPr>
              <w:t xml:space="preserve">Then </w:t>
            </w:r>
            <w:r w:rsidRPr="00691053">
              <w:rPr>
                <w:rFonts w:asciiTheme="minorHAnsi" w:eastAsia="Times New Roman" w:hAnsiTheme="minorHAnsi" w:cstheme="minorHAnsi"/>
                <w:sz w:val="16"/>
                <w:szCs w:val="16"/>
                <w:lang w:val="en-US" w:eastAsia="ru-RU"/>
              </w:rPr>
              <w:t xml:space="preserve">I will </w:t>
            </w:r>
            <w:r>
              <w:rPr>
                <w:rFonts w:asciiTheme="minorHAnsi" w:eastAsia="Times New Roman" w:hAnsiTheme="minorHAnsi" w:cstheme="minorHAnsi"/>
                <w:sz w:val="16"/>
                <w:szCs w:val="16"/>
                <w:lang w:val="en-US" w:eastAsia="ru-RU"/>
              </w:rPr>
              <w:t>see the user card, allowing me to be redirected to the user profile or to click the follow button</w:t>
            </w:r>
            <w:r w:rsidRPr="00691053">
              <w:rPr>
                <w:rFonts w:asciiTheme="minorHAnsi" w:eastAsia="Times New Roman" w:hAnsiTheme="minorHAnsi" w:cstheme="minorHAnsi"/>
                <w:sz w:val="16"/>
                <w:szCs w:val="16"/>
                <w:lang w:val="en-US" w:eastAsia="ru-RU"/>
              </w:rPr>
              <w:t>.</w:t>
            </w:r>
            <w:r>
              <w:rPr>
                <w:rFonts w:asciiTheme="minorHAnsi" w:eastAsia="Times New Roman" w:hAnsiTheme="minorHAnsi" w:cstheme="minorHAnsi"/>
                <w:sz w:val="16"/>
                <w:szCs w:val="16"/>
                <w:lang w:val="en-US" w:eastAsia="ru-RU"/>
              </w:rPr>
              <w:t>*</w:t>
            </w:r>
          </w:p>
          <w:p w14:paraId="19B9F790" w14:textId="77777777" w:rsidR="00B1656C" w:rsidRDefault="00B1656C" w:rsidP="00B1656C">
            <w:pPr>
              <w:rPr>
                <w:rFonts w:asciiTheme="minorHAnsi" w:eastAsia="Times New Roman" w:hAnsiTheme="minorHAnsi" w:cstheme="minorHAnsi"/>
                <w:strike/>
                <w:color w:val="000000"/>
                <w:sz w:val="16"/>
                <w:szCs w:val="16"/>
                <w:lang w:val="en-US"/>
              </w:rPr>
            </w:pPr>
          </w:p>
          <w:p w14:paraId="0E5B0CAF" w14:textId="5D947435" w:rsidR="00B1656C" w:rsidRPr="00DB4804" w:rsidRDefault="00B1656C" w:rsidP="00B1656C">
            <w:pPr>
              <w:rPr>
                <w:rFonts w:asciiTheme="minorHAnsi" w:eastAsia="Times New Roman" w:hAnsiTheme="minorHAnsi" w:cstheme="minorHAnsi"/>
                <w:color w:val="000000"/>
                <w:sz w:val="16"/>
                <w:szCs w:val="16"/>
                <w:lang w:val="en-US"/>
              </w:rPr>
            </w:pPr>
            <w:r w:rsidRPr="005A20AB">
              <w:rPr>
                <w:rFonts w:asciiTheme="minorHAnsi" w:eastAsia="Times New Roman" w:hAnsiTheme="minorHAnsi" w:cstheme="minorHAnsi"/>
                <w:color w:val="0000FF"/>
                <w:sz w:val="16"/>
                <w:szCs w:val="16"/>
                <w:lang w:val="en-US" w:eastAsia="ru-RU"/>
              </w:rPr>
              <w:t>*see user card component requirements in universal chapter</w:t>
            </w:r>
            <w:r w:rsidR="0023418A">
              <w:rPr>
                <w:noProof/>
                <w:lang w:val="sk-SK" w:eastAsia="sk-SK"/>
              </w:rPr>
              <w:drawing>
                <wp:inline distT="0" distB="0" distL="0" distR="0" wp14:anchorId="233B0A5E" wp14:editId="2B098E51">
                  <wp:extent cx="2080260" cy="1305398"/>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082619" cy="1306879"/>
                          </a:xfrm>
                          <a:prstGeom prst="rect">
                            <a:avLst/>
                          </a:prstGeom>
                        </pic:spPr>
                      </pic:pic>
                    </a:graphicData>
                  </a:graphic>
                </wp:inline>
              </w:drawing>
            </w:r>
          </w:p>
        </w:tc>
        <w:tc>
          <w:tcPr>
            <w:tcW w:w="884" w:type="dxa"/>
          </w:tcPr>
          <w:p w14:paraId="56023FFC" w14:textId="77777777" w:rsidR="00B1656C" w:rsidRPr="00691053" w:rsidRDefault="00B1656C" w:rsidP="00B1656C">
            <w:pPr>
              <w:jc w:val="right"/>
              <w:rPr>
                <w:rFonts w:asciiTheme="minorHAnsi" w:eastAsia="Times New Roman" w:hAnsiTheme="minorHAnsi" w:cstheme="minorHAnsi"/>
                <w:color w:val="000000"/>
                <w:sz w:val="16"/>
                <w:szCs w:val="16"/>
                <w:lang w:val="en-US"/>
              </w:rPr>
            </w:pPr>
            <w:r w:rsidRPr="00691053">
              <w:rPr>
                <w:rFonts w:asciiTheme="minorHAnsi" w:eastAsia="Times New Roman" w:hAnsiTheme="minorHAnsi" w:cstheme="minorHAnsi"/>
                <w:color w:val="000000"/>
                <w:sz w:val="16"/>
                <w:szCs w:val="16"/>
                <w:lang w:val="en-US"/>
              </w:rPr>
              <w:t>1</w:t>
            </w:r>
          </w:p>
        </w:tc>
      </w:tr>
      <w:tr w:rsidR="0023418A" w14:paraId="1308070A" w14:textId="77777777" w:rsidTr="00AF0DAB">
        <w:trPr>
          <w:trHeight w:val="867"/>
        </w:trPr>
        <w:tc>
          <w:tcPr>
            <w:tcW w:w="710" w:type="dxa"/>
          </w:tcPr>
          <w:p w14:paraId="2AF26459" w14:textId="302744A1" w:rsidR="0023418A" w:rsidRDefault="0023418A" w:rsidP="0023418A">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8.4</w:t>
            </w:r>
          </w:p>
        </w:tc>
        <w:tc>
          <w:tcPr>
            <w:tcW w:w="1417" w:type="dxa"/>
            <w:gridSpan w:val="2"/>
          </w:tcPr>
          <w:p w14:paraId="300083A6" w14:textId="6D80A03D" w:rsidR="0023418A" w:rsidRPr="00691053" w:rsidRDefault="0023418A" w:rsidP="0023418A">
            <w:pPr>
              <w:rPr>
                <w:rFonts w:asciiTheme="minorHAnsi" w:eastAsia="Times New Roman" w:hAnsiTheme="minorHAnsi" w:cstheme="minorHAnsi"/>
                <w:b/>
                <w:color w:val="000000"/>
                <w:sz w:val="16"/>
                <w:szCs w:val="16"/>
                <w:lang w:val="en-US"/>
              </w:rPr>
            </w:pPr>
            <w:r w:rsidRPr="00691053">
              <w:rPr>
                <w:rFonts w:asciiTheme="minorHAnsi" w:eastAsia="Times New Roman" w:hAnsiTheme="minorHAnsi" w:cstheme="minorHAnsi"/>
                <w:b/>
                <w:color w:val="000000"/>
                <w:sz w:val="16"/>
                <w:szCs w:val="16"/>
                <w:lang w:val="en-US"/>
              </w:rPr>
              <w:t>Engage</w:t>
            </w:r>
          </w:p>
        </w:tc>
        <w:tc>
          <w:tcPr>
            <w:tcW w:w="1559" w:type="dxa"/>
          </w:tcPr>
          <w:p w14:paraId="1EC73E90" w14:textId="7A904422" w:rsidR="0023418A" w:rsidRDefault="0023418A" w:rsidP="0023418A">
            <w:p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#T</w:t>
            </w:r>
            <w:r w:rsidRPr="00691053">
              <w:rPr>
                <w:rFonts w:asciiTheme="minorHAnsi" w:eastAsia="Times New Roman" w:hAnsiTheme="minorHAnsi" w:cstheme="minorHAnsi"/>
                <w:sz w:val="16"/>
                <w:szCs w:val="16"/>
                <w:lang w:val="en-US" w:eastAsia="ru-RU"/>
              </w:rPr>
              <w:t>ag</w:t>
            </w:r>
            <w:r w:rsidRPr="00691053">
              <w:rPr>
                <w:rFonts w:asciiTheme="minorHAnsi" w:eastAsia="Times New Roman" w:hAnsiTheme="minorHAnsi" w:cstheme="minorHAnsi"/>
                <w:color w:val="000000"/>
                <w:sz w:val="16"/>
                <w:szCs w:val="16"/>
                <w:lang w:val="en-US"/>
              </w:rPr>
              <w:t xml:space="preserve"> </w:t>
            </w:r>
            <w:r>
              <w:rPr>
                <w:rFonts w:asciiTheme="minorHAnsi" w:eastAsia="Times New Roman" w:hAnsiTheme="minorHAnsi" w:cstheme="minorHAnsi"/>
                <w:color w:val="000000"/>
                <w:sz w:val="16"/>
                <w:szCs w:val="16"/>
                <w:lang w:val="en-US"/>
              </w:rPr>
              <w:t>Usage</w:t>
            </w:r>
          </w:p>
        </w:tc>
        <w:tc>
          <w:tcPr>
            <w:tcW w:w="4962" w:type="dxa"/>
          </w:tcPr>
          <w:p w14:paraId="0B92D5D9" w14:textId="77777777" w:rsidR="0023418A" w:rsidRPr="00691053" w:rsidRDefault="0023418A" w:rsidP="0023418A">
            <w:pPr>
              <w:rPr>
                <w:rFonts w:asciiTheme="minorHAnsi" w:eastAsia="Times New Roman" w:hAnsiTheme="minorHAnsi" w:cstheme="minorHAnsi"/>
                <w:sz w:val="16"/>
                <w:szCs w:val="16"/>
                <w:lang w:val="en-US" w:eastAsia="ru-RU"/>
              </w:rPr>
            </w:pPr>
            <w:r w:rsidRPr="00691053">
              <w:rPr>
                <w:rFonts w:asciiTheme="minorHAnsi" w:eastAsia="Times New Roman" w:hAnsiTheme="minorHAnsi" w:cstheme="minorHAnsi"/>
                <w:color w:val="0000FF"/>
                <w:sz w:val="16"/>
                <w:szCs w:val="16"/>
                <w:lang w:val="en-US" w:eastAsia="ru-RU"/>
              </w:rPr>
              <w:t xml:space="preserve">Given </w:t>
            </w:r>
            <w:r w:rsidRPr="00691053">
              <w:rPr>
                <w:rFonts w:asciiTheme="minorHAnsi" w:eastAsia="Times New Roman" w:hAnsiTheme="minorHAnsi" w:cstheme="minorHAnsi"/>
                <w:sz w:val="16"/>
                <w:szCs w:val="16"/>
                <w:lang w:val="en-US" w:eastAsia="ru-RU"/>
              </w:rPr>
              <w:t>that I am a logged user</w:t>
            </w:r>
          </w:p>
          <w:p w14:paraId="1B22A54D" w14:textId="77777777" w:rsidR="0023418A" w:rsidRPr="00691053" w:rsidRDefault="0023418A" w:rsidP="0023418A">
            <w:pPr>
              <w:rPr>
                <w:rFonts w:asciiTheme="minorHAnsi" w:eastAsia="Times New Roman" w:hAnsiTheme="minorHAnsi" w:cstheme="minorHAnsi"/>
                <w:strike/>
                <w:color w:val="000000"/>
                <w:sz w:val="16"/>
                <w:szCs w:val="16"/>
                <w:lang w:val="en-US"/>
              </w:rPr>
            </w:pPr>
            <w:r w:rsidRPr="00691053">
              <w:rPr>
                <w:rFonts w:asciiTheme="minorHAnsi" w:eastAsia="Times New Roman" w:hAnsiTheme="minorHAnsi" w:cstheme="minorHAnsi"/>
                <w:color w:val="0000FF"/>
                <w:sz w:val="16"/>
                <w:szCs w:val="16"/>
                <w:lang w:val="en-US" w:eastAsia="ru-RU"/>
              </w:rPr>
              <w:t>And</w:t>
            </w:r>
            <w:r w:rsidRPr="00691053">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color w:val="000000"/>
                <w:sz w:val="16"/>
                <w:szCs w:val="16"/>
                <w:lang w:val="en-US"/>
              </w:rPr>
              <w:t>on a engage</w:t>
            </w:r>
            <w:r w:rsidRPr="00691053">
              <w:rPr>
                <w:rFonts w:asciiTheme="minorHAnsi" w:eastAsia="Times New Roman" w:hAnsiTheme="minorHAnsi" w:cstheme="minorHAnsi"/>
                <w:color w:val="000000"/>
                <w:sz w:val="16"/>
                <w:szCs w:val="16"/>
                <w:lang w:val="en-US"/>
              </w:rPr>
              <w:t xml:space="preserve"> </w:t>
            </w:r>
            <w:r>
              <w:rPr>
                <w:rFonts w:asciiTheme="minorHAnsi" w:eastAsia="Times New Roman" w:hAnsiTheme="minorHAnsi" w:cstheme="minorHAnsi"/>
                <w:sz w:val="16"/>
                <w:szCs w:val="16"/>
                <w:lang w:val="en-US" w:eastAsia="ru-RU"/>
              </w:rPr>
              <w:t>#T</w:t>
            </w:r>
            <w:r w:rsidRPr="00691053">
              <w:rPr>
                <w:rFonts w:asciiTheme="minorHAnsi" w:eastAsia="Times New Roman" w:hAnsiTheme="minorHAnsi" w:cstheme="minorHAnsi"/>
                <w:sz w:val="16"/>
                <w:szCs w:val="16"/>
                <w:lang w:val="en-US" w:eastAsia="ru-RU"/>
              </w:rPr>
              <w:t>ag</w:t>
            </w:r>
            <w:r w:rsidRPr="00691053">
              <w:rPr>
                <w:rFonts w:asciiTheme="minorHAnsi" w:eastAsia="Times New Roman" w:hAnsiTheme="minorHAnsi" w:cstheme="minorHAnsi"/>
                <w:color w:val="000000"/>
                <w:sz w:val="16"/>
                <w:szCs w:val="16"/>
                <w:lang w:val="en-US"/>
              </w:rPr>
              <w:t xml:space="preserve"> page</w:t>
            </w:r>
          </w:p>
          <w:p w14:paraId="1B2C28AE" w14:textId="77777777" w:rsidR="0023418A" w:rsidRDefault="0023418A" w:rsidP="0023418A">
            <w:pPr>
              <w:rPr>
                <w:rFonts w:asciiTheme="minorHAnsi" w:eastAsia="Times New Roman" w:hAnsiTheme="minorHAnsi" w:cstheme="minorHAnsi"/>
                <w:sz w:val="16"/>
                <w:szCs w:val="16"/>
                <w:lang w:val="en-US" w:eastAsia="ru-RU"/>
              </w:rPr>
            </w:pPr>
            <w:r w:rsidRPr="00691053">
              <w:rPr>
                <w:rFonts w:asciiTheme="minorHAnsi" w:eastAsia="Times New Roman" w:hAnsiTheme="minorHAnsi" w:cstheme="minorHAnsi"/>
                <w:color w:val="0000FF"/>
                <w:sz w:val="16"/>
                <w:szCs w:val="16"/>
                <w:lang w:val="en-US" w:eastAsia="ru-RU"/>
              </w:rPr>
              <w:t xml:space="preserve">Then </w:t>
            </w:r>
            <w:r w:rsidRPr="00691053">
              <w:rPr>
                <w:rFonts w:asciiTheme="minorHAnsi" w:eastAsia="Times New Roman" w:hAnsiTheme="minorHAnsi" w:cstheme="minorHAnsi"/>
                <w:sz w:val="16"/>
                <w:szCs w:val="16"/>
                <w:lang w:val="en-US" w:eastAsia="ru-RU"/>
              </w:rPr>
              <w:t xml:space="preserve">I will see </w:t>
            </w:r>
            <w:r>
              <w:rPr>
                <w:rFonts w:asciiTheme="minorHAnsi" w:eastAsia="Times New Roman" w:hAnsiTheme="minorHAnsi" w:cstheme="minorHAnsi"/>
                <w:sz w:val="16"/>
                <w:szCs w:val="16"/>
                <w:lang w:val="en-US" w:eastAsia="ru-RU"/>
              </w:rPr>
              <w:t xml:space="preserve">the usage of the tag </w:t>
            </w:r>
          </w:p>
          <w:p w14:paraId="08216D69" w14:textId="77777777" w:rsidR="0023418A" w:rsidRDefault="0023418A" w:rsidP="0023418A">
            <w:pPr>
              <w:rPr>
                <w:rFonts w:asciiTheme="minorHAnsi" w:eastAsia="Times New Roman" w:hAnsiTheme="minorHAnsi" w:cstheme="minorHAnsi"/>
                <w:sz w:val="16"/>
                <w:szCs w:val="16"/>
                <w:lang w:val="en-US" w:eastAsia="ru-RU"/>
              </w:rPr>
            </w:pPr>
          </w:p>
          <w:p w14:paraId="0B0EE465" w14:textId="77777777" w:rsidR="0023418A" w:rsidRDefault="0023418A" w:rsidP="0023418A">
            <w:p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This is OOB</w:t>
            </w:r>
          </w:p>
          <w:p w14:paraId="5CB7EA2F" w14:textId="555CAA17" w:rsidR="0023418A" w:rsidRPr="00691053" w:rsidRDefault="0023418A" w:rsidP="0023418A">
            <w:pPr>
              <w:rPr>
                <w:rFonts w:asciiTheme="minorHAnsi" w:eastAsia="Times New Roman" w:hAnsiTheme="minorHAnsi" w:cstheme="minorHAnsi"/>
                <w:color w:val="0000FF"/>
                <w:sz w:val="16"/>
                <w:szCs w:val="16"/>
                <w:lang w:val="en-US" w:eastAsia="ru-RU"/>
              </w:rPr>
            </w:pPr>
            <w:r>
              <w:rPr>
                <w:noProof/>
                <w:lang w:val="sk-SK" w:eastAsia="sk-SK"/>
              </w:rPr>
              <w:drawing>
                <wp:inline distT="0" distB="0" distL="0" distR="0" wp14:anchorId="5EF6256C" wp14:editId="24067DBF">
                  <wp:extent cx="1828800" cy="667753"/>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28800" cy="667753"/>
                          </a:xfrm>
                          <a:prstGeom prst="rect">
                            <a:avLst/>
                          </a:prstGeom>
                        </pic:spPr>
                      </pic:pic>
                    </a:graphicData>
                  </a:graphic>
                </wp:inline>
              </w:drawing>
            </w:r>
          </w:p>
        </w:tc>
        <w:tc>
          <w:tcPr>
            <w:tcW w:w="884" w:type="dxa"/>
          </w:tcPr>
          <w:p w14:paraId="169FFF0B" w14:textId="77777777" w:rsidR="0023418A" w:rsidRPr="00691053" w:rsidRDefault="0023418A" w:rsidP="0023418A">
            <w:pPr>
              <w:jc w:val="right"/>
              <w:rPr>
                <w:rFonts w:asciiTheme="minorHAnsi" w:eastAsia="Times New Roman" w:hAnsiTheme="minorHAnsi" w:cstheme="minorHAnsi"/>
                <w:color w:val="000000"/>
                <w:sz w:val="16"/>
                <w:szCs w:val="16"/>
                <w:lang w:val="en-US"/>
              </w:rPr>
            </w:pPr>
          </w:p>
        </w:tc>
      </w:tr>
    </w:tbl>
    <w:p w14:paraId="2FF43360" w14:textId="77777777" w:rsidR="00B1656C" w:rsidRDefault="00B1656C" w:rsidP="00B1656C">
      <w:pPr>
        <w:spacing w:after="0"/>
        <w:rPr>
          <w:sz w:val="22"/>
        </w:rPr>
      </w:pPr>
    </w:p>
    <w:p w14:paraId="30CFCEB1" w14:textId="77777777" w:rsidR="00D31FFC" w:rsidRDefault="00D31FFC" w:rsidP="00B1656C">
      <w:pPr>
        <w:spacing w:after="0"/>
        <w:rPr>
          <w:sz w:val="22"/>
        </w:rPr>
      </w:pPr>
    </w:p>
    <w:p w14:paraId="7C4F7589" w14:textId="69692F16" w:rsidR="00B1656C" w:rsidRDefault="0023418A" w:rsidP="00E20DD3">
      <w:pPr>
        <w:pStyle w:val="Heading1"/>
        <w:numPr>
          <w:ilvl w:val="0"/>
          <w:numId w:val="20"/>
        </w:numPr>
      </w:pPr>
      <w:bookmarkStart w:id="1433" w:name="_Toc461707136"/>
      <w:bookmarkStart w:id="1434" w:name="_Toc463013447"/>
      <w:r>
        <w:t xml:space="preserve">All </w:t>
      </w:r>
      <w:r w:rsidR="00B1656C">
        <w:t>communities</w:t>
      </w:r>
      <w:bookmarkEnd w:id="1433"/>
      <w:bookmarkEnd w:id="1434"/>
    </w:p>
    <w:p w14:paraId="0ABA4F0D" w14:textId="59F895F5" w:rsidR="007E76E5" w:rsidRDefault="008F5848" w:rsidP="00526A63">
      <w:pPr>
        <w:spacing w:after="0"/>
      </w:pPr>
      <w:hyperlink r:id="rId117" w:history="1">
        <w:r w:rsidR="007E76E5" w:rsidRPr="007E76E5">
          <w:rPr>
            <w:rStyle w:val="Hyperlink"/>
          </w:rPr>
          <w:t>http://insidejti.azurewebsites.net/public/engage%20-browseCommunities.html</w:t>
        </w:r>
      </w:hyperlink>
    </w:p>
    <w:p w14:paraId="79D28B3C" w14:textId="77777777" w:rsidR="007E76E5" w:rsidRPr="007E76E5" w:rsidRDefault="007E76E5" w:rsidP="00526A63">
      <w:pPr>
        <w:spacing w:after="0"/>
      </w:pPr>
    </w:p>
    <w:tbl>
      <w:tblPr>
        <w:tblStyle w:val="TableGrid"/>
        <w:tblW w:w="9532" w:type="dxa"/>
        <w:tblInd w:w="-289" w:type="dxa"/>
        <w:tblLayout w:type="fixed"/>
        <w:tblLook w:val="04A0" w:firstRow="1" w:lastRow="0" w:firstColumn="1" w:lastColumn="0" w:noHBand="0" w:noVBand="1"/>
      </w:tblPr>
      <w:tblGrid>
        <w:gridCol w:w="710"/>
        <w:gridCol w:w="1275"/>
        <w:gridCol w:w="142"/>
        <w:gridCol w:w="1559"/>
        <w:gridCol w:w="4962"/>
        <w:gridCol w:w="884"/>
      </w:tblGrid>
      <w:tr w:rsidR="00B1656C" w:rsidRPr="00193438" w14:paraId="4C4D8FC3" w14:textId="77777777" w:rsidTr="00320DE3">
        <w:trPr>
          <w:trHeight w:val="280"/>
        </w:trPr>
        <w:tc>
          <w:tcPr>
            <w:tcW w:w="710" w:type="dxa"/>
            <w:shd w:val="clear" w:color="auto" w:fill="122632" w:themeFill="text1"/>
            <w:hideMark/>
          </w:tcPr>
          <w:p w14:paraId="4C2E947C" w14:textId="77777777" w:rsidR="00B1656C" w:rsidRPr="00193438" w:rsidRDefault="00B1656C" w:rsidP="00320DE3">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Id</w:t>
            </w:r>
          </w:p>
        </w:tc>
        <w:tc>
          <w:tcPr>
            <w:tcW w:w="1275" w:type="dxa"/>
            <w:shd w:val="clear" w:color="auto" w:fill="122632" w:themeFill="text1"/>
            <w:hideMark/>
          </w:tcPr>
          <w:p w14:paraId="32034090" w14:textId="77777777" w:rsidR="00B1656C" w:rsidRPr="00193438" w:rsidRDefault="00B1656C" w:rsidP="00320DE3">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category</w:t>
            </w:r>
          </w:p>
        </w:tc>
        <w:tc>
          <w:tcPr>
            <w:tcW w:w="1701" w:type="dxa"/>
            <w:gridSpan w:val="2"/>
            <w:shd w:val="clear" w:color="auto" w:fill="122632" w:themeFill="text1"/>
            <w:hideMark/>
          </w:tcPr>
          <w:p w14:paraId="41D0987F" w14:textId="77777777" w:rsidR="00B1656C" w:rsidRPr="00193438" w:rsidRDefault="00B1656C" w:rsidP="00320DE3">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name</w:t>
            </w:r>
          </w:p>
        </w:tc>
        <w:tc>
          <w:tcPr>
            <w:tcW w:w="4962" w:type="dxa"/>
            <w:shd w:val="clear" w:color="auto" w:fill="122632" w:themeFill="text1"/>
            <w:hideMark/>
          </w:tcPr>
          <w:p w14:paraId="7A772536" w14:textId="77777777" w:rsidR="00B1656C" w:rsidRPr="00193438" w:rsidRDefault="00B1656C" w:rsidP="00320DE3">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Description</w:t>
            </w:r>
          </w:p>
        </w:tc>
        <w:tc>
          <w:tcPr>
            <w:tcW w:w="884" w:type="dxa"/>
            <w:shd w:val="clear" w:color="auto" w:fill="122632" w:themeFill="text1"/>
            <w:hideMark/>
          </w:tcPr>
          <w:p w14:paraId="47DB8A18" w14:textId="77777777" w:rsidR="00B1656C" w:rsidRPr="00193438" w:rsidRDefault="00B1656C" w:rsidP="00320DE3">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Priority</w:t>
            </w:r>
          </w:p>
        </w:tc>
      </w:tr>
      <w:tr w:rsidR="00F01418" w14:paraId="3FAB674C" w14:textId="77777777" w:rsidTr="00320DE3">
        <w:trPr>
          <w:trHeight w:val="507"/>
        </w:trPr>
        <w:tc>
          <w:tcPr>
            <w:tcW w:w="710" w:type="dxa"/>
          </w:tcPr>
          <w:p w14:paraId="56910BE6" w14:textId="72609F42" w:rsidR="00F01418" w:rsidRPr="00AD3D29" w:rsidRDefault="00F01418" w:rsidP="00F01418">
            <w:pPr>
              <w:jc w:val="right"/>
              <w:rPr>
                <w:rFonts w:asciiTheme="minorHAnsi" w:eastAsia="Times New Roman" w:hAnsiTheme="minorHAnsi" w:cstheme="minorHAnsi"/>
                <w:color w:val="000000"/>
                <w:sz w:val="16"/>
                <w:szCs w:val="16"/>
                <w:highlight w:val="yellow"/>
                <w:lang w:val="en-US"/>
              </w:rPr>
            </w:pPr>
            <w:r>
              <w:rPr>
                <w:rFonts w:asciiTheme="minorHAnsi" w:eastAsia="Times New Roman" w:hAnsiTheme="minorHAnsi" w:cstheme="minorHAnsi"/>
                <w:color w:val="000000"/>
                <w:sz w:val="16"/>
                <w:szCs w:val="16"/>
                <w:lang w:val="en-US"/>
              </w:rPr>
              <w:t>9.1</w:t>
            </w:r>
            <w:r>
              <w:rPr>
                <w:rFonts w:asciiTheme="minorHAnsi" w:eastAsia="Times New Roman" w:hAnsiTheme="minorHAnsi" w:cstheme="minorHAnsi"/>
                <w:color w:val="000000"/>
                <w:sz w:val="16"/>
                <w:szCs w:val="16"/>
                <w:lang w:val="en-US"/>
              </w:rPr>
              <w:br/>
            </w:r>
          </w:p>
        </w:tc>
        <w:tc>
          <w:tcPr>
            <w:tcW w:w="1417" w:type="dxa"/>
            <w:gridSpan w:val="2"/>
          </w:tcPr>
          <w:p w14:paraId="15824B27" w14:textId="2B32BA46" w:rsidR="00F01418" w:rsidRPr="00691053" w:rsidRDefault="00F01418" w:rsidP="00F01418">
            <w:pPr>
              <w:rPr>
                <w:rFonts w:asciiTheme="minorHAnsi" w:eastAsia="Times New Roman" w:hAnsiTheme="minorHAnsi" w:cstheme="minorHAnsi"/>
                <w:b/>
                <w:color w:val="000000"/>
                <w:sz w:val="16"/>
                <w:szCs w:val="16"/>
                <w:lang w:val="en-US"/>
              </w:rPr>
            </w:pPr>
            <w:r>
              <w:rPr>
                <w:rFonts w:asciiTheme="minorHAnsi" w:eastAsia="Times New Roman" w:hAnsiTheme="minorHAnsi" w:cstheme="minorHAnsi"/>
                <w:b/>
                <w:color w:val="000000"/>
                <w:sz w:val="16"/>
                <w:szCs w:val="16"/>
                <w:lang w:val="en-US"/>
              </w:rPr>
              <w:t>Browse Communities</w:t>
            </w:r>
          </w:p>
        </w:tc>
        <w:tc>
          <w:tcPr>
            <w:tcW w:w="1559" w:type="dxa"/>
          </w:tcPr>
          <w:p w14:paraId="4289CD6B" w14:textId="42D761C8" w:rsidR="00F01418" w:rsidRPr="00F01418" w:rsidRDefault="00F01418" w:rsidP="00F01418">
            <w:pPr>
              <w:rPr>
                <w:rFonts w:asciiTheme="minorHAnsi" w:eastAsia="Times New Roman" w:hAnsiTheme="minorHAnsi" w:cstheme="minorHAnsi"/>
                <w:color w:val="000000"/>
                <w:sz w:val="16"/>
                <w:szCs w:val="16"/>
                <w:lang w:val="en-US"/>
              </w:rPr>
            </w:pPr>
            <w:r w:rsidRPr="00F01418">
              <w:rPr>
                <w:rFonts w:asciiTheme="minorHAnsi" w:eastAsia="Times New Roman" w:hAnsiTheme="minorHAnsi" w:cstheme="minorHAnsi"/>
                <w:color w:val="000000"/>
                <w:sz w:val="16"/>
                <w:szCs w:val="16"/>
                <w:lang w:val="en-US"/>
              </w:rPr>
              <w:t>All Communities</w:t>
            </w:r>
          </w:p>
        </w:tc>
        <w:tc>
          <w:tcPr>
            <w:tcW w:w="4962" w:type="dxa"/>
          </w:tcPr>
          <w:p w14:paraId="02C7BF0D" w14:textId="77777777" w:rsidR="0023418A" w:rsidRPr="00691053" w:rsidRDefault="0023418A" w:rsidP="0023418A">
            <w:pPr>
              <w:rPr>
                <w:rFonts w:asciiTheme="minorHAnsi" w:eastAsia="Times New Roman" w:hAnsiTheme="minorHAnsi" w:cstheme="minorHAnsi"/>
                <w:sz w:val="16"/>
                <w:szCs w:val="16"/>
                <w:lang w:val="en-US" w:eastAsia="ru-RU"/>
              </w:rPr>
            </w:pPr>
            <w:r w:rsidRPr="00691053">
              <w:rPr>
                <w:rFonts w:asciiTheme="minorHAnsi" w:eastAsia="Times New Roman" w:hAnsiTheme="minorHAnsi" w:cstheme="minorHAnsi"/>
                <w:color w:val="0000FF"/>
                <w:sz w:val="16"/>
                <w:szCs w:val="16"/>
                <w:lang w:val="en-US" w:eastAsia="ru-RU"/>
              </w:rPr>
              <w:t xml:space="preserve">Given </w:t>
            </w:r>
            <w:r w:rsidRPr="00691053">
              <w:rPr>
                <w:rFonts w:asciiTheme="minorHAnsi" w:eastAsia="Times New Roman" w:hAnsiTheme="minorHAnsi" w:cstheme="minorHAnsi"/>
                <w:sz w:val="16"/>
                <w:szCs w:val="16"/>
                <w:lang w:val="en-US" w:eastAsia="ru-RU"/>
              </w:rPr>
              <w:t>that I am a logged user</w:t>
            </w:r>
          </w:p>
          <w:p w14:paraId="43F8FC50" w14:textId="77777777" w:rsidR="0023418A" w:rsidRPr="00691053" w:rsidRDefault="0023418A" w:rsidP="0023418A">
            <w:pPr>
              <w:rPr>
                <w:rFonts w:asciiTheme="minorHAnsi" w:eastAsia="Times New Roman" w:hAnsiTheme="minorHAnsi" w:cstheme="minorHAnsi"/>
                <w:strike/>
                <w:color w:val="000000"/>
                <w:sz w:val="16"/>
                <w:szCs w:val="16"/>
                <w:lang w:val="en-US"/>
              </w:rPr>
            </w:pPr>
            <w:r>
              <w:rPr>
                <w:rFonts w:asciiTheme="minorHAnsi" w:eastAsia="Times New Roman" w:hAnsiTheme="minorHAnsi" w:cstheme="minorHAnsi"/>
                <w:color w:val="0000FF"/>
                <w:sz w:val="16"/>
                <w:szCs w:val="16"/>
                <w:lang w:val="en-US" w:eastAsia="ru-RU"/>
              </w:rPr>
              <w:t>When</w:t>
            </w:r>
            <w:r w:rsidRPr="00691053">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 xml:space="preserve">I am </w:t>
            </w:r>
            <w:r w:rsidRPr="00691053">
              <w:rPr>
                <w:rFonts w:asciiTheme="minorHAnsi" w:eastAsia="Times New Roman" w:hAnsiTheme="minorHAnsi" w:cstheme="minorHAnsi"/>
                <w:color w:val="000000"/>
                <w:sz w:val="16"/>
                <w:szCs w:val="16"/>
                <w:lang w:val="en-US"/>
              </w:rPr>
              <w:t xml:space="preserve">on </w:t>
            </w:r>
            <w:r>
              <w:rPr>
                <w:rFonts w:asciiTheme="minorHAnsi" w:eastAsia="Times New Roman" w:hAnsiTheme="minorHAnsi" w:cstheme="minorHAnsi"/>
                <w:color w:val="000000"/>
                <w:sz w:val="16"/>
                <w:szCs w:val="16"/>
                <w:lang w:val="en-US"/>
              </w:rPr>
              <w:t>the all communities page, on the all communities tab</w:t>
            </w:r>
          </w:p>
          <w:p w14:paraId="41F45172" w14:textId="77777777" w:rsidR="0023418A" w:rsidRDefault="0023418A" w:rsidP="0023418A">
            <w:pPr>
              <w:rPr>
                <w:rFonts w:asciiTheme="minorHAnsi" w:eastAsia="Times New Roman" w:hAnsiTheme="minorHAnsi" w:cstheme="minorHAnsi"/>
                <w:sz w:val="16"/>
                <w:szCs w:val="16"/>
                <w:lang w:val="en-US" w:eastAsia="ru-RU"/>
              </w:rPr>
            </w:pPr>
            <w:r w:rsidRPr="00691053">
              <w:rPr>
                <w:rFonts w:asciiTheme="minorHAnsi" w:eastAsia="Times New Roman" w:hAnsiTheme="minorHAnsi" w:cstheme="minorHAnsi"/>
                <w:color w:val="0000FF"/>
                <w:sz w:val="16"/>
                <w:szCs w:val="16"/>
                <w:lang w:val="en-US" w:eastAsia="ru-RU"/>
              </w:rPr>
              <w:t>Then</w:t>
            </w:r>
            <w:r w:rsidRPr="00691053">
              <w:rPr>
                <w:rFonts w:asciiTheme="minorHAnsi" w:eastAsia="Times New Roman" w:hAnsiTheme="minorHAnsi" w:cstheme="minorHAnsi"/>
                <w:sz w:val="16"/>
                <w:szCs w:val="16"/>
                <w:lang w:val="en-US" w:eastAsia="ru-RU"/>
              </w:rPr>
              <w:t xml:space="preserve"> I will see </w:t>
            </w:r>
            <w:r>
              <w:rPr>
                <w:rFonts w:asciiTheme="minorHAnsi" w:eastAsia="Times New Roman" w:hAnsiTheme="minorHAnsi" w:cstheme="minorHAnsi"/>
                <w:sz w:val="16"/>
                <w:szCs w:val="16"/>
                <w:lang w:val="en-US" w:eastAsia="ru-RU"/>
              </w:rPr>
              <w:t>the list of all the communities available on Engage.</w:t>
            </w:r>
          </w:p>
          <w:p w14:paraId="54E55EBA" w14:textId="77777777" w:rsidR="0023418A" w:rsidRDefault="0023418A" w:rsidP="0023418A">
            <w:pPr>
              <w:rPr>
                <w:rFonts w:asciiTheme="minorHAnsi" w:eastAsia="Times New Roman" w:hAnsiTheme="minorHAnsi" w:cstheme="minorHAnsi"/>
                <w:color w:val="000000"/>
                <w:sz w:val="16"/>
                <w:szCs w:val="16"/>
                <w:lang w:val="en-US"/>
              </w:rPr>
            </w:pPr>
            <w:r w:rsidRPr="00691053">
              <w:rPr>
                <w:rFonts w:asciiTheme="minorHAnsi" w:eastAsia="Times New Roman" w:hAnsiTheme="minorHAnsi" w:cstheme="minorHAnsi"/>
                <w:color w:val="0000FF"/>
                <w:sz w:val="16"/>
                <w:szCs w:val="16"/>
                <w:lang w:val="en-US" w:eastAsia="ru-RU"/>
              </w:rPr>
              <w:t>And</w:t>
            </w:r>
            <w:r w:rsidRPr="00691053">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color w:val="000000"/>
                <w:sz w:val="16"/>
                <w:szCs w:val="16"/>
                <w:lang w:val="en-US"/>
              </w:rPr>
              <w:t xml:space="preserve">I can search for a community by using the search field, </w:t>
            </w:r>
          </w:p>
          <w:p w14:paraId="7E6FD704" w14:textId="77777777" w:rsidR="0023418A" w:rsidRDefault="0023418A" w:rsidP="0023418A">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FF"/>
                <w:sz w:val="16"/>
                <w:szCs w:val="16"/>
                <w:lang w:val="en-US" w:eastAsia="ru-RU"/>
              </w:rPr>
              <w:t>Then</w:t>
            </w:r>
            <w:r w:rsidRPr="00691053">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color w:val="000000"/>
                <w:sz w:val="16"/>
                <w:szCs w:val="16"/>
                <w:lang w:val="en-US"/>
              </w:rPr>
              <w:t>I click the follow button to join a public community</w:t>
            </w:r>
          </w:p>
          <w:p w14:paraId="23989F4E" w14:textId="77777777" w:rsidR="0023418A" w:rsidRDefault="0023418A" w:rsidP="0023418A">
            <w:pPr>
              <w:rPr>
                <w:rFonts w:asciiTheme="minorHAnsi" w:eastAsia="Times New Roman" w:hAnsiTheme="minorHAnsi" w:cstheme="minorHAnsi"/>
                <w:color w:val="000000"/>
                <w:sz w:val="16"/>
                <w:szCs w:val="16"/>
                <w:lang w:val="en-US"/>
              </w:rPr>
            </w:pPr>
            <w:r w:rsidRPr="00691053">
              <w:rPr>
                <w:rFonts w:asciiTheme="minorHAnsi" w:eastAsia="Times New Roman" w:hAnsiTheme="minorHAnsi" w:cstheme="minorHAnsi"/>
                <w:color w:val="0000FF"/>
                <w:sz w:val="16"/>
                <w:szCs w:val="16"/>
                <w:lang w:val="en-US" w:eastAsia="ru-RU"/>
              </w:rPr>
              <w:t>And</w:t>
            </w:r>
            <w:r w:rsidRPr="00691053">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color w:val="000000"/>
                <w:sz w:val="16"/>
                <w:szCs w:val="16"/>
                <w:lang w:val="en-US"/>
              </w:rPr>
              <w:t>I can click again to leave the public community</w:t>
            </w:r>
          </w:p>
          <w:p w14:paraId="312427B6" w14:textId="77777777" w:rsidR="0023418A" w:rsidRDefault="0023418A" w:rsidP="0023418A">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FF"/>
                <w:sz w:val="16"/>
                <w:szCs w:val="16"/>
                <w:lang w:val="en-US" w:eastAsia="ru-RU"/>
              </w:rPr>
              <w:t>When</w:t>
            </w:r>
            <w:r w:rsidRPr="00691053">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color w:val="000000"/>
                <w:sz w:val="16"/>
                <w:szCs w:val="16"/>
                <w:lang w:val="en-US"/>
              </w:rPr>
              <w:t>I type in the search field and click enter</w:t>
            </w:r>
          </w:p>
          <w:p w14:paraId="531449AE" w14:textId="77777777" w:rsidR="0023418A" w:rsidRDefault="0023418A" w:rsidP="0023418A">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FF"/>
                <w:sz w:val="16"/>
                <w:szCs w:val="16"/>
                <w:lang w:val="en-US" w:eastAsia="ru-RU"/>
              </w:rPr>
              <w:t>The</w:t>
            </w:r>
            <w:r w:rsidRPr="00691053">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color w:val="000000"/>
                <w:sz w:val="16"/>
                <w:szCs w:val="16"/>
                <w:lang w:val="en-US"/>
              </w:rPr>
              <w:t xml:space="preserve"> system will populate all the community results related to this key word. </w:t>
            </w:r>
          </w:p>
          <w:p w14:paraId="4C5B8CE0" w14:textId="77777777" w:rsidR="0023418A" w:rsidRDefault="0023418A" w:rsidP="0023418A">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FF"/>
                <w:sz w:val="16"/>
                <w:szCs w:val="16"/>
                <w:lang w:val="en-US" w:eastAsia="ru-RU"/>
              </w:rPr>
              <w:t>When</w:t>
            </w:r>
            <w:r w:rsidRPr="00691053">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color w:val="000000"/>
                <w:sz w:val="16"/>
                <w:szCs w:val="16"/>
                <w:lang w:val="en-US"/>
              </w:rPr>
              <w:t>I click on one of the filter selector</w:t>
            </w:r>
          </w:p>
          <w:p w14:paraId="6F384018" w14:textId="77777777" w:rsidR="0023418A" w:rsidRDefault="0023418A" w:rsidP="0023418A">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FF"/>
                <w:sz w:val="16"/>
                <w:szCs w:val="16"/>
                <w:lang w:val="en-US" w:eastAsia="ru-RU"/>
              </w:rPr>
              <w:lastRenderedPageBreak/>
              <w:t>Then</w:t>
            </w:r>
            <w:r w:rsidRPr="00691053">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color w:val="000000"/>
                <w:sz w:val="16"/>
                <w:szCs w:val="16"/>
                <w:lang w:val="en-US"/>
              </w:rPr>
              <w:t>the system will populate all the community results related to this filter selection.</w:t>
            </w:r>
          </w:p>
          <w:p w14:paraId="5BFFC6F0" w14:textId="77777777" w:rsidR="0023418A" w:rsidRDefault="0023418A" w:rsidP="0023418A">
            <w:pPr>
              <w:rPr>
                <w:rFonts w:asciiTheme="minorHAnsi" w:eastAsia="Times New Roman" w:hAnsiTheme="minorHAnsi" w:cstheme="minorHAnsi"/>
                <w:color w:val="000000"/>
                <w:sz w:val="16"/>
                <w:szCs w:val="16"/>
                <w:lang w:val="en-US"/>
              </w:rPr>
            </w:pPr>
            <w:r>
              <w:rPr>
                <w:rFonts w:asciiTheme="minorHAnsi" w:eastAsia="Times New Roman" w:hAnsiTheme="minorHAnsi" w:cstheme="minorHAnsi"/>
                <w:sz w:val="16"/>
                <w:szCs w:val="16"/>
                <w:lang w:val="en-US" w:eastAsia="ru-RU"/>
              </w:rPr>
              <w:t>When I click on the titles: Community, Followers, Access, Last activity or following then the system sorts by criteria.</w:t>
            </w:r>
          </w:p>
          <w:p w14:paraId="7E7FC684" w14:textId="77777777" w:rsidR="0023418A" w:rsidRDefault="0023418A" w:rsidP="0023418A">
            <w:pPr>
              <w:rPr>
                <w:rFonts w:asciiTheme="minorHAnsi" w:eastAsia="Times New Roman" w:hAnsiTheme="minorHAnsi" w:cstheme="minorHAnsi"/>
                <w:color w:val="000000"/>
                <w:sz w:val="16"/>
                <w:szCs w:val="16"/>
                <w:lang w:val="en-US"/>
              </w:rPr>
            </w:pPr>
            <w:r>
              <w:rPr>
                <w:noProof/>
                <w:lang w:val="sk-SK" w:eastAsia="sk-SK"/>
              </w:rPr>
              <w:drawing>
                <wp:inline distT="0" distB="0" distL="0" distR="0" wp14:anchorId="06EFB449" wp14:editId="34E41196">
                  <wp:extent cx="3013710" cy="25527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13710" cy="255270"/>
                          </a:xfrm>
                          <a:prstGeom prst="rect">
                            <a:avLst/>
                          </a:prstGeom>
                        </pic:spPr>
                      </pic:pic>
                    </a:graphicData>
                  </a:graphic>
                </wp:inline>
              </w:drawing>
            </w:r>
          </w:p>
          <w:p w14:paraId="0535B054" w14:textId="6F9EAC7D" w:rsidR="00DA7EA5" w:rsidRPr="00B1656C" w:rsidRDefault="00DA7EA5" w:rsidP="00DA7EA5">
            <w:pPr>
              <w:rPr>
                <w:rFonts w:asciiTheme="minorHAnsi" w:eastAsia="Times New Roman" w:hAnsiTheme="minorHAnsi" w:cstheme="minorHAnsi"/>
                <w:color w:val="000000"/>
                <w:sz w:val="16"/>
                <w:szCs w:val="16"/>
                <w:lang w:val="en-US"/>
              </w:rPr>
            </w:pPr>
          </w:p>
        </w:tc>
        <w:tc>
          <w:tcPr>
            <w:tcW w:w="884" w:type="dxa"/>
          </w:tcPr>
          <w:p w14:paraId="77BA430E" w14:textId="77777777" w:rsidR="00F01418" w:rsidRPr="00691053" w:rsidRDefault="00F01418" w:rsidP="00F01418">
            <w:pPr>
              <w:jc w:val="right"/>
              <w:rPr>
                <w:rFonts w:asciiTheme="minorHAnsi" w:eastAsia="Times New Roman" w:hAnsiTheme="minorHAnsi" w:cstheme="minorHAnsi"/>
                <w:color w:val="000000"/>
                <w:sz w:val="16"/>
                <w:szCs w:val="16"/>
                <w:lang w:val="en-US"/>
              </w:rPr>
            </w:pPr>
            <w:r w:rsidRPr="00691053">
              <w:rPr>
                <w:rFonts w:asciiTheme="minorHAnsi" w:eastAsia="Times New Roman" w:hAnsiTheme="minorHAnsi" w:cstheme="minorHAnsi"/>
                <w:color w:val="000000"/>
                <w:sz w:val="16"/>
                <w:szCs w:val="16"/>
                <w:lang w:val="en-US"/>
              </w:rPr>
              <w:lastRenderedPageBreak/>
              <w:t>1</w:t>
            </w:r>
          </w:p>
        </w:tc>
      </w:tr>
      <w:tr w:rsidR="00F01418" w14:paraId="62FB00AC" w14:textId="77777777" w:rsidTr="00320DE3">
        <w:trPr>
          <w:trHeight w:val="867"/>
        </w:trPr>
        <w:tc>
          <w:tcPr>
            <w:tcW w:w="710" w:type="dxa"/>
          </w:tcPr>
          <w:p w14:paraId="2DA6A826" w14:textId="026F311E" w:rsidR="00F01418" w:rsidRDefault="00F01418" w:rsidP="00F01418">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9.2</w:t>
            </w:r>
          </w:p>
        </w:tc>
        <w:tc>
          <w:tcPr>
            <w:tcW w:w="1417" w:type="dxa"/>
            <w:gridSpan w:val="2"/>
          </w:tcPr>
          <w:p w14:paraId="6D8D95F7" w14:textId="61FDBFA6" w:rsidR="00F01418" w:rsidRPr="00691053" w:rsidRDefault="00F01418" w:rsidP="00F01418">
            <w:pPr>
              <w:rPr>
                <w:rFonts w:asciiTheme="minorHAnsi" w:eastAsia="Times New Roman" w:hAnsiTheme="minorHAnsi" w:cstheme="minorHAnsi"/>
                <w:b/>
                <w:color w:val="000000"/>
                <w:sz w:val="16"/>
                <w:szCs w:val="16"/>
                <w:lang w:val="en-US"/>
              </w:rPr>
            </w:pPr>
            <w:r>
              <w:rPr>
                <w:rFonts w:asciiTheme="minorHAnsi" w:eastAsia="Times New Roman" w:hAnsiTheme="minorHAnsi" w:cstheme="minorHAnsi"/>
                <w:b/>
                <w:color w:val="000000"/>
                <w:sz w:val="16"/>
                <w:szCs w:val="16"/>
                <w:lang w:val="en-US"/>
              </w:rPr>
              <w:t>Browse Communities</w:t>
            </w:r>
          </w:p>
        </w:tc>
        <w:tc>
          <w:tcPr>
            <w:tcW w:w="1559" w:type="dxa"/>
          </w:tcPr>
          <w:p w14:paraId="6BBF0E9A" w14:textId="052D76ED" w:rsidR="00F01418" w:rsidRPr="00F01418" w:rsidRDefault="00F01418" w:rsidP="00F01418">
            <w:pPr>
              <w:rPr>
                <w:rFonts w:asciiTheme="minorHAnsi" w:eastAsia="Times New Roman" w:hAnsiTheme="minorHAnsi" w:cstheme="minorHAnsi"/>
                <w:color w:val="000000"/>
                <w:sz w:val="16"/>
                <w:szCs w:val="16"/>
                <w:lang w:val="en-US"/>
              </w:rPr>
            </w:pPr>
            <w:r w:rsidRPr="00F01418">
              <w:rPr>
                <w:rFonts w:asciiTheme="minorHAnsi" w:eastAsia="Times New Roman" w:hAnsiTheme="minorHAnsi" w:cstheme="minorHAnsi"/>
                <w:color w:val="000000"/>
                <w:sz w:val="16"/>
                <w:szCs w:val="16"/>
                <w:lang w:val="en-US"/>
              </w:rPr>
              <w:t>My Communities</w:t>
            </w:r>
          </w:p>
        </w:tc>
        <w:tc>
          <w:tcPr>
            <w:tcW w:w="4962" w:type="dxa"/>
          </w:tcPr>
          <w:p w14:paraId="236713ED" w14:textId="77777777" w:rsidR="0023418A" w:rsidRPr="002B045C" w:rsidRDefault="0023418A" w:rsidP="0023418A">
            <w:pPr>
              <w:rPr>
                <w:rFonts w:asciiTheme="minorHAnsi" w:eastAsia="Times New Roman" w:hAnsiTheme="minorHAnsi" w:cstheme="minorHAnsi"/>
                <w:color w:val="0000FF"/>
                <w:sz w:val="16"/>
                <w:szCs w:val="16"/>
                <w:lang w:val="en-US" w:eastAsia="ru-RU"/>
              </w:rPr>
            </w:pPr>
            <w:r w:rsidRPr="002B045C">
              <w:rPr>
                <w:rFonts w:asciiTheme="minorHAnsi" w:eastAsia="Times New Roman" w:hAnsiTheme="minorHAnsi" w:cstheme="minorHAnsi"/>
                <w:color w:val="0000FF"/>
                <w:sz w:val="16"/>
                <w:szCs w:val="16"/>
                <w:lang w:val="en-US" w:eastAsia="ru-RU"/>
              </w:rPr>
              <w:t xml:space="preserve">Given </w:t>
            </w:r>
            <w:r w:rsidRPr="003944F1">
              <w:rPr>
                <w:rFonts w:asciiTheme="minorHAnsi" w:eastAsia="Times New Roman" w:hAnsiTheme="minorHAnsi" w:cstheme="minorHAnsi"/>
                <w:sz w:val="16"/>
                <w:szCs w:val="16"/>
                <w:lang w:val="en-US" w:eastAsia="ru-RU"/>
              </w:rPr>
              <w:t>that I am a logged user</w:t>
            </w:r>
          </w:p>
          <w:p w14:paraId="44743115" w14:textId="77777777" w:rsidR="0023418A" w:rsidRPr="002B045C" w:rsidRDefault="0023418A" w:rsidP="0023418A">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When</w:t>
            </w:r>
            <w:r w:rsidRPr="002B045C">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val="en-US" w:eastAsia="ru-RU"/>
              </w:rPr>
              <w:t xml:space="preserve">I am </w:t>
            </w:r>
            <w:r w:rsidRPr="00691053">
              <w:rPr>
                <w:rFonts w:asciiTheme="minorHAnsi" w:eastAsia="Times New Roman" w:hAnsiTheme="minorHAnsi" w:cstheme="minorHAnsi"/>
                <w:color w:val="000000"/>
                <w:sz w:val="16"/>
                <w:szCs w:val="16"/>
                <w:lang w:val="en-US"/>
              </w:rPr>
              <w:t xml:space="preserve">on </w:t>
            </w:r>
            <w:r>
              <w:rPr>
                <w:rFonts w:asciiTheme="minorHAnsi" w:eastAsia="Times New Roman" w:hAnsiTheme="minorHAnsi" w:cstheme="minorHAnsi"/>
                <w:color w:val="000000"/>
                <w:sz w:val="16"/>
                <w:szCs w:val="16"/>
                <w:lang w:val="en-US"/>
              </w:rPr>
              <w:t>the all communities page</w:t>
            </w:r>
            <w:r w:rsidRPr="003944F1">
              <w:rPr>
                <w:rFonts w:asciiTheme="minorHAnsi" w:eastAsia="Times New Roman" w:hAnsiTheme="minorHAnsi" w:cstheme="minorHAnsi"/>
                <w:sz w:val="16"/>
                <w:szCs w:val="16"/>
                <w:lang w:val="en-US" w:eastAsia="ru-RU"/>
              </w:rPr>
              <w:t xml:space="preserve"> with my communities selected</w:t>
            </w:r>
          </w:p>
          <w:p w14:paraId="388BBF22" w14:textId="77777777" w:rsidR="0023418A" w:rsidRPr="002B045C" w:rsidRDefault="0023418A" w:rsidP="0023418A">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Then</w:t>
            </w:r>
            <w:r w:rsidRPr="002B045C">
              <w:rPr>
                <w:rFonts w:asciiTheme="minorHAnsi" w:eastAsia="Times New Roman" w:hAnsiTheme="minorHAnsi" w:cstheme="minorHAnsi"/>
                <w:color w:val="0000FF"/>
                <w:sz w:val="16"/>
                <w:szCs w:val="16"/>
                <w:lang w:val="en-US" w:eastAsia="ru-RU"/>
              </w:rPr>
              <w:t xml:space="preserve"> </w:t>
            </w:r>
            <w:r w:rsidRPr="003944F1">
              <w:rPr>
                <w:rFonts w:asciiTheme="minorHAnsi" w:eastAsia="Times New Roman" w:hAnsiTheme="minorHAnsi" w:cstheme="minorHAnsi"/>
                <w:sz w:val="16"/>
                <w:szCs w:val="16"/>
                <w:lang w:val="en-US" w:eastAsia="ru-RU"/>
              </w:rPr>
              <w:t>I see all the communities that I have joined</w:t>
            </w:r>
          </w:p>
          <w:p w14:paraId="64304049" w14:textId="77777777" w:rsidR="0023418A" w:rsidRPr="002B045C" w:rsidRDefault="0023418A" w:rsidP="0023418A">
            <w:pPr>
              <w:rPr>
                <w:rFonts w:asciiTheme="minorHAnsi" w:eastAsia="Times New Roman" w:hAnsiTheme="minorHAnsi" w:cstheme="minorHAnsi"/>
                <w:color w:val="0000FF"/>
                <w:sz w:val="16"/>
                <w:szCs w:val="16"/>
                <w:lang w:val="en-US" w:eastAsia="ru-RU"/>
              </w:rPr>
            </w:pPr>
            <w:r w:rsidRPr="002B045C">
              <w:rPr>
                <w:rFonts w:asciiTheme="minorHAnsi" w:eastAsia="Times New Roman" w:hAnsiTheme="minorHAnsi" w:cstheme="minorHAnsi"/>
                <w:color w:val="0000FF"/>
                <w:sz w:val="16"/>
                <w:szCs w:val="16"/>
                <w:lang w:val="en-US" w:eastAsia="ru-RU"/>
              </w:rPr>
              <w:t xml:space="preserve">When </w:t>
            </w:r>
            <w:r w:rsidRPr="003944F1">
              <w:rPr>
                <w:rFonts w:asciiTheme="minorHAnsi" w:eastAsia="Times New Roman" w:hAnsiTheme="minorHAnsi" w:cstheme="minorHAnsi"/>
                <w:sz w:val="16"/>
                <w:szCs w:val="16"/>
                <w:lang w:val="en-US" w:eastAsia="ru-RU"/>
              </w:rPr>
              <w:t>I click the leave the community button</w:t>
            </w:r>
          </w:p>
          <w:p w14:paraId="2A1F0E8E" w14:textId="77777777" w:rsidR="0023418A" w:rsidRPr="002B045C" w:rsidRDefault="0023418A" w:rsidP="0023418A">
            <w:pPr>
              <w:rPr>
                <w:rFonts w:asciiTheme="minorHAnsi" w:eastAsia="Times New Roman" w:hAnsiTheme="minorHAnsi" w:cstheme="minorHAnsi"/>
                <w:color w:val="0000FF"/>
                <w:sz w:val="16"/>
                <w:szCs w:val="16"/>
                <w:lang w:val="en-US" w:eastAsia="ru-RU"/>
              </w:rPr>
            </w:pPr>
            <w:r w:rsidRPr="002B045C">
              <w:rPr>
                <w:rFonts w:asciiTheme="minorHAnsi" w:eastAsia="Times New Roman" w:hAnsiTheme="minorHAnsi" w:cstheme="minorHAnsi"/>
                <w:color w:val="0000FF"/>
                <w:sz w:val="16"/>
                <w:szCs w:val="16"/>
                <w:lang w:val="en-US" w:eastAsia="ru-RU"/>
              </w:rPr>
              <w:t xml:space="preserve">Then </w:t>
            </w:r>
            <w:r w:rsidRPr="003944F1">
              <w:rPr>
                <w:rFonts w:asciiTheme="minorHAnsi" w:eastAsia="Times New Roman" w:hAnsiTheme="minorHAnsi" w:cstheme="minorHAnsi"/>
                <w:sz w:val="16"/>
                <w:szCs w:val="16"/>
                <w:lang w:val="en-US" w:eastAsia="ru-RU"/>
              </w:rPr>
              <w:t>I stop following that community</w:t>
            </w:r>
          </w:p>
          <w:p w14:paraId="047E35DB" w14:textId="77777777" w:rsidR="0023418A" w:rsidRDefault="0023418A" w:rsidP="0023418A">
            <w:pPr>
              <w:rPr>
                <w:rFonts w:asciiTheme="minorHAnsi" w:eastAsia="Times New Roman" w:hAnsiTheme="minorHAnsi" w:cstheme="minorHAnsi"/>
                <w:sz w:val="16"/>
                <w:szCs w:val="16"/>
                <w:lang w:val="en-US" w:eastAsia="ru-RU"/>
              </w:rPr>
            </w:pPr>
            <w:r w:rsidRPr="002B045C">
              <w:rPr>
                <w:rFonts w:asciiTheme="minorHAnsi" w:eastAsia="Times New Roman" w:hAnsiTheme="minorHAnsi" w:cstheme="minorHAnsi"/>
                <w:color w:val="0000FF"/>
                <w:sz w:val="16"/>
                <w:szCs w:val="16"/>
                <w:lang w:val="en-US" w:eastAsia="ru-RU"/>
              </w:rPr>
              <w:t xml:space="preserve">And </w:t>
            </w:r>
            <w:r w:rsidRPr="003944F1">
              <w:rPr>
                <w:rFonts w:asciiTheme="minorHAnsi" w:eastAsia="Times New Roman" w:hAnsiTheme="minorHAnsi" w:cstheme="minorHAnsi"/>
                <w:sz w:val="16"/>
                <w:szCs w:val="16"/>
                <w:lang w:val="en-US" w:eastAsia="ru-RU"/>
              </w:rPr>
              <w:t>the system removes the community from my communities list</w:t>
            </w:r>
          </w:p>
          <w:p w14:paraId="78E4C4FB" w14:textId="77777777" w:rsidR="0023418A" w:rsidRDefault="0023418A" w:rsidP="0023418A">
            <w:p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 xml:space="preserve">When I click on the titles: Community, Followers, Access, Last activity or following then the system sorts by criteria. </w:t>
            </w:r>
          </w:p>
          <w:p w14:paraId="7B65DAC0" w14:textId="77777777" w:rsidR="0023418A" w:rsidRDefault="0023418A" w:rsidP="0023418A">
            <w:pPr>
              <w:rPr>
                <w:rFonts w:asciiTheme="minorHAnsi" w:eastAsia="Times New Roman" w:hAnsiTheme="minorHAnsi" w:cstheme="minorHAnsi"/>
                <w:color w:val="0000FF"/>
                <w:sz w:val="16"/>
                <w:szCs w:val="16"/>
                <w:lang w:val="en-US" w:eastAsia="ru-RU"/>
              </w:rPr>
            </w:pPr>
            <w:r>
              <w:rPr>
                <w:noProof/>
                <w:lang w:val="sk-SK" w:eastAsia="sk-SK"/>
              </w:rPr>
              <w:drawing>
                <wp:inline distT="0" distB="0" distL="0" distR="0" wp14:anchorId="0D85E479" wp14:editId="649ABF03">
                  <wp:extent cx="3013710" cy="25527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13710" cy="255270"/>
                          </a:xfrm>
                          <a:prstGeom prst="rect">
                            <a:avLst/>
                          </a:prstGeom>
                        </pic:spPr>
                      </pic:pic>
                    </a:graphicData>
                  </a:graphic>
                </wp:inline>
              </w:drawing>
            </w:r>
          </w:p>
          <w:p w14:paraId="52322649" w14:textId="4687E8F1" w:rsidR="00F01418" w:rsidRPr="00691053" w:rsidRDefault="00F01418" w:rsidP="002B045C">
            <w:pPr>
              <w:rPr>
                <w:rFonts w:asciiTheme="minorHAnsi" w:eastAsia="Times New Roman" w:hAnsiTheme="minorHAnsi" w:cstheme="minorHAnsi"/>
                <w:color w:val="0000FF"/>
                <w:sz w:val="16"/>
                <w:szCs w:val="16"/>
                <w:lang w:val="en-US" w:eastAsia="ru-RU"/>
              </w:rPr>
            </w:pPr>
          </w:p>
        </w:tc>
        <w:tc>
          <w:tcPr>
            <w:tcW w:w="884" w:type="dxa"/>
          </w:tcPr>
          <w:p w14:paraId="68F3907D" w14:textId="77777777" w:rsidR="00F01418" w:rsidRPr="00691053" w:rsidRDefault="00F01418" w:rsidP="00F01418">
            <w:pPr>
              <w:jc w:val="right"/>
              <w:rPr>
                <w:rFonts w:asciiTheme="minorHAnsi" w:eastAsia="Times New Roman" w:hAnsiTheme="minorHAnsi" w:cstheme="minorHAnsi"/>
                <w:color w:val="000000"/>
                <w:sz w:val="16"/>
                <w:szCs w:val="16"/>
                <w:lang w:val="en-US"/>
              </w:rPr>
            </w:pPr>
            <w:r w:rsidRPr="00691053">
              <w:rPr>
                <w:rFonts w:asciiTheme="minorHAnsi" w:eastAsia="Times New Roman" w:hAnsiTheme="minorHAnsi" w:cstheme="minorHAnsi"/>
                <w:color w:val="000000"/>
                <w:sz w:val="16"/>
                <w:szCs w:val="16"/>
                <w:lang w:val="en-US"/>
              </w:rPr>
              <w:t>1</w:t>
            </w:r>
          </w:p>
        </w:tc>
      </w:tr>
      <w:tr w:rsidR="00792EFE" w14:paraId="60483DFC" w14:textId="77777777" w:rsidTr="00320DE3">
        <w:trPr>
          <w:trHeight w:val="867"/>
        </w:trPr>
        <w:tc>
          <w:tcPr>
            <w:tcW w:w="710" w:type="dxa"/>
          </w:tcPr>
          <w:p w14:paraId="04C5D5D7" w14:textId="6FB74CB3" w:rsidR="00792EFE" w:rsidRDefault="00F01418" w:rsidP="00792EFE">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9.3</w:t>
            </w:r>
          </w:p>
        </w:tc>
        <w:tc>
          <w:tcPr>
            <w:tcW w:w="1417" w:type="dxa"/>
            <w:gridSpan w:val="2"/>
          </w:tcPr>
          <w:p w14:paraId="34A95BF1" w14:textId="59E2D7A1" w:rsidR="00792EFE" w:rsidRDefault="00F01418" w:rsidP="00792EFE">
            <w:pPr>
              <w:rPr>
                <w:rFonts w:asciiTheme="minorHAnsi" w:eastAsia="Times New Roman" w:hAnsiTheme="minorHAnsi" w:cstheme="minorHAnsi"/>
                <w:b/>
                <w:color w:val="000000"/>
                <w:sz w:val="16"/>
                <w:szCs w:val="16"/>
                <w:lang w:val="en-US"/>
              </w:rPr>
            </w:pPr>
            <w:r>
              <w:rPr>
                <w:rFonts w:asciiTheme="minorHAnsi" w:eastAsia="Times New Roman" w:hAnsiTheme="minorHAnsi" w:cstheme="minorHAnsi"/>
                <w:b/>
                <w:color w:val="000000"/>
                <w:sz w:val="16"/>
                <w:szCs w:val="16"/>
                <w:lang w:val="en-US"/>
              </w:rPr>
              <w:t>Browse Communities</w:t>
            </w:r>
          </w:p>
        </w:tc>
        <w:tc>
          <w:tcPr>
            <w:tcW w:w="1559" w:type="dxa"/>
          </w:tcPr>
          <w:p w14:paraId="6039074A" w14:textId="431651A0" w:rsidR="00792EFE" w:rsidRDefault="00792EFE" w:rsidP="00792EFE">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Create a community</w:t>
            </w:r>
          </w:p>
        </w:tc>
        <w:tc>
          <w:tcPr>
            <w:tcW w:w="4962" w:type="dxa"/>
          </w:tcPr>
          <w:p w14:paraId="63B43C57" w14:textId="77777777" w:rsidR="00792EFE" w:rsidRDefault="00792EFE" w:rsidP="00792EFE">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sidRPr="00123367">
              <w:rPr>
                <w:rFonts w:asciiTheme="minorHAnsi" w:eastAsia="Times New Roman" w:hAnsiTheme="minorHAnsi" w:cstheme="minorHAnsi"/>
                <w:sz w:val="16"/>
                <w:szCs w:val="16"/>
                <w:lang w:val="en-US" w:eastAsia="ru-RU"/>
              </w:rPr>
              <w:t xml:space="preserve">that I am </w:t>
            </w:r>
            <w:r>
              <w:rPr>
                <w:rFonts w:asciiTheme="minorHAnsi" w:eastAsia="Times New Roman" w:hAnsiTheme="minorHAnsi" w:cstheme="minorHAnsi"/>
                <w:sz w:val="16"/>
                <w:szCs w:val="16"/>
                <w:lang w:val="en-US" w:eastAsia="ru-RU"/>
              </w:rPr>
              <w:t>a logged user</w:t>
            </w:r>
          </w:p>
          <w:p w14:paraId="147BD044" w14:textId="59D8B45B" w:rsidR="00792EFE" w:rsidRDefault="00DA7EA5" w:rsidP="00792EFE">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When</w:t>
            </w:r>
            <w:r w:rsidR="003944F1">
              <w:rPr>
                <w:rFonts w:asciiTheme="minorHAnsi" w:eastAsia="Times New Roman" w:hAnsiTheme="minorHAnsi" w:cstheme="minorHAnsi"/>
                <w:sz w:val="16"/>
                <w:szCs w:val="16"/>
                <w:lang w:val="en-US" w:eastAsia="ru-RU"/>
              </w:rPr>
              <w:t xml:space="preserve"> I am on the</w:t>
            </w:r>
            <w:r w:rsidR="00792EFE">
              <w:rPr>
                <w:rFonts w:asciiTheme="minorHAnsi" w:eastAsia="Times New Roman" w:hAnsiTheme="minorHAnsi" w:cstheme="minorHAnsi"/>
                <w:sz w:val="16"/>
                <w:szCs w:val="16"/>
                <w:lang w:val="en-US" w:eastAsia="ru-RU"/>
              </w:rPr>
              <w:t xml:space="preserve"> “</w:t>
            </w:r>
            <w:r w:rsidR="003944F1">
              <w:rPr>
                <w:rFonts w:asciiTheme="minorHAnsi" w:eastAsia="Times New Roman" w:hAnsiTheme="minorHAnsi" w:cstheme="minorHAnsi"/>
                <w:sz w:val="16"/>
                <w:szCs w:val="16"/>
                <w:lang w:val="en-US" w:eastAsia="ru-RU"/>
              </w:rPr>
              <w:t xml:space="preserve">all </w:t>
            </w:r>
            <w:r w:rsidR="00792EFE">
              <w:rPr>
                <w:rFonts w:asciiTheme="minorHAnsi" w:eastAsia="Times New Roman" w:hAnsiTheme="minorHAnsi" w:cstheme="minorHAnsi"/>
                <w:sz w:val="16"/>
                <w:szCs w:val="16"/>
                <w:lang w:val="en-US" w:eastAsia="ru-RU"/>
              </w:rPr>
              <w:t>community page”</w:t>
            </w:r>
            <w:r w:rsidR="00792EFE" w:rsidRPr="00123367">
              <w:rPr>
                <w:rFonts w:asciiTheme="minorHAnsi" w:eastAsia="Times New Roman" w:hAnsiTheme="minorHAnsi" w:cstheme="minorHAnsi"/>
                <w:color w:val="0000FF"/>
                <w:sz w:val="16"/>
                <w:szCs w:val="16"/>
                <w:lang w:val="en-US" w:eastAsia="ru-RU"/>
              </w:rPr>
              <w:br/>
            </w:r>
            <w:r w:rsidR="00792EFE">
              <w:rPr>
                <w:rFonts w:asciiTheme="minorHAnsi" w:eastAsia="Times New Roman" w:hAnsiTheme="minorHAnsi" w:cstheme="minorHAnsi"/>
                <w:color w:val="0000FF"/>
                <w:sz w:val="16"/>
                <w:szCs w:val="16"/>
                <w:lang w:val="en-US" w:eastAsia="ru-RU"/>
              </w:rPr>
              <w:t>and</w:t>
            </w:r>
            <w:r w:rsidR="00792EFE" w:rsidRPr="00123367">
              <w:rPr>
                <w:rFonts w:asciiTheme="minorHAnsi" w:eastAsia="Times New Roman" w:hAnsiTheme="minorHAnsi" w:cstheme="minorHAnsi"/>
                <w:color w:val="0000FF"/>
                <w:sz w:val="16"/>
                <w:szCs w:val="16"/>
                <w:lang w:val="en-US" w:eastAsia="ru-RU"/>
              </w:rPr>
              <w:t xml:space="preserve"> </w:t>
            </w:r>
            <w:r w:rsidR="00F01418">
              <w:rPr>
                <w:rFonts w:asciiTheme="minorHAnsi" w:eastAsia="Times New Roman" w:hAnsiTheme="minorHAnsi" w:cstheme="minorHAnsi"/>
                <w:sz w:val="16"/>
                <w:szCs w:val="16"/>
                <w:lang w:val="en-US" w:eastAsia="ru-RU"/>
              </w:rPr>
              <w:t>I click</w:t>
            </w:r>
            <w:r w:rsidR="00792EFE">
              <w:rPr>
                <w:rFonts w:asciiTheme="minorHAnsi" w:eastAsia="Times New Roman" w:hAnsiTheme="minorHAnsi" w:cstheme="minorHAnsi"/>
                <w:sz w:val="16"/>
                <w:szCs w:val="16"/>
                <w:lang w:val="en-US" w:eastAsia="ru-RU"/>
              </w:rPr>
              <w:t xml:space="preserve"> the “create community” button</w:t>
            </w:r>
          </w:p>
          <w:p w14:paraId="06D97A74" w14:textId="1451C4B3" w:rsidR="00792EFE" w:rsidRPr="00691053" w:rsidRDefault="00792EFE" w:rsidP="00792EFE">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Then</w:t>
            </w:r>
            <w:r>
              <w:rPr>
                <w:rFonts w:asciiTheme="minorHAnsi" w:eastAsia="Times New Roman" w:hAnsiTheme="minorHAnsi" w:cstheme="minorHAnsi"/>
                <w:sz w:val="16"/>
                <w:szCs w:val="16"/>
                <w:lang w:val="en-US" w:eastAsia="ru-RU"/>
              </w:rPr>
              <w:t xml:space="preserve"> the system will redirect me to the </w:t>
            </w:r>
            <w:r w:rsidR="00F01418">
              <w:rPr>
                <w:rFonts w:asciiTheme="minorHAnsi" w:eastAsia="Times New Roman" w:hAnsiTheme="minorHAnsi" w:cstheme="minorHAnsi"/>
                <w:sz w:val="16"/>
                <w:szCs w:val="16"/>
                <w:lang w:val="en-US" w:eastAsia="ru-RU"/>
              </w:rPr>
              <w:t xml:space="preserve">OBB </w:t>
            </w:r>
            <w:r>
              <w:rPr>
                <w:rFonts w:asciiTheme="minorHAnsi" w:eastAsia="Times New Roman" w:hAnsiTheme="minorHAnsi" w:cstheme="minorHAnsi"/>
                <w:sz w:val="16"/>
                <w:szCs w:val="16"/>
                <w:lang w:val="en-US" w:eastAsia="ru-RU"/>
              </w:rPr>
              <w:t xml:space="preserve">Sitrion “create community” </w:t>
            </w:r>
            <w:r w:rsidR="00F01418">
              <w:rPr>
                <w:rFonts w:asciiTheme="minorHAnsi" w:eastAsia="Times New Roman" w:hAnsiTheme="minorHAnsi" w:cstheme="minorHAnsi"/>
                <w:sz w:val="16"/>
                <w:szCs w:val="16"/>
                <w:lang w:val="en-US" w:eastAsia="ru-RU"/>
              </w:rPr>
              <w:t xml:space="preserve">form </w:t>
            </w:r>
            <w:r>
              <w:rPr>
                <w:rFonts w:asciiTheme="minorHAnsi" w:eastAsia="Times New Roman" w:hAnsiTheme="minorHAnsi" w:cstheme="minorHAnsi"/>
                <w:sz w:val="16"/>
                <w:szCs w:val="16"/>
                <w:lang w:val="en-US" w:eastAsia="ru-RU"/>
              </w:rPr>
              <w:t xml:space="preserve">page. </w:t>
            </w:r>
          </w:p>
        </w:tc>
        <w:tc>
          <w:tcPr>
            <w:tcW w:w="884" w:type="dxa"/>
          </w:tcPr>
          <w:p w14:paraId="4B58C442" w14:textId="77777777" w:rsidR="00792EFE" w:rsidRDefault="00792EFE" w:rsidP="00792EFE">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p w14:paraId="603B5C13" w14:textId="77777777" w:rsidR="00792EFE" w:rsidRPr="00691053" w:rsidRDefault="00792EFE" w:rsidP="00792EFE">
            <w:pPr>
              <w:jc w:val="right"/>
              <w:rPr>
                <w:rFonts w:asciiTheme="minorHAnsi" w:eastAsia="Times New Roman" w:hAnsiTheme="minorHAnsi" w:cstheme="minorHAnsi"/>
                <w:color w:val="000000"/>
                <w:sz w:val="16"/>
                <w:szCs w:val="16"/>
                <w:lang w:val="en-US"/>
              </w:rPr>
            </w:pPr>
          </w:p>
        </w:tc>
      </w:tr>
      <w:tr w:rsidR="00792EFE" w14:paraId="428503E6" w14:textId="77777777" w:rsidTr="00320DE3">
        <w:trPr>
          <w:trHeight w:val="867"/>
        </w:trPr>
        <w:tc>
          <w:tcPr>
            <w:tcW w:w="710" w:type="dxa"/>
          </w:tcPr>
          <w:p w14:paraId="5255AA96" w14:textId="77777777" w:rsidR="00792EFE" w:rsidRDefault="00792EFE" w:rsidP="00792EFE">
            <w:pPr>
              <w:jc w:val="right"/>
              <w:rPr>
                <w:rFonts w:asciiTheme="minorHAnsi" w:eastAsia="Times New Roman" w:hAnsiTheme="minorHAnsi" w:cstheme="minorHAnsi"/>
                <w:color w:val="000000"/>
                <w:sz w:val="16"/>
                <w:szCs w:val="16"/>
                <w:lang w:val="en-US"/>
              </w:rPr>
            </w:pPr>
          </w:p>
        </w:tc>
        <w:tc>
          <w:tcPr>
            <w:tcW w:w="8822" w:type="dxa"/>
            <w:gridSpan w:val="5"/>
          </w:tcPr>
          <w:p w14:paraId="3B7E301B" w14:textId="77777777" w:rsidR="00792EFE" w:rsidRDefault="00792EFE" w:rsidP="00792EFE">
            <w:pPr>
              <w:rPr>
                <w:rFonts w:asciiTheme="minorHAnsi" w:eastAsia="Times New Roman" w:hAnsiTheme="minorHAnsi" w:cstheme="minorHAnsi"/>
                <w:color w:val="000000"/>
                <w:sz w:val="16"/>
                <w:szCs w:val="16"/>
                <w:lang w:val="en-US"/>
              </w:rPr>
            </w:pPr>
          </w:p>
          <w:p w14:paraId="4EFB81BF" w14:textId="77777777" w:rsidR="00792EFE" w:rsidRDefault="00792EFE" w:rsidP="00792EFE">
            <w:pPr>
              <w:rPr>
                <w:rFonts w:asciiTheme="minorHAnsi" w:eastAsia="Times New Roman" w:hAnsiTheme="minorHAnsi" w:cstheme="minorHAnsi"/>
                <w:color w:val="000000"/>
                <w:sz w:val="16"/>
                <w:szCs w:val="16"/>
                <w:lang w:val="en-US"/>
              </w:rPr>
            </w:pPr>
          </w:p>
          <w:p w14:paraId="7308600F" w14:textId="0FBBDD78" w:rsidR="00792EFE" w:rsidRDefault="00DA7EA5" w:rsidP="00792EFE">
            <w:pPr>
              <w:rPr>
                <w:rFonts w:asciiTheme="minorHAnsi" w:eastAsia="Times New Roman" w:hAnsiTheme="minorHAnsi" w:cstheme="minorHAnsi"/>
                <w:color w:val="000000"/>
                <w:sz w:val="16"/>
                <w:szCs w:val="16"/>
                <w:lang w:val="en-US"/>
              </w:rPr>
            </w:pPr>
            <w:r>
              <w:rPr>
                <w:noProof/>
                <w:lang w:val="en-US"/>
              </w:rPr>
              <w:t xml:space="preserve"> </w:t>
            </w:r>
            <w:r>
              <w:rPr>
                <w:noProof/>
                <w:lang w:val="sk-SK" w:eastAsia="sk-SK"/>
              </w:rPr>
              <w:drawing>
                <wp:inline distT="0" distB="0" distL="0" distR="0" wp14:anchorId="352BF898" wp14:editId="72ECBB4E">
                  <wp:extent cx="5464810" cy="2706370"/>
                  <wp:effectExtent l="0" t="0" r="254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64810" cy="2706370"/>
                          </a:xfrm>
                          <a:prstGeom prst="rect">
                            <a:avLst/>
                          </a:prstGeom>
                        </pic:spPr>
                      </pic:pic>
                    </a:graphicData>
                  </a:graphic>
                </wp:inline>
              </w:drawing>
            </w:r>
          </w:p>
          <w:p w14:paraId="235A2101" w14:textId="77777777" w:rsidR="00792EFE" w:rsidRDefault="00792EFE" w:rsidP="00792EFE">
            <w:pPr>
              <w:rPr>
                <w:rFonts w:asciiTheme="minorHAnsi" w:eastAsia="Times New Roman" w:hAnsiTheme="minorHAnsi" w:cstheme="minorHAnsi"/>
                <w:color w:val="000000"/>
                <w:sz w:val="16"/>
                <w:szCs w:val="16"/>
                <w:lang w:val="en-US"/>
              </w:rPr>
            </w:pPr>
          </w:p>
          <w:p w14:paraId="53B0D916" w14:textId="77777777" w:rsidR="00792EFE" w:rsidRDefault="00792EFE" w:rsidP="00792EFE">
            <w:pPr>
              <w:jc w:val="right"/>
              <w:rPr>
                <w:rFonts w:asciiTheme="minorHAnsi" w:eastAsia="Times New Roman" w:hAnsiTheme="minorHAnsi" w:cstheme="minorHAnsi"/>
                <w:color w:val="000000"/>
                <w:sz w:val="16"/>
                <w:szCs w:val="16"/>
                <w:lang w:val="en-US"/>
              </w:rPr>
            </w:pPr>
          </w:p>
        </w:tc>
      </w:tr>
    </w:tbl>
    <w:p w14:paraId="1BC2D437" w14:textId="77777777" w:rsidR="003274C1" w:rsidRDefault="003274C1" w:rsidP="003274C1">
      <w:pPr>
        <w:rPr>
          <w:sz w:val="22"/>
        </w:rPr>
      </w:pPr>
    </w:p>
    <w:p w14:paraId="75B9D861" w14:textId="77777777" w:rsidR="009F2F36" w:rsidRDefault="009F2F36">
      <w:pPr>
        <w:rPr>
          <w:rFonts w:ascii="Georgia" w:eastAsia="Times New Roman" w:hAnsi="Georgia" w:cs="Times New Roman"/>
          <w:color w:val="7ECEAA"/>
          <w:kern w:val="28"/>
          <w:sz w:val="44"/>
          <w:szCs w:val="46"/>
          <w:lang w:val="en-US" w:eastAsia="en-GB"/>
          <w14:cntxtAlts/>
        </w:rPr>
      </w:pPr>
      <w:r>
        <w:br w:type="page"/>
      </w:r>
      <w:bookmarkStart w:id="1435" w:name="_GoBack"/>
      <w:bookmarkEnd w:id="1435"/>
    </w:p>
    <w:p w14:paraId="14D1D2F8" w14:textId="7CD76B8D" w:rsidR="007E76E5" w:rsidRDefault="009F2F36" w:rsidP="007E76E5">
      <w:pPr>
        <w:pStyle w:val="Heading1"/>
        <w:numPr>
          <w:ilvl w:val="0"/>
          <w:numId w:val="20"/>
        </w:numPr>
      </w:pPr>
      <w:bookmarkStart w:id="1436" w:name="_Toc461707137"/>
      <w:bookmarkStart w:id="1437" w:name="_Toc463013448"/>
      <w:r>
        <w:lastRenderedPageBreak/>
        <w:t>S</w:t>
      </w:r>
      <w:r w:rsidR="006F18F9">
        <w:t>earch</w:t>
      </w:r>
      <w:bookmarkEnd w:id="1436"/>
      <w:bookmarkEnd w:id="1437"/>
    </w:p>
    <w:p w14:paraId="42890D49" w14:textId="59A3744B" w:rsidR="007E76E5" w:rsidRPr="00526A63" w:rsidRDefault="008F5848" w:rsidP="00526A63">
      <w:pPr>
        <w:spacing w:after="0"/>
        <w:rPr>
          <w:color w:val="A7A9AC" w:themeColor="hyperlink"/>
          <w:sz w:val="22"/>
          <w:u w:val="single"/>
        </w:rPr>
      </w:pPr>
      <w:hyperlink r:id="rId120" w:history="1">
        <w:r w:rsidR="007E76E5" w:rsidRPr="007E76E5">
          <w:rPr>
            <w:rStyle w:val="Hyperlink"/>
            <w:sz w:val="22"/>
          </w:rPr>
          <w:t>http://insidejti.azurewebsites.net/public/searchresults.html</w:t>
        </w:r>
      </w:hyperlink>
    </w:p>
    <w:p w14:paraId="09947065" w14:textId="5D0310AC" w:rsidR="007E76E5" w:rsidRPr="00526A63" w:rsidRDefault="007E76E5" w:rsidP="00526A63">
      <w:pPr>
        <w:spacing w:after="0"/>
        <w:rPr>
          <w:sz w:val="22"/>
        </w:rPr>
      </w:pPr>
      <w:r w:rsidRPr="00526A63">
        <w:rPr>
          <w:sz w:val="22"/>
        </w:rPr>
        <w:t>*This page is based on the OOB enterprise search FAST functionalities</w:t>
      </w:r>
    </w:p>
    <w:p w14:paraId="42871827" w14:textId="77777777" w:rsidR="006F18F9" w:rsidRDefault="006F18F9" w:rsidP="00E20DD3">
      <w:pPr>
        <w:pStyle w:val="Heading2"/>
        <w:numPr>
          <w:ilvl w:val="1"/>
          <w:numId w:val="20"/>
        </w:numPr>
      </w:pPr>
      <w:bookmarkStart w:id="1438" w:name="_Toc461707138"/>
      <w:bookmarkStart w:id="1439" w:name="_Toc463013449"/>
      <w:r w:rsidRPr="00E20DD3">
        <w:t>Search field</w:t>
      </w:r>
      <w:bookmarkEnd w:id="1438"/>
      <w:bookmarkEnd w:id="1439"/>
    </w:p>
    <w:p w14:paraId="17653481" w14:textId="77777777" w:rsidR="00E20DD3" w:rsidRPr="00E20DD3" w:rsidRDefault="00E20DD3" w:rsidP="00E20DD3">
      <w:pPr>
        <w:rPr>
          <w:lang w:val="en-US" w:eastAsia="en-GB"/>
        </w:rPr>
      </w:pPr>
    </w:p>
    <w:tbl>
      <w:tblPr>
        <w:tblStyle w:val="TableGrid"/>
        <w:tblW w:w="9532" w:type="dxa"/>
        <w:tblInd w:w="-289" w:type="dxa"/>
        <w:tblLayout w:type="fixed"/>
        <w:tblLook w:val="04A0" w:firstRow="1" w:lastRow="0" w:firstColumn="1" w:lastColumn="0" w:noHBand="0" w:noVBand="1"/>
      </w:tblPr>
      <w:tblGrid>
        <w:gridCol w:w="710"/>
        <w:gridCol w:w="1275"/>
        <w:gridCol w:w="142"/>
        <w:gridCol w:w="1559"/>
        <w:gridCol w:w="4962"/>
        <w:gridCol w:w="884"/>
      </w:tblGrid>
      <w:tr w:rsidR="006F18F9" w:rsidRPr="00193438" w14:paraId="48E0D6D8" w14:textId="77777777" w:rsidTr="002E4719">
        <w:trPr>
          <w:trHeight w:val="280"/>
        </w:trPr>
        <w:tc>
          <w:tcPr>
            <w:tcW w:w="710" w:type="dxa"/>
            <w:shd w:val="clear" w:color="auto" w:fill="122632" w:themeFill="text1"/>
            <w:hideMark/>
          </w:tcPr>
          <w:p w14:paraId="53B66536"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Id</w:t>
            </w:r>
          </w:p>
        </w:tc>
        <w:tc>
          <w:tcPr>
            <w:tcW w:w="1275" w:type="dxa"/>
            <w:shd w:val="clear" w:color="auto" w:fill="122632" w:themeFill="text1"/>
            <w:hideMark/>
          </w:tcPr>
          <w:p w14:paraId="1755A8AE"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category</w:t>
            </w:r>
          </w:p>
        </w:tc>
        <w:tc>
          <w:tcPr>
            <w:tcW w:w="1701" w:type="dxa"/>
            <w:gridSpan w:val="2"/>
            <w:shd w:val="clear" w:color="auto" w:fill="122632" w:themeFill="text1"/>
            <w:hideMark/>
          </w:tcPr>
          <w:p w14:paraId="4C34C971"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name</w:t>
            </w:r>
          </w:p>
        </w:tc>
        <w:tc>
          <w:tcPr>
            <w:tcW w:w="4962" w:type="dxa"/>
            <w:shd w:val="clear" w:color="auto" w:fill="122632" w:themeFill="text1"/>
            <w:hideMark/>
          </w:tcPr>
          <w:p w14:paraId="2020D0AA"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Description</w:t>
            </w:r>
          </w:p>
        </w:tc>
        <w:tc>
          <w:tcPr>
            <w:tcW w:w="884" w:type="dxa"/>
            <w:shd w:val="clear" w:color="auto" w:fill="122632" w:themeFill="text1"/>
            <w:hideMark/>
          </w:tcPr>
          <w:p w14:paraId="25F1D0B8"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Priority</w:t>
            </w:r>
          </w:p>
        </w:tc>
      </w:tr>
      <w:tr w:rsidR="007E3FB7" w14:paraId="5CFEC4B6" w14:textId="77777777" w:rsidTr="002E4719">
        <w:trPr>
          <w:trHeight w:val="507"/>
        </w:trPr>
        <w:tc>
          <w:tcPr>
            <w:tcW w:w="710" w:type="dxa"/>
          </w:tcPr>
          <w:p w14:paraId="749EF88E" w14:textId="4370FBFC" w:rsidR="007E3FB7" w:rsidRPr="00AD3D29" w:rsidRDefault="007E3FB7" w:rsidP="007E3FB7">
            <w:pPr>
              <w:jc w:val="right"/>
              <w:rPr>
                <w:rFonts w:asciiTheme="minorHAnsi" w:eastAsia="Times New Roman" w:hAnsiTheme="minorHAnsi" w:cstheme="minorHAnsi"/>
                <w:color w:val="000000"/>
                <w:sz w:val="16"/>
                <w:szCs w:val="16"/>
                <w:highlight w:val="yellow"/>
                <w:lang w:val="en-US"/>
              </w:rPr>
            </w:pPr>
            <w:r>
              <w:rPr>
                <w:rFonts w:asciiTheme="minorHAnsi" w:eastAsia="Times New Roman" w:hAnsiTheme="minorHAnsi" w:cstheme="minorHAnsi"/>
                <w:color w:val="000000"/>
                <w:sz w:val="16"/>
                <w:szCs w:val="16"/>
                <w:lang w:val="en-US"/>
              </w:rPr>
              <w:t>10.1.1</w:t>
            </w:r>
          </w:p>
        </w:tc>
        <w:tc>
          <w:tcPr>
            <w:tcW w:w="1417" w:type="dxa"/>
            <w:gridSpan w:val="2"/>
          </w:tcPr>
          <w:p w14:paraId="11B2427F" w14:textId="22355F1D" w:rsidR="007E3FB7" w:rsidRPr="00F10400" w:rsidRDefault="007E3FB7" w:rsidP="007E3FB7">
            <w:pPr>
              <w:rPr>
                <w:rFonts w:asciiTheme="minorHAnsi" w:eastAsia="Times New Roman" w:hAnsiTheme="minorHAnsi" w:cstheme="minorHAnsi"/>
                <w:b/>
                <w:color w:val="000000"/>
                <w:sz w:val="16"/>
                <w:szCs w:val="16"/>
                <w:lang w:val="en-US"/>
              </w:rPr>
            </w:pPr>
            <w:r w:rsidRPr="00F10400">
              <w:rPr>
                <w:rFonts w:asciiTheme="minorHAnsi" w:eastAsia="Times New Roman" w:hAnsiTheme="minorHAnsi" w:cstheme="minorHAnsi"/>
                <w:b/>
                <w:color w:val="000000"/>
                <w:sz w:val="16"/>
                <w:szCs w:val="16"/>
                <w:lang w:val="en-US"/>
              </w:rPr>
              <w:t>Search field</w:t>
            </w:r>
            <w:r>
              <w:rPr>
                <w:rFonts w:asciiTheme="minorHAnsi" w:eastAsia="Times New Roman" w:hAnsiTheme="minorHAnsi" w:cstheme="minorHAnsi"/>
                <w:b/>
                <w:color w:val="000000"/>
                <w:sz w:val="16"/>
                <w:szCs w:val="16"/>
                <w:lang w:val="en-US"/>
              </w:rPr>
              <w:t xml:space="preserve"> </w:t>
            </w:r>
          </w:p>
        </w:tc>
        <w:tc>
          <w:tcPr>
            <w:tcW w:w="1559" w:type="dxa"/>
          </w:tcPr>
          <w:p w14:paraId="7EADAC9E" w14:textId="748E97C6" w:rsidR="007E3FB7" w:rsidRPr="00691053" w:rsidRDefault="007E3FB7" w:rsidP="007E3FB7">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Search field top navigation</w:t>
            </w:r>
          </w:p>
        </w:tc>
        <w:tc>
          <w:tcPr>
            <w:tcW w:w="4962" w:type="dxa"/>
          </w:tcPr>
          <w:p w14:paraId="5D0E7ACF" w14:textId="77777777" w:rsidR="00EE47D7" w:rsidRDefault="00EE47D7" w:rsidP="00EE47D7">
            <w:pPr>
              <w:rPr>
                <w:rFonts w:asciiTheme="minorHAnsi" w:eastAsia="Times New Roman" w:hAnsiTheme="minorHAnsi" w:cstheme="minorHAnsi"/>
                <w:sz w:val="16"/>
                <w:szCs w:val="16"/>
                <w:lang w:val="en-US" w:eastAsia="ru-RU"/>
              </w:rPr>
            </w:pPr>
          </w:p>
          <w:p w14:paraId="1958FBDC" w14:textId="0B8A8B4B" w:rsidR="007E3FB7" w:rsidRDefault="007E3FB7" w:rsidP="00EE47D7">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sidRPr="00123367">
              <w:rPr>
                <w:rFonts w:asciiTheme="minorHAnsi" w:eastAsia="Times New Roman" w:hAnsiTheme="minorHAnsi" w:cstheme="minorHAnsi"/>
                <w:sz w:val="16"/>
                <w:szCs w:val="16"/>
                <w:lang w:val="en-US" w:eastAsia="ru-RU"/>
              </w:rPr>
              <w:t xml:space="preserve">that I am </w:t>
            </w:r>
            <w:r>
              <w:rPr>
                <w:rFonts w:asciiTheme="minorHAnsi" w:eastAsia="Times New Roman" w:hAnsiTheme="minorHAnsi" w:cstheme="minorHAnsi"/>
                <w:sz w:val="16"/>
                <w:szCs w:val="16"/>
                <w:lang w:val="en-US" w:eastAsia="ru-RU"/>
              </w:rPr>
              <w:t>a logged user</w:t>
            </w:r>
          </w:p>
          <w:p w14:paraId="05C2E005" w14:textId="77777777" w:rsidR="007E3FB7" w:rsidRDefault="007E3FB7" w:rsidP="007E3FB7">
            <w:pPr>
              <w:rPr>
                <w:rFonts w:asciiTheme="minorHAnsi" w:eastAsia="Times New Roman" w:hAnsiTheme="minorHAnsi" w:cstheme="minorHAnsi"/>
                <w:sz w:val="16"/>
                <w:szCs w:val="16"/>
                <w:lang w:val="en-US" w:eastAsia="ru-RU"/>
              </w:rPr>
            </w:pPr>
            <w:r w:rsidRPr="001921E5">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located anywhere in the system</w:t>
            </w:r>
          </w:p>
          <w:p w14:paraId="2018E308" w14:textId="77777777" w:rsidR="007E3FB7" w:rsidRDefault="007E3FB7" w:rsidP="007E3FB7">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When </w:t>
            </w:r>
            <w:r w:rsidRPr="00123367">
              <w:rPr>
                <w:rFonts w:asciiTheme="minorHAnsi" w:eastAsia="Times New Roman" w:hAnsiTheme="minorHAnsi" w:cstheme="minorHAnsi"/>
                <w:sz w:val="16"/>
                <w:szCs w:val="16"/>
                <w:lang w:val="en-US" w:eastAsia="ru-RU"/>
              </w:rPr>
              <w:t xml:space="preserve">I </w:t>
            </w:r>
            <w:r>
              <w:rPr>
                <w:rFonts w:asciiTheme="minorHAnsi" w:eastAsia="Times New Roman" w:hAnsiTheme="minorHAnsi" w:cstheme="minorHAnsi"/>
                <w:sz w:val="16"/>
                <w:szCs w:val="16"/>
                <w:lang w:val="en-US" w:eastAsia="ru-RU"/>
              </w:rPr>
              <w:t>start typing in the “search field”</w:t>
            </w:r>
            <w:r>
              <w:rPr>
                <w:rFonts w:asciiTheme="minorHAnsi" w:eastAsia="Times New Roman" w:hAnsiTheme="minorHAnsi" w:cstheme="minorHAnsi"/>
                <w:color w:val="0000FF"/>
                <w:sz w:val="16"/>
                <w:szCs w:val="16"/>
                <w:lang w:val="en-US" w:eastAsia="ru-RU"/>
              </w:rPr>
              <w:br/>
              <w:t>T</w:t>
            </w:r>
            <w:r w:rsidRPr="00123367">
              <w:rPr>
                <w:rFonts w:asciiTheme="minorHAnsi" w:eastAsia="Times New Roman" w:hAnsiTheme="minorHAnsi" w:cstheme="minorHAnsi"/>
                <w:color w:val="0000FF"/>
                <w:sz w:val="16"/>
                <w:szCs w:val="16"/>
                <w:lang w:val="en-US" w:eastAsia="ru-RU"/>
              </w:rPr>
              <w:t xml:space="preserve">hen </w:t>
            </w:r>
            <w:r w:rsidRPr="00123367">
              <w:rPr>
                <w:rFonts w:asciiTheme="minorHAnsi" w:eastAsia="Times New Roman" w:hAnsiTheme="minorHAnsi" w:cstheme="minorHAnsi"/>
                <w:sz w:val="16"/>
                <w:szCs w:val="16"/>
                <w:lang w:val="en-US" w:eastAsia="ru-RU"/>
              </w:rPr>
              <w:t xml:space="preserve">the </w:t>
            </w:r>
            <w:r>
              <w:rPr>
                <w:rFonts w:asciiTheme="minorHAnsi" w:eastAsia="Times New Roman" w:hAnsiTheme="minorHAnsi" w:cstheme="minorHAnsi"/>
                <w:sz w:val="16"/>
                <w:szCs w:val="16"/>
                <w:lang w:val="en-US" w:eastAsia="ru-RU"/>
              </w:rPr>
              <w:t xml:space="preserve">fast search engine </w:t>
            </w:r>
            <w:r w:rsidRPr="00123367">
              <w:rPr>
                <w:rFonts w:asciiTheme="minorHAnsi" w:eastAsia="Times New Roman" w:hAnsiTheme="minorHAnsi" w:cstheme="minorHAnsi"/>
                <w:sz w:val="16"/>
                <w:szCs w:val="16"/>
                <w:lang w:val="en-US" w:eastAsia="ru-RU"/>
              </w:rPr>
              <w:t xml:space="preserve">should </w:t>
            </w:r>
            <w:r>
              <w:rPr>
                <w:rFonts w:asciiTheme="minorHAnsi" w:eastAsia="Times New Roman" w:hAnsiTheme="minorHAnsi" w:cstheme="minorHAnsi"/>
                <w:sz w:val="16"/>
                <w:szCs w:val="16"/>
                <w:lang w:val="en-US" w:eastAsia="ru-RU"/>
              </w:rPr>
              <w:t>show me auto-completion suggestions to guide my search query.</w:t>
            </w:r>
          </w:p>
          <w:p w14:paraId="75CA5AC2" w14:textId="1BDE8CFA" w:rsidR="007E3FB7" w:rsidRDefault="007E3FB7" w:rsidP="007E3FB7">
            <w:pPr>
              <w:rPr>
                <w:rFonts w:asciiTheme="minorHAnsi" w:eastAsia="Times New Roman" w:hAnsiTheme="minorHAnsi" w:cstheme="minorHAnsi"/>
                <w:sz w:val="16"/>
                <w:szCs w:val="16"/>
                <w:lang w:val="en-US" w:eastAsia="ru-RU"/>
              </w:rPr>
            </w:pPr>
            <w:r w:rsidRPr="001921E5">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the top 1-3 </w:t>
            </w:r>
            <w:r w:rsidR="002E4719">
              <w:rPr>
                <w:rFonts w:asciiTheme="minorHAnsi" w:eastAsia="Times New Roman" w:hAnsiTheme="minorHAnsi" w:cstheme="minorHAnsi"/>
                <w:sz w:val="16"/>
                <w:szCs w:val="16"/>
                <w:lang w:val="en-US" w:eastAsia="ru-RU"/>
              </w:rPr>
              <w:t xml:space="preserve">suggestions </w:t>
            </w:r>
            <w:r>
              <w:rPr>
                <w:rFonts w:asciiTheme="minorHAnsi" w:eastAsia="Times New Roman" w:hAnsiTheme="minorHAnsi" w:cstheme="minorHAnsi"/>
                <w:sz w:val="16"/>
                <w:szCs w:val="16"/>
                <w:lang w:val="en-US" w:eastAsia="ru-RU"/>
              </w:rPr>
              <w:t xml:space="preserve">are sorted by </w:t>
            </w:r>
            <w:r w:rsidR="002E4719">
              <w:rPr>
                <w:rFonts w:asciiTheme="minorHAnsi" w:eastAsia="Times New Roman" w:hAnsiTheme="minorHAnsi" w:cstheme="minorHAnsi"/>
                <w:sz w:val="16"/>
                <w:szCs w:val="16"/>
                <w:lang w:val="en-US" w:eastAsia="ru-RU"/>
              </w:rPr>
              <w:t>people</w:t>
            </w:r>
            <w:r>
              <w:rPr>
                <w:rFonts w:asciiTheme="minorHAnsi" w:eastAsia="Times New Roman" w:hAnsiTheme="minorHAnsi" w:cstheme="minorHAnsi"/>
                <w:sz w:val="16"/>
                <w:szCs w:val="16"/>
                <w:lang w:val="en-US" w:eastAsia="ru-RU"/>
              </w:rPr>
              <w:t>, resources,</w:t>
            </w:r>
            <w:r w:rsidR="002E4719">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communities, workplaces</w:t>
            </w:r>
          </w:p>
          <w:p w14:paraId="450B73CD" w14:textId="66AB78AF" w:rsidR="002E4719" w:rsidRDefault="002E4719" w:rsidP="007E3FB7">
            <w:pPr>
              <w:rPr>
                <w:rFonts w:asciiTheme="minorHAnsi" w:eastAsia="Times New Roman" w:hAnsiTheme="minorHAnsi" w:cstheme="minorHAnsi"/>
                <w:sz w:val="16"/>
                <w:szCs w:val="16"/>
                <w:lang w:val="en-US" w:eastAsia="ru-RU"/>
              </w:rPr>
            </w:pPr>
            <w:r w:rsidRPr="001921E5">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these suggestions are coming from both SharePoint and Sitrion to guide my search.</w:t>
            </w:r>
          </w:p>
          <w:p w14:paraId="17E3A331" w14:textId="6E260DC7" w:rsidR="003274C1" w:rsidRDefault="003274C1" w:rsidP="007E3FB7">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When </w:t>
            </w:r>
            <w:r w:rsidRPr="00123367">
              <w:rPr>
                <w:rFonts w:asciiTheme="minorHAnsi" w:eastAsia="Times New Roman" w:hAnsiTheme="minorHAnsi" w:cstheme="minorHAnsi"/>
                <w:sz w:val="16"/>
                <w:szCs w:val="16"/>
                <w:lang w:val="en-US" w:eastAsia="ru-RU"/>
              </w:rPr>
              <w:t xml:space="preserve">I </w:t>
            </w:r>
            <w:r>
              <w:rPr>
                <w:rFonts w:asciiTheme="minorHAnsi" w:eastAsia="Times New Roman" w:hAnsiTheme="minorHAnsi" w:cstheme="minorHAnsi"/>
                <w:sz w:val="16"/>
                <w:szCs w:val="16"/>
                <w:lang w:val="en-US" w:eastAsia="ru-RU"/>
              </w:rPr>
              <w:t xml:space="preserve">see a people result </w:t>
            </w:r>
            <w:r>
              <w:rPr>
                <w:rFonts w:asciiTheme="minorHAnsi" w:eastAsia="Times New Roman" w:hAnsiTheme="minorHAnsi" w:cstheme="minorHAnsi"/>
                <w:color w:val="0000FF"/>
                <w:sz w:val="16"/>
                <w:szCs w:val="16"/>
                <w:lang w:val="en-US" w:eastAsia="ru-RU"/>
              </w:rPr>
              <w:br/>
              <w:t>T</w:t>
            </w:r>
            <w:r w:rsidRPr="00123367">
              <w:rPr>
                <w:rFonts w:asciiTheme="minorHAnsi" w:eastAsia="Times New Roman" w:hAnsiTheme="minorHAnsi" w:cstheme="minorHAnsi"/>
                <w:color w:val="0000FF"/>
                <w:sz w:val="16"/>
                <w:szCs w:val="16"/>
                <w:lang w:val="en-US" w:eastAsia="ru-RU"/>
              </w:rPr>
              <w:t xml:space="preserve">hen </w:t>
            </w:r>
            <w:r>
              <w:rPr>
                <w:rFonts w:asciiTheme="minorHAnsi" w:eastAsia="Times New Roman" w:hAnsiTheme="minorHAnsi" w:cstheme="minorHAnsi"/>
                <w:sz w:val="16"/>
                <w:szCs w:val="16"/>
                <w:lang w:val="en-US" w:eastAsia="ru-RU"/>
              </w:rPr>
              <w:t>the system should show me the profile picture of the user</w:t>
            </w:r>
          </w:p>
          <w:p w14:paraId="39041F00" w14:textId="288899A7" w:rsidR="003274C1" w:rsidRDefault="003274C1" w:rsidP="003274C1">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When </w:t>
            </w:r>
            <w:r w:rsidRPr="00123367">
              <w:rPr>
                <w:rFonts w:asciiTheme="minorHAnsi" w:eastAsia="Times New Roman" w:hAnsiTheme="minorHAnsi" w:cstheme="minorHAnsi"/>
                <w:sz w:val="16"/>
                <w:szCs w:val="16"/>
                <w:lang w:val="en-US" w:eastAsia="ru-RU"/>
              </w:rPr>
              <w:t xml:space="preserve">I </w:t>
            </w:r>
            <w:r>
              <w:rPr>
                <w:rFonts w:asciiTheme="minorHAnsi" w:eastAsia="Times New Roman" w:hAnsiTheme="minorHAnsi" w:cstheme="minorHAnsi"/>
                <w:sz w:val="16"/>
                <w:szCs w:val="16"/>
                <w:lang w:val="en-US" w:eastAsia="ru-RU"/>
              </w:rPr>
              <w:t xml:space="preserve">see a resource result </w:t>
            </w:r>
            <w:r>
              <w:rPr>
                <w:rFonts w:asciiTheme="minorHAnsi" w:eastAsia="Times New Roman" w:hAnsiTheme="minorHAnsi" w:cstheme="minorHAnsi"/>
                <w:color w:val="0000FF"/>
                <w:sz w:val="16"/>
                <w:szCs w:val="16"/>
                <w:lang w:val="en-US" w:eastAsia="ru-RU"/>
              </w:rPr>
              <w:br/>
              <w:t>T</w:t>
            </w:r>
            <w:r w:rsidRPr="00123367">
              <w:rPr>
                <w:rFonts w:asciiTheme="minorHAnsi" w:eastAsia="Times New Roman" w:hAnsiTheme="minorHAnsi" w:cstheme="minorHAnsi"/>
                <w:color w:val="0000FF"/>
                <w:sz w:val="16"/>
                <w:szCs w:val="16"/>
                <w:lang w:val="en-US" w:eastAsia="ru-RU"/>
              </w:rPr>
              <w:t xml:space="preserve">hen </w:t>
            </w:r>
            <w:r>
              <w:rPr>
                <w:rFonts w:asciiTheme="minorHAnsi" w:eastAsia="Times New Roman" w:hAnsiTheme="minorHAnsi" w:cstheme="minorHAnsi"/>
                <w:sz w:val="16"/>
                <w:szCs w:val="16"/>
                <w:lang w:val="en-US" w:eastAsia="ru-RU"/>
              </w:rPr>
              <w:t>the system should show me the document type icon of the resource (URL page, tool, file)</w:t>
            </w:r>
          </w:p>
          <w:p w14:paraId="6BAE4373" w14:textId="78E953C5" w:rsidR="003274C1" w:rsidRDefault="003274C1" w:rsidP="003274C1">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When </w:t>
            </w:r>
            <w:r w:rsidRPr="00123367">
              <w:rPr>
                <w:rFonts w:asciiTheme="minorHAnsi" w:eastAsia="Times New Roman" w:hAnsiTheme="minorHAnsi" w:cstheme="minorHAnsi"/>
                <w:sz w:val="16"/>
                <w:szCs w:val="16"/>
                <w:lang w:val="en-US" w:eastAsia="ru-RU"/>
              </w:rPr>
              <w:t xml:space="preserve">I </w:t>
            </w:r>
            <w:r>
              <w:rPr>
                <w:rFonts w:asciiTheme="minorHAnsi" w:eastAsia="Times New Roman" w:hAnsiTheme="minorHAnsi" w:cstheme="minorHAnsi"/>
                <w:sz w:val="16"/>
                <w:szCs w:val="16"/>
                <w:lang w:val="en-US" w:eastAsia="ru-RU"/>
              </w:rPr>
              <w:t xml:space="preserve">see a community result </w:t>
            </w:r>
            <w:r>
              <w:rPr>
                <w:rFonts w:asciiTheme="minorHAnsi" w:eastAsia="Times New Roman" w:hAnsiTheme="minorHAnsi" w:cstheme="minorHAnsi"/>
                <w:color w:val="0000FF"/>
                <w:sz w:val="16"/>
                <w:szCs w:val="16"/>
                <w:lang w:val="en-US" w:eastAsia="ru-RU"/>
              </w:rPr>
              <w:br/>
              <w:t>T</w:t>
            </w:r>
            <w:r w:rsidRPr="00123367">
              <w:rPr>
                <w:rFonts w:asciiTheme="minorHAnsi" w:eastAsia="Times New Roman" w:hAnsiTheme="minorHAnsi" w:cstheme="minorHAnsi"/>
                <w:color w:val="0000FF"/>
                <w:sz w:val="16"/>
                <w:szCs w:val="16"/>
                <w:lang w:val="en-US" w:eastAsia="ru-RU"/>
              </w:rPr>
              <w:t xml:space="preserve">hen </w:t>
            </w:r>
            <w:r>
              <w:rPr>
                <w:rFonts w:asciiTheme="minorHAnsi" w:eastAsia="Times New Roman" w:hAnsiTheme="minorHAnsi" w:cstheme="minorHAnsi"/>
                <w:sz w:val="16"/>
                <w:szCs w:val="16"/>
                <w:lang w:val="en-US" w:eastAsia="ru-RU"/>
              </w:rPr>
              <w:t>the system should show me the community picture</w:t>
            </w:r>
          </w:p>
          <w:p w14:paraId="1A7FC34D" w14:textId="2D08DDA2" w:rsidR="0099074B" w:rsidRDefault="003274C1" w:rsidP="003274C1">
            <w:pPr>
              <w:rPr>
                <w:ins w:id="1440" w:author="Erce, Juan Antonio" w:date="2016-09-20T18:24:00Z"/>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When </w:t>
            </w:r>
            <w:r w:rsidRPr="00123367">
              <w:rPr>
                <w:rFonts w:asciiTheme="minorHAnsi" w:eastAsia="Times New Roman" w:hAnsiTheme="minorHAnsi" w:cstheme="minorHAnsi"/>
                <w:sz w:val="16"/>
                <w:szCs w:val="16"/>
                <w:lang w:val="en-US" w:eastAsia="ru-RU"/>
              </w:rPr>
              <w:t xml:space="preserve">I </w:t>
            </w:r>
            <w:r>
              <w:rPr>
                <w:rFonts w:asciiTheme="minorHAnsi" w:eastAsia="Times New Roman" w:hAnsiTheme="minorHAnsi" w:cstheme="minorHAnsi"/>
                <w:sz w:val="16"/>
                <w:szCs w:val="16"/>
                <w:lang w:val="en-US" w:eastAsia="ru-RU"/>
              </w:rPr>
              <w:t xml:space="preserve">see a workplace result </w:t>
            </w:r>
            <w:r>
              <w:rPr>
                <w:rFonts w:asciiTheme="minorHAnsi" w:eastAsia="Times New Roman" w:hAnsiTheme="minorHAnsi" w:cstheme="minorHAnsi"/>
                <w:color w:val="0000FF"/>
                <w:sz w:val="16"/>
                <w:szCs w:val="16"/>
                <w:lang w:val="en-US" w:eastAsia="ru-RU"/>
              </w:rPr>
              <w:br/>
              <w:t>T</w:t>
            </w:r>
            <w:r w:rsidRPr="00123367">
              <w:rPr>
                <w:rFonts w:asciiTheme="minorHAnsi" w:eastAsia="Times New Roman" w:hAnsiTheme="minorHAnsi" w:cstheme="minorHAnsi"/>
                <w:color w:val="0000FF"/>
                <w:sz w:val="16"/>
                <w:szCs w:val="16"/>
                <w:lang w:val="en-US" w:eastAsia="ru-RU"/>
              </w:rPr>
              <w:t xml:space="preserve">hen </w:t>
            </w:r>
            <w:r>
              <w:rPr>
                <w:rFonts w:asciiTheme="minorHAnsi" w:eastAsia="Times New Roman" w:hAnsiTheme="minorHAnsi" w:cstheme="minorHAnsi"/>
                <w:sz w:val="16"/>
                <w:szCs w:val="16"/>
                <w:lang w:val="en-US" w:eastAsia="ru-RU"/>
              </w:rPr>
              <w:t>the system should show me the workplace picture</w:t>
            </w:r>
          </w:p>
          <w:p w14:paraId="07A9C065" w14:textId="44399EF3" w:rsidR="0099074B" w:rsidRDefault="0099074B" w:rsidP="003274C1">
            <w:pPr>
              <w:rPr>
                <w:rFonts w:asciiTheme="minorHAnsi" w:eastAsia="Times New Roman" w:hAnsiTheme="minorHAnsi" w:cstheme="minorHAnsi"/>
                <w:sz w:val="16"/>
                <w:szCs w:val="16"/>
                <w:lang w:val="en-US" w:eastAsia="ru-RU"/>
              </w:rPr>
            </w:pPr>
            <w:ins w:id="1441" w:author="Erce, Juan Antonio" w:date="2016-09-20T18:24:00Z">
              <w:r w:rsidRPr="00F909A0">
                <w:rPr>
                  <w:rFonts w:asciiTheme="minorHAnsi" w:eastAsia="Times New Roman" w:hAnsiTheme="minorHAnsi" w:cstheme="minorHAnsi"/>
                  <w:sz w:val="16"/>
                  <w:szCs w:val="16"/>
                  <w:highlight w:val="yellow"/>
                  <w:lang w:val="en-US" w:eastAsia="ru-RU"/>
                </w:rPr>
                <w:t xml:space="preserve">When I see Knowledge </w:t>
              </w:r>
              <w:commentRangeStart w:id="1442"/>
              <w:r w:rsidRPr="00F909A0">
                <w:rPr>
                  <w:rFonts w:asciiTheme="minorHAnsi" w:eastAsia="Times New Roman" w:hAnsiTheme="minorHAnsi" w:cstheme="minorHAnsi"/>
                  <w:sz w:val="16"/>
                  <w:szCs w:val="16"/>
                  <w:highlight w:val="yellow"/>
                  <w:lang w:val="en-US" w:eastAsia="ru-RU"/>
                </w:rPr>
                <w:t>article</w:t>
              </w:r>
            </w:ins>
            <w:commentRangeEnd w:id="1442"/>
            <w:ins w:id="1443" w:author="Erce, Juan Antonio" w:date="2016-09-20T18:25:00Z">
              <w:r w:rsidRPr="00F909A0">
                <w:rPr>
                  <w:rStyle w:val="CommentReference"/>
                  <w:highlight w:val="yellow"/>
                  <w:rPrChange w:id="1444" w:author="Erce, Juan Antonio" w:date="2016-09-21T13:42:00Z">
                    <w:rPr>
                      <w:rStyle w:val="CommentReference"/>
                    </w:rPr>
                  </w:rPrChange>
                </w:rPr>
                <w:commentReference w:id="1442"/>
              </w:r>
            </w:ins>
            <w:ins w:id="1445" w:author="Erce, Juan Antonio" w:date="2016-09-20T18:24:00Z">
              <w:r w:rsidRPr="00F909A0">
                <w:rPr>
                  <w:rFonts w:asciiTheme="minorHAnsi" w:eastAsia="Times New Roman" w:hAnsiTheme="minorHAnsi" w:cstheme="minorHAnsi"/>
                  <w:sz w:val="16"/>
                  <w:szCs w:val="16"/>
                  <w:highlight w:val="yellow"/>
                  <w:lang w:val="en-US" w:eastAsia="ru-RU"/>
                </w:rPr>
                <w:t xml:space="preserve"> result</w:t>
              </w:r>
              <w:r w:rsidRPr="00F909A0">
                <w:rPr>
                  <w:rFonts w:asciiTheme="minorHAnsi" w:eastAsia="Times New Roman" w:hAnsiTheme="minorHAnsi" w:cstheme="minorHAnsi"/>
                  <w:sz w:val="16"/>
                  <w:szCs w:val="16"/>
                  <w:highlight w:val="yellow"/>
                  <w:lang w:val="en-US" w:eastAsia="ru-RU"/>
                </w:rPr>
                <w:br/>
                <w:t>Then the system should show me the K</w:t>
              </w:r>
            </w:ins>
            <w:ins w:id="1446" w:author="Erce, Juan Antonio" w:date="2016-09-22T09:35:00Z">
              <w:r w:rsidR="00F80C0A">
                <w:rPr>
                  <w:rFonts w:asciiTheme="minorHAnsi" w:eastAsia="Times New Roman" w:hAnsiTheme="minorHAnsi" w:cstheme="minorHAnsi"/>
                  <w:sz w:val="16"/>
                  <w:szCs w:val="16"/>
                  <w:highlight w:val="yellow"/>
                  <w:lang w:val="en-US" w:eastAsia="ru-RU"/>
                </w:rPr>
                <w:t>B</w:t>
              </w:r>
            </w:ins>
            <w:ins w:id="1447" w:author="Erce, Juan Antonio" w:date="2016-09-20T18:24:00Z">
              <w:r w:rsidRPr="00F909A0">
                <w:rPr>
                  <w:rFonts w:asciiTheme="minorHAnsi" w:eastAsia="Times New Roman" w:hAnsiTheme="minorHAnsi" w:cstheme="minorHAnsi"/>
                  <w:sz w:val="16"/>
                  <w:szCs w:val="16"/>
                  <w:highlight w:val="yellow"/>
                  <w:lang w:val="en-US" w:eastAsia="ru-RU"/>
                </w:rPr>
                <w:t xml:space="preserve"> icon</w:t>
              </w:r>
            </w:ins>
          </w:p>
          <w:p w14:paraId="6F08AECC" w14:textId="6B5B3CC9" w:rsidR="007E3FB7" w:rsidRDefault="007E3FB7" w:rsidP="003274C1">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click one of the auto-completion suggestions</w:t>
            </w:r>
            <w:r>
              <w:rPr>
                <w:rFonts w:asciiTheme="minorHAnsi" w:eastAsia="Times New Roman" w:hAnsiTheme="minorHAnsi" w:cstheme="minorHAnsi"/>
                <w:color w:val="0000FF"/>
                <w:sz w:val="16"/>
                <w:szCs w:val="16"/>
                <w:lang w:val="en-US" w:eastAsia="ru-RU"/>
              </w:rPr>
              <w:br/>
              <w:t>T</w:t>
            </w:r>
            <w:r w:rsidRPr="00123367">
              <w:rPr>
                <w:rFonts w:asciiTheme="minorHAnsi" w:eastAsia="Times New Roman" w:hAnsiTheme="minorHAnsi" w:cstheme="minorHAnsi"/>
                <w:color w:val="0000FF"/>
                <w:sz w:val="16"/>
                <w:szCs w:val="16"/>
                <w:lang w:val="en-US" w:eastAsia="ru-RU"/>
              </w:rPr>
              <w:t xml:space="preserve">hen </w:t>
            </w:r>
            <w:r>
              <w:rPr>
                <w:rFonts w:asciiTheme="minorHAnsi" w:eastAsia="Times New Roman" w:hAnsiTheme="minorHAnsi" w:cstheme="minorHAnsi"/>
                <w:sz w:val="16"/>
                <w:szCs w:val="16"/>
                <w:lang w:val="en-US" w:eastAsia="ru-RU"/>
              </w:rPr>
              <w:t>then system brings me directly to the location of that result without going through the search page. (for example, directly to the profile page of a person, the document, the community page, the SharePoint workplace site</w:t>
            </w:r>
            <w:del w:id="1448" w:author="Erce, Juan Antonio" w:date="2016-09-21T09:30:00Z">
              <w:r w:rsidDel="003202CE">
                <w:rPr>
                  <w:rFonts w:asciiTheme="minorHAnsi" w:eastAsia="Times New Roman" w:hAnsiTheme="minorHAnsi" w:cstheme="minorHAnsi"/>
                  <w:sz w:val="16"/>
                  <w:szCs w:val="16"/>
                  <w:lang w:val="en-US" w:eastAsia="ru-RU"/>
                </w:rPr>
                <w:delText xml:space="preserve">. </w:delText>
              </w:r>
            </w:del>
            <w:ins w:id="1449" w:author="Erce, Juan Antonio" w:date="2016-09-21T09:30:00Z">
              <w:r w:rsidR="003202CE">
                <w:rPr>
                  <w:rFonts w:asciiTheme="minorHAnsi" w:eastAsia="Times New Roman" w:hAnsiTheme="minorHAnsi" w:cstheme="minorHAnsi"/>
                  <w:sz w:val="16"/>
                  <w:szCs w:val="16"/>
                  <w:lang w:val="en-US" w:eastAsia="ru-RU"/>
                </w:rPr>
                <w:t xml:space="preserve">,  </w:t>
              </w:r>
            </w:ins>
            <w:ins w:id="1450" w:author="Erce, Juan Antonio" w:date="2016-09-20T18:26:00Z">
              <w:r w:rsidR="00EE4200" w:rsidRPr="00F909A0">
                <w:rPr>
                  <w:rFonts w:asciiTheme="minorHAnsi" w:eastAsia="Times New Roman" w:hAnsiTheme="minorHAnsi" w:cstheme="minorHAnsi"/>
                  <w:sz w:val="16"/>
                  <w:szCs w:val="16"/>
                  <w:highlight w:val="yellow"/>
                  <w:lang w:val="en-US" w:eastAsia="ru-RU"/>
                </w:rPr>
                <w:t>the knowledge base article</w:t>
              </w:r>
            </w:ins>
            <w:ins w:id="1451" w:author="Erce, Juan Antonio" w:date="2016-09-22T09:37:00Z">
              <w:r w:rsidR="00F80C0A">
                <w:rPr>
                  <w:rFonts w:asciiTheme="minorHAnsi" w:eastAsia="Times New Roman" w:hAnsiTheme="minorHAnsi" w:cstheme="minorHAnsi"/>
                  <w:sz w:val="16"/>
                  <w:szCs w:val="16"/>
                  <w:lang w:val="en-US" w:eastAsia="ru-RU"/>
                </w:rPr>
                <w:t xml:space="preserve"> </w:t>
              </w:r>
            </w:ins>
          </w:p>
          <w:p w14:paraId="3B26BEB9" w14:textId="77777777" w:rsidR="007E3FB7" w:rsidRDefault="007E3FB7" w:rsidP="007E3FB7">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When </w:t>
            </w:r>
            <w:r w:rsidRPr="00123367">
              <w:rPr>
                <w:rFonts w:asciiTheme="minorHAnsi" w:eastAsia="Times New Roman" w:hAnsiTheme="minorHAnsi" w:cstheme="minorHAnsi"/>
                <w:sz w:val="16"/>
                <w:szCs w:val="16"/>
                <w:lang w:val="en-US" w:eastAsia="ru-RU"/>
              </w:rPr>
              <w:t xml:space="preserve">I </w:t>
            </w:r>
            <w:r>
              <w:rPr>
                <w:rFonts w:asciiTheme="minorHAnsi" w:eastAsia="Times New Roman" w:hAnsiTheme="minorHAnsi" w:cstheme="minorHAnsi"/>
                <w:sz w:val="16"/>
                <w:szCs w:val="16"/>
                <w:lang w:val="en-US" w:eastAsia="ru-RU"/>
              </w:rPr>
              <w:t xml:space="preserve">type in the “search field” and press enter </w:t>
            </w:r>
            <w:r>
              <w:rPr>
                <w:rFonts w:asciiTheme="minorHAnsi" w:eastAsia="Times New Roman" w:hAnsiTheme="minorHAnsi" w:cstheme="minorHAnsi"/>
                <w:color w:val="0000FF"/>
                <w:sz w:val="16"/>
                <w:szCs w:val="16"/>
                <w:lang w:val="en-US" w:eastAsia="ru-RU"/>
              </w:rPr>
              <w:br/>
              <w:t>T</w:t>
            </w:r>
            <w:r w:rsidRPr="00123367">
              <w:rPr>
                <w:rFonts w:asciiTheme="minorHAnsi" w:eastAsia="Times New Roman" w:hAnsiTheme="minorHAnsi" w:cstheme="minorHAnsi"/>
                <w:color w:val="0000FF"/>
                <w:sz w:val="16"/>
                <w:szCs w:val="16"/>
                <w:lang w:val="en-US" w:eastAsia="ru-RU"/>
              </w:rPr>
              <w:t xml:space="preserve">hen </w:t>
            </w:r>
            <w:r>
              <w:rPr>
                <w:rFonts w:asciiTheme="minorHAnsi" w:eastAsia="Times New Roman" w:hAnsiTheme="minorHAnsi" w:cstheme="minorHAnsi"/>
                <w:sz w:val="16"/>
                <w:szCs w:val="16"/>
                <w:lang w:val="en-US" w:eastAsia="ru-RU"/>
              </w:rPr>
              <w:t>the system should bring me to the results page by default on the “all content” tab.</w:t>
            </w:r>
          </w:p>
          <w:p w14:paraId="586F875D" w14:textId="4135224F" w:rsidR="007E3FB7" w:rsidRDefault="007E3FB7" w:rsidP="007E3FB7">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there are no results to my search</w:t>
            </w:r>
            <w:r>
              <w:rPr>
                <w:rFonts w:asciiTheme="minorHAnsi" w:eastAsia="Times New Roman" w:hAnsiTheme="minorHAnsi" w:cstheme="minorHAnsi"/>
                <w:color w:val="0000FF"/>
                <w:sz w:val="16"/>
                <w:szCs w:val="16"/>
                <w:lang w:val="en-US" w:eastAsia="ru-RU"/>
              </w:rPr>
              <w:br/>
              <w:t>T</w:t>
            </w:r>
            <w:r w:rsidRPr="00123367">
              <w:rPr>
                <w:rFonts w:asciiTheme="minorHAnsi" w:eastAsia="Times New Roman" w:hAnsiTheme="minorHAnsi" w:cstheme="minorHAnsi"/>
                <w:color w:val="0000FF"/>
                <w:sz w:val="16"/>
                <w:szCs w:val="16"/>
                <w:lang w:val="en-US" w:eastAsia="ru-RU"/>
              </w:rPr>
              <w:t xml:space="preserve">hen </w:t>
            </w:r>
            <w:r w:rsidRPr="00123367">
              <w:rPr>
                <w:rFonts w:asciiTheme="minorHAnsi" w:eastAsia="Times New Roman" w:hAnsiTheme="minorHAnsi" w:cstheme="minorHAnsi"/>
                <w:sz w:val="16"/>
                <w:szCs w:val="16"/>
                <w:lang w:val="en-US" w:eastAsia="ru-RU"/>
              </w:rPr>
              <w:t xml:space="preserve">the </w:t>
            </w:r>
            <w:r>
              <w:rPr>
                <w:rFonts w:asciiTheme="minorHAnsi" w:eastAsia="Times New Roman" w:hAnsiTheme="minorHAnsi" w:cstheme="minorHAnsi"/>
                <w:sz w:val="16"/>
                <w:szCs w:val="16"/>
                <w:lang w:val="en-US" w:eastAsia="ru-RU"/>
              </w:rPr>
              <w:t>fast search engine indicates in the results dropdown field “There are no recent records that match your search</w:t>
            </w:r>
            <w:r w:rsidR="0014465A">
              <w:rPr>
                <w:rFonts w:asciiTheme="minorHAnsi" w:eastAsia="Times New Roman" w:hAnsiTheme="minorHAnsi" w:cstheme="minorHAnsi"/>
                <w:sz w:val="16"/>
                <w:szCs w:val="16"/>
                <w:lang w:val="en-US" w:eastAsia="ru-RU"/>
              </w:rPr>
              <w:t>”</w:t>
            </w:r>
            <w:r>
              <w:rPr>
                <w:rFonts w:asciiTheme="minorHAnsi" w:eastAsia="Times New Roman" w:hAnsiTheme="minorHAnsi" w:cstheme="minorHAnsi"/>
                <w:sz w:val="16"/>
                <w:szCs w:val="16"/>
                <w:lang w:val="en-US" w:eastAsia="ru-RU"/>
              </w:rPr>
              <w:t>.</w:t>
            </w:r>
          </w:p>
          <w:p w14:paraId="6B7F9E86" w14:textId="12E359A9" w:rsidR="007E3FB7" w:rsidRPr="00B1656C" w:rsidRDefault="007E3FB7" w:rsidP="007E3FB7">
            <w:pPr>
              <w:rPr>
                <w:rFonts w:asciiTheme="minorHAnsi" w:eastAsia="Times New Roman" w:hAnsiTheme="minorHAnsi" w:cstheme="minorHAnsi"/>
                <w:color w:val="000000"/>
                <w:sz w:val="16"/>
                <w:szCs w:val="16"/>
                <w:lang w:val="en-US"/>
              </w:rPr>
            </w:pPr>
          </w:p>
        </w:tc>
        <w:tc>
          <w:tcPr>
            <w:tcW w:w="884" w:type="dxa"/>
          </w:tcPr>
          <w:p w14:paraId="19F166BB" w14:textId="36F3598C" w:rsidR="007E3FB7" w:rsidRPr="00691053" w:rsidRDefault="007E3FB7" w:rsidP="007E3FB7">
            <w:pPr>
              <w:jc w:val="right"/>
              <w:rPr>
                <w:rFonts w:asciiTheme="minorHAnsi" w:eastAsia="Times New Roman" w:hAnsiTheme="minorHAnsi" w:cstheme="minorHAnsi"/>
                <w:color w:val="000000"/>
                <w:sz w:val="16"/>
                <w:szCs w:val="16"/>
                <w:lang w:val="en-US"/>
              </w:rPr>
            </w:pPr>
            <w:r w:rsidRPr="00691053">
              <w:rPr>
                <w:rFonts w:asciiTheme="minorHAnsi" w:eastAsia="Times New Roman" w:hAnsiTheme="minorHAnsi" w:cstheme="minorHAnsi"/>
                <w:color w:val="000000"/>
                <w:sz w:val="16"/>
                <w:szCs w:val="16"/>
                <w:lang w:val="en-US"/>
              </w:rPr>
              <w:t>1</w:t>
            </w:r>
          </w:p>
        </w:tc>
      </w:tr>
      <w:tr w:rsidR="006F18F9" w14:paraId="13A84495" w14:textId="77777777" w:rsidTr="002E4719">
        <w:trPr>
          <w:trHeight w:val="507"/>
        </w:trPr>
        <w:tc>
          <w:tcPr>
            <w:tcW w:w="710" w:type="dxa"/>
          </w:tcPr>
          <w:p w14:paraId="34CD5D79" w14:textId="77777777" w:rsidR="006F18F9" w:rsidRDefault="006F18F9" w:rsidP="00106C8A">
            <w:pPr>
              <w:jc w:val="right"/>
              <w:rPr>
                <w:rFonts w:asciiTheme="minorHAnsi" w:eastAsia="Times New Roman" w:hAnsiTheme="minorHAnsi" w:cstheme="minorHAnsi"/>
                <w:color w:val="000000"/>
                <w:sz w:val="16"/>
                <w:szCs w:val="16"/>
                <w:lang w:val="en-US"/>
              </w:rPr>
            </w:pPr>
          </w:p>
        </w:tc>
        <w:tc>
          <w:tcPr>
            <w:tcW w:w="8822" w:type="dxa"/>
            <w:gridSpan w:val="5"/>
          </w:tcPr>
          <w:p w14:paraId="4587BF40" w14:textId="77777777" w:rsidR="006F18F9" w:rsidRDefault="006F18F9" w:rsidP="00106C8A">
            <w:pPr>
              <w:rPr>
                <w:rFonts w:asciiTheme="minorHAnsi" w:eastAsia="Times New Roman" w:hAnsiTheme="minorHAnsi" w:cstheme="minorHAnsi"/>
                <w:color w:val="000000"/>
                <w:sz w:val="16"/>
                <w:szCs w:val="16"/>
                <w:lang w:val="en-US"/>
              </w:rPr>
            </w:pPr>
          </w:p>
          <w:p w14:paraId="03C0E15B" w14:textId="4B93EC4F" w:rsidR="006F18F9" w:rsidRDefault="007E3FB7" w:rsidP="00106C8A">
            <w:pPr>
              <w:rPr>
                <w:rFonts w:asciiTheme="minorHAnsi" w:eastAsia="Times New Roman" w:hAnsiTheme="minorHAnsi" w:cstheme="minorHAnsi"/>
                <w:color w:val="000000"/>
                <w:sz w:val="16"/>
                <w:szCs w:val="16"/>
                <w:lang w:val="en-US"/>
              </w:rPr>
            </w:pPr>
            <w:r>
              <w:rPr>
                <w:noProof/>
                <w:lang w:val="sk-SK" w:eastAsia="sk-SK"/>
              </w:rPr>
              <w:lastRenderedPageBreak/>
              <w:drawing>
                <wp:inline distT="0" distB="0" distL="0" distR="0" wp14:anchorId="1B235A21" wp14:editId="364572E4">
                  <wp:extent cx="1880778" cy="3088105"/>
                  <wp:effectExtent l="19050" t="19050" r="24765" b="171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cstate="email">
                            <a:extLst>
                              <a:ext uri="{28A0092B-C50C-407E-A947-70E740481C1C}">
                                <a14:useLocalDpi xmlns:a14="http://schemas.microsoft.com/office/drawing/2010/main"/>
                              </a:ext>
                            </a:extLst>
                          </a:blip>
                          <a:srcRect/>
                          <a:stretch/>
                        </pic:blipFill>
                        <pic:spPr bwMode="auto">
                          <a:xfrm>
                            <a:off x="0" y="0"/>
                            <a:ext cx="1881147" cy="3088711"/>
                          </a:xfrm>
                          <a:prstGeom prst="rect">
                            <a:avLst/>
                          </a:prstGeom>
                          <a:ln w="9525" cap="flat" cmpd="sng" algn="ctr">
                            <a:solidFill>
                              <a:srgbClr val="8F919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D7A9560" w14:textId="3F9177FD" w:rsidR="0023418A" w:rsidRDefault="0023418A" w:rsidP="00106C8A">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Add Topics to search auto-completion </w:t>
            </w:r>
            <w:r>
              <w:rPr>
                <w:rFonts w:asciiTheme="minorHAnsi" w:eastAsia="Times New Roman" w:hAnsiTheme="minorHAnsi" w:cstheme="minorHAnsi"/>
                <w:color w:val="000000"/>
                <w:sz w:val="16"/>
                <w:szCs w:val="16"/>
              </w:rPr>
              <w:t>section</w:t>
            </w:r>
          </w:p>
          <w:p w14:paraId="66F591BD" w14:textId="32895A37" w:rsidR="006F18F9" w:rsidRDefault="003202CE" w:rsidP="00106C8A">
            <w:pPr>
              <w:rPr>
                <w:ins w:id="1452" w:author="Erce, Juan Antonio" w:date="2016-09-21T09:27:00Z"/>
                <w:rFonts w:asciiTheme="minorHAnsi" w:eastAsia="Times New Roman" w:hAnsiTheme="minorHAnsi" w:cstheme="minorHAnsi"/>
                <w:color w:val="000000"/>
                <w:sz w:val="16"/>
                <w:szCs w:val="16"/>
                <w:lang w:val="en-US"/>
              </w:rPr>
            </w:pPr>
            <w:ins w:id="1453" w:author="Erce, Juan Antonio" w:date="2016-09-21T09:27:00Z">
              <w:r w:rsidRPr="00F909A0">
                <w:rPr>
                  <w:rFonts w:asciiTheme="minorHAnsi" w:eastAsia="Times New Roman" w:hAnsiTheme="minorHAnsi" w:cstheme="minorHAnsi"/>
                  <w:color w:val="000000"/>
                  <w:sz w:val="16"/>
                  <w:szCs w:val="16"/>
                  <w:highlight w:val="yellow"/>
                  <w:lang w:val="en-US"/>
                  <w:rPrChange w:id="1454" w:author="Erce, Juan Antonio" w:date="2016-09-21T13:42:00Z">
                    <w:rPr>
                      <w:rFonts w:asciiTheme="minorHAnsi" w:eastAsia="Times New Roman" w:hAnsiTheme="minorHAnsi" w:cstheme="minorHAnsi"/>
                      <w:color w:val="000000"/>
                      <w:sz w:val="16"/>
                      <w:szCs w:val="16"/>
                      <w:lang w:val="en-US"/>
                    </w:rPr>
                  </w:rPrChange>
                </w:rPr>
                <w:t>Add ITSP KB search auto-</w:t>
              </w:r>
              <w:commentRangeStart w:id="1455"/>
              <w:r w:rsidRPr="00F909A0">
                <w:rPr>
                  <w:rFonts w:asciiTheme="minorHAnsi" w:eastAsia="Times New Roman" w:hAnsiTheme="minorHAnsi" w:cstheme="minorHAnsi"/>
                  <w:color w:val="000000"/>
                  <w:sz w:val="16"/>
                  <w:szCs w:val="16"/>
                  <w:highlight w:val="yellow"/>
                  <w:lang w:val="en-US"/>
                  <w:rPrChange w:id="1456" w:author="Erce, Juan Antonio" w:date="2016-09-21T13:42:00Z">
                    <w:rPr>
                      <w:rFonts w:asciiTheme="minorHAnsi" w:eastAsia="Times New Roman" w:hAnsiTheme="minorHAnsi" w:cstheme="minorHAnsi"/>
                      <w:color w:val="000000"/>
                      <w:sz w:val="16"/>
                      <w:szCs w:val="16"/>
                      <w:lang w:val="en-US"/>
                    </w:rPr>
                  </w:rPrChange>
                </w:rPr>
                <w:t>completion section</w:t>
              </w:r>
            </w:ins>
            <w:commentRangeEnd w:id="1455"/>
            <w:ins w:id="1457" w:author="Erce, Juan Antonio" w:date="2016-09-21T09:28:00Z">
              <w:r w:rsidRPr="00F909A0">
                <w:rPr>
                  <w:rStyle w:val="CommentReference"/>
                  <w:highlight w:val="yellow"/>
                  <w:rPrChange w:id="1458" w:author="Erce, Juan Antonio" w:date="2016-09-21T13:42:00Z">
                    <w:rPr>
                      <w:rStyle w:val="CommentReference"/>
                    </w:rPr>
                  </w:rPrChange>
                </w:rPr>
                <w:commentReference w:id="1455"/>
              </w:r>
            </w:ins>
          </w:p>
          <w:p w14:paraId="19921124" w14:textId="77777777" w:rsidR="003202CE" w:rsidRPr="00691053" w:rsidRDefault="003202CE" w:rsidP="00106C8A">
            <w:pPr>
              <w:rPr>
                <w:rFonts w:asciiTheme="minorHAnsi" w:eastAsia="Times New Roman" w:hAnsiTheme="minorHAnsi" w:cstheme="minorHAnsi"/>
                <w:color w:val="000000"/>
                <w:sz w:val="16"/>
                <w:szCs w:val="16"/>
                <w:lang w:val="en-US"/>
              </w:rPr>
            </w:pPr>
          </w:p>
        </w:tc>
      </w:tr>
      <w:tr w:rsidR="006F18F9" w14:paraId="082E9CE4" w14:textId="77777777" w:rsidTr="002E4719">
        <w:trPr>
          <w:trHeight w:val="867"/>
        </w:trPr>
        <w:tc>
          <w:tcPr>
            <w:tcW w:w="710" w:type="dxa"/>
          </w:tcPr>
          <w:p w14:paraId="395BCBF1" w14:textId="77777777" w:rsidR="006F18F9" w:rsidRDefault="006F18F9" w:rsidP="00106C8A">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10.1.2</w:t>
            </w:r>
          </w:p>
        </w:tc>
        <w:tc>
          <w:tcPr>
            <w:tcW w:w="1417" w:type="dxa"/>
            <w:gridSpan w:val="2"/>
          </w:tcPr>
          <w:p w14:paraId="11AB9ECA" w14:textId="77777777" w:rsidR="006F18F9" w:rsidRPr="00691053" w:rsidRDefault="006F18F9" w:rsidP="00106C8A">
            <w:pPr>
              <w:rPr>
                <w:rFonts w:asciiTheme="minorHAnsi" w:eastAsia="Times New Roman" w:hAnsiTheme="minorHAnsi" w:cstheme="minorHAnsi"/>
                <w:b/>
                <w:color w:val="000000"/>
                <w:sz w:val="16"/>
                <w:szCs w:val="16"/>
                <w:lang w:val="en-US"/>
              </w:rPr>
            </w:pPr>
            <w:r>
              <w:rPr>
                <w:rFonts w:asciiTheme="minorHAnsi" w:eastAsia="Times New Roman" w:hAnsiTheme="minorHAnsi" w:cstheme="minorHAnsi"/>
                <w:b/>
                <w:color w:val="000000"/>
                <w:sz w:val="16"/>
                <w:szCs w:val="16"/>
                <w:lang w:val="en-US"/>
              </w:rPr>
              <w:t>Search field</w:t>
            </w:r>
          </w:p>
        </w:tc>
        <w:tc>
          <w:tcPr>
            <w:tcW w:w="1559" w:type="dxa"/>
          </w:tcPr>
          <w:p w14:paraId="7FF774BC" w14:textId="77777777" w:rsidR="006F18F9" w:rsidRPr="00691053" w:rsidRDefault="006F18F9" w:rsidP="00106C8A">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Search field on page results </w:t>
            </w:r>
          </w:p>
        </w:tc>
        <w:tc>
          <w:tcPr>
            <w:tcW w:w="4962" w:type="dxa"/>
          </w:tcPr>
          <w:p w14:paraId="534649D4" w14:textId="77777777" w:rsidR="006F18F9" w:rsidRDefault="006F18F9" w:rsidP="00106C8A">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sidRPr="00123367">
              <w:rPr>
                <w:rFonts w:asciiTheme="minorHAnsi" w:eastAsia="Times New Roman" w:hAnsiTheme="minorHAnsi" w:cstheme="minorHAnsi"/>
                <w:sz w:val="16"/>
                <w:szCs w:val="16"/>
                <w:lang w:val="en-US" w:eastAsia="ru-RU"/>
              </w:rPr>
              <w:t xml:space="preserve">that I am </w:t>
            </w:r>
            <w:r>
              <w:rPr>
                <w:rFonts w:asciiTheme="minorHAnsi" w:eastAsia="Times New Roman" w:hAnsiTheme="minorHAnsi" w:cstheme="minorHAnsi"/>
                <w:sz w:val="16"/>
                <w:szCs w:val="16"/>
                <w:lang w:val="en-US" w:eastAsia="ru-RU"/>
              </w:rPr>
              <w:t>a logged user</w:t>
            </w:r>
          </w:p>
          <w:p w14:paraId="4A8B3BD5" w14:textId="77777777" w:rsidR="006F18F9" w:rsidRDefault="006F18F9" w:rsidP="00106C8A">
            <w:pPr>
              <w:rPr>
                <w:rFonts w:asciiTheme="minorHAnsi" w:eastAsia="Times New Roman" w:hAnsiTheme="minorHAnsi" w:cstheme="minorHAnsi"/>
                <w:sz w:val="16"/>
                <w:szCs w:val="16"/>
                <w:lang w:val="en-US" w:eastAsia="ru-RU"/>
              </w:rPr>
            </w:pPr>
            <w:r w:rsidRPr="001921E5">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located on the search results page</w:t>
            </w:r>
          </w:p>
          <w:p w14:paraId="5A8330D8" w14:textId="77777777" w:rsidR="006F18F9" w:rsidRDefault="006F18F9" w:rsidP="00106C8A">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When </w:t>
            </w:r>
            <w:r w:rsidRPr="00123367">
              <w:rPr>
                <w:rFonts w:asciiTheme="minorHAnsi" w:eastAsia="Times New Roman" w:hAnsiTheme="minorHAnsi" w:cstheme="minorHAnsi"/>
                <w:sz w:val="16"/>
                <w:szCs w:val="16"/>
                <w:lang w:val="en-US" w:eastAsia="ru-RU"/>
              </w:rPr>
              <w:t xml:space="preserve">I </w:t>
            </w:r>
            <w:r>
              <w:rPr>
                <w:rFonts w:asciiTheme="minorHAnsi" w:eastAsia="Times New Roman" w:hAnsiTheme="minorHAnsi" w:cstheme="minorHAnsi"/>
                <w:sz w:val="16"/>
                <w:szCs w:val="16"/>
                <w:lang w:val="en-US" w:eastAsia="ru-RU"/>
              </w:rPr>
              <w:t xml:space="preserve">type in the “search field” </w:t>
            </w:r>
          </w:p>
          <w:p w14:paraId="75F5BFD5" w14:textId="77777777" w:rsidR="006F18F9" w:rsidRDefault="006F18F9" w:rsidP="00106C8A">
            <w:pPr>
              <w:rPr>
                <w:rFonts w:asciiTheme="minorHAnsi" w:eastAsia="Times New Roman" w:hAnsiTheme="minorHAnsi" w:cstheme="minorHAnsi"/>
                <w:sz w:val="16"/>
                <w:szCs w:val="16"/>
                <w:lang w:val="en-US" w:eastAsia="ru-RU"/>
              </w:rPr>
            </w:pPr>
            <w:r w:rsidRPr="00D31FFC">
              <w:rPr>
                <w:rFonts w:asciiTheme="minorHAnsi" w:eastAsia="Times New Roman" w:hAnsiTheme="minorHAnsi" w:cstheme="minorHAnsi"/>
                <w:color w:val="0000FF"/>
                <w:sz w:val="16"/>
                <w:szCs w:val="16"/>
                <w:lang w:val="en-US" w:eastAsia="ru-RU"/>
              </w:rPr>
              <w:t>And</w:t>
            </w:r>
            <w:r w:rsidRPr="00D31FFC">
              <w:rPr>
                <w:rFonts w:asciiTheme="minorHAnsi" w:eastAsia="Times New Roman" w:hAnsiTheme="minorHAnsi" w:cstheme="minorHAnsi"/>
                <w:sz w:val="16"/>
                <w:szCs w:val="16"/>
                <w:lang w:val="en-US" w:eastAsia="ru-RU"/>
              </w:rPr>
              <w:t xml:space="preserve"> click enter</w:t>
            </w:r>
            <w:r>
              <w:rPr>
                <w:rFonts w:asciiTheme="minorHAnsi" w:eastAsia="Times New Roman" w:hAnsiTheme="minorHAnsi" w:cstheme="minorHAnsi"/>
                <w:color w:val="0000FF"/>
                <w:sz w:val="16"/>
                <w:szCs w:val="16"/>
                <w:lang w:val="en-US" w:eastAsia="ru-RU"/>
              </w:rPr>
              <w:br/>
              <w:t>T</w:t>
            </w:r>
            <w:r w:rsidRPr="00123367">
              <w:rPr>
                <w:rFonts w:asciiTheme="minorHAnsi" w:eastAsia="Times New Roman" w:hAnsiTheme="minorHAnsi" w:cstheme="minorHAnsi"/>
                <w:color w:val="0000FF"/>
                <w:sz w:val="16"/>
                <w:szCs w:val="16"/>
                <w:lang w:val="en-US" w:eastAsia="ru-RU"/>
              </w:rPr>
              <w:t xml:space="preserve">hen </w:t>
            </w:r>
            <w:r>
              <w:rPr>
                <w:rFonts w:asciiTheme="minorHAnsi" w:eastAsia="Times New Roman" w:hAnsiTheme="minorHAnsi" w:cstheme="minorHAnsi"/>
                <w:sz w:val="16"/>
                <w:szCs w:val="16"/>
                <w:lang w:val="en-US" w:eastAsia="ru-RU"/>
              </w:rPr>
              <w:t>the system should show the “all content” results items below in the list of results.</w:t>
            </w:r>
          </w:p>
          <w:p w14:paraId="6FCD47C3" w14:textId="77777777" w:rsidR="006F18F9" w:rsidRPr="001D77F3" w:rsidRDefault="006F18F9" w:rsidP="00106C8A">
            <w:pPr>
              <w:rPr>
                <w:rFonts w:asciiTheme="minorHAnsi" w:eastAsia="Times New Roman" w:hAnsiTheme="minorHAnsi" w:cstheme="minorHAnsi"/>
                <w:color w:val="0000FF"/>
                <w:sz w:val="16"/>
                <w:szCs w:val="16"/>
                <w:lang w:eastAsia="ru-RU"/>
              </w:rPr>
            </w:pPr>
            <w:r w:rsidRPr="001921E5">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I can update my search query by typing again in the search field</w:t>
            </w:r>
          </w:p>
        </w:tc>
        <w:tc>
          <w:tcPr>
            <w:tcW w:w="884" w:type="dxa"/>
          </w:tcPr>
          <w:p w14:paraId="3146E792" w14:textId="77777777" w:rsidR="006F18F9" w:rsidRPr="00691053" w:rsidRDefault="006F18F9" w:rsidP="00106C8A">
            <w:pPr>
              <w:jc w:val="right"/>
              <w:rPr>
                <w:rFonts w:asciiTheme="minorHAnsi" w:eastAsia="Times New Roman" w:hAnsiTheme="minorHAnsi" w:cstheme="minorHAnsi"/>
                <w:color w:val="000000"/>
                <w:sz w:val="16"/>
                <w:szCs w:val="16"/>
                <w:lang w:val="en-US"/>
              </w:rPr>
            </w:pPr>
            <w:r w:rsidRPr="00691053">
              <w:rPr>
                <w:rFonts w:asciiTheme="minorHAnsi" w:eastAsia="Times New Roman" w:hAnsiTheme="minorHAnsi" w:cstheme="minorHAnsi"/>
                <w:color w:val="000000"/>
                <w:sz w:val="16"/>
                <w:szCs w:val="16"/>
                <w:lang w:val="en-US"/>
              </w:rPr>
              <w:t>1</w:t>
            </w:r>
          </w:p>
        </w:tc>
      </w:tr>
      <w:tr w:rsidR="006F18F9" w14:paraId="366A7A19" w14:textId="77777777" w:rsidTr="002E4719">
        <w:trPr>
          <w:trHeight w:val="689"/>
        </w:trPr>
        <w:tc>
          <w:tcPr>
            <w:tcW w:w="710" w:type="dxa"/>
          </w:tcPr>
          <w:p w14:paraId="7F4589ED" w14:textId="77777777" w:rsidR="006F18F9" w:rsidRPr="002310FC" w:rsidRDefault="006F18F9" w:rsidP="00106C8A">
            <w:pPr>
              <w:jc w:val="right"/>
              <w:rPr>
                <w:rFonts w:asciiTheme="minorHAnsi" w:eastAsia="Times New Roman" w:hAnsiTheme="minorHAnsi" w:cstheme="minorHAnsi"/>
                <w:strike/>
                <w:color w:val="000000"/>
                <w:sz w:val="16"/>
                <w:szCs w:val="16"/>
                <w:lang w:val="en-US"/>
                <w:rPrChange w:id="1459" w:author="Ghita Benotmane" w:date="2016-10-04T16:00:00Z">
                  <w:rPr>
                    <w:rFonts w:asciiTheme="minorHAnsi" w:eastAsia="Times New Roman" w:hAnsiTheme="minorHAnsi" w:cstheme="minorHAnsi"/>
                    <w:color w:val="000000"/>
                    <w:sz w:val="16"/>
                    <w:szCs w:val="16"/>
                    <w:lang w:val="en-US"/>
                  </w:rPr>
                </w:rPrChange>
              </w:rPr>
            </w:pPr>
            <w:r w:rsidRPr="002310FC">
              <w:rPr>
                <w:rFonts w:asciiTheme="minorHAnsi" w:eastAsia="Times New Roman" w:hAnsiTheme="minorHAnsi" w:cstheme="minorHAnsi"/>
                <w:strike/>
                <w:color w:val="000000"/>
                <w:sz w:val="16"/>
                <w:szCs w:val="16"/>
                <w:lang w:val="en-US"/>
                <w:rPrChange w:id="1460" w:author="Ghita Benotmane" w:date="2016-10-04T16:00:00Z">
                  <w:rPr>
                    <w:rFonts w:asciiTheme="minorHAnsi" w:eastAsia="Times New Roman" w:hAnsiTheme="minorHAnsi" w:cstheme="minorHAnsi"/>
                    <w:color w:val="000000"/>
                    <w:sz w:val="16"/>
                    <w:szCs w:val="16"/>
                    <w:lang w:val="en-US"/>
                  </w:rPr>
                </w:rPrChange>
              </w:rPr>
              <w:t>10.1.3</w:t>
            </w:r>
          </w:p>
        </w:tc>
        <w:tc>
          <w:tcPr>
            <w:tcW w:w="1417" w:type="dxa"/>
            <w:gridSpan w:val="2"/>
          </w:tcPr>
          <w:p w14:paraId="29C944A8" w14:textId="77777777" w:rsidR="006F18F9" w:rsidRPr="002310FC" w:rsidRDefault="006F18F9" w:rsidP="00106C8A">
            <w:pPr>
              <w:rPr>
                <w:rFonts w:asciiTheme="minorHAnsi" w:eastAsia="Times New Roman" w:hAnsiTheme="minorHAnsi" w:cstheme="minorHAnsi"/>
                <w:b/>
                <w:strike/>
                <w:color w:val="000000"/>
                <w:sz w:val="16"/>
                <w:szCs w:val="16"/>
                <w:lang w:val="en-US"/>
                <w:rPrChange w:id="1461" w:author="Ghita Benotmane" w:date="2016-10-04T16:00:00Z">
                  <w:rPr>
                    <w:rFonts w:asciiTheme="minorHAnsi" w:eastAsia="Times New Roman" w:hAnsiTheme="minorHAnsi" w:cstheme="minorHAnsi"/>
                    <w:b/>
                    <w:color w:val="000000"/>
                    <w:sz w:val="16"/>
                    <w:szCs w:val="16"/>
                    <w:lang w:val="en-US"/>
                  </w:rPr>
                </w:rPrChange>
              </w:rPr>
            </w:pPr>
            <w:r w:rsidRPr="002310FC">
              <w:rPr>
                <w:rFonts w:asciiTheme="minorHAnsi" w:eastAsia="Times New Roman" w:hAnsiTheme="minorHAnsi" w:cstheme="minorHAnsi"/>
                <w:b/>
                <w:strike/>
                <w:color w:val="000000"/>
                <w:sz w:val="16"/>
                <w:szCs w:val="16"/>
                <w:lang w:val="en-US"/>
                <w:rPrChange w:id="1462" w:author="Ghita Benotmane" w:date="2016-10-04T16:00:00Z">
                  <w:rPr>
                    <w:rFonts w:asciiTheme="minorHAnsi" w:eastAsia="Times New Roman" w:hAnsiTheme="minorHAnsi" w:cstheme="minorHAnsi"/>
                    <w:b/>
                    <w:color w:val="000000"/>
                    <w:sz w:val="16"/>
                    <w:szCs w:val="16"/>
                    <w:lang w:val="en-US"/>
                  </w:rPr>
                </w:rPrChange>
              </w:rPr>
              <w:t>Search Results scope</w:t>
            </w:r>
          </w:p>
        </w:tc>
        <w:tc>
          <w:tcPr>
            <w:tcW w:w="1559" w:type="dxa"/>
          </w:tcPr>
          <w:p w14:paraId="295BA8BD" w14:textId="77777777" w:rsidR="006F18F9" w:rsidRPr="002310FC" w:rsidRDefault="006F18F9" w:rsidP="00106C8A">
            <w:pPr>
              <w:rPr>
                <w:rFonts w:asciiTheme="minorHAnsi" w:eastAsia="Times New Roman" w:hAnsiTheme="minorHAnsi" w:cstheme="minorHAnsi"/>
                <w:strike/>
                <w:color w:val="000000"/>
                <w:sz w:val="16"/>
                <w:szCs w:val="16"/>
                <w:lang w:val="en-US"/>
                <w:rPrChange w:id="1463" w:author="Ghita Benotmane" w:date="2016-10-04T16:00:00Z">
                  <w:rPr>
                    <w:rFonts w:asciiTheme="minorHAnsi" w:eastAsia="Times New Roman" w:hAnsiTheme="minorHAnsi" w:cstheme="minorHAnsi"/>
                    <w:color w:val="000000"/>
                    <w:sz w:val="16"/>
                    <w:szCs w:val="16"/>
                    <w:lang w:val="en-US"/>
                  </w:rPr>
                </w:rPrChange>
              </w:rPr>
            </w:pPr>
            <w:r w:rsidRPr="002310FC">
              <w:rPr>
                <w:rFonts w:asciiTheme="minorHAnsi" w:eastAsia="Times New Roman" w:hAnsiTheme="minorHAnsi" w:cstheme="minorHAnsi"/>
                <w:strike/>
                <w:color w:val="000000"/>
                <w:sz w:val="16"/>
                <w:szCs w:val="16"/>
                <w:lang w:val="en-US"/>
                <w:rPrChange w:id="1464" w:author="Ghita Benotmane" w:date="2016-10-04T16:00:00Z">
                  <w:rPr>
                    <w:rFonts w:asciiTheme="minorHAnsi" w:eastAsia="Times New Roman" w:hAnsiTheme="minorHAnsi" w:cstheme="minorHAnsi"/>
                    <w:color w:val="000000"/>
                    <w:sz w:val="16"/>
                    <w:szCs w:val="16"/>
                    <w:lang w:val="en-US"/>
                  </w:rPr>
                </w:rPrChange>
              </w:rPr>
              <w:t>Enterprise search</w:t>
            </w:r>
          </w:p>
        </w:tc>
        <w:tc>
          <w:tcPr>
            <w:tcW w:w="4962" w:type="dxa"/>
          </w:tcPr>
          <w:p w14:paraId="3C652DFB" w14:textId="77777777" w:rsidR="006F18F9" w:rsidRPr="002310FC" w:rsidRDefault="006F18F9" w:rsidP="00106C8A">
            <w:pPr>
              <w:rPr>
                <w:rFonts w:asciiTheme="minorHAnsi" w:eastAsia="Times New Roman" w:hAnsiTheme="minorHAnsi" w:cstheme="minorHAnsi"/>
                <w:strike/>
                <w:sz w:val="16"/>
                <w:szCs w:val="16"/>
                <w:lang w:val="en-US" w:eastAsia="ru-RU"/>
                <w:rPrChange w:id="1465" w:author="Ghita Benotmane" w:date="2016-10-04T16:00:00Z">
                  <w:rPr>
                    <w:rFonts w:asciiTheme="minorHAnsi" w:eastAsia="Times New Roman" w:hAnsiTheme="minorHAnsi" w:cstheme="minorHAnsi"/>
                    <w:sz w:val="16"/>
                    <w:szCs w:val="16"/>
                    <w:lang w:val="en-US" w:eastAsia="ru-RU"/>
                  </w:rPr>
                </w:rPrChange>
              </w:rPr>
            </w:pPr>
            <w:r w:rsidRPr="002310FC">
              <w:rPr>
                <w:rFonts w:asciiTheme="minorHAnsi" w:eastAsia="Times New Roman" w:hAnsiTheme="minorHAnsi" w:cstheme="minorHAnsi"/>
                <w:strike/>
                <w:color w:val="0000FF"/>
                <w:sz w:val="16"/>
                <w:szCs w:val="16"/>
                <w:lang w:val="en-US" w:eastAsia="ru-RU"/>
                <w:rPrChange w:id="1466" w:author="Ghita Benotmane" w:date="2016-10-04T16:00:00Z">
                  <w:rPr>
                    <w:rFonts w:asciiTheme="minorHAnsi" w:eastAsia="Times New Roman" w:hAnsiTheme="minorHAnsi" w:cstheme="minorHAnsi"/>
                    <w:color w:val="0000FF"/>
                    <w:sz w:val="16"/>
                    <w:szCs w:val="16"/>
                    <w:lang w:val="en-US" w:eastAsia="ru-RU"/>
                  </w:rPr>
                </w:rPrChange>
              </w:rPr>
              <w:t xml:space="preserve">Given </w:t>
            </w:r>
            <w:r w:rsidRPr="002310FC">
              <w:rPr>
                <w:rFonts w:asciiTheme="minorHAnsi" w:eastAsia="Times New Roman" w:hAnsiTheme="minorHAnsi" w:cstheme="minorHAnsi"/>
                <w:strike/>
                <w:sz w:val="16"/>
                <w:szCs w:val="16"/>
                <w:lang w:val="en-US" w:eastAsia="ru-RU"/>
                <w:rPrChange w:id="1467" w:author="Ghita Benotmane" w:date="2016-10-04T16:00:00Z">
                  <w:rPr>
                    <w:rFonts w:asciiTheme="minorHAnsi" w:eastAsia="Times New Roman" w:hAnsiTheme="minorHAnsi" w:cstheme="minorHAnsi"/>
                    <w:sz w:val="16"/>
                    <w:szCs w:val="16"/>
                    <w:lang w:val="en-US" w:eastAsia="ru-RU"/>
                  </w:rPr>
                </w:rPrChange>
              </w:rPr>
              <w:t>I am located on the search results page</w:t>
            </w:r>
          </w:p>
          <w:p w14:paraId="10A1CF6D" w14:textId="77777777" w:rsidR="006F18F9" w:rsidRPr="002310FC" w:rsidRDefault="006F18F9" w:rsidP="00106C8A">
            <w:pPr>
              <w:rPr>
                <w:rFonts w:asciiTheme="minorHAnsi" w:eastAsia="Times New Roman" w:hAnsiTheme="minorHAnsi" w:cstheme="minorHAnsi"/>
                <w:strike/>
                <w:sz w:val="16"/>
                <w:szCs w:val="16"/>
                <w:lang w:val="en-US" w:eastAsia="ru-RU"/>
                <w:rPrChange w:id="1468" w:author="Ghita Benotmane" w:date="2016-10-04T16:00:00Z">
                  <w:rPr>
                    <w:rFonts w:asciiTheme="minorHAnsi" w:eastAsia="Times New Roman" w:hAnsiTheme="minorHAnsi" w:cstheme="minorHAnsi"/>
                    <w:sz w:val="16"/>
                    <w:szCs w:val="16"/>
                    <w:lang w:val="en-US" w:eastAsia="ru-RU"/>
                  </w:rPr>
                </w:rPrChange>
              </w:rPr>
            </w:pPr>
            <w:r w:rsidRPr="002310FC">
              <w:rPr>
                <w:rFonts w:asciiTheme="minorHAnsi" w:eastAsia="Times New Roman" w:hAnsiTheme="minorHAnsi" w:cstheme="minorHAnsi"/>
                <w:strike/>
                <w:color w:val="0000FF"/>
                <w:sz w:val="16"/>
                <w:szCs w:val="16"/>
                <w:lang w:val="en-US" w:eastAsia="ru-RU"/>
                <w:rPrChange w:id="1469" w:author="Ghita Benotmane" w:date="2016-10-04T16:00:00Z">
                  <w:rPr>
                    <w:rFonts w:asciiTheme="minorHAnsi" w:eastAsia="Times New Roman" w:hAnsiTheme="minorHAnsi" w:cstheme="minorHAnsi"/>
                    <w:color w:val="0000FF"/>
                    <w:sz w:val="16"/>
                    <w:szCs w:val="16"/>
                    <w:lang w:val="en-US" w:eastAsia="ru-RU"/>
                  </w:rPr>
                </w:rPrChange>
              </w:rPr>
              <w:t>Then</w:t>
            </w:r>
            <w:r w:rsidRPr="002310FC">
              <w:rPr>
                <w:rFonts w:asciiTheme="minorHAnsi" w:eastAsia="Times New Roman" w:hAnsiTheme="minorHAnsi" w:cstheme="minorHAnsi"/>
                <w:strike/>
                <w:sz w:val="16"/>
                <w:szCs w:val="16"/>
                <w:lang w:val="en-US" w:eastAsia="ru-RU"/>
                <w:rPrChange w:id="1470" w:author="Ghita Benotmane" w:date="2016-10-04T16:00:00Z">
                  <w:rPr>
                    <w:rFonts w:asciiTheme="minorHAnsi" w:eastAsia="Times New Roman" w:hAnsiTheme="minorHAnsi" w:cstheme="minorHAnsi"/>
                    <w:sz w:val="16"/>
                    <w:szCs w:val="16"/>
                    <w:lang w:val="en-US" w:eastAsia="ru-RU"/>
                  </w:rPr>
                </w:rPrChange>
              </w:rPr>
              <w:t xml:space="preserve"> the system allows me to search through all of </w:t>
            </w:r>
            <w:commentRangeStart w:id="1471"/>
            <w:commentRangeStart w:id="1472"/>
            <w:r w:rsidRPr="002310FC">
              <w:rPr>
                <w:rFonts w:asciiTheme="minorHAnsi" w:eastAsia="Times New Roman" w:hAnsiTheme="minorHAnsi" w:cstheme="minorHAnsi"/>
                <w:strike/>
                <w:sz w:val="16"/>
                <w:szCs w:val="16"/>
                <w:lang w:val="en-US" w:eastAsia="ru-RU"/>
                <w:rPrChange w:id="1473" w:author="Ghita Benotmane" w:date="2016-10-04T16:00:00Z">
                  <w:rPr>
                    <w:rFonts w:asciiTheme="minorHAnsi" w:eastAsia="Times New Roman" w:hAnsiTheme="minorHAnsi" w:cstheme="minorHAnsi"/>
                    <w:sz w:val="16"/>
                    <w:szCs w:val="16"/>
                    <w:lang w:val="en-US" w:eastAsia="ru-RU"/>
                  </w:rPr>
                </w:rPrChange>
              </w:rPr>
              <w:t>JTI’s SharePoint libraries</w:t>
            </w:r>
            <w:commentRangeEnd w:id="1471"/>
            <w:r w:rsidR="007874C8" w:rsidRPr="002310FC">
              <w:rPr>
                <w:rStyle w:val="CommentReference"/>
                <w:strike/>
                <w:rPrChange w:id="1474" w:author="Ghita Benotmane" w:date="2016-10-04T16:00:00Z">
                  <w:rPr>
                    <w:rStyle w:val="CommentReference"/>
                  </w:rPr>
                </w:rPrChange>
              </w:rPr>
              <w:commentReference w:id="1471"/>
            </w:r>
            <w:commentRangeEnd w:id="1472"/>
            <w:r w:rsidR="002310FC">
              <w:rPr>
                <w:rStyle w:val="CommentReference"/>
              </w:rPr>
              <w:commentReference w:id="1472"/>
            </w:r>
          </w:p>
          <w:p w14:paraId="2A9F48E3" w14:textId="77777777" w:rsidR="006F18F9" w:rsidRPr="002310FC" w:rsidRDefault="006F18F9" w:rsidP="00106C8A">
            <w:pPr>
              <w:rPr>
                <w:rFonts w:asciiTheme="minorHAnsi" w:eastAsia="Times New Roman" w:hAnsiTheme="minorHAnsi" w:cstheme="minorHAnsi"/>
                <w:strike/>
                <w:sz w:val="16"/>
                <w:szCs w:val="16"/>
                <w:lang w:val="en-US" w:eastAsia="ru-RU"/>
                <w:rPrChange w:id="1475" w:author="Ghita Benotmane" w:date="2016-10-04T16:00:00Z">
                  <w:rPr>
                    <w:rFonts w:asciiTheme="minorHAnsi" w:eastAsia="Times New Roman" w:hAnsiTheme="minorHAnsi" w:cstheme="minorHAnsi"/>
                    <w:sz w:val="16"/>
                    <w:szCs w:val="16"/>
                    <w:lang w:val="en-US" w:eastAsia="ru-RU"/>
                  </w:rPr>
                </w:rPrChange>
              </w:rPr>
            </w:pPr>
            <w:r w:rsidRPr="002310FC">
              <w:rPr>
                <w:rFonts w:asciiTheme="minorHAnsi" w:eastAsia="Times New Roman" w:hAnsiTheme="minorHAnsi" w:cstheme="minorHAnsi"/>
                <w:strike/>
                <w:color w:val="0000FF"/>
                <w:sz w:val="16"/>
                <w:szCs w:val="16"/>
                <w:lang w:val="en-US" w:eastAsia="ru-RU"/>
                <w:rPrChange w:id="1476" w:author="Ghita Benotmane" w:date="2016-10-04T16:00:00Z">
                  <w:rPr>
                    <w:rFonts w:asciiTheme="minorHAnsi" w:eastAsia="Times New Roman" w:hAnsiTheme="minorHAnsi" w:cstheme="minorHAnsi"/>
                    <w:color w:val="0000FF"/>
                    <w:sz w:val="16"/>
                    <w:szCs w:val="16"/>
                    <w:lang w:val="en-US" w:eastAsia="ru-RU"/>
                  </w:rPr>
                </w:rPrChange>
              </w:rPr>
              <w:t>And</w:t>
            </w:r>
            <w:r w:rsidRPr="002310FC">
              <w:rPr>
                <w:rFonts w:asciiTheme="minorHAnsi" w:eastAsia="Times New Roman" w:hAnsiTheme="minorHAnsi" w:cstheme="minorHAnsi"/>
                <w:strike/>
                <w:sz w:val="16"/>
                <w:szCs w:val="16"/>
                <w:lang w:val="en-US" w:eastAsia="ru-RU"/>
                <w:rPrChange w:id="1477" w:author="Ghita Benotmane" w:date="2016-10-04T16:00:00Z">
                  <w:rPr>
                    <w:rFonts w:asciiTheme="minorHAnsi" w:eastAsia="Times New Roman" w:hAnsiTheme="minorHAnsi" w:cstheme="minorHAnsi"/>
                    <w:sz w:val="16"/>
                    <w:szCs w:val="16"/>
                    <w:lang w:val="en-US" w:eastAsia="ru-RU"/>
                  </w:rPr>
                </w:rPrChange>
              </w:rPr>
              <w:t xml:space="preserve"> proceed to query one global search (enterprise search) </w:t>
            </w:r>
          </w:p>
        </w:tc>
        <w:tc>
          <w:tcPr>
            <w:tcW w:w="884" w:type="dxa"/>
          </w:tcPr>
          <w:p w14:paraId="3BBC0076" w14:textId="77777777" w:rsidR="006F18F9" w:rsidRPr="002310FC" w:rsidRDefault="006F18F9" w:rsidP="00106C8A">
            <w:pPr>
              <w:jc w:val="right"/>
              <w:rPr>
                <w:rFonts w:asciiTheme="minorHAnsi" w:eastAsia="Times New Roman" w:hAnsiTheme="minorHAnsi" w:cstheme="minorHAnsi"/>
                <w:strike/>
                <w:color w:val="000000"/>
                <w:sz w:val="16"/>
                <w:szCs w:val="16"/>
                <w:lang w:val="en-US"/>
                <w:rPrChange w:id="1478" w:author="Ghita Benotmane" w:date="2016-10-04T16:00:00Z">
                  <w:rPr>
                    <w:rFonts w:asciiTheme="minorHAnsi" w:eastAsia="Times New Roman" w:hAnsiTheme="minorHAnsi" w:cstheme="minorHAnsi"/>
                    <w:color w:val="000000"/>
                    <w:sz w:val="16"/>
                    <w:szCs w:val="16"/>
                    <w:lang w:val="en-US"/>
                  </w:rPr>
                </w:rPrChange>
              </w:rPr>
            </w:pPr>
            <w:r w:rsidRPr="002310FC">
              <w:rPr>
                <w:rFonts w:asciiTheme="minorHAnsi" w:eastAsia="Times New Roman" w:hAnsiTheme="minorHAnsi" w:cstheme="minorHAnsi"/>
                <w:strike/>
                <w:color w:val="000000"/>
                <w:sz w:val="16"/>
                <w:szCs w:val="16"/>
                <w:lang w:val="en-US"/>
                <w:rPrChange w:id="1479" w:author="Ghita Benotmane" w:date="2016-10-04T16:00:00Z">
                  <w:rPr>
                    <w:rFonts w:asciiTheme="minorHAnsi" w:eastAsia="Times New Roman" w:hAnsiTheme="minorHAnsi" w:cstheme="minorHAnsi"/>
                    <w:color w:val="000000"/>
                    <w:sz w:val="16"/>
                    <w:szCs w:val="16"/>
                    <w:lang w:val="en-US"/>
                  </w:rPr>
                </w:rPrChange>
              </w:rPr>
              <w:t>1</w:t>
            </w:r>
          </w:p>
        </w:tc>
      </w:tr>
    </w:tbl>
    <w:p w14:paraId="2DDAD2A5" w14:textId="77777777" w:rsidR="006F18F9" w:rsidRDefault="006F18F9" w:rsidP="006F18F9">
      <w:pPr>
        <w:spacing w:after="0"/>
        <w:rPr>
          <w:sz w:val="22"/>
        </w:rPr>
      </w:pPr>
    </w:p>
    <w:p w14:paraId="6D8D6BAD" w14:textId="77777777" w:rsidR="006F18F9" w:rsidRDefault="006F18F9" w:rsidP="00E20DD3">
      <w:pPr>
        <w:pStyle w:val="Heading2"/>
        <w:numPr>
          <w:ilvl w:val="1"/>
          <w:numId w:val="20"/>
        </w:numPr>
      </w:pPr>
      <w:bookmarkStart w:id="1480" w:name="_Toc461707139"/>
      <w:bookmarkStart w:id="1481" w:name="_Toc463013450"/>
      <w:r>
        <w:t>Search Results</w:t>
      </w:r>
      <w:bookmarkEnd w:id="1480"/>
      <w:bookmarkEnd w:id="1481"/>
    </w:p>
    <w:tbl>
      <w:tblPr>
        <w:tblStyle w:val="TableGrid"/>
        <w:tblW w:w="9532" w:type="dxa"/>
        <w:tblInd w:w="-289" w:type="dxa"/>
        <w:tblLayout w:type="fixed"/>
        <w:tblLook w:val="04A0" w:firstRow="1" w:lastRow="0" w:firstColumn="1" w:lastColumn="0" w:noHBand="0" w:noVBand="1"/>
      </w:tblPr>
      <w:tblGrid>
        <w:gridCol w:w="710"/>
        <w:gridCol w:w="1275"/>
        <w:gridCol w:w="142"/>
        <w:gridCol w:w="1559"/>
        <w:gridCol w:w="4962"/>
        <w:gridCol w:w="884"/>
      </w:tblGrid>
      <w:tr w:rsidR="006F18F9" w:rsidRPr="00193438" w14:paraId="5D038838" w14:textId="77777777" w:rsidTr="00106C8A">
        <w:trPr>
          <w:trHeight w:val="280"/>
        </w:trPr>
        <w:tc>
          <w:tcPr>
            <w:tcW w:w="710" w:type="dxa"/>
            <w:shd w:val="clear" w:color="auto" w:fill="122632" w:themeFill="text1"/>
            <w:hideMark/>
          </w:tcPr>
          <w:p w14:paraId="6568CC59"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Id</w:t>
            </w:r>
          </w:p>
        </w:tc>
        <w:tc>
          <w:tcPr>
            <w:tcW w:w="1275" w:type="dxa"/>
            <w:shd w:val="clear" w:color="auto" w:fill="122632" w:themeFill="text1"/>
            <w:hideMark/>
          </w:tcPr>
          <w:p w14:paraId="00745FF5"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category</w:t>
            </w:r>
          </w:p>
        </w:tc>
        <w:tc>
          <w:tcPr>
            <w:tcW w:w="1701" w:type="dxa"/>
            <w:gridSpan w:val="2"/>
            <w:shd w:val="clear" w:color="auto" w:fill="122632" w:themeFill="text1"/>
            <w:hideMark/>
          </w:tcPr>
          <w:p w14:paraId="0B91E385"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name</w:t>
            </w:r>
          </w:p>
        </w:tc>
        <w:tc>
          <w:tcPr>
            <w:tcW w:w="4962" w:type="dxa"/>
            <w:shd w:val="clear" w:color="auto" w:fill="122632" w:themeFill="text1"/>
            <w:hideMark/>
          </w:tcPr>
          <w:p w14:paraId="76D20A8E"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Description</w:t>
            </w:r>
          </w:p>
        </w:tc>
        <w:tc>
          <w:tcPr>
            <w:tcW w:w="884" w:type="dxa"/>
            <w:shd w:val="clear" w:color="auto" w:fill="122632" w:themeFill="text1"/>
            <w:hideMark/>
          </w:tcPr>
          <w:p w14:paraId="72EBD97D"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Priority</w:t>
            </w:r>
          </w:p>
        </w:tc>
      </w:tr>
      <w:tr w:rsidR="006F18F9" w:rsidRPr="00691053" w14:paraId="72B838B0" w14:textId="77777777" w:rsidTr="00106C8A">
        <w:trPr>
          <w:trHeight w:val="867"/>
        </w:trPr>
        <w:tc>
          <w:tcPr>
            <w:tcW w:w="710" w:type="dxa"/>
          </w:tcPr>
          <w:p w14:paraId="6B8DB744" w14:textId="17FFF65A" w:rsidR="006F18F9" w:rsidRDefault="0030720B" w:rsidP="00106C8A">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10.2.1</w:t>
            </w:r>
          </w:p>
        </w:tc>
        <w:tc>
          <w:tcPr>
            <w:tcW w:w="1417" w:type="dxa"/>
            <w:gridSpan w:val="2"/>
          </w:tcPr>
          <w:p w14:paraId="36BC8D43" w14:textId="77777777" w:rsidR="006F18F9" w:rsidRDefault="006F18F9" w:rsidP="00106C8A">
            <w:pPr>
              <w:rPr>
                <w:rFonts w:asciiTheme="minorHAnsi" w:eastAsia="Times New Roman" w:hAnsiTheme="minorHAnsi" w:cstheme="minorHAnsi"/>
                <w:b/>
                <w:color w:val="000000"/>
                <w:sz w:val="16"/>
                <w:szCs w:val="16"/>
                <w:lang w:val="en-US"/>
              </w:rPr>
            </w:pPr>
            <w:r>
              <w:rPr>
                <w:rFonts w:asciiTheme="minorHAnsi" w:eastAsia="Times New Roman" w:hAnsiTheme="minorHAnsi" w:cstheme="minorHAnsi"/>
                <w:b/>
                <w:color w:val="000000"/>
                <w:sz w:val="16"/>
                <w:szCs w:val="16"/>
                <w:lang w:val="en-US"/>
              </w:rPr>
              <w:t>Search Results</w:t>
            </w:r>
          </w:p>
        </w:tc>
        <w:tc>
          <w:tcPr>
            <w:tcW w:w="1559" w:type="dxa"/>
          </w:tcPr>
          <w:p w14:paraId="7A8409FE" w14:textId="77777777" w:rsidR="006F18F9" w:rsidRDefault="006F18F9" w:rsidP="00106C8A">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Result types</w:t>
            </w:r>
          </w:p>
        </w:tc>
        <w:tc>
          <w:tcPr>
            <w:tcW w:w="4962" w:type="dxa"/>
          </w:tcPr>
          <w:p w14:paraId="3680607E" w14:textId="77777777" w:rsidR="006F18F9" w:rsidRDefault="006F18F9" w:rsidP="00106C8A">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I am located on the search results page</w:t>
            </w:r>
          </w:p>
          <w:p w14:paraId="76028821" w14:textId="77777777" w:rsidR="006F18F9" w:rsidRDefault="006F18F9" w:rsidP="00106C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Then</w:t>
            </w:r>
            <w:r>
              <w:rPr>
                <w:rFonts w:asciiTheme="minorHAnsi" w:eastAsia="Times New Roman" w:hAnsiTheme="minorHAnsi" w:cstheme="minorHAnsi"/>
                <w:sz w:val="16"/>
                <w:szCs w:val="16"/>
                <w:lang w:val="en-US" w:eastAsia="ru-RU"/>
              </w:rPr>
              <w:t xml:space="preserve"> I will see that the page is divided in several search result sub-pages: “all content”, “news”, “resources”, “People”, “Engage”, “Communities”, “Workplaces”</w:t>
            </w:r>
          </w:p>
          <w:p w14:paraId="5A2D4955" w14:textId="77777777" w:rsidR="006F18F9" w:rsidRPr="00320DE3" w:rsidRDefault="006F18F9" w:rsidP="00106C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And</w:t>
            </w:r>
            <w:r w:rsidRPr="00123367">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val="en-US" w:eastAsia="ru-RU"/>
              </w:rPr>
              <w:t xml:space="preserve">these result sub-pages represent different search categories that I queried through. </w:t>
            </w:r>
          </w:p>
        </w:tc>
        <w:tc>
          <w:tcPr>
            <w:tcW w:w="884" w:type="dxa"/>
          </w:tcPr>
          <w:p w14:paraId="166318B9" w14:textId="77777777" w:rsidR="006F18F9" w:rsidRPr="00691053" w:rsidRDefault="006F18F9" w:rsidP="00106C8A">
            <w:pPr>
              <w:jc w:val="right"/>
              <w:rPr>
                <w:rFonts w:asciiTheme="minorHAnsi" w:eastAsia="Times New Roman" w:hAnsiTheme="minorHAnsi" w:cstheme="minorHAnsi"/>
                <w:color w:val="000000"/>
                <w:sz w:val="16"/>
                <w:szCs w:val="16"/>
                <w:lang w:val="en-US"/>
              </w:rPr>
            </w:pPr>
            <w:r w:rsidRPr="00691053">
              <w:rPr>
                <w:rFonts w:asciiTheme="minorHAnsi" w:eastAsia="Times New Roman" w:hAnsiTheme="minorHAnsi" w:cstheme="minorHAnsi"/>
                <w:color w:val="000000"/>
                <w:sz w:val="16"/>
                <w:szCs w:val="16"/>
                <w:lang w:val="en-US"/>
              </w:rPr>
              <w:t>1</w:t>
            </w:r>
          </w:p>
        </w:tc>
      </w:tr>
      <w:tr w:rsidR="006F18F9" w14:paraId="65CD0DF1" w14:textId="77777777" w:rsidTr="00106C8A">
        <w:trPr>
          <w:trHeight w:val="867"/>
        </w:trPr>
        <w:tc>
          <w:tcPr>
            <w:tcW w:w="710" w:type="dxa"/>
          </w:tcPr>
          <w:p w14:paraId="20639CB8" w14:textId="77777777" w:rsidR="006F18F9" w:rsidRDefault="006F18F9" w:rsidP="00106C8A">
            <w:pPr>
              <w:jc w:val="right"/>
              <w:rPr>
                <w:rFonts w:asciiTheme="minorHAnsi" w:eastAsia="Times New Roman" w:hAnsiTheme="minorHAnsi" w:cstheme="minorHAnsi"/>
                <w:color w:val="000000"/>
                <w:sz w:val="16"/>
                <w:szCs w:val="16"/>
                <w:lang w:val="en-US"/>
              </w:rPr>
            </w:pPr>
          </w:p>
        </w:tc>
        <w:tc>
          <w:tcPr>
            <w:tcW w:w="8822" w:type="dxa"/>
            <w:gridSpan w:val="5"/>
          </w:tcPr>
          <w:p w14:paraId="287FFE29" w14:textId="77777777" w:rsidR="006F18F9" w:rsidRDefault="006F18F9" w:rsidP="00106C8A">
            <w:pPr>
              <w:rPr>
                <w:rFonts w:asciiTheme="minorHAnsi" w:eastAsia="Times New Roman" w:hAnsiTheme="minorHAnsi" w:cstheme="minorHAnsi"/>
                <w:color w:val="000000"/>
                <w:sz w:val="16"/>
                <w:szCs w:val="16"/>
                <w:lang w:val="en-US"/>
              </w:rPr>
            </w:pPr>
          </w:p>
          <w:p w14:paraId="51463107" w14:textId="461ED961" w:rsidR="006F18F9" w:rsidRDefault="002310FC" w:rsidP="00106C8A">
            <w:pPr>
              <w:rPr>
                <w:rFonts w:asciiTheme="minorHAnsi" w:eastAsia="Times New Roman" w:hAnsiTheme="minorHAnsi" w:cstheme="minorHAnsi"/>
                <w:color w:val="000000"/>
                <w:sz w:val="16"/>
                <w:szCs w:val="16"/>
                <w:lang w:val="en-US"/>
              </w:rPr>
            </w:pPr>
            <w:ins w:id="1482" w:author="Ghita Benotmane" w:date="2016-10-04T16:03:00Z">
              <w:r>
                <w:rPr>
                  <w:noProof/>
                  <w:lang w:val="sk-SK" w:eastAsia="sk-SK"/>
                </w:rPr>
                <mc:AlternateContent>
                  <mc:Choice Requires="wps">
                    <w:drawing>
                      <wp:anchor distT="0" distB="0" distL="114300" distR="114300" simplePos="0" relativeHeight="251659276" behindDoc="0" locked="0" layoutInCell="1" allowOverlap="1" wp14:anchorId="2886415F" wp14:editId="25311D50">
                        <wp:simplePos x="0" y="0"/>
                        <wp:positionH relativeFrom="column">
                          <wp:posOffset>3173095</wp:posOffset>
                        </wp:positionH>
                        <wp:positionV relativeFrom="paragraph">
                          <wp:posOffset>375920</wp:posOffset>
                        </wp:positionV>
                        <wp:extent cx="411480" cy="411480"/>
                        <wp:effectExtent l="0" t="0" r="0" b="0"/>
                        <wp:wrapNone/>
                        <wp:docPr id="302" name="Multiply 302"/>
                        <wp:cNvGraphicFramePr/>
                        <a:graphic xmlns:a="http://schemas.openxmlformats.org/drawingml/2006/main">
                          <a:graphicData uri="http://schemas.microsoft.com/office/word/2010/wordprocessingShape">
                            <wps:wsp>
                              <wps:cNvSpPr/>
                              <wps:spPr>
                                <a:xfrm>
                                  <a:off x="0" y="0"/>
                                  <a:ext cx="411480" cy="411480"/>
                                </a:xfrm>
                                <a:prstGeom prst="mathMultiply">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73530E" id="Multiply 302" o:spid="_x0000_s1026" style="position:absolute;margin-left:249.85pt;margin-top:29.6pt;width:32.4pt;height:32.4pt;z-index:251659276;visibility:visible;mso-wrap-style:square;mso-wrap-distance-left:9pt;mso-wrap-distance-top:0;mso-wrap-distance-right:9pt;mso-wrap-distance-bottom:0;mso-position-horizontal:absolute;mso-position-horizontal-relative:text;mso-position-vertical:absolute;mso-position-vertical-relative:text;v-text-anchor:middle" coordsize="411480,411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" path="m64610,133044l133044,64610r72696,72696l278436,64610r68434,68434l274174,205740r72696,72696l278436,346870,205740,274174r-72696,72696l64610,278436r72696,-72696l64610,133044xe" fillcolor="yellow" strokecolor="red" strokeweight="2pt">
                        <v:path arrowok="t" o:connecttype="custom" o:connectlocs="64610,133044;133044,64610;205740,137306;278436,64610;346870,133044;274174,205740;346870,278436;278436,346870;205740,274174;133044,346870;64610,278436;137306,205740;64610,133044" o:connectangles="0,0,0,0,0,0,0,0,0,0,0,0,0"/>
                      </v:shape>
                    </w:pict>
                  </mc:Fallback>
                </mc:AlternateContent>
              </w:r>
            </w:ins>
            <w:del w:id="1483" w:author="Ghita Benotmane" w:date="2016-10-04T16:01:00Z">
              <w:r w:rsidR="006F18F9" w:rsidDel="002310FC">
                <w:rPr>
                  <w:noProof/>
                  <w:lang w:val="sk-SK" w:eastAsia="sk-SK"/>
                </w:rPr>
                <w:drawing>
                  <wp:inline distT="0" distB="0" distL="0" distR="0" wp14:anchorId="3165DCBE" wp14:editId="33AA30E3">
                    <wp:extent cx="4716780" cy="1411307"/>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email">
                              <a:extLst>
                                <a:ext uri="{28A0092B-C50C-407E-A947-70E740481C1C}">
                                  <a14:useLocalDpi xmlns:a14="http://schemas.microsoft.com/office/drawing/2010/main"/>
                                </a:ext>
                              </a:extLst>
                            </a:blip>
                            <a:stretch>
                              <a:fillRect/>
                            </a:stretch>
                          </pic:blipFill>
                          <pic:spPr>
                            <a:xfrm>
                              <a:off x="0" y="0"/>
                              <a:ext cx="4718164" cy="1411721"/>
                            </a:xfrm>
                            <a:prstGeom prst="rect">
                              <a:avLst/>
                            </a:prstGeom>
                          </pic:spPr>
                        </pic:pic>
                      </a:graphicData>
                    </a:graphic>
                  </wp:inline>
                </w:drawing>
              </w:r>
            </w:del>
            <w:commentRangeStart w:id="1484"/>
            <w:ins w:id="1485" w:author="Ghita Benotmane" w:date="2016-10-04T16:01:00Z">
              <w:r>
                <w:rPr>
                  <w:noProof/>
                  <w:lang w:val="sk-SK" w:eastAsia="sk-SK"/>
                </w:rPr>
                <w:drawing>
                  <wp:inline distT="0" distB="0" distL="0" distR="0" wp14:anchorId="59BBF783" wp14:editId="1B133FCC">
                    <wp:extent cx="5464810" cy="1081405"/>
                    <wp:effectExtent l="0" t="0" r="2540" b="444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64810" cy="1081405"/>
                            </a:xfrm>
                            <a:prstGeom prst="rect">
                              <a:avLst/>
                            </a:prstGeom>
                          </pic:spPr>
                        </pic:pic>
                      </a:graphicData>
                    </a:graphic>
                  </wp:inline>
                </w:drawing>
              </w:r>
              <w:commentRangeEnd w:id="1484"/>
              <w:r>
                <w:rPr>
                  <w:rStyle w:val="CommentReference"/>
                </w:rPr>
                <w:commentReference w:id="1484"/>
              </w:r>
            </w:ins>
          </w:p>
          <w:p w14:paraId="0CD3B3FC" w14:textId="77777777" w:rsidR="006F18F9" w:rsidRDefault="006F18F9" w:rsidP="00106C8A">
            <w:pPr>
              <w:rPr>
                <w:rFonts w:asciiTheme="minorHAnsi" w:eastAsia="Times New Roman" w:hAnsiTheme="minorHAnsi" w:cstheme="minorHAnsi"/>
                <w:color w:val="000000"/>
                <w:sz w:val="16"/>
                <w:szCs w:val="16"/>
                <w:lang w:val="en-US"/>
              </w:rPr>
            </w:pPr>
          </w:p>
          <w:p w14:paraId="30AC873D" w14:textId="77777777" w:rsidR="006F18F9" w:rsidRDefault="006F18F9" w:rsidP="00106C8A">
            <w:pPr>
              <w:jc w:val="right"/>
              <w:rPr>
                <w:rFonts w:asciiTheme="minorHAnsi" w:eastAsia="Times New Roman" w:hAnsiTheme="minorHAnsi" w:cstheme="minorHAnsi"/>
                <w:color w:val="000000"/>
                <w:sz w:val="16"/>
                <w:szCs w:val="16"/>
                <w:lang w:val="en-US"/>
              </w:rPr>
            </w:pPr>
          </w:p>
        </w:tc>
      </w:tr>
      <w:tr w:rsidR="0023418A" w:rsidRPr="00691053" w14:paraId="7084DAF1" w14:textId="77777777" w:rsidTr="00106C8A">
        <w:trPr>
          <w:trHeight w:val="867"/>
        </w:trPr>
        <w:tc>
          <w:tcPr>
            <w:tcW w:w="710" w:type="dxa"/>
          </w:tcPr>
          <w:p w14:paraId="069CCE24" w14:textId="3E5573D6" w:rsidR="0023418A" w:rsidRDefault="0023418A" w:rsidP="0023418A">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10.2.2</w:t>
            </w:r>
          </w:p>
        </w:tc>
        <w:tc>
          <w:tcPr>
            <w:tcW w:w="1417" w:type="dxa"/>
            <w:gridSpan w:val="2"/>
          </w:tcPr>
          <w:p w14:paraId="0B711350" w14:textId="77777777" w:rsidR="0023418A" w:rsidRDefault="0023418A" w:rsidP="0023418A">
            <w:pPr>
              <w:rPr>
                <w:rFonts w:asciiTheme="minorHAnsi" w:eastAsia="Times New Roman" w:hAnsiTheme="minorHAnsi" w:cstheme="minorHAnsi"/>
                <w:b/>
                <w:color w:val="000000"/>
                <w:sz w:val="16"/>
                <w:szCs w:val="16"/>
                <w:lang w:val="en-US"/>
              </w:rPr>
            </w:pPr>
            <w:r>
              <w:rPr>
                <w:rFonts w:asciiTheme="minorHAnsi" w:eastAsia="Times New Roman" w:hAnsiTheme="minorHAnsi" w:cstheme="minorHAnsi"/>
                <w:b/>
                <w:color w:val="000000"/>
                <w:sz w:val="16"/>
                <w:szCs w:val="16"/>
                <w:lang w:val="en-US"/>
              </w:rPr>
              <w:t>Search Results</w:t>
            </w:r>
          </w:p>
          <w:p w14:paraId="46E315FC" w14:textId="0EF457DC" w:rsidR="0023418A" w:rsidRDefault="0023418A" w:rsidP="0023418A">
            <w:pPr>
              <w:rPr>
                <w:rFonts w:asciiTheme="minorHAnsi" w:eastAsia="Times New Roman" w:hAnsiTheme="minorHAnsi" w:cstheme="minorHAnsi"/>
                <w:b/>
                <w:color w:val="000000"/>
                <w:sz w:val="16"/>
                <w:szCs w:val="16"/>
                <w:lang w:val="en-US"/>
              </w:rPr>
            </w:pPr>
            <w:r>
              <w:rPr>
                <w:rFonts w:asciiTheme="minorHAnsi" w:eastAsia="Times New Roman" w:hAnsiTheme="minorHAnsi" w:cstheme="minorHAnsi"/>
                <w:b/>
                <w:color w:val="000000"/>
                <w:sz w:val="16"/>
                <w:szCs w:val="16"/>
                <w:lang w:val="en-US"/>
              </w:rPr>
              <w:t>type</w:t>
            </w:r>
          </w:p>
        </w:tc>
        <w:tc>
          <w:tcPr>
            <w:tcW w:w="1559" w:type="dxa"/>
          </w:tcPr>
          <w:p w14:paraId="10CF2E0E" w14:textId="4EDB3A2F" w:rsidR="0023418A" w:rsidRDefault="0023418A" w:rsidP="0023418A">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All content</w:t>
            </w:r>
          </w:p>
        </w:tc>
        <w:tc>
          <w:tcPr>
            <w:tcW w:w="4962" w:type="dxa"/>
          </w:tcPr>
          <w:p w14:paraId="1B9C323D" w14:textId="77777777" w:rsidR="0023418A" w:rsidRDefault="0023418A" w:rsidP="0023418A">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I am located on the search results page</w:t>
            </w:r>
          </w:p>
          <w:p w14:paraId="524020BB" w14:textId="77777777" w:rsidR="0023418A" w:rsidRPr="00BA2F25" w:rsidRDefault="0023418A" w:rsidP="002341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When</w:t>
            </w:r>
            <w:r>
              <w:rPr>
                <w:rFonts w:asciiTheme="minorHAnsi" w:eastAsia="Times New Roman" w:hAnsiTheme="minorHAnsi" w:cstheme="minorHAnsi"/>
                <w:sz w:val="16"/>
                <w:szCs w:val="16"/>
                <w:lang w:val="en-US" w:eastAsia="ru-RU"/>
              </w:rPr>
              <w:t xml:space="preserve"> I am on the “all </w:t>
            </w:r>
            <w:r w:rsidRPr="00BA2F25">
              <w:rPr>
                <w:rFonts w:asciiTheme="minorHAnsi" w:eastAsia="Times New Roman" w:hAnsiTheme="minorHAnsi" w:cstheme="minorHAnsi"/>
                <w:sz w:val="16"/>
                <w:szCs w:val="16"/>
                <w:lang w:val="en-US" w:eastAsia="ru-RU"/>
              </w:rPr>
              <w:t xml:space="preserve">content” sub-page </w:t>
            </w:r>
          </w:p>
          <w:p w14:paraId="01348638" w14:textId="2A6A09F7" w:rsidR="0023418A" w:rsidDel="00D87028" w:rsidRDefault="0023418A" w:rsidP="0023418A">
            <w:pPr>
              <w:rPr>
                <w:del w:id="1486" w:author="Erce, Juan Antonio" w:date="2016-09-20T18:27:00Z"/>
                <w:rFonts w:asciiTheme="minorHAnsi" w:eastAsia="Times New Roman" w:hAnsiTheme="minorHAnsi" w:cstheme="minorHAnsi"/>
                <w:sz w:val="16"/>
                <w:szCs w:val="16"/>
                <w:lang w:val="en-US" w:eastAsia="ru-RU"/>
              </w:rPr>
            </w:pPr>
            <w:r w:rsidRPr="00BA2F25">
              <w:rPr>
                <w:rFonts w:asciiTheme="minorHAnsi" w:eastAsia="Times New Roman" w:hAnsiTheme="minorHAnsi" w:cstheme="minorHAnsi"/>
                <w:color w:val="0000FF"/>
                <w:sz w:val="16"/>
                <w:szCs w:val="16"/>
                <w:lang w:val="en-US" w:eastAsia="ru-RU"/>
              </w:rPr>
              <w:t xml:space="preserve">Then </w:t>
            </w:r>
            <w:r w:rsidRPr="00BA2F25">
              <w:rPr>
                <w:rFonts w:asciiTheme="minorHAnsi" w:eastAsia="Times New Roman" w:hAnsiTheme="minorHAnsi" w:cstheme="minorHAnsi"/>
                <w:sz w:val="16"/>
                <w:szCs w:val="16"/>
                <w:lang w:val="en-US" w:eastAsia="ru-RU"/>
              </w:rPr>
              <w:t>the list of results will be a combination of SharePoint content coming from INSIDE intranet, Engage, People directory</w:t>
            </w:r>
            <w:del w:id="1487" w:author="Erce, Juan Antonio" w:date="2016-09-20T18:27:00Z">
              <w:r w:rsidDel="00D87028">
                <w:rPr>
                  <w:rFonts w:asciiTheme="minorHAnsi" w:eastAsia="Times New Roman" w:hAnsiTheme="minorHAnsi" w:cstheme="minorHAnsi"/>
                  <w:sz w:val="16"/>
                  <w:szCs w:val="16"/>
                  <w:lang w:val="en-US" w:eastAsia="ru-RU"/>
                </w:rPr>
                <w:delText xml:space="preserve">. </w:delText>
              </w:r>
            </w:del>
          </w:p>
          <w:p w14:paraId="570DD57A" w14:textId="77777777" w:rsidR="0023418A" w:rsidRPr="00423D1D" w:rsidRDefault="0023418A" w:rsidP="0023418A">
            <w:pPr>
              <w:rPr>
                <w:rFonts w:asciiTheme="minorHAnsi" w:eastAsia="Times New Roman" w:hAnsiTheme="minorHAnsi" w:cstheme="minorHAnsi"/>
                <w:sz w:val="16"/>
                <w:szCs w:val="16"/>
                <w:lang w:val="en-US" w:eastAsia="ru-RU"/>
              </w:rPr>
            </w:pPr>
            <w:r w:rsidRPr="00423D1D">
              <w:rPr>
                <w:rFonts w:asciiTheme="minorHAnsi" w:eastAsia="Times New Roman" w:hAnsiTheme="minorHAnsi" w:cstheme="minorHAnsi"/>
                <w:color w:val="0000FF"/>
                <w:sz w:val="16"/>
                <w:szCs w:val="16"/>
                <w:lang w:val="en-US" w:eastAsia="ru-RU"/>
              </w:rPr>
              <w:t>And</w:t>
            </w:r>
            <w:r w:rsidRPr="00423D1D">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I can use the facets type, location, department, brands, language, date</w:t>
            </w:r>
            <w:r w:rsidRPr="00423D1D">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to refine my search</w:t>
            </w:r>
          </w:p>
          <w:p w14:paraId="53937F68" w14:textId="77777777" w:rsidR="0023418A" w:rsidRPr="00123367" w:rsidRDefault="0023418A" w:rsidP="0023418A">
            <w:pPr>
              <w:rPr>
                <w:rFonts w:asciiTheme="minorHAnsi" w:eastAsia="Times New Roman" w:hAnsiTheme="minorHAnsi" w:cstheme="minorHAnsi"/>
                <w:color w:val="0000FF"/>
                <w:sz w:val="16"/>
                <w:szCs w:val="16"/>
                <w:lang w:val="en-US" w:eastAsia="ru-RU"/>
              </w:rPr>
            </w:pPr>
          </w:p>
        </w:tc>
        <w:tc>
          <w:tcPr>
            <w:tcW w:w="884" w:type="dxa"/>
          </w:tcPr>
          <w:p w14:paraId="5C8B8BF3" w14:textId="77777777" w:rsidR="0023418A" w:rsidRPr="00691053" w:rsidRDefault="0023418A" w:rsidP="0023418A">
            <w:pPr>
              <w:jc w:val="right"/>
              <w:rPr>
                <w:rFonts w:asciiTheme="minorHAnsi" w:eastAsia="Times New Roman" w:hAnsiTheme="minorHAnsi" w:cstheme="minorHAnsi"/>
                <w:color w:val="000000"/>
                <w:sz w:val="16"/>
                <w:szCs w:val="16"/>
                <w:lang w:val="en-US"/>
              </w:rPr>
            </w:pPr>
            <w:r w:rsidRPr="00691053">
              <w:rPr>
                <w:rFonts w:asciiTheme="minorHAnsi" w:eastAsia="Times New Roman" w:hAnsiTheme="minorHAnsi" w:cstheme="minorHAnsi"/>
                <w:color w:val="000000"/>
                <w:sz w:val="16"/>
                <w:szCs w:val="16"/>
                <w:lang w:val="en-US"/>
              </w:rPr>
              <w:t>1</w:t>
            </w:r>
          </w:p>
        </w:tc>
      </w:tr>
      <w:tr w:rsidR="0023418A" w:rsidRPr="00691053" w14:paraId="649D6981" w14:textId="77777777" w:rsidTr="00106C8A">
        <w:trPr>
          <w:trHeight w:val="867"/>
        </w:trPr>
        <w:tc>
          <w:tcPr>
            <w:tcW w:w="710" w:type="dxa"/>
          </w:tcPr>
          <w:p w14:paraId="33D03E72" w14:textId="429743F7" w:rsidR="0023418A" w:rsidRDefault="0023418A" w:rsidP="0023418A">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lastRenderedPageBreak/>
              <w:t>10.2.3</w:t>
            </w:r>
          </w:p>
        </w:tc>
        <w:tc>
          <w:tcPr>
            <w:tcW w:w="1417" w:type="dxa"/>
            <w:gridSpan w:val="2"/>
          </w:tcPr>
          <w:p w14:paraId="63196F4B" w14:textId="77777777" w:rsidR="0023418A" w:rsidRDefault="0023418A" w:rsidP="0023418A">
            <w:pPr>
              <w:rPr>
                <w:rFonts w:asciiTheme="minorHAnsi" w:eastAsia="Times New Roman" w:hAnsiTheme="minorHAnsi" w:cstheme="minorHAnsi"/>
                <w:b/>
                <w:color w:val="000000"/>
                <w:sz w:val="16"/>
                <w:szCs w:val="16"/>
                <w:lang w:val="en-US"/>
              </w:rPr>
            </w:pPr>
            <w:r>
              <w:rPr>
                <w:rFonts w:asciiTheme="minorHAnsi" w:eastAsia="Times New Roman" w:hAnsiTheme="minorHAnsi" w:cstheme="minorHAnsi"/>
                <w:b/>
                <w:color w:val="000000"/>
                <w:sz w:val="16"/>
                <w:szCs w:val="16"/>
                <w:lang w:val="en-US"/>
              </w:rPr>
              <w:t>Search Results</w:t>
            </w:r>
          </w:p>
          <w:p w14:paraId="13BA1BAB" w14:textId="7BC94A8B" w:rsidR="0023418A" w:rsidRDefault="0023418A" w:rsidP="0023418A">
            <w:pPr>
              <w:rPr>
                <w:rFonts w:asciiTheme="minorHAnsi" w:eastAsia="Times New Roman" w:hAnsiTheme="minorHAnsi" w:cstheme="minorHAnsi"/>
                <w:b/>
                <w:color w:val="000000"/>
                <w:sz w:val="16"/>
                <w:szCs w:val="16"/>
                <w:lang w:val="en-US"/>
              </w:rPr>
            </w:pPr>
            <w:r>
              <w:rPr>
                <w:rFonts w:asciiTheme="minorHAnsi" w:eastAsia="Times New Roman" w:hAnsiTheme="minorHAnsi" w:cstheme="minorHAnsi"/>
                <w:b/>
                <w:color w:val="000000"/>
                <w:sz w:val="16"/>
                <w:szCs w:val="16"/>
                <w:lang w:val="en-US"/>
              </w:rPr>
              <w:t>type</w:t>
            </w:r>
          </w:p>
        </w:tc>
        <w:tc>
          <w:tcPr>
            <w:tcW w:w="1559" w:type="dxa"/>
          </w:tcPr>
          <w:p w14:paraId="65C43387" w14:textId="743DB127" w:rsidR="0023418A" w:rsidRDefault="0023418A" w:rsidP="0023418A">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News</w:t>
            </w:r>
          </w:p>
        </w:tc>
        <w:tc>
          <w:tcPr>
            <w:tcW w:w="4962" w:type="dxa"/>
          </w:tcPr>
          <w:p w14:paraId="3A22090F" w14:textId="77777777" w:rsidR="0023418A" w:rsidRDefault="0023418A" w:rsidP="0023418A">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I am located on the search results page</w:t>
            </w:r>
          </w:p>
          <w:p w14:paraId="46C24780" w14:textId="77777777" w:rsidR="0023418A" w:rsidRPr="00423D1D" w:rsidRDefault="0023418A" w:rsidP="002341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When</w:t>
            </w:r>
            <w:r w:rsidRPr="00423D1D">
              <w:rPr>
                <w:rFonts w:asciiTheme="minorHAnsi" w:eastAsia="Times New Roman" w:hAnsiTheme="minorHAnsi" w:cstheme="minorHAnsi"/>
                <w:sz w:val="16"/>
                <w:szCs w:val="16"/>
                <w:lang w:val="en-US" w:eastAsia="ru-RU"/>
              </w:rPr>
              <w:t xml:space="preserve"> I am on the “News” sub-page </w:t>
            </w:r>
          </w:p>
          <w:p w14:paraId="263DD9DC" w14:textId="77777777" w:rsidR="0023418A" w:rsidRDefault="0023418A" w:rsidP="0023418A">
            <w:pPr>
              <w:rPr>
                <w:rFonts w:asciiTheme="minorHAnsi" w:eastAsia="Times New Roman" w:hAnsiTheme="minorHAnsi" w:cstheme="minorHAnsi"/>
                <w:sz w:val="16"/>
                <w:szCs w:val="16"/>
                <w:lang w:val="en-US" w:eastAsia="ru-RU"/>
              </w:rPr>
            </w:pPr>
            <w:r w:rsidRPr="00423D1D">
              <w:rPr>
                <w:rFonts w:asciiTheme="minorHAnsi" w:eastAsia="Times New Roman" w:hAnsiTheme="minorHAnsi" w:cstheme="minorHAnsi"/>
                <w:color w:val="0000FF"/>
                <w:sz w:val="16"/>
                <w:szCs w:val="16"/>
                <w:lang w:val="en-US" w:eastAsia="ru-RU"/>
              </w:rPr>
              <w:t xml:space="preserve">Then </w:t>
            </w:r>
            <w:r w:rsidRPr="00423D1D">
              <w:rPr>
                <w:rFonts w:asciiTheme="minorHAnsi" w:eastAsia="Times New Roman" w:hAnsiTheme="minorHAnsi" w:cstheme="minorHAnsi"/>
                <w:sz w:val="16"/>
                <w:szCs w:val="16"/>
                <w:lang w:val="en-US" w:eastAsia="ru-RU"/>
              </w:rPr>
              <w:t xml:space="preserve">the list of results will only show me results that </w:t>
            </w:r>
            <w:r>
              <w:rPr>
                <w:rFonts w:asciiTheme="minorHAnsi" w:eastAsia="Times New Roman" w:hAnsiTheme="minorHAnsi" w:cstheme="minorHAnsi"/>
                <w:sz w:val="16"/>
                <w:szCs w:val="16"/>
                <w:lang w:val="en-US" w:eastAsia="ru-RU"/>
              </w:rPr>
              <w:t>match “news” content type</w:t>
            </w:r>
            <w:r w:rsidRPr="00423D1D">
              <w:rPr>
                <w:rFonts w:asciiTheme="minorHAnsi" w:eastAsia="Times New Roman" w:hAnsiTheme="minorHAnsi" w:cstheme="minorHAnsi"/>
                <w:sz w:val="16"/>
                <w:szCs w:val="16"/>
                <w:lang w:val="en-US" w:eastAsia="ru-RU"/>
              </w:rPr>
              <w:t xml:space="preserve">. </w:t>
            </w:r>
          </w:p>
          <w:p w14:paraId="2DDB9707" w14:textId="77777777" w:rsidR="0023418A" w:rsidRPr="00423D1D" w:rsidRDefault="0023418A" w:rsidP="0023418A">
            <w:pPr>
              <w:rPr>
                <w:rFonts w:asciiTheme="minorHAnsi" w:eastAsia="Times New Roman" w:hAnsiTheme="minorHAnsi" w:cstheme="minorHAnsi"/>
                <w:sz w:val="16"/>
                <w:szCs w:val="16"/>
                <w:lang w:val="en-US" w:eastAsia="ru-RU"/>
              </w:rPr>
            </w:pPr>
            <w:r w:rsidRPr="00423D1D">
              <w:rPr>
                <w:rFonts w:asciiTheme="minorHAnsi" w:eastAsia="Times New Roman" w:hAnsiTheme="minorHAnsi" w:cstheme="minorHAnsi"/>
                <w:color w:val="0000FF"/>
                <w:sz w:val="16"/>
                <w:szCs w:val="16"/>
                <w:lang w:val="en-US" w:eastAsia="ru-RU"/>
              </w:rPr>
              <w:t>And</w:t>
            </w:r>
            <w:r w:rsidRPr="00423D1D">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I can use the facets type, location, department, brands, language, date, author</w:t>
            </w:r>
            <w:r w:rsidRPr="00423D1D">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to refine my search</w:t>
            </w:r>
          </w:p>
          <w:p w14:paraId="27833E6A" w14:textId="77777777" w:rsidR="0023418A" w:rsidRPr="00423D1D" w:rsidRDefault="0023418A" w:rsidP="0023418A">
            <w:pPr>
              <w:rPr>
                <w:rFonts w:asciiTheme="minorHAnsi" w:eastAsia="Times New Roman" w:hAnsiTheme="minorHAnsi" w:cstheme="minorHAnsi"/>
                <w:color w:val="0000FF"/>
                <w:sz w:val="16"/>
                <w:szCs w:val="16"/>
                <w:lang w:val="en-US" w:eastAsia="ru-RU"/>
              </w:rPr>
            </w:pPr>
          </w:p>
        </w:tc>
        <w:tc>
          <w:tcPr>
            <w:tcW w:w="884" w:type="dxa"/>
          </w:tcPr>
          <w:p w14:paraId="70FE3E00" w14:textId="77777777" w:rsidR="0023418A" w:rsidRPr="00691053" w:rsidRDefault="0023418A" w:rsidP="0023418A">
            <w:pPr>
              <w:jc w:val="right"/>
              <w:rPr>
                <w:rFonts w:asciiTheme="minorHAnsi" w:eastAsia="Times New Roman" w:hAnsiTheme="minorHAnsi" w:cstheme="minorHAnsi"/>
                <w:color w:val="000000"/>
                <w:sz w:val="16"/>
                <w:szCs w:val="16"/>
                <w:lang w:val="en-US"/>
              </w:rPr>
            </w:pPr>
            <w:r w:rsidRPr="00691053">
              <w:rPr>
                <w:rFonts w:asciiTheme="minorHAnsi" w:eastAsia="Times New Roman" w:hAnsiTheme="minorHAnsi" w:cstheme="minorHAnsi"/>
                <w:color w:val="000000"/>
                <w:sz w:val="16"/>
                <w:szCs w:val="16"/>
                <w:lang w:val="en-US"/>
              </w:rPr>
              <w:t>1</w:t>
            </w:r>
          </w:p>
        </w:tc>
      </w:tr>
      <w:tr w:rsidR="0023418A" w:rsidRPr="00691053" w14:paraId="33692DA7" w14:textId="77777777" w:rsidTr="00106C8A">
        <w:trPr>
          <w:trHeight w:val="867"/>
        </w:trPr>
        <w:tc>
          <w:tcPr>
            <w:tcW w:w="710" w:type="dxa"/>
          </w:tcPr>
          <w:p w14:paraId="05E55C19" w14:textId="57763D9F" w:rsidR="0023418A" w:rsidRDefault="0023418A" w:rsidP="0023418A">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10.2.4</w:t>
            </w:r>
          </w:p>
        </w:tc>
        <w:tc>
          <w:tcPr>
            <w:tcW w:w="1417" w:type="dxa"/>
            <w:gridSpan w:val="2"/>
          </w:tcPr>
          <w:p w14:paraId="37DF0AD4" w14:textId="77777777" w:rsidR="0023418A" w:rsidRDefault="0023418A" w:rsidP="0023418A">
            <w:pPr>
              <w:rPr>
                <w:rFonts w:asciiTheme="minorHAnsi" w:eastAsia="Times New Roman" w:hAnsiTheme="minorHAnsi" w:cstheme="minorHAnsi"/>
                <w:b/>
                <w:color w:val="000000"/>
                <w:sz w:val="16"/>
                <w:szCs w:val="16"/>
                <w:lang w:val="en-US"/>
              </w:rPr>
            </w:pPr>
            <w:r>
              <w:rPr>
                <w:rFonts w:asciiTheme="minorHAnsi" w:eastAsia="Times New Roman" w:hAnsiTheme="minorHAnsi" w:cstheme="minorHAnsi"/>
                <w:b/>
                <w:color w:val="000000"/>
                <w:sz w:val="16"/>
                <w:szCs w:val="16"/>
                <w:lang w:val="en-US"/>
              </w:rPr>
              <w:t>Search Results</w:t>
            </w:r>
          </w:p>
          <w:p w14:paraId="7BC97CF4" w14:textId="027141C8" w:rsidR="0023418A" w:rsidRDefault="0023418A" w:rsidP="0023418A">
            <w:pPr>
              <w:rPr>
                <w:rFonts w:asciiTheme="minorHAnsi" w:eastAsia="Times New Roman" w:hAnsiTheme="minorHAnsi" w:cstheme="minorHAnsi"/>
                <w:b/>
                <w:color w:val="000000"/>
                <w:sz w:val="16"/>
                <w:szCs w:val="16"/>
                <w:lang w:val="en-US"/>
              </w:rPr>
            </w:pPr>
            <w:r>
              <w:rPr>
                <w:rFonts w:asciiTheme="minorHAnsi" w:eastAsia="Times New Roman" w:hAnsiTheme="minorHAnsi" w:cstheme="minorHAnsi"/>
                <w:b/>
                <w:color w:val="000000"/>
                <w:sz w:val="16"/>
                <w:szCs w:val="16"/>
                <w:lang w:val="en-US"/>
              </w:rPr>
              <w:t>type</w:t>
            </w:r>
          </w:p>
        </w:tc>
        <w:tc>
          <w:tcPr>
            <w:tcW w:w="1559" w:type="dxa"/>
          </w:tcPr>
          <w:p w14:paraId="7BCB94D3" w14:textId="4DF5453C" w:rsidR="0023418A" w:rsidRDefault="0023418A" w:rsidP="0023418A">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Resources</w:t>
            </w:r>
          </w:p>
        </w:tc>
        <w:tc>
          <w:tcPr>
            <w:tcW w:w="4962" w:type="dxa"/>
          </w:tcPr>
          <w:p w14:paraId="719ACF56" w14:textId="77777777" w:rsidR="0023418A" w:rsidRDefault="0023418A" w:rsidP="0023418A">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I am located on the search results page</w:t>
            </w:r>
          </w:p>
          <w:p w14:paraId="5B111133" w14:textId="77777777" w:rsidR="0023418A" w:rsidRPr="00423D1D" w:rsidRDefault="0023418A" w:rsidP="002341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When</w:t>
            </w:r>
            <w:r w:rsidRPr="00423D1D">
              <w:rPr>
                <w:rFonts w:asciiTheme="minorHAnsi" w:eastAsia="Times New Roman" w:hAnsiTheme="minorHAnsi" w:cstheme="minorHAnsi"/>
                <w:sz w:val="16"/>
                <w:szCs w:val="16"/>
                <w:lang w:val="en-US" w:eastAsia="ru-RU"/>
              </w:rPr>
              <w:t xml:space="preserve"> I am on the “</w:t>
            </w:r>
            <w:r>
              <w:rPr>
                <w:rFonts w:asciiTheme="minorHAnsi" w:eastAsia="Times New Roman" w:hAnsiTheme="minorHAnsi" w:cstheme="minorHAnsi"/>
                <w:sz w:val="16"/>
                <w:szCs w:val="16"/>
                <w:lang w:val="en-US" w:eastAsia="ru-RU"/>
              </w:rPr>
              <w:t>Resources</w:t>
            </w:r>
            <w:r w:rsidRPr="00423D1D">
              <w:rPr>
                <w:rFonts w:asciiTheme="minorHAnsi" w:eastAsia="Times New Roman" w:hAnsiTheme="minorHAnsi" w:cstheme="minorHAnsi"/>
                <w:sz w:val="16"/>
                <w:szCs w:val="16"/>
                <w:lang w:val="en-US" w:eastAsia="ru-RU"/>
              </w:rPr>
              <w:t xml:space="preserve">” sub-page </w:t>
            </w:r>
          </w:p>
          <w:p w14:paraId="38CDAE37" w14:textId="77777777" w:rsidR="0023418A" w:rsidRDefault="0023418A" w:rsidP="0023418A">
            <w:pPr>
              <w:rPr>
                <w:rFonts w:asciiTheme="minorHAnsi" w:eastAsia="Times New Roman" w:hAnsiTheme="minorHAnsi" w:cstheme="minorHAnsi"/>
                <w:sz w:val="16"/>
                <w:szCs w:val="16"/>
                <w:lang w:val="en-US" w:eastAsia="ru-RU"/>
              </w:rPr>
            </w:pPr>
            <w:r w:rsidRPr="00423D1D">
              <w:rPr>
                <w:rFonts w:asciiTheme="minorHAnsi" w:eastAsia="Times New Roman" w:hAnsiTheme="minorHAnsi" w:cstheme="minorHAnsi"/>
                <w:color w:val="0000FF"/>
                <w:sz w:val="16"/>
                <w:szCs w:val="16"/>
                <w:lang w:val="en-US" w:eastAsia="ru-RU"/>
              </w:rPr>
              <w:t xml:space="preserve">Then </w:t>
            </w:r>
            <w:r w:rsidRPr="00423D1D">
              <w:rPr>
                <w:rFonts w:asciiTheme="minorHAnsi" w:eastAsia="Times New Roman" w:hAnsiTheme="minorHAnsi" w:cstheme="minorHAnsi"/>
                <w:sz w:val="16"/>
                <w:szCs w:val="16"/>
                <w:lang w:val="en-US" w:eastAsia="ru-RU"/>
              </w:rPr>
              <w:t xml:space="preserve">the list of results will only show me results that </w:t>
            </w:r>
            <w:r>
              <w:rPr>
                <w:rFonts w:asciiTheme="minorHAnsi" w:eastAsia="Times New Roman" w:hAnsiTheme="minorHAnsi" w:cstheme="minorHAnsi"/>
                <w:sz w:val="16"/>
                <w:szCs w:val="16"/>
                <w:lang w:val="en-US" w:eastAsia="ru-RU"/>
              </w:rPr>
              <w:t>match resource content type</w:t>
            </w:r>
            <w:r w:rsidRPr="00423D1D">
              <w:rPr>
                <w:rFonts w:asciiTheme="minorHAnsi" w:eastAsia="Times New Roman" w:hAnsiTheme="minorHAnsi" w:cstheme="minorHAnsi"/>
                <w:sz w:val="16"/>
                <w:szCs w:val="16"/>
                <w:lang w:val="en-US" w:eastAsia="ru-RU"/>
              </w:rPr>
              <w:t xml:space="preserve">. </w:t>
            </w:r>
          </w:p>
          <w:p w14:paraId="45A141E8" w14:textId="77777777" w:rsidR="0023418A" w:rsidRPr="00423D1D" w:rsidRDefault="0023418A" w:rsidP="0023418A">
            <w:pPr>
              <w:rPr>
                <w:rFonts w:asciiTheme="minorHAnsi" w:eastAsia="Times New Roman" w:hAnsiTheme="minorHAnsi" w:cstheme="minorHAnsi"/>
                <w:sz w:val="16"/>
                <w:szCs w:val="16"/>
                <w:lang w:val="en-US" w:eastAsia="ru-RU"/>
              </w:rPr>
            </w:pPr>
            <w:r w:rsidRPr="00423D1D">
              <w:rPr>
                <w:rFonts w:asciiTheme="minorHAnsi" w:eastAsia="Times New Roman" w:hAnsiTheme="minorHAnsi" w:cstheme="minorHAnsi"/>
                <w:color w:val="0000FF"/>
                <w:sz w:val="16"/>
                <w:szCs w:val="16"/>
                <w:lang w:val="en-US" w:eastAsia="ru-RU"/>
              </w:rPr>
              <w:t>And</w:t>
            </w:r>
            <w:r w:rsidRPr="00423D1D">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I can use the facets document, location, department, brands, language, date, author</w:t>
            </w:r>
            <w:r w:rsidRPr="00423D1D">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to refine my search</w:t>
            </w:r>
          </w:p>
          <w:p w14:paraId="58D565FE" w14:textId="77777777" w:rsidR="0023418A" w:rsidRPr="00123367" w:rsidRDefault="0023418A" w:rsidP="0023418A">
            <w:pPr>
              <w:rPr>
                <w:rFonts w:asciiTheme="minorHAnsi" w:eastAsia="Times New Roman" w:hAnsiTheme="minorHAnsi" w:cstheme="minorHAnsi"/>
                <w:color w:val="0000FF"/>
                <w:sz w:val="16"/>
                <w:szCs w:val="16"/>
                <w:lang w:val="en-US" w:eastAsia="ru-RU"/>
              </w:rPr>
            </w:pPr>
          </w:p>
        </w:tc>
        <w:tc>
          <w:tcPr>
            <w:tcW w:w="884" w:type="dxa"/>
          </w:tcPr>
          <w:p w14:paraId="0DB6A874" w14:textId="77777777" w:rsidR="0023418A" w:rsidRPr="00691053" w:rsidRDefault="0023418A" w:rsidP="0023418A">
            <w:pPr>
              <w:jc w:val="right"/>
              <w:rPr>
                <w:rFonts w:asciiTheme="minorHAnsi" w:eastAsia="Times New Roman" w:hAnsiTheme="minorHAnsi" w:cstheme="minorHAnsi"/>
                <w:color w:val="000000"/>
                <w:sz w:val="16"/>
                <w:szCs w:val="16"/>
                <w:lang w:val="en-US"/>
              </w:rPr>
            </w:pPr>
            <w:r w:rsidRPr="00691053">
              <w:rPr>
                <w:rFonts w:asciiTheme="minorHAnsi" w:eastAsia="Times New Roman" w:hAnsiTheme="minorHAnsi" w:cstheme="minorHAnsi"/>
                <w:color w:val="000000"/>
                <w:sz w:val="16"/>
                <w:szCs w:val="16"/>
                <w:lang w:val="en-US"/>
              </w:rPr>
              <w:t>1</w:t>
            </w:r>
          </w:p>
        </w:tc>
      </w:tr>
      <w:tr w:rsidR="0023418A" w:rsidRPr="00691053" w14:paraId="4454F274" w14:textId="77777777" w:rsidTr="00A41F90">
        <w:trPr>
          <w:trHeight w:val="406"/>
        </w:trPr>
        <w:tc>
          <w:tcPr>
            <w:tcW w:w="710" w:type="dxa"/>
          </w:tcPr>
          <w:p w14:paraId="65092C65" w14:textId="63DE19C9" w:rsidR="0023418A" w:rsidRDefault="0023418A" w:rsidP="0023418A">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10.2.5</w:t>
            </w:r>
          </w:p>
        </w:tc>
        <w:tc>
          <w:tcPr>
            <w:tcW w:w="1417" w:type="dxa"/>
            <w:gridSpan w:val="2"/>
          </w:tcPr>
          <w:p w14:paraId="14AE917A" w14:textId="77777777" w:rsidR="0023418A" w:rsidRDefault="0023418A" w:rsidP="0023418A">
            <w:pPr>
              <w:rPr>
                <w:rFonts w:asciiTheme="minorHAnsi" w:eastAsia="Times New Roman" w:hAnsiTheme="minorHAnsi" w:cstheme="minorHAnsi"/>
                <w:b/>
                <w:color w:val="000000"/>
                <w:sz w:val="16"/>
                <w:szCs w:val="16"/>
                <w:lang w:val="en-US"/>
              </w:rPr>
            </w:pPr>
            <w:r>
              <w:rPr>
                <w:rFonts w:asciiTheme="minorHAnsi" w:eastAsia="Times New Roman" w:hAnsiTheme="minorHAnsi" w:cstheme="minorHAnsi"/>
                <w:b/>
                <w:color w:val="000000"/>
                <w:sz w:val="16"/>
                <w:szCs w:val="16"/>
                <w:lang w:val="en-US"/>
              </w:rPr>
              <w:t>Search Results</w:t>
            </w:r>
          </w:p>
          <w:p w14:paraId="09634B15" w14:textId="79EF4F0D" w:rsidR="0023418A" w:rsidRDefault="0023418A" w:rsidP="0023418A">
            <w:pPr>
              <w:rPr>
                <w:rFonts w:asciiTheme="minorHAnsi" w:eastAsia="Times New Roman" w:hAnsiTheme="minorHAnsi" w:cstheme="minorHAnsi"/>
                <w:b/>
                <w:color w:val="000000"/>
                <w:sz w:val="16"/>
                <w:szCs w:val="16"/>
                <w:lang w:val="en-US"/>
              </w:rPr>
            </w:pPr>
            <w:r>
              <w:rPr>
                <w:rFonts w:asciiTheme="minorHAnsi" w:eastAsia="Times New Roman" w:hAnsiTheme="minorHAnsi" w:cstheme="minorHAnsi"/>
                <w:b/>
                <w:color w:val="000000"/>
                <w:sz w:val="16"/>
                <w:szCs w:val="16"/>
                <w:lang w:val="en-US"/>
              </w:rPr>
              <w:t>type</w:t>
            </w:r>
          </w:p>
        </w:tc>
        <w:tc>
          <w:tcPr>
            <w:tcW w:w="1559" w:type="dxa"/>
          </w:tcPr>
          <w:p w14:paraId="414417A8" w14:textId="6CB88E8C" w:rsidR="0023418A" w:rsidRDefault="0023418A" w:rsidP="0023418A">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People</w:t>
            </w:r>
          </w:p>
        </w:tc>
        <w:tc>
          <w:tcPr>
            <w:tcW w:w="4962" w:type="dxa"/>
          </w:tcPr>
          <w:p w14:paraId="1A3B9EA7" w14:textId="77777777" w:rsidR="0023418A" w:rsidRDefault="0023418A" w:rsidP="0023418A">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I am located on the search results page</w:t>
            </w:r>
          </w:p>
          <w:p w14:paraId="7C421F51" w14:textId="77777777" w:rsidR="0023418A" w:rsidRPr="00423D1D" w:rsidRDefault="0023418A" w:rsidP="002341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When</w:t>
            </w:r>
            <w:r>
              <w:rPr>
                <w:rFonts w:asciiTheme="minorHAnsi" w:eastAsia="Times New Roman" w:hAnsiTheme="minorHAnsi" w:cstheme="minorHAnsi"/>
                <w:sz w:val="16"/>
                <w:szCs w:val="16"/>
                <w:lang w:val="en-US" w:eastAsia="ru-RU"/>
              </w:rPr>
              <w:t xml:space="preserve"> </w:t>
            </w:r>
            <w:r w:rsidRPr="00423D1D">
              <w:rPr>
                <w:rFonts w:asciiTheme="minorHAnsi" w:eastAsia="Times New Roman" w:hAnsiTheme="minorHAnsi" w:cstheme="minorHAnsi"/>
                <w:sz w:val="16"/>
                <w:szCs w:val="16"/>
                <w:lang w:val="en-US" w:eastAsia="ru-RU"/>
              </w:rPr>
              <w:t>on the “</w:t>
            </w:r>
            <w:r>
              <w:rPr>
                <w:rFonts w:asciiTheme="minorHAnsi" w:eastAsia="Times New Roman" w:hAnsiTheme="minorHAnsi" w:cstheme="minorHAnsi"/>
                <w:sz w:val="16"/>
                <w:szCs w:val="16"/>
                <w:lang w:val="en-US" w:eastAsia="ru-RU"/>
              </w:rPr>
              <w:t>People</w:t>
            </w:r>
            <w:r w:rsidRPr="00423D1D">
              <w:rPr>
                <w:rFonts w:asciiTheme="minorHAnsi" w:eastAsia="Times New Roman" w:hAnsiTheme="minorHAnsi" w:cstheme="minorHAnsi"/>
                <w:sz w:val="16"/>
                <w:szCs w:val="16"/>
                <w:lang w:val="en-US" w:eastAsia="ru-RU"/>
              </w:rPr>
              <w:t xml:space="preserve">” sub-page </w:t>
            </w:r>
          </w:p>
          <w:p w14:paraId="0FB85E8A" w14:textId="77777777" w:rsidR="0023418A" w:rsidRDefault="0023418A" w:rsidP="0023418A">
            <w:pPr>
              <w:rPr>
                <w:rFonts w:asciiTheme="minorHAnsi" w:eastAsia="Times New Roman" w:hAnsiTheme="minorHAnsi" w:cstheme="minorHAnsi"/>
                <w:sz w:val="16"/>
                <w:szCs w:val="16"/>
                <w:lang w:val="en-US" w:eastAsia="ru-RU"/>
              </w:rPr>
            </w:pPr>
            <w:r w:rsidRPr="00423D1D">
              <w:rPr>
                <w:rFonts w:asciiTheme="minorHAnsi" w:eastAsia="Times New Roman" w:hAnsiTheme="minorHAnsi" w:cstheme="minorHAnsi"/>
                <w:color w:val="0000FF"/>
                <w:sz w:val="16"/>
                <w:szCs w:val="16"/>
                <w:lang w:val="en-US" w:eastAsia="ru-RU"/>
              </w:rPr>
              <w:t xml:space="preserve">Then </w:t>
            </w:r>
            <w:r w:rsidRPr="00423D1D">
              <w:rPr>
                <w:rFonts w:asciiTheme="minorHAnsi" w:eastAsia="Times New Roman" w:hAnsiTheme="minorHAnsi" w:cstheme="minorHAnsi"/>
                <w:sz w:val="16"/>
                <w:szCs w:val="16"/>
                <w:lang w:val="en-US" w:eastAsia="ru-RU"/>
              </w:rPr>
              <w:t xml:space="preserve">the list of results will only show me people match results that </w:t>
            </w:r>
            <w:r>
              <w:rPr>
                <w:rFonts w:asciiTheme="minorHAnsi" w:eastAsia="Times New Roman" w:hAnsiTheme="minorHAnsi" w:cstheme="minorHAnsi"/>
                <w:sz w:val="16"/>
                <w:szCs w:val="16"/>
                <w:lang w:val="en-US" w:eastAsia="ru-RU"/>
              </w:rPr>
              <w:t>match “people content type” (or SP profiles records)</w:t>
            </w:r>
            <w:r w:rsidRPr="00423D1D">
              <w:rPr>
                <w:rFonts w:asciiTheme="minorHAnsi" w:eastAsia="Times New Roman" w:hAnsiTheme="minorHAnsi" w:cstheme="minorHAnsi"/>
                <w:sz w:val="16"/>
                <w:szCs w:val="16"/>
                <w:lang w:val="en-US" w:eastAsia="ru-RU"/>
              </w:rPr>
              <w:t xml:space="preserve">. </w:t>
            </w:r>
          </w:p>
          <w:p w14:paraId="5DCDEAFC" w14:textId="36D75150" w:rsidR="0023418A" w:rsidRPr="00A41F90" w:rsidRDefault="0023418A" w:rsidP="0023418A">
            <w:pPr>
              <w:rPr>
                <w:rFonts w:asciiTheme="minorHAnsi" w:eastAsia="Times New Roman" w:hAnsiTheme="minorHAnsi" w:cstheme="minorHAnsi"/>
                <w:sz w:val="16"/>
                <w:szCs w:val="16"/>
                <w:lang w:val="en-US" w:eastAsia="ru-RU"/>
              </w:rPr>
            </w:pPr>
            <w:r w:rsidRPr="00423D1D">
              <w:rPr>
                <w:rFonts w:asciiTheme="minorHAnsi" w:eastAsia="Times New Roman" w:hAnsiTheme="minorHAnsi" w:cstheme="minorHAnsi"/>
                <w:color w:val="0000FF"/>
                <w:sz w:val="16"/>
                <w:szCs w:val="16"/>
                <w:lang w:val="en-US" w:eastAsia="ru-RU"/>
              </w:rPr>
              <w:t>And</w:t>
            </w:r>
            <w:r w:rsidRPr="00423D1D">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I can use the facets document, location, department, brands, language, expertise</w:t>
            </w:r>
            <w:r w:rsidRPr="00423D1D">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to refine my search</w:t>
            </w:r>
          </w:p>
        </w:tc>
        <w:tc>
          <w:tcPr>
            <w:tcW w:w="884" w:type="dxa"/>
          </w:tcPr>
          <w:p w14:paraId="3FBCAD66" w14:textId="77777777" w:rsidR="0023418A" w:rsidRPr="00691053" w:rsidRDefault="0023418A" w:rsidP="0023418A">
            <w:pPr>
              <w:jc w:val="right"/>
              <w:rPr>
                <w:rFonts w:asciiTheme="minorHAnsi" w:eastAsia="Times New Roman" w:hAnsiTheme="minorHAnsi" w:cstheme="minorHAnsi"/>
                <w:color w:val="000000"/>
                <w:sz w:val="16"/>
                <w:szCs w:val="16"/>
                <w:lang w:val="en-US"/>
              </w:rPr>
            </w:pPr>
            <w:r w:rsidRPr="00691053">
              <w:rPr>
                <w:rFonts w:asciiTheme="minorHAnsi" w:eastAsia="Times New Roman" w:hAnsiTheme="minorHAnsi" w:cstheme="minorHAnsi"/>
                <w:color w:val="000000"/>
                <w:sz w:val="16"/>
                <w:szCs w:val="16"/>
                <w:lang w:val="en-US"/>
              </w:rPr>
              <w:t>1</w:t>
            </w:r>
          </w:p>
        </w:tc>
      </w:tr>
      <w:tr w:rsidR="0023418A" w:rsidRPr="00691053" w14:paraId="1695A798" w14:textId="77777777" w:rsidTr="00106C8A">
        <w:trPr>
          <w:trHeight w:val="720"/>
        </w:trPr>
        <w:tc>
          <w:tcPr>
            <w:tcW w:w="710" w:type="dxa"/>
          </w:tcPr>
          <w:p w14:paraId="09E62229" w14:textId="68334BC2" w:rsidR="0023418A" w:rsidRDefault="0023418A" w:rsidP="0023418A">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10.2.6</w:t>
            </w:r>
          </w:p>
        </w:tc>
        <w:tc>
          <w:tcPr>
            <w:tcW w:w="1417" w:type="dxa"/>
            <w:gridSpan w:val="2"/>
          </w:tcPr>
          <w:p w14:paraId="745BE887" w14:textId="77777777" w:rsidR="0023418A" w:rsidRDefault="0023418A" w:rsidP="0023418A">
            <w:pPr>
              <w:rPr>
                <w:rFonts w:asciiTheme="minorHAnsi" w:eastAsia="Times New Roman" w:hAnsiTheme="minorHAnsi" w:cstheme="minorHAnsi"/>
                <w:b/>
                <w:color w:val="000000"/>
                <w:sz w:val="16"/>
                <w:szCs w:val="16"/>
                <w:lang w:val="en-US"/>
              </w:rPr>
            </w:pPr>
            <w:r>
              <w:rPr>
                <w:rFonts w:asciiTheme="minorHAnsi" w:eastAsia="Times New Roman" w:hAnsiTheme="minorHAnsi" w:cstheme="minorHAnsi"/>
                <w:b/>
                <w:color w:val="000000"/>
                <w:sz w:val="16"/>
                <w:szCs w:val="16"/>
                <w:lang w:val="en-US"/>
              </w:rPr>
              <w:t>Search Results</w:t>
            </w:r>
          </w:p>
          <w:p w14:paraId="4AD09586" w14:textId="165C3789" w:rsidR="0023418A" w:rsidRDefault="0023418A" w:rsidP="0023418A">
            <w:pPr>
              <w:rPr>
                <w:rFonts w:asciiTheme="minorHAnsi" w:eastAsia="Times New Roman" w:hAnsiTheme="minorHAnsi" w:cstheme="minorHAnsi"/>
                <w:b/>
                <w:color w:val="000000"/>
                <w:sz w:val="16"/>
                <w:szCs w:val="16"/>
                <w:lang w:val="en-US"/>
              </w:rPr>
            </w:pPr>
            <w:r>
              <w:rPr>
                <w:rFonts w:asciiTheme="minorHAnsi" w:eastAsia="Times New Roman" w:hAnsiTheme="minorHAnsi" w:cstheme="minorHAnsi"/>
                <w:b/>
                <w:color w:val="000000"/>
                <w:sz w:val="16"/>
                <w:szCs w:val="16"/>
                <w:lang w:val="en-US"/>
              </w:rPr>
              <w:t>type</w:t>
            </w:r>
          </w:p>
        </w:tc>
        <w:tc>
          <w:tcPr>
            <w:tcW w:w="1559" w:type="dxa"/>
          </w:tcPr>
          <w:p w14:paraId="6B8E5BEA" w14:textId="77777777" w:rsidR="0023418A" w:rsidRDefault="0023418A" w:rsidP="0023418A">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Engage</w:t>
            </w:r>
          </w:p>
          <w:p w14:paraId="4F69022A" w14:textId="77777777" w:rsidR="0023418A" w:rsidRDefault="0023418A" w:rsidP="0023418A">
            <w:pPr>
              <w:rPr>
                <w:rFonts w:asciiTheme="minorHAnsi" w:eastAsia="Times New Roman" w:hAnsiTheme="minorHAnsi" w:cstheme="minorHAnsi"/>
                <w:color w:val="000000"/>
                <w:sz w:val="16"/>
                <w:szCs w:val="16"/>
                <w:lang w:val="en-US"/>
              </w:rPr>
            </w:pPr>
          </w:p>
          <w:p w14:paraId="3F051729" w14:textId="292B8FA1" w:rsidR="0023418A" w:rsidRDefault="0023418A" w:rsidP="0023418A">
            <w:pPr>
              <w:rPr>
                <w:rFonts w:asciiTheme="minorHAnsi" w:eastAsia="Times New Roman" w:hAnsiTheme="minorHAnsi" w:cstheme="minorHAnsi"/>
                <w:color w:val="000000"/>
                <w:sz w:val="16"/>
                <w:szCs w:val="16"/>
                <w:lang w:val="en-US"/>
              </w:rPr>
            </w:pPr>
          </w:p>
        </w:tc>
        <w:tc>
          <w:tcPr>
            <w:tcW w:w="4962" w:type="dxa"/>
          </w:tcPr>
          <w:p w14:paraId="02A25EA3" w14:textId="77777777" w:rsidR="0023418A" w:rsidRDefault="0023418A" w:rsidP="0023418A">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I am located on the search results page</w:t>
            </w:r>
          </w:p>
          <w:p w14:paraId="2A1555AE" w14:textId="77777777" w:rsidR="0023418A" w:rsidRPr="00423D1D" w:rsidRDefault="0023418A" w:rsidP="0023418A">
            <w:pPr>
              <w:rPr>
                <w:rFonts w:asciiTheme="minorHAnsi" w:eastAsia="Times New Roman" w:hAnsiTheme="minorHAnsi" w:cstheme="minorHAnsi"/>
                <w:sz w:val="16"/>
                <w:szCs w:val="16"/>
                <w:lang w:val="en-US" w:eastAsia="ru-RU"/>
              </w:rPr>
            </w:pPr>
            <w:r w:rsidRPr="00423D1D">
              <w:rPr>
                <w:rFonts w:asciiTheme="minorHAnsi" w:eastAsia="Times New Roman" w:hAnsiTheme="minorHAnsi" w:cstheme="minorHAnsi"/>
                <w:color w:val="0000FF"/>
                <w:sz w:val="16"/>
                <w:szCs w:val="16"/>
                <w:lang w:val="en-US" w:eastAsia="ru-RU"/>
              </w:rPr>
              <w:t>And</w:t>
            </w:r>
            <w:r w:rsidRPr="00423D1D">
              <w:rPr>
                <w:rFonts w:asciiTheme="minorHAnsi" w:eastAsia="Times New Roman" w:hAnsiTheme="minorHAnsi" w:cstheme="minorHAnsi"/>
                <w:sz w:val="16"/>
                <w:szCs w:val="16"/>
                <w:lang w:val="en-US" w:eastAsia="ru-RU"/>
              </w:rPr>
              <w:t xml:space="preserve"> I am on the “</w:t>
            </w:r>
            <w:r>
              <w:rPr>
                <w:rFonts w:asciiTheme="minorHAnsi" w:eastAsia="Times New Roman" w:hAnsiTheme="minorHAnsi" w:cstheme="minorHAnsi"/>
                <w:sz w:val="16"/>
                <w:szCs w:val="16"/>
                <w:lang w:val="en-US" w:eastAsia="ru-RU"/>
              </w:rPr>
              <w:t>Engage</w:t>
            </w:r>
            <w:r w:rsidRPr="00423D1D">
              <w:rPr>
                <w:rFonts w:asciiTheme="minorHAnsi" w:eastAsia="Times New Roman" w:hAnsiTheme="minorHAnsi" w:cstheme="minorHAnsi"/>
                <w:sz w:val="16"/>
                <w:szCs w:val="16"/>
                <w:lang w:val="en-US" w:eastAsia="ru-RU"/>
              </w:rPr>
              <w:t xml:space="preserve">” sub-page </w:t>
            </w:r>
          </w:p>
          <w:p w14:paraId="0F84AC1D" w14:textId="77777777" w:rsidR="0023418A" w:rsidRDefault="0023418A" w:rsidP="0023418A">
            <w:pPr>
              <w:rPr>
                <w:rFonts w:asciiTheme="minorHAnsi" w:eastAsia="Times New Roman" w:hAnsiTheme="minorHAnsi" w:cstheme="minorHAnsi"/>
                <w:sz w:val="16"/>
                <w:szCs w:val="16"/>
                <w:lang w:val="en-US" w:eastAsia="ru-RU"/>
              </w:rPr>
            </w:pPr>
            <w:r w:rsidRPr="00423D1D">
              <w:rPr>
                <w:rFonts w:asciiTheme="minorHAnsi" w:eastAsia="Times New Roman" w:hAnsiTheme="minorHAnsi" w:cstheme="minorHAnsi"/>
                <w:color w:val="0000FF"/>
                <w:sz w:val="16"/>
                <w:szCs w:val="16"/>
                <w:lang w:val="en-US" w:eastAsia="ru-RU"/>
              </w:rPr>
              <w:t xml:space="preserve">Then </w:t>
            </w:r>
            <w:r w:rsidRPr="00423D1D">
              <w:rPr>
                <w:rFonts w:asciiTheme="minorHAnsi" w:eastAsia="Times New Roman" w:hAnsiTheme="minorHAnsi" w:cstheme="minorHAnsi"/>
                <w:sz w:val="16"/>
                <w:szCs w:val="16"/>
                <w:lang w:val="en-US" w:eastAsia="ru-RU"/>
              </w:rPr>
              <w:t>the list of results will only show me content results that are located in the “Engage” Sitrion database.</w:t>
            </w:r>
          </w:p>
          <w:p w14:paraId="6FCB8BFB" w14:textId="77777777" w:rsidR="0023418A" w:rsidRPr="00423D1D" w:rsidRDefault="0023418A" w:rsidP="0023418A">
            <w:pPr>
              <w:rPr>
                <w:rFonts w:asciiTheme="minorHAnsi" w:eastAsia="Times New Roman" w:hAnsiTheme="minorHAnsi" w:cstheme="minorHAnsi"/>
                <w:sz w:val="16"/>
                <w:szCs w:val="16"/>
                <w:lang w:val="en-US" w:eastAsia="ru-RU"/>
              </w:rPr>
            </w:pPr>
            <w:r w:rsidRPr="00423D1D">
              <w:rPr>
                <w:rFonts w:asciiTheme="minorHAnsi" w:eastAsia="Times New Roman" w:hAnsiTheme="minorHAnsi" w:cstheme="minorHAnsi"/>
                <w:color w:val="0000FF"/>
                <w:sz w:val="16"/>
                <w:szCs w:val="16"/>
                <w:lang w:val="en-US" w:eastAsia="ru-RU"/>
              </w:rPr>
              <w:t>And</w:t>
            </w:r>
            <w:r w:rsidRPr="00423D1D">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I can use the facets location, department, brands, language, access</w:t>
            </w:r>
            <w:r w:rsidRPr="00423D1D">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to refine my search</w:t>
            </w:r>
          </w:p>
          <w:p w14:paraId="6EC605E8" w14:textId="77777777" w:rsidR="0023418A" w:rsidRPr="00423D1D" w:rsidRDefault="0023418A" w:rsidP="0023418A">
            <w:pPr>
              <w:rPr>
                <w:rFonts w:asciiTheme="minorHAnsi" w:eastAsia="Times New Roman" w:hAnsiTheme="minorHAnsi" w:cstheme="minorHAnsi"/>
                <w:sz w:val="16"/>
                <w:szCs w:val="16"/>
                <w:lang w:val="en-US" w:eastAsia="ru-RU"/>
              </w:rPr>
            </w:pPr>
            <w:r w:rsidRPr="00423D1D">
              <w:rPr>
                <w:rFonts w:asciiTheme="minorHAnsi" w:eastAsia="Times New Roman" w:hAnsiTheme="minorHAnsi" w:cstheme="minorHAnsi"/>
                <w:sz w:val="16"/>
                <w:szCs w:val="16"/>
                <w:lang w:val="en-US" w:eastAsia="ru-RU"/>
              </w:rPr>
              <w:t xml:space="preserve"> </w:t>
            </w:r>
            <w:r w:rsidRPr="00423D1D">
              <w:rPr>
                <w:rFonts w:asciiTheme="minorHAnsi" w:eastAsia="Times New Roman" w:hAnsiTheme="minorHAnsi" w:cstheme="minorHAnsi"/>
                <w:color w:val="0000FF"/>
                <w:sz w:val="16"/>
                <w:szCs w:val="16"/>
                <w:lang w:val="en-US" w:eastAsia="ru-RU"/>
              </w:rPr>
              <w:t>And</w:t>
            </w:r>
            <w:r w:rsidRPr="00423D1D">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I in the right column I see the Trending #Tags that redirect me to #Tag pages</w:t>
            </w:r>
          </w:p>
          <w:p w14:paraId="5C6D65E1" w14:textId="1BFF742B" w:rsidR="0023418A" w:rsidRPr="00423D1D" w:rsidRDefault="0023418A" w:rsidP="0023418A">
            <w:pPr>
              <w:rPr>
                <w:rFonts w:asciiTheme="minorHAnsi" w:eastAsia="Times New Roman" w:hAnsiTheme="minorHAnsi" w:cstheme="minorHAnsi"/>
                <w:color w:val="0000FF"/>
                <w:sz w:val="16"/>
                <w:szCs w:val="16"/>
                <w:lang w:val="en-US" w:eastAsia="ru-RU"/>
              </w:rPr>
            </w:pPr>
          </w:p>
        </w:tc>
        <w:tc>
          <w:tcPr>
            <w:tcW w:w="884" w:type="dxa"/>
          </w:tcPr>
          <w:p w14:paraId="6BEA4CEA" w14:textId="77777777" w:rsidR="0023418A" w:rsidRPr="00691053" w:rsidRDefault="0023418A" w:rsidP="0023418A">
            <w:pPr>
              <w:jc w:val="right"/>
              <w:rPr>
                <w:rFonts w:asciiTheme="minorHAnsi" w:eastAsia="Times New Roman" w:hAnsiTheme="minorHAnsi" w:cstheme="minorHAnsi"/>
                <w:color w:val="000000"/>
                <w:sz w:val="16"/>
                <w:szCs w:val="16"/>
                <w:lang w:val="en-US"/>
              </w:rPr>
            </w:pPr>
            <w:r w:rsidRPr="00691053">
              <w:rPr>
                <w:rFonts w:asciiTheme="minorHAnsi" w:eastAsia="Times New Roman" w:hAnsiTheme="minorHAnsi" w:cstheme="minorHAnsi"/>
                <w:color w:val="000000"/>
                <w:sz w:val="16"/>
                <w:szCs w:val="16"/>
                <w:lang w:val="en-US"/>
              </w:rPr>
              <w:t>1</w:t>
            </w:r>
          </w:p>
        </w:tc>
      </w:tr>
      <w:tr w:rsidR="0023418A" w:rsidRPr="00691053" w14:paraId="14FF7FA0" w14:textId="77777777" w:rsidTr="00106C8A">
        <w:trPr>
          <w:trHeight w:val="391"/>
        </w:trPr>
        <w:tc>
          <w:tcPr>
            <w:tcW w:w="710" w:type="dxa"/>
          </w:tcPr>
          <w:p w14:paraId="1E558ED3" w14:textId="588A36DE" w:rsidR="0023418A" w:rsidRPr="002310FC" w:rsidRDefault="0023418A" w:rsidP="0023418A">
            <w:pPr>
              <w:jc w:val="right"/>
              <w:rPr>
                <w:rFonts w:asciiTheme="minorHAnsi" w:eastAsia="Times New Roman" w:hAnsiTheme="minorHAnsi" w:cstheme="minorHAnsi"/>
                <w:strike/>
                <w:color w:val="000000"/>
                <w:sz w:val="16"/>
                <w:szCs w:val="16"/>
                <w:lang w:val="en-US"/>
                <w:rPrChange w:id="1488" w:author="Ghita Benotmane" w:date="2016-10-04T16:03:00Z">
                  <w:rPr>
                    <w:rFonts w:asciiTheme="minorHAnsi" w:eastAsia="Times New Roman" w:hAnsiTheme="minorHAnsi" w:cstheme="minorHAnsi"/>
                    <w:color w:val="000000"/>
                    <w:sz w:val="16"/>
                    <w:szCs w:val="16"/>
                    <w:lang w:val="en-US"/>
                  </w:rPr>
                </w:rPrChange>
              </w:rPr>
            </w:pPr>
            <w:commentRangeStart w:id="1489"/>
            <w:r w:rsidRPr="002310FC">
              <w:rPr>
                <w:rFonts w:asciiTheme="minorHAnsi" w:eastAsia="Times New Roman" w:hAnsiTheme="minorHAnsi" w:cstheme="minorHAnsi"/>
                <w:strike/>
                <w:color w:val="000000"/>
                <w:sz w:val="16"/>
                <w:szCs w:val="16"/>
                <w:lang w:val="en-US"/>
                <w:rPrChange w:id="1490" w:author="Ghita Benotmane" w:date="2016-10-04T16:03:00Z">
                  <w:rPr>
                    <w:rFonts w:asciiTheme="minorHAnsi" w:eastAsia="Times New Roman" w:hAnsiTheme="minorHAnsi" w:cstheme="minorHAnsi"/>
                    <w:color w:val="000000"/>
                    <w:sz w:val="16"/>
                    <w:szCs w:val="16"/>
                    <w:lang w:val="en-US"/>
                  </w:rPr>
                </w:rPrChange>
              </w:rPr>
              <w:t>10.2.7</w:t>
            </w:r>
          </w:p>
        </w:tc>
        <w:tc>
          <w:tcPr>
            <w:tcW w:w="1417" w:type="dxa"/>
            <w:gridSpan w:val="2"/>
          </w:tcPr>
          <w:p w14:paraId="60AD6E77" w14:textId="77777777" w:rsidR="0023418A" w:rsidRPr="002310FC" w:rsidRDefault="0023418A" w:rsidP="0023418A">
            <w:pPr>
              <w:rPr>
                <w:rFonts w:asciiTheme="minorHAnsi" w:eastAsia="Times New Roman" w:hAnsiTheme="minorHAnsi" w:cstheme="minorHAnsi"/>
                <w:b/>
                <w:strike/>
                <w:color w:val="000000"/>
                <w:sz w:val="16"/>
                <w:szCs w:val="16"/>
                <w:lang w:val="en-US"/>
                <w:rPrChange w:id="1491" w:author="Ghita Benotmane" w:date="2016-10-04T16:03:00Z">
                  <w:rPr>
                    <w:rFonts w:asciiTheme="minorHAnsi" w:eastAsia="Times New Roman" w:hAnsiTheme="minorHAnsi" w:cstheme="minorHAnsi"/>
                    <w:b/>
                    <w:color w:val="000000"/>
                    <w:sz w:val="16"/>
                    <w:szCs w:val="16"/>
                    <w:lang w:val="en-US"/>
                  </w:rPr>
                </w:rPrChange>
              </w:rPr>
            </w:pPr>
            <w:r w:rsidRPr="002310FC">
              <w:rPr>
                <w:rFonts w:asciiTheme="minorHAnsi" w:eastAsia="Times New Roman" w:hAnsiTheme="minorHAnsi" w:cstheme="minorHAnsi"/>
                <w:b/>
                <w:strike/>
                <w:color w:val="000000"/>
                <w:sz w:val="16"/>
                <w:szCs w:val="16"/>
                <w:lang w:val="en-US"/>
                <w:rPrChange w:id="1492" w:author="Ghita Benotmane" w:date="2016-10-04T16:03:00Z">
                  <w:rPr>
                    <w:rFonts w:asciiTheme="minorHAnsi" w:eastAsia="Times New Roman" w:hAnsiTheme="minorHAnsi" w:cstheme="minorHAnsi"/>
                    <w:b/>
                    <w:color w:val="000000"/>
                    <w:sz w:val="16"/>
                    <w:szCs w:val="16"/>
                    <w:lang w:val="en-US"/>
                  </w:rPr>
                </w:rPrChange>
              </w:rPr>
              <w:t>Search Results</w:t>
            </w:r>
          </w:p>
          <w:p w14:paraId="7BAD67E8" w14:textId="4C1A6FB4" w:rsidR="0023418A" w:rsidRPr="002310FC" w:rsidRDefault="0023418A" w:rsidP="0023418A">
            <w:pPr>
              <w:rPr>
                <w:rFonts w:asciiTheme="minorHAnsi" w:eastAsia="Times New Roman" w:hAnsiTheme="minorHAnsi" w:cstheme="minorHAnsi"/>
                <w:b/>
                <w:strike/>
                <w:color w:val="000000"/>
                <w:sz w:val="16"/>
                <w:szCs w:val="16"/>
                <w:lang w:val="en-US"/>
                <w:rPrChange w:id="1493" w:author="Ghita Benotmane" w:date="2016-10-04T16:03:00Z">
                  <w:rPr>
                    <w:rFonts w:asciiTheme="minorHAnsi" w:eastAsia="Times New Roman" w:hAnsiTheme="minorHAnsi" w:cstheme="minorHAnsi"/>
                    <w:b/>
                    <w:color w:val="000000"/>
                    <w:sz w:val="16"/>
                    <w:szCs w:val="16"/>
                    <w:lang w:val="en-US"/>
                  </w:rPr>
                </w:rPrChange>
              </w:rPr>
            </w:pPr>
            <w:r w:rsidRPr="002310FC">
              <w:rPr>
                <w:rFonts w:asciiTheme="minorHAnsi" w:eastAsia="Times New Roman" w:hAnsiTheme="minorHAnsi" w:cstheme="minorHAnsi"/>
                <w:b/>
                <w:strike/>
                <w:color w:val="000000"/>
                <w:sz w:val="16"/>
                <w:szCs w:val="16"/>
                <w:lang w:val="en-US"/>
                <w:rPrChange w:id="1494" w:author="Ghita Benotmane" w:date="2016-10-04T16:03:00Z">
                  <w:rPr>
                    <w:rFonts w:asciiTheme="minorHAnsi" w:eastAsia="Times New Roman" w:hAnsiTheme="minorHAnsi" w:cstheme="minorHAnsi"/>
                    <w:b/>
                    <w:color w:val="000000"/>
                    <w:sz w:val="16"/>
                    <w:szCs w:val="16"/>
                    <w:lang w:val="en-US"/>
                  </w:rPr>
                </w:rPrChange>
              </w:rPr>
              <w:t>type</w:t>
            </w:r>
          </w:p>
        </w:tc>
        <w:tc>
          <w:tcPr>
            <w:tcW w:w="1559" w:type="dxa"/>
          </w:tcPr>
          <w:p w14:paraId="46782A9D" w14:textId="2D3C2DE0" w:rsidR="0023418A" w:rsidRPr="002310FC" w:rsidRDefault="0023418A" w:rsidP="0023418A">
            <w:pPr>
              <w:rPr>
                <w:rFonts w:asciiTheme="minorHAnsi" w:eastAsia="Times New Roman" w:hAnsiTheme="minorHAnsi" w:cstheme="minorHAnsi"/>
                <w:strike/>
                <w:color w:val="000000"/>
                <w:sz w:val="16"/>
                <w:szCs w:val="16"/>
                <w:lang w:val="en-US"/>
                <w:rPrChange w:id="1495" w:author="Ghita Benotmane" w:date="2016-10-04T16:03:00Z">
                  <w:rPr>
                    <w:rFonts w:asciiTheme="minorHAnsi" w:eastAsia="Times New Roman" w:hAnsiTheme="minorHAnsi" w:cstheme="minorHAnsi"/>
                    <w:color w:val="000000"/>
                    <w:sz w:val="16"/>
                    <w:szCs w:val="16"/>
                    <w:lang w:val="en-US"/>
                  </w:rPr>
                </w:rPrChange>
              </w:rPr>
            </w:pPr>
            <w:r w:rsidRPr="002310FC">
              <w:rPr>
                <w:rFonts w:asciiTheme="minorHAnsi" w:eastAsia="Times New Roman" w:hAnsiTheme="minorHAnsi" w:cstheme="minorHAnsi"/>
                <w:strike/>
                <w:color w:val="000000"/>
                <w:sz w:val="16"/>
                <w:szCs w:val="16"/>
                <w:lang w:val="en-US"/>
                <w:rPrChange w:id="1496" w:author="Ghita Benotmane" w:date="2016-10-04T16:03:00Z">
                  <w:rPr>
                    <w:rFonts w:asciiTheme="minorHAnsi" w:eastAsia="Times New Roman" w:hAnsiTheme="minorHAnsi" w:cstheme="minorHAnsi"/>
                    <w:color w:val="000000"/>
                    <w:sz w:val="16"/>
                    <w:szCs w:val="16"/>
                    <w:lang w:val="en-US"/>
                  </w:rPr>
                </w:rPrChange>
              </w:rPr>
              <w:t>Workplaces (SharePoint)</w:t>
            </w:r>
          </w:p>
        </w:tc>
        <w:tc>
          <w:tcPr>
            <w:tcW w:w="4962" w:type="dxa"/>
          </w:tcPr>
          <w:p w14:paraId="0B07A247" w14:textId="78B8A9E9" w:rsidR="0023418A" w:rsidRPr="002310FC" w:rsidRDefault="0023418A" w:rsidP="0023418A">
            <w:pPr>
              <w:pStyle w:val="ListParagraph"/>
              <w:numPr>
                <w:ilvl w:val="0"/>
                <w:numId w:val="13"/>
              </w:numPr>
              <w:rPr>
                <w:rFonts w:asciiTheme="minorHAnsi" w:eastAsia="Times New Roman" w:hAnsiTheme="minorHAnsi" w:cstheme="minorHAnsi"/>
                <w:strike/>
                <w:color w:val="0000FF"/>
                <w:sz w:val="16"/>
                <w:szCs w:val="16"/>
                <w:lang w:val="en-US" w:eastAsia="ru-RU"/>
                <w:rPrChange w:id="1497" w:author="Ghita Benotmane" w:date="2016-10-04T16:03:00Z">
                  <w:rPr>
                    <w:rFonts w:asciiTheme="minorHAnsi" w:eastAsia="Times New Roman" w:hAnsiTheme="minorHAnsi" w:cstheme="minorHAnsi"/>
                    <w:color w:val="0000FF"/>
                    <w:sz w:val="16"/>
                    <w:szCs w:val="16"/>
                    <w:lang w:val="en-US" w:eastAsia="ru-RU"/>
                  </w:rPr>
                </w:rPrChange>
              </w:rPr>
            </w:pPr>
            <w:r w:rsidRPr="002310FC">
              <w:rPr>
                <w:rFonts w:asciiTheme="minorHAnsi" w:eastAsia="Times New Roman" w:hAnsiTheme="minorHAnsi" w:cstheme="minorHAnsi"/>
                <w:strike/>
                <w:color w:val="0000FF"/>
                <w:sz w:val="16"/>
                <w:szCs w:val="16"/>
                <w:lang w:val="en-US" w:eastAsia="ru-RU"/>
                <w:rPrChange w:id="1498" w:author="Ghita Benotmane" w:date="2016-10-04T16:03:00Z">
                  <w:rPr>
                    <w:rFonts w:asciiTheme="minorHAnsi" w:eastAsia="Times New Roman" w:hAnsiTheme="minorHAnsi" w:cstheme="minorHAnsi"/>
                    <w:color w:val="0000FF"/>
                    <w:sz w:val="16"/>
                    <w:szCs w:val="16"/>
                    <w:lang w:val="en-US" w:eastAsia="ru-RU"/>
                  </w:rPr>
                </w:rPrChange>
              </w:rPr>
              <w:t xml:space="preserve">This is sub-page is for stage 2 implementation, and is just a placeholder for the design concept </w:t>
            </w:r>
          </w:p>
        </w:tc>
        <w:tc>
          <w:tcPr>
            <w:tcW w:w="884" w:type="dxa"/>
          </w:tcPr>
          <w:p w14:paraId="3EE93E15" w14:textId="77777777" w:rsidR="0023418A" w:rsidRPr="002310FC" w:rsidRDefault="0023418A" w:rsidP="0023418A">
            <w:pPr>
              <w:jc w:val="right"/>
              <w:rPr>
                <w:rFonts w:asciiTheme="minorHAnsi" w:eastAsia="Times New Roman" w:hAnsiTheme="minorHAnsi" w:cstheme="minorHAnsi"/>
                <w:strike/>
                <w:color w:val="000000"/>
                <w:sz w:val="16"/>
                <w:szCs w:val="16"/>
                <w:lang w:val="en-US"/>
                <w:rPrChange w:id="1499" w:author="Ghita Benotmane" w:date="2016-10-04T16:03:00Z">
                  <w:rPr>
                    <w:rFonts w:asciiTheme="minorHAnsi" w:eastAsia="Times New Roman" w:hAnsiTheme="minorHAnsi" w:cstheme="minorHAnsi"/>
                    <w:color w:val="000000"/>
                    <w:sz w:val="16"/>
                    <w:szCs w:val="16"/>
                    <w:lang w:val="en-US"/>
                  </w:rPr>
                </w:rPrChange>
              </w:rPr>
            </w:pPr>
            <w:r w:rsidRPr="002310FC">
              <w:rPr>
                <w:rFonts w:asciiTheme="minorHAnsi" w:eastAsia="Times New Roman" w:hAnsiTheme="minorHAnsi" w:cstheme="minorHAnsi"/>
                <w:strike/>
                <w:color w:val="000000"/>
                <w:sz w:val="16"/>
                <w:szCs w:val="16"/>
                <w:lang w:val="en-US"/>
                <w:rPrChange w:id="1500" w:author="Ghita Benotmane" w:date="2016-10-04T16:03:00Z">
                  <w:rPr>
                    <w:rFonts w:asciiTheme="minorHAnsi" w:eastAsia="Times New Roman" w:hAnsiTheme="minorHAnsi" w:cstheme="minorHAnsi"/>
                    <w:color w:val="000000"/>
                    <w:sz w:val="16"/>
                    <w:szCs w:val="16"/>
                    <w:lang w:val="en-US"/>
                  </w:rPr>
                </w:rPrChange>
              </w:rPr>
              <w:t>1</w:t>
            </w:r>
            <w:commentRangeEnd w:id="1489"/>
            <w:r w:rsidR="002310FC">
              <w:rPr>
                <w:rStyle w:val="CommentReference"/>
              </w:rPr>
              <w:commentReference w:id="1489"/>
            </w:r>
          </w:p>
        </w:tc>
      </w:tr>
      <w:tr w:rsidR="002310FC" w:rsidRPr="00691053" w14:paraId="2BE884C4" w14:textId="77777777" w:rsidTr="00106C8A">
        <w:trPr>
          <w:trHeight w:val="420"/>
          <w:ins w:id="1501" w:author="Ghita Benotmane" w:date="2016-10-04T16:04:00Z"/>
        </w:trPr>
        <w:tc>
          <w:tcPr>
            <w:tcW w:w="710" w:type="dxa"/>
          </w:tcPr>
          <w:p w14:paraId="47E026BC" w14:textId="5568E91F" w:rsidR="002310FC" w:rsidRDefault="002310FC" w:rsidP="0023418A">
            <w:pPr>
              <w:jc w:val="right"/>
              <w:rPr>
                <w:ins w:id="1502" w:author="Ghita Benotmane" w:date="2016-10-04T16:04:00Z"/>
                <w:rFonts w:asciiTheme="minorHAnsi" w:eastAsia="Times New Roman" w:hAnsiTheme="minorHAnsi" w:cstheme="minorHAnsi"/>
                <w:color w:val="000000"/>
                <w:sz w:val="16"/>
                <w:szCs w:val="16"/>
                <w:lang w:val="en-US"/>
              </w:rPr>
            </w:pPr>
            <w:ins w:id="1503" w:author="Ghita Benotmane" w:date="2016-10-04T16:04:00Z">
              <w:r>
                <w:rPr>
                  <w:rFonts w:asciiTheme="minorHAnsi" w:eastAsia="Times New Roman" w:hAnsiTheme="minorHAnsi" w:cstheme="minorHAnsi"/>
                  <w:color w:val="000000"/>
                  <w:sz w:val="16"/>
                  <w:szCs w:val="16"/>
                  <w:lang w:val="en-US"/>
                </w:rPr>
                <w:t>10.2.7.</w:t>
              </w:r>
            </w:ins>
          </w:p>
        </w:tc>
        <w:tc>
          <w:tcPr>
            <w:tcW w:w="1417" w:type="dxa"/>
            <w:gridSpan w:val="2"/>
          </w:tcPr>
          <w:p w14:paraId="13C02EA6" w14:textId="77777777" w:rsidR="002310FC" w:rsidRDefault="002310FC" w:rsidP="002310FC">
            <w:pPr>
              <w:rPr>
                <w:ins w:id="1504" w:author="Ghita Benotmane" w:date="2016-10-04T16:04:00Z"/>
                <w:rFonts w:asciiTheme="minorHAnsi" w:eastAsia="Times New Roman" w:hAnsiTheme="minorHAnsi" w:cstheme="minorHAnsi"/>
                <w:b/>
                <w:color w:val="000000"/>
                <w:sz w:val="16"/>
                <w:szCs w:val="16"/>
                <w:lang w:val="en-US"/>
              </w:rPr>
            </w:pPr>
            <w:ins w:id="1505" w:author="Ghita Benotmane" w:date="2016-10-04T16:04:00Z">
              <w:r>
                <w:rPr>
                  <w:rFonts w:asciiTheme="minorHAnsi" w:eastAsia="Times New Roman" w:hAnsiTheme="minorHAnsi" w:cstheme="minorHAnsi"/>
                  <w:b/>
                  <w:color w:val="000000"/>
                  <w:sz w:val="16"/>
                  <w:szCs w:val="16"/>
                  <w:lang w:val="en-US"/>
                </w:rPr>
                <w:t>Search Results</w:t>
              </w:r>
            </w:ins>
          </w:p>
          <w:p w14:paraId="7D3ADDCC" w14:textId="4ECA4A61" w:rsidR="002310FC" w:rsidRDefault="002310FC" w:rsidP="002310FC">
            <w:pPr>
              <w:rPr>
                <w:ins w:id="1506" w:author="Ghita Benotmane" w:date="2016-10-04T16:04:00Z"/>
                <w:rFonts w:asciiTheme="minorHAnsi" w:eastAsia="Times New Roman" w:hAnsiTheme="minorHAnsi" w:cstheme="minorHAnsi"/>
                <w:b/>
                <w:color w:val="000000"/>
                <w:sz w:val="16"/>
                <w:szCs w:val="16"/>
                <w:lang w:val="en-US"/>
              </w:rPr>
            </w:pPr>
            <w:ins w:id="1507" w:author="Ghita Benotmane" w:date="2016-10-04T16:04:00Z">
              <w:r>
                <w:rPr>
                  <w:rFonts w:asciiTheme="minorHAnsi" w:eastAsia="Times New Roman" w:hAnsiTheme="minorHAnsi" w:cstheme="minorHAnsi"/>
                  <w:b/>
                  <w:color w:val="000000"/>
                  <w:sz w:val="16"/>
                  <w:szCs w:val="16"/>
                  <w:lang w:val="en-US"/>
                </w:rPr>
                <w:t>type</w:t>
              </w:r>
            </w:ins>
          </w:p>
        </w:tc>
        <w:tc>
          <w:tcPr>
            <w:tcW w:w="1559" w:type="dxa"/>
          </w:tcPr>
          <w:p w14:paraId="565BE3B4" w14:textId="0A4E394D" w:rsidR="002310FC" w:rsidRDefault="002310FC" w:rsidP="0023418A">
            <w:pPr>
              <w:rPr>
                <w:ins w:id="1508" w:author="Ghita Benotmane" w:date="2016-10-04T16:04:00Z"/>
                <w:rFonts w:asciiTheme="minorHAnsi" w:eastAsia="Times New Roman" w:hAnsiTheme="minorHAnsi" w:cstheme="minorHAnsi"/>
                <w:color w:val="000000"/>
                <w:sz w:val="16"/>
                <w:szCs w:val="16"/>
                <w:lang w:val="en-US"/>
              </w:rPr>
            </w:pPr>
            <w:ins w:id="1509" w:author="Ghita Benotmane" w:date="2016-10-04T16:04:00Z">
              <w:r>
                <w:rPr>
                  <w:rFonts w:asciiTheme="minorHAnsi" w:eastAsia="Times New Roman" w:hAnsiTheme="minorHAnsi" w:cstheme="minorHAnsi"/>
                  <w:color w:val="000000"/>
                  <w:sz w:val="16"/>
                  <w:szCs w:val="16"/>
                  <w:lang w:val="en-US"/>
                </w:rPr>
                <w:t>Topics</w:t>
              </w:r>
            </w:ins>
          </w:p>
        </w:tc>
        <w:tc>
          <w:tcPr>
            <w:tcW w:w="4962" w:type="dxa"/>
          </w:tcPr>
          <w:p w14:paraId="43D08806" w14:textId="77777777" w:rsidR="002310FC" w:rsidRDefault="002310FC" w:rsidP="002310FC">
            <w:pPr>
              <w:rPr>
                <w:ins w:id="1510" w:author="Ghita Benotmane" w:date="2016-10-04T16:04:00Z"/>
                <w:rFonts w:asciiTheme="minorHAnsi" w:eastAsia="Times New Roman" w:hAnsiTheme="minorHAnsi" w:cstheme="minorHAnsi"/>
                <w:sz w:val="16"/>
                <w:szCs w:val="16"/>
                <w:lang w:val="en-US" w:eastAsia="ru-RU"/>
              </w:rPr>
            </w:pPr>
            <w:ins w:id="1511" w:author="Ghita Benotmane" w:date="2016-10-04T16:04:00Z">
              <w:r w:rsidRPr="00123367">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I am located on the search results page</w:t>
              </w:r>
            </w:ins>
          </w:p>
          <w:p w14:paraId="31FF1DE8" w14:textId="5ED3D967" w:rsidR="002310FC" w:rsidRPr="00423D1D" w:rsidRDefault="002310FC" w:rsidP="002310FC">
            <w:pPr>
              <w:rPr>
                <w:ins w:id="1512" w:author="Ghita Benotmane" w:date="2016-10-04T16:04:00Z"/>
                <w:rFonts w:asciiTheme="minorHAnsi" w:eastAsia="Times New Roman" w:hAnsiTheme="minorHAnsi" w:cstheme="minorHAnsi"/>
                <w:sz w:val="16"/>
                <w:szCs w:val="16"/>
                <w:lang w:val="en-US" w:eastAsia="ru-RU"/>
              </w:rPr>
            </w:pPr>
            <w:ins w:id="1513" w:author="Ghita Benotmane" w:date="2016-10-04T16:04:00Z">
              <w:r>
                <w:rPr>
                  <w:rFonts w:asciiTheme="minorHAnsi" w:eastAsia="Times New Roman" w:hAnsiTheme="minorHAnsi" w:cstheme="minorHAnsi"/>
                  <w:color w:val="0000FF"/>
                  <w:sz w:val="16"/>
                  <w:szCs w:val="16"/>
                  <w:lang w:val="en-US" w:eastAsia="ru-RU"/>
                </w:rPr>
                <w:t>When</w:t>
              </w:r>
              <w:r>
                <w:rPr>
                  <w:rFonts w:asciiTheme="minorHAnsi" w:eastAsia="Times New Roman" w:hAnsiTheme="minorHAnsi" w:cstheme="minorHAnsi"/>
                  <w:sz w:val="16"/>
                  <w:szCs w:val="16"/>
                  <w:lang w:val="en-US" w:eastAsia="ru-RU"/>
                </w:rPr>
                <w:t xml:space="preserve"> </w:t>
              </w:r>
              <w:r w:rsidRPr="00423D1D">
                <w:rPr>
                  <w:rFonts w:asciiTheme="minorHAnsi" w:eastAsia="Times New Roman" w:hAnsiTheme="minorHAnsi" w:cstheme="minorHAnsi"/>
                  <w:sz w:val="16"/>
                  <w:szCs w:val="16"/>
                  <w:lang w:val="en-US" w:eastAsia="ru-RU"/>
                </w:rPr>
                <w:t>on the “</w:t>
              </w:r>
            </w:ins>
            <w:ins w:id="1514" w:author="Ghita Benotmane" w:date="2016-10-04T16:05:00Z">
              <w:r>
                <w:rPr>
                  <w:rFonts w:asciiTheme="minorHAnsi" w:eastAsia="Times New Roman" w:hAnsiTheme="minorHAnsi" w:cstheme="minorHAnsi"/>
                  <w:sz w:val="16"/>
                  <w:szCs w:val="16"/>
                  <w:lang w:val="en-US" w:eastAsia="ru-RU"/>
                </w:rPr>
                <w:t>Topics</w:t>
              </w:r>
            </w:ins>
            <w:ins w:id="1515" w:author="Ghita Benotmane" w:date="2016-10-04T16:04:00Z">
              <w:r w:rsidRPr="00423D1D">
                <w:rPr>
                  <w:rFonts w:asciiTheme="minorHAnsi" w:eastAsia="Times New Roman" w:hAnsiTheme="minorHAnsi" w:cstheme="minorHAnsi"/>
                  <w:sz w:val="16"/>
                  <w:szCs w:val="16"/>
                  <w:lang w:val="en-US" w:eastAsia="ru-RU"/>
                </w:rPr>
                <w:t xml:space="preserve">” sub-page </w:t>
              </w:r>
            </w:ins>
          </w:p>
          <w:p w14:paraId="232B0AF3" w14:textId="0C6ABA87" w:rsidR="002310FC" w:rsidRDefault="002310FC" w:rsidP="002310FC">
            <w:pPr>
              <w:rPr>
                <w:ins w:id="1516" w:author="Ghita Benotmane" w:date="2016-10-04T16:04:00Z"/>
                <w:rFonts w:asciiTheme="minorHAnsi" w:eastAsia="Times New Roman" w:hAnsiTheme="minorHAnsi" w:cstheme="minorHAnsi"/>
                <w:sz w:val="16"/>
                <w:szCs w:val="16"/>
                <w:lang w:val="en-US" w:eastAsia="ru-RU"/>
              </w:rPr>
            </w:pPr>
            <w:ins w:id="1517" w:author="Ghita Benotmane" w:date="2016-10-04T16:04:00Z">
              <w:r w:rsidRPr="00423D1D">
                <w:rPr>
                  <w:rFonts w:asciiTheme="minorHAnsi" w:eastAsia="Times New Roman" w:hAnsiTheme="minorHAnsi" w:cstheme="minorHAnsi"/>
                  <w:color w:val="0000FF"/>
                  <w:sz w:val="16"/>
                  <w:szCs w:val="16"/>
                  <w:lang w:val="en-US" w:eastAsia="ru-RU"/>
                </w:rPr>
                <w:t xml:space="preserve">Then </w:t>
              </w:r>
              <w:r w:rsidRPr="00423D1D">
                <w:rPr>
                  <w:rFonts w:asciiTheme="minorHAnsi" w:eastAsia="Times New Roman" w:hAnsiTheme="minorHAnsi" w:cstheme="minorHAnsi"/>
                  <w:sz w:val="16"/>
                  <w:szCs w:val="16"/>
                  <w:lang w:val="en-US" w:eastAsia="ru-RU"/>
                </w:rPr>
                <w:t xml:space="preserve">the list of results will only show me </w:t>
              </w:r>
            </w:ins>
            <w:ins w:id="1518" w:author="Ghita Benotmane" w:date="2016-10-04T16:05:00Z">
              <w:r>
                <w:rPr>
                  <w:rFonts w:asciiTheme="minorHAnsi" w:eastAsia="Times New Roman" w:hAnsiTheme="minorHAnsi" w:cstheme="minorHAnsi"/>
                  <w:sz w:val="16"/>
                  <w:szCs w:val="16"/>
                  <w:lang w:val="en-US" w:eastAsia="ru-RU"/>
                </w:rPr>
                <w:t>topic pages</w:t>
              </w:r>
            </w:ins>
            <w:ins w:id="1519" w:author="Ghita Benotmane" w:date="2016-10-04T16:04:00Z">
              <w:r w:rsidRPr="00423D1D">
                <w:rPr>
                  <w:rFonts w:asciiTheme="minorHAnsi" w:eastAsia="Times New Roman" w:hAnsiTheme="minorHAnsi" w:cstheme="minorHAnsi"/>
                  <w:sz w:val="16"/>
                  <w:szCs w:val="16"/>
                  <w:lang w:val="en-US" w:eastAsia="ru-RU"/>
                </w:rPr>
                <w:t xml:space="preserve"> results that </w:t>
              </w:r>
              <w:r>
                <w:rPr>
                  <w:rFonts w:asciiTheme="minorHAnsi" w:eastAsia="Times New Roman" w:hAnsiTheme="minorHAnsi" w:cstheme="minorHAnsi"/>
                  <w:sz w:val="16"/>
                  <w:szCs w:val="16"/>
                  <w:lang w:val="en-US" w:eastAsia="ru-RU"/>
                </w:rPr>
                <w:t xml:space="preserve">match </w:t>
              </w:r>
            </w:ins>
            <w:ins w:id="1520" w:author="Ghita Benotmane" w:date="2016-10-04T16:05:00Z">
              <w:r>
                <w:rPr>
                  <w:rFonts w:asciiTheme="minorHAnsi" w:eastAsia="Times New Roman" w:hAnsiTheme="minorHAnsi" w:cstheme="minorHAnsi"/>
                  <w:sz w:val="16"/>
                  <w:szCs w:val="16"/>
                  <w:lang w:val="en-US" w:eastAsia="ru-RU"/>
                </w:rPr>
                <w:t>“topic page” content type</w:t>
              </w:r>
            </w:ins>
            <w:ins w:id="1521" w:author="Ghita Benotmane" w:date="2016-10-04T16:04:00Z">
              <w:r w:rsidRPr="00423D1D">
                <w:rPr>
                  <w:rFonts w:asciiTheme="minorHAnsi" w:eastAsia="Times New Roman" w:hAnsiTheme="minorHAnsi" w:cstheme="minorHAnsi"/>
                  <w:sz w:val="16"/>
                  <w:szCs w:val="16"/>
                  <w:lang w:val="en-US" w:eastAsia="ru-RU"/>
                </w:rPr>
                <w:t xml:space="preserve"> </w:t>
              </w:r>
            </w:ins>
          </w:p>
          <w:p w14:paraId="1061C362" w14:textId="77777777" w:rsidR="002310FC" w:rsidRDefault="002310FC" w:rsidP="002310FC">
            <w:pPr>
              <w:rPr>
                <w:ins w:id="1522" w:author="Ghita Benotmane" w:date="2016-10-04T16:05:00Z"/>
                <w:rFonts w:asciiTheme="minorHAnsi" w:eastAsia="Times New Roman" w:hAnsiTheme="minorHAnsi" w:cstheme="minorHAnsi"/>
                <w:sz w:val="16"/>
                <w:szCs w:val="16"/>
                <w:lang w:val="en-US" w:eastAsia="ru-RU"/>
              </w:rPr>
            </w:pPr>
            <w:ins w:id="1523" w:author="Ghita Benotmane" w:date="2016-10-04T16:04:00Z">
              <w:r w:rsidRPr="00423D1D">
                <w:rPr>
                  <w:rFonts w:asciiTheme="minorHAnsi" w:eastAsia="Times New Roman" w:hAnsiTheme="minorHAnsi" w:cstheme="minorHAnsi"/>
                  <w:color w:val="0000FF"/>
                  <w:sz w:val="16"/>
                  <w:szCs w:val="16"/>
                  <w:lang w:val="en-US" w:eastAsia="ru-RU"/>
                </w:rPr>
                <w:t>And</w:t>
              </w:r>
              <w:r w:rsidRPr="00423D1D">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I can use the facets document, location, department, brands, language, expertise</w:t>
              </w:r>
              <w:r w:rsidRPr="00423D1D">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to refine my search</w:t>
              </w:r>
            </w:ins>
          </w:p>
          <w:p w14:paraId="1E3B4F54" w14:textId="10E98AAC" w:rsidR="002310FC" w:rsidRPr="00123367" w:rsidRDefault="002310FC">
            <w:pPr>
              <w:rPr>
                <w:ins w:id="1524" w:author="Ghita Benotmane" w:date="2016-10-04T16:04:00Z"/>
                <w:rFonts w:asciiTheme="minorHAnsi" w:eastAsia="Times New Roman" w:hAnsiTheme="minorHAnsi" w:cstheme="minorHAnsi"/>
                <w:color w:val="0000FF"/>
                <w:sz w:val="16"/>
                <w:szCs w:val="16"/>
                <w:lang w:val="en-US" w:eastAsia="ru-RU"/>
              </w:rPr>
            </w:pPr>
            <w:ins w:id="1525" w:author="Ghita Benotmane" w:date="2016-10-04T16:06:00Z">
              <w:r w:rsidRPr="003C3273">
                <w:rPr>
                  <w:rFonts w:asciiTheme="minorHAnsi" w:eastAsia="Times New Roman" w:hAnsiTheme="minorHAnsi" w:cstheme="minorHAnsi"/>
                  <w:b/>
                  <w:bCs/>
                  <w:color w:val="122632" w:themeColor="text1"/>
                  <w:sz w:val="16"/>
                  <w:szCs w:val="16"/>
                  <w:highlight w:val="yellow"/>
                  <w:lang w:val="en-US"/>
                </w:rPr>
                <w:t xml:space="preserve">New </w:t>
              </w:r>
              <w:r w:rsidRPr="002310FC">
                <w:rPr>
                  <w:rFonts w:asciiTheme="minorHAnsi" w:eastAsia="Times New Roman" w:hAnsiTheme="minorHAnsi" w:cstheme="minorHAnsi"/>
                  <w:b/>
                  <w:bCs/>
                  <w:color w:val="122632" w:themeColor="text1"/>
                  <w:sz w:val="16"/>
                  <w:szCs w:val="16"/>
                  <w:highlight w:val="yellow"/>
                  <w:lang w:val="en-US"/>
                </w:rPr>
                <w:t xml:space="preserve">PBI: </w:t>
              </w:r>
              <w:r w:rsidRPr="002310FC">
                <w:rPr>
                  <w:rFonts w:asciiTheme="minorHAnsi" w:eastAsia="Times New Roman" w:hAnsiTheme="minorHAnsi" w:cstheme="minorHAnsi"/>
                  <w:bCs/>
                  <w:color w:val="122632" w:themeColor="text1"/>
                  <w:sz w:val="16"/>
                  <w:szCs w:val="16"/>
                  <w:highlight w:val="yellow"/>
                  <w:lang w:val="en-US"/>
                  <w:rPrChange w:id="1526" w:author="Ghita Benotmane" w:date="2016-10-04T16:06:00Z">
                    <w:rPr>
                      <w:rFonts w:asciiTheme="minorHAnsi" w:eastAsia="Times New Roman" w:hAnsiTheme="minorHAnsi" w:cstheme="minorHAnsi"/>
                      <w:bCs/>
                      <w:color w:val="122632" w:themeColor="text1"/>
                      <w:sz w:val="16"/>
                      <w:szCs w:val="16"/>
                      <w:lang w:val="en-US"/>
                    </w:rPr>
                  </w:rPrChange>
                </w:rPr>
                <w:t>adding a topics tabs</w:t>
              </w:r>
            </w:ins>
          </w:p>
        </w:tc>
        <w:tc>
          <w:tcPr>
            <w:tcW w:w="884" w:type="dxa"/>
          </w:tcPr>
          <w:p w14:paraId="645F024F" w14:textId="33A3F6C1" w:rsidR="002310FC" w:rsidRPr="00691053" w:rsidRDefault="002310FC" w:rsidP="0023418A">
            <w:pPr>
              <w:jc w:val="right"/>
              <w:rPr>
                <w:ins w:id="1527" w:author="Ghita Benotmane" w:date="2016-10-04T16:04:00Z"/>
                <w:rFonts w:asciiTheme="minorHAnsi" w:eastAsia="Times New Roman" w:hAnsiTheme="minorHAnsi" w:cstheme="minorHAnsi"/>
                <w:color w:val="000000"/>
                <w:sz w:val="16"/>
                <w:szCs w:val="16"/>
                <w:lang w:val="en-US"/>
              </w:rPr>
            </w:pPr>
            <w:ins w:id="1528" w:author="Ghita Benotmane" w:date="2016-10-04T16:04:00Z">
              <w:r>
                <w:rPr>
                  <w:rFonts w:asciiTheme="minorHAnsi" w:eastAsia="Times New Roman" w:hAnsiTheme="minorHAnsi" w:cstheme="minorHAnsi"/>
                  <w:color w:val="000000"/>
                  <w:sz w:val="16"/>
                  <w:szCs w:val="16"/>
                  <w:lang w:val="en-US"/>
                </w:rPr>
                <w:t>1</w:t>
              </w:r>
            </w:ins>
          </w:p>
        </w:tc>
      </w:tr>
      <w:tr w:rsidR="0023418A" w:rsidRPr="00691053" w14:paraId="5BB52EF6" w14:textId="77777777" w:rsidTr="00106C8A">
        <w:trPr>
          <w:trHeight w:val="420"/>
        </w:trPr>
        <w:tc>
          <w:tcPr>
            <w:tcW w:w="710" w:type="dxa"/>
          </w:tcPr>
          <w:p w14:paraId="28CFE85B" w14:textId="77777777" w:rsidR="0023418A" w:rsidRDefault="0023418A" w:rsidP="0023418A">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10.2.8</w:t>
            </w:r>
          </w:p>
        </w:tc>
        <w:tc>
          <w:tcPr>
            <w:tcW w:w="1417" w:type="dxa"/>
            <w:gridSpan w:val="2"/>
          </w:tcPr>
          <w:p w14:paraId="0FE33A83" w14:textId="77777777" w:rsidR="0023418A" w:rsidRDefault="0023418A" w:rsidP="0023418A">
            <w:pPr>
              <w:rPr>
                <w:rFonts w:asciiTheme="minorHAnsi" w:eastAsia="Times New Roman" w:hAnsiTheme="minorHAnsi" w:cstheme="minorHAnsi"/>
                <w:b/>
                <w:color w:val="000000"/>
                <w:sz w:val="16"/>
                <w:szCs w:val="16"/>
                <w:lang w:val="en-US"/>
              </w:rPr>
            </w:pPr>
            <w:r>
              <w:rPr>
                <w:rFonts w:asciiTheme="minorHAnsi" w:eastAsia="Times New Roman" w:hAnsiTheme="minorHAnsi" w:cstheme="minorHAnsi"/>
                <w:b/>
                <w:color w:val="000000"/>
                <w:sz w:val="16"/>
                <w:szCs w:val="16"/>
                <w:lang w:val="en-US"/>
              </w:rPr>
              <w:t>Search Results</w:t>
            </w:r>
          </w:p>
          <w:p w14:paraId="00182722" w14:textId="4D410782" w:rsidR="0023418A" w:rsidRDefault="0023418A" w:rsidP="0023418A">
            <w:pPr>
              <w:rPr>
                <w:rFonts w:asciiTheme="minorHAnsi" w:eastAsia="Times New Roman" w:hAnsiTheme="minorHAnsi" w:cstheme="minorHAnsi"/>
                <w:b/>
                <w:color w:val="000000"/>
                <w:sz w:val="16"/>
                <w:szCs w:val="16"/>
                <w:lang w:val="en-US"/>
              </w:rPr>
            </w:pPr>
            <w:r>
              <w:rPr>
                <w:rFonts w:asciiTheme="minorHAnsi" w:eastAsia="Times New Roman" w:hAnsiTheme="minorHAnsi" w:cstheme="minorHAnsi"/>
                <w:b/>
                <w:color w:val="000000"/>
                <w:sz w:val="16"/>
                <w:szCs w:val="16"/>
                <w:lang w:val="en-US"/>
              </w:rPr>
              <w:t>type</w:t>
            </w:r>
          </w:p>
        </w:tc>
        <w:tc>
          <w:tcPr>
            <w:tcW w:w="1559" w:type="dxa"/>
          </w:tcPr>
          <w:p w14:paraId="1778F54C" w14:textId="77777777" w:rsidR="0023418A" w:rsidRDefault="0023418A" w:rsidP="0023418A">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w:t>
            </w:r>
          </w:p>
          <w:p w14:paraId="16671637" w14:textId="77777777" w:rsidR="0023418A" w:rsidRDefault="0023418A" w:rsidP="0023418A">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Glossary</w:t>
            </w:r>
          </w:p>
          <w:p w14:paraId="0BCBF8E7" w14:textId="77777777" w:rsidR="0023418A" w:rsidRDefault="0023418A" w:rsidP="0023418A">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Video</w:t>
            </w:r>
          </w:p>
          <w:p w14:paraId="045AA0B7" w14:textId="1F0B42C6" w:rsidR="0023418A" w:rsidRDefault="0023418A" w:rsidP="0023418A">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Media</w:t>
            </w:r>
          </w:p>
        </w:tc>
        <w:tc>
          <w:tcPr>
            <w:tcW w:w="4962" w:type="dxa"/>
          </w:tcPr>
          <w:p w14:paraId="5325213B" w14:textId="77777777" w:rsidR="0023418A" w:rsidRDefault="0023418A" w:rsidP="0023418A">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I am located on the search results page</w:t>
            </w:r>
          </w:p>
          <w:p w14:paraId="5278B098" w14:textId="77777777" w:rsidR="0023418A" w:rsidRDefault="0023418A" w:rsidP="002341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I click on the “…” dropdown menu </w:t>
            </w:r>
          </w:p>
          <w:p w14:paraId="7B1BA117" w14:textId="77777777" w:rsidR="0023418A" w:rsidRPr="008F59BB" w:rsidRDefault="0023418A" w:rsidP="0023418A">
            <w:pPr>
              <w:rPr>
                <w:rFonts w:asciiTheme="minorHAnsi" w:hAnsiTheme="minorHAnsi"/>
                <w:sz w:val="16"/>
                <w:lang w:val="en-US"/>
              </w:rPr>
            </w:pPr>
            <w:commentRangeStart w:id="1529"/>
            <w:commentRangeStart w:id="1530"/>
            <w:commentRangeStart w:id="1531"/>
            <w:r w:rsidRPr="008F59BB">
              <w:rPr>
                <w:rFonts w:asciiTheme="minorHAnsi" w:hAnsiTheme="minorHAnsi"/>
                <w:color w:val="0000FF"/>
                <w:sz w:val="16"/>
                <w:lang w:val="en-US"/>
              </w:rPr>
              <w:t xml:space="preserve">Then </w:t>
            </w:r>
            <w:r w:rsidRPr="008F59BB">
              <w:rPr>
                <w:rFonts w:asciiTheme="minorHAnsi" w:hAnsiTheme="minorHAnsi"/>
                <w:sz w:val="16"/>
                <w:lang w:val="en-US"/>
              </w:rPr>
              <w:t>I will be able to select other search results categories, including “Glossary, Video (from JTI Tube), and Media (from the JTI multimedia library).</w:t>
            </w:r>
          </w:p>
          <w:p w14:paraId="6DFFE271" w14:textId="77777777" w:rsidR="0023418A" w:rsidRPr="008F59BB" w:rsidRDefault="0023418A" w:rsidP="0023418A">
            <w:pPr>
              <w:rPr>
                <w:rFonts w:asciiTheme="minorHAnsi" w:hAnsiTheme="minorHAnsi"/>
                <w:sz w:val="16"/>
                <w:lang w:val="en-US"/>
              </w:rPr>
            </w:pPr>
            <w:r w:rsidRPr="008F59BB">
              <w:rPr>
                <w:rFonts w:asciiTheme="minorHAnsi" w:hAnsiTheme="minorHAnsi"/>
                <w:color w:val="0000FF"/>
                <w:sz w:val="16"/>
                <w:lang w:val="en-US"/>
              </w:rPr>
              <w:t>And</w:t>
            </w:r>
            <w:r w:rsidRPr="008F59BB">
              <w:rPr>
                <w:rFonts w:asciiTheme="minorHAnsi" w:hAnsiTheme="minorHAnsi"/>
                <w:sz w:val="16"/>
                <w:lang w:val="en-US"/>
              </w:rPr>
              <w:t xml:space="preserve"> each of these 3 categories are sourced from separate databases than the other 6 categories. </w:t>
            </w:r>
          </w:p>
          <w:p w14:paraId="0C9F0942" w14:textId="77777777" w:rsidR="0023418A" w:rsidRDefault="0023418A" w:rsidP="0023418A">
            <w:pPr>
              <w:rPr>
                <w:rFonts w:asciiTheme="minorHAnsi" w:eastAsia="Times New Roman" w:hAnsiTheme="minorHAnsi" w:cstheme="minorHAnsi"/>
                <w:sz w:val="16"/>
                <w:szCs w:val="16"/>
                <w:lang w:val="en-US" w:eastAsia="ru-RU"/>
              </w:rPr>
            </w:pPr>
            <w:r w:rsidRPr="008F59BB">
              <w:rPr>
                <w:rFonts w:asciiTheme="minorHAnsi" w:hAnsiTheme="minorHAnsi"/>
                <w:color w:val="0000FF"/>
                <w:sz w:val="16"/>
                <w:lang w:val="en-US"/>
              </w:rPr>
              <w:t>And</w:t>
            </w:r>
            <w:r w:rsidRPr="008F59BB">
              <w:rPr>
                <w:rFonts w:asciiTheme="minorHAnsi" w:hAnsiTheme="minorHAnsi"/>
                <w:sz w:val="16"/>
                <w:lang w:val="en-US"/>
              </w:rPr>
              <w:t xml:space="preserve"> Video and Media categories are data content coming from external sites</w:t>
            </w:r>
            <w:commentRangeEnd w:id="1529"/>
            <w:r w:rsidR="008F59BB">
              <w:rPr>
                <w:rStyle w:val="CommentReference"/>
              </w:rPr>
              <w:commentReference w:id="1529"/>
            </w:r>
            <w:commentRangeEnd w:id="1530"/>
            <w:r w:rsidR="00B634ED">
              <w:rPr>
                <w:rStyle w:val="CommentReference"/>
              </w:rPr>
              <w:commentReference w:id="1530"/>
            </w:r>
            <w:commentRangeEnd w:id="1531"/>
            <w:r w:rsidR="00093F16">
              <w:rPr>
                <w:rStyle w:val="CommentReference"/>
              </w:rPr>
              <w:commentReference w:id="1531"/>
            </w:r>
            <w:r w:rsidRPr="008F59BB">
              <w:rPr>
                <w:rFonts w:asciiTheme="minorHAnsi" w:hAnsiTheme="minorHAnsi"/>
                <w:sz w:val="16"/>
                <w:lang w:val="en-US"/>
              </w:rPr>
              <w:t>.</w:t>
            </w:r>
          </w:p>
          <w:p w14:paraId="6EFFFFCD" w14:textId="6288AFF9" w:rsidR="0023418A" w:rsidRPr="00423D1D" w:rsidRDefault="0023418A" w:rsidP="002341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When</w:t>
            </w:r>
            <w:r>
              <w:rPr>
                <w:rFonts w:asciiTheme="minorHAnsi" w:eastAsia="Times New Roman" w:hAnsiTheme="minorHAnsi" w:cstheme="minorHAnsi"/>
                <w:sz w:val="16"/>
                <w:szCs w:val="16"/>
                <w:lang w:val="en-US" w:eastAsia="ru-RU"/>
              </w:rPr>
              <w:t xml:space="preserve"> I click one of these 3 filters then my selection will be filtered by the corresponding category.  </w:t>
            </w:r>
          </w:p>
        </w:tc>
        <w:tc>
          <w:tcPr>
            <w:tcW w:w="884" w:type="dxa"/>
          </w:tcPr>
          <w:p w14:paraId="6E054857" w14:textId="77777777" w:rsidR="0023418A" w:rsidRPr="00691053" w:rsidRDefault="0023418A" w:rsidP="0023418A">
            <w:pPr>
              <w:jc w:val="right"/>
              <w:rPr>
                <w:rFonts w:asciiTheme="minorHAnsi" w:eastAsia="Times New Roman" w:hAnsiTheme="minorHAnsi" w:cstheme="minorHAnsi"/>
                <w:color w:val="000000"/>
                <w:sz w:val="16"/>
                <w:szCs w:val="16"/>
                <w:lang w:val="en-US"/>
              </w:rPr>
            </w:pPr>
            <w:r w:rsidRPr="00691053">
              <w:rPr>
                <w:rFonts w:asciiTheme="minorHAnsi" w:eastAsia="Times New Roman" w:hAnsiTheme="minorHAnsi" w:cstheme="minorHAnsi"/>
                <w:color w:val="000000"/>
                <w:sz w:val="16"/>
                <w:szCs w:val="16"/>
                <w:lang w:val="en-US"/>
              </w:rPr>
              <w:t>1</w:t>
            </w:r>
          </w:p>
        </w:tc>
      </w:tr>
      <w:tr w:rsidR="00C738DF" w:rsidRPr="00691053" w14:paraId="0A7CADA1" w14:textId="77777777" w:rsidTr="00106C8A">
        <w:trPr>
          <w:trHeight w:val="420"/>
          <w:ins w:id="1532" w:author="Markar, Fadia" w:date="2016-09-20T17:07:00Z"/>
        </w:trPr>
        <w:tc>
          <w:tcPr>
            <w:tcW w:w="710" w:type="dxa"/>
          </w:tcPr>
          <w:p w14:paraId="08A9A096" w14:textId="36E4A344" w:rsidR="00C738DF" w:rsidRDefault="00C738DF" w:rsidP="00C738DF">
            <w:pPr>
              <w:jc w:val="right"/>
              <w:rPr>
                <w:ins w:id="1533" w:author="Markar, Fadia" w:date="2016-09-20T17:07:00Z"/>
                <w:rFonts w:asciiTheme="minorHAnsi" w:eastAsia="Times New Roman" w:hAnsiTheme="minorHAnsi" w:cstheme="minorHAnsi"/>
                <w:color w:val="000000"/>
                <w:sz w:val="16"/>
                <w:szCs w:val="16"/>
                <w:lang w:val="en-US"/>
              </w:rPr>
            </w:pPr>
            <w:ins w:id="1534" w:author="Markar, Fadia" w:date="2016-09-20T17:07:00Z">
              <w:r>
                <w:rPr>
                  <w:rFonts w:asciiTheme="minorHAnsi" w:eastAsia="Times New Roman" w:hAnsiTheme="minorHAnsi" w:cstheme="minorHAnsi"/>
                  <w:color w:val="000000"/>
                  <w:sz w:val="16"/>
                  <w:szCs w:val="16"/>
                  <w:lang w:val="en-US"/>
                </w:rPr>
                <w:t>10.2.9</w:t>
              </w:r>
            </w:ins>
          </w:p>
        </w:tc>
        <w:tc>
          <w:tcPr>
            <w:tcW w:w="1417" w:type="dxa"/>
            <w:gridSpan w:val="2"/>
          </w:tcPr>
          <w:p w14:paraId="7719D5AB" w14:textId="77777777" w:rsidR="00C738DF" w:rsidRDefault="00C738DF" w:rsidP="00C738DF">
            <w:pPr>
              <w:rPr>
                <w:ins w:id="1535" w:author="Markar, Fadia" w:date="2016-09-20T17:07:00Z"/>
                <w:rFonts w:asciiTheme="minorHAnsi" w:eastAsia="Times New Roman" w:hAnsiTheme="minorHAnsi" w:cstheme="minorHAnsi"/>
                <w:b/>
                <w:color w:val="000000"/>
                <w:sz w:val="16"/>
                <w:szCs w:val="16"/>
                <w:lang w:val="en-US"/>
              </w:rPr>
            </w:pPr>
            <w:ins w:id="1536" w:author="Markar, Fadia" w:date="2016-09-20T17:07:00Z">
              <w:r>
                <w:rPr>
                  <w:rFonts w:asciiTheme="minorHAnsi" w:eastAsia="Times New Roman" w:hAnsiTheme="minorHAnsi" w:cstheme="minorHAnsi"/>
                  <w:b/>
                  <w:color w:val="000000"/>
                  <w:sz w:val="16"/>
                  <w:szCs w:val="16"/>
                  <w:lang w:val="en-US"/>
                </w:rPr>
                <w:t>Search Results</w:t>
              </w:r>
            </w:ins>
          </w:p>
          <w:p w14:paraId="6E823F48" w14:textId="3526F7BC" w:rsidR="00C738DF" w:rsidRDefault="00C738DF" w:rsidP="00C738DF">
            <w:pPr>
              <w:rPr>
                <w:ins w:id="1537" w:author="Markar, Fadia" w:date="2016-09-20T17:07:00Z"/>
                <w:rFonts w:asciiTheme="minorHAnsi" w:eastAsia="Times New Roman" w:hAnsiTheme="minorHAnsi" w:cstheme="minorHAnsi"/>
                <w:b/>
                <w:color w:val="000000"/>
                <w:sz w:val="16"/>
                <w:szCs w:val="16"/>
                <w:lang w:val="en-US"/>
              </w:rPr>
            </w:pPr>
            <w:ins w:id="1538" w:author="Markar, Fadia" w:date="2016-09-20T17:07:00Z">
              <w:r>
                <w:rPr>
                  <w:rFonts w:asciiTheme="minorHAnsi" w:eastAsia="Times New Roman" w:hAnsiTheme="minorHAnsi" w:cstheme="minorHAnsi"/>
                  <w:b/>
                  <w:color w:val="000000"/>
                  <w:sz w:val="16"/>
                  <w:szCs w:val="16"/>
                  <w:lang w:val="en-US"/>
                </w:rPr>
                <w:t>type</w:t>
              </w:r>
            </w:ins>
          </w:p>
        </w:tc>
        <w:tc>
          <w:tcPr>
            <w:tcW w:w="1559" w:type="dxa"/>
          </w:tcPr>
          <w:p w14:paraId="15C28E1E" w14:textId="32FAAF74" w:rsidR="00C738DF" w:rsidRDefault="00C738DF" w:rsidP="00C738DF">
            <w:pPr>
              <w:rPr>
                <w:ins w:id="1539" w:author="Markar, Fadia" w:date="2016-09-20T17:07:00Z"/>
                <w:rFonts w:asciiTheme="minorHAnsi" w:eastAsia="Times New Roman" w:hAnsiTheme="minorHAnsi" w:cstheme="minorHAnsi"/>
                <w:color w:val="000000"/>
                <w:sz w:val="16"/>
                <w:szCs w:val="16"/>
                <w:lang w:val="en-US"/>
              </w:rPr>
            </w:pPr>
            <w:ins w:id="1540" w:author="Markar, Fadia" w:date="2016-09-20T17:07:00Z">
              <w:r>
                <w:rPr>
                  <w:rFonts w:asciiTheme="minorHAnsi" w:eastAsia="Times New Roman" w:hAnsiTheme="minorHAnsi" w:cstheme="minorHAnsi"/>
                  <w:color w:val="000000"/>
                  <w:sz w:val="16"/>
                  <w:szCs w:val="16"/>
                  <w:lang w:val="en-US"/>
                </w:rPr>
                <w:t>i-know</w:t>
              </w:r>
            </w:ins>
          </w:p>
        </w:tc>
        <w:tc>
          <w:tcPr>
            <w:tcW w:w="4962" w:type="dxa"/>
          </w:tcPr>
          <w:p w14:paraId="5DDF0B84" w14:textId="77777777" w:rsidR="00C738DF" w:rsidRDefault="00C738DF" w:rsidP="00C738DF">
            <w:pPr>
              <w:rPr>
                <w:ins w:id="1541" w:author="Markar, Fadia" w:date="2016-09-20T17:07:00Z"/>
                <w:rFonts w:asciiTheme="minorHAnsi" w:eastAsia="Times New Roman" w:hAnsiTheme="minorHAnsi" w:cstheme="minorHAnsi"/>
                <w:sz w:val="16"/>
                <w:szCs w:val="16"/>
                <w:lang w:val="en-US" w:eastAsia="ru-RU"/>
              </w:rPr>
            </w:pPr>
            <w:ins w:id="1542" w:author="Markar, Fadia" w:date="2016-09-20T17:07:00Z">
              <w:r w:rsidRPr="00123367">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I am located on the search results page</w:t>
              </w:r>
            </w:ins>
          </w:p>
          <w:p w14:paraId="50C9A776" w14:textId="77777777" w:rsidR="00C738DF" w:rsidRPr="00BA2F25" w:rsidRDefault="00C738DF" w:rsidP="00C738DF">
            <w:pPr>
              <w:rPr>
                <w:ins w:id="1543" w:author="Markar, Fadia" w:date="2016-09-20T17:07:00Z"/>
                <w:rFonts w:asciiTheme="minorHAnsi" w:eastAsia="Times New Roman" w:hAnsiTheme="minorHAnsi" w:cstheme="minorHAnsi"/>
                <w:sz w:val="16"/>
                <w:szCs w:val="16"/>
                <w:lang w:val="en-US" w:eastAsia="ru-RU"/>
              </w:rPr>
            </w:pPr>
            <w:ins w:id="1544" w:author="Markar, Fadia" w:date="2016-09-20T17:07:00Z">
              <w:r>
                <w:rPr>
                  <w:rFonts w:asciiTheme="minorHAnsi" w:eastAsia="Times New Roman" w:hAnsiTheme="minorHAnsi" w:cstheme="minorHAnsi"/>
                  <w:color w:val="0000FF"/>
                  <w:sz w:val="16"/>
                  <w:szCs w:val="16"/>
                  <w:lang w:val="en-US" w:eastAsia="ru-RU"/>
                </w:rPr>
                <w:t>When</w:t>
              </w:r>
              <w:r>
                <w:rPr>
                  <w:rFonts w:asciiTheme="minorHAnsi" w:eastAsia="Times New Roman" w:hAnsiTheme="minorHAnsi" w:cstheme="minorHAnsi"/>
                  <w:sz w:val="16"/>
                  <w:szCs w:val="16"/>
                  <w:lang w:val="en-US" w:eastAsia="ru-RU"/>
                </w:rPr>
                <w:t xml:space="preserve"> I am on the “all </w:t>
              </w:r>
              <w:r w:rsidRPr="00BA2F25">
                <w:rPr>
                  <w:rFonts w:asciiTheme="minorHAnsi" w:eastAsia="Times New Roman" w:hAnsiTheme="minorHAnsi" w:cstheme="minorHAnsi"/>
                  <w:sz w:val="16"/>
                  <w:szCs w:val="16"/>
                  <w:lang w:val="en-US" w:eastAsia="ru-RU"/>
                </w:rPr>
                <w:t xml:space="preserve">content” sub-page </w:t>
              </w:r>
            </w:ins>
          </w:p>
          <w:p w14:paraId="632A31E8" w14:textId="056DAD4A" w:rsidR="00C738DF" w:rsidRDefault="00C738DF" w:rsidP="00C738DF">
            <w:pPr>
              <w:rPr>
                <w:ins w:id="1545" w:author="Markar, Fadia" w:date="2016-09-20T17:07:00Z"/>
                <w:rFonts w:asciiTheme="minorHAnsi" w:eastAsia="Times New Roman" w:hAnsiTheme="minorHAnsi" w:cstheme="minorHAnsi"/>
                <w:sz w:val="16"/>
                <w:szCs w:val="16"/>
                <w:lang w:val="en-US" w:eastAsia="ru-RU"/>
              </w:rPr>
            </w:pPr>
            <w:ins w:id="1546" w:author="Markar, Fadia" w:date="2016-09-20T17:07:00Z">
              <w:r w:rsidRPr="00BA2F25">
                <w:rPr>
                  <w:rFonts w:asciiTheme="minorHAnsi" w:eastAsia="Times New Roman" w:hAnsiTheme="minorHAnsi" w:cstheme="minorHAnsi"/>
                  <w:color w:val="0000FF"/>
                  <w:sz w:val="16"/>
                  <w:szCs w:val="16"/>
                  <w:lang w:val="en-US" w:eastAsia="ru-RU"/>
                </w:rPr>
                <w:t xml:space="preserve">Then </w:t>
              </w:r>
            </w:ins>
            <w:ins w:id="1547" w:author="Markar, Fadia" w:date="2016-09-20T17:08:00Z">
              <w:r>
                <w:rPr>
                  <w:rFonts w:asciiTheme="minorHAnsi" w:eastAsia="Times New Roman" w:hAnsiTheme="minorHAnsi" w:cstheme="minorHAnsi"/>
                  <w:sz w:val="16"/>
                  <w:szCs w:val="16"/>
                  <w:lang w:val="en-US" w:eastAsia="ru-RU"/>
                </w:rPr>
                <w:t xml:space="preserve">I will see a </w:t>
              </w:r>
            </w:ins>
            <w:ins w:id="1548" w:author="Markar, Fadia" w:date="2016-09-20T17:10:00Z">
              <w:r w:rsidR="005B11DB">
                <w:rPr>
                  <w:rFonts w:asciiTheme="minorHAnsi" w:eastAsia="Times New Roman" w:hAnsiTheme="minorHAnsi" w:cstheme="minorHAnsi"/>
                  <w:sz w:val="16"/>
                  <w:szCs w:val="16"/>
                  <w:lang w:val="en-US" w:eastAsia="ru-RU"/>
                </w:rPr>
                <w:t xml:space="preserve">small window </w:t>
              </w:r>
            </w:ins>
            <w:ins w:id="1549" w:author="Markar, Fadia" w:date="2016-09-20T17:11:00Z">
              <w:r w:rsidR="005B11DB">
                <w:rPr>
                  <w:rFonts w:asciiTheme="minorHAnsi" w:eastAsia="Times New Roman" w:hAnsiTheme="minorHAnsi" w:cstheme="minorHAnsi"/>
                  <w:sz w:val="16"/>
                  <w:szCs w:val="16"/>
                  <w:lang w:val="en-US" w:eastAsia="ru-RU"/>
                </w:rPr>
                <w:t xml:space="preserve">on the right side of the screen, </w:t>
              </w:r>
            </w:ins>
            <w:ins w:id="1550" w:author="Markar, Fadia" w:date="2016-09-20T17:10:00Z">
              <w:r w:rsidR="005B11DB">
                <w:rPr>
                  <w:rFonts w:asciiTheme="minorHAnsi" w:eastAsia="Times New Roman" w:hAnsiTheme="minorHAnsi" w:cstheme="minorHAnsi"/>
                  <w:sz w:val="16"/>
                  <w:szCs w:val="16"/>
                  <w:lang w:val="en-US" w:eastAsia="ru-RU"/>
                </w:rPr>
                <w:t xml:space="preserve">with a </w:t>
              </w:r>
            </w:ins>
            <w:ins w:id="1551" w:author="Markar, Fadia" w:date="2016-09-20T17:08:00Z">
              <w:r>
                <w:rPr>
                  <w:rFonts w:asciiTheme="minorHAnsi" w:eastAsia="Times New Roman" w:hAnsiTheme="minorHAnsi" w:cstheme="minorHAnsi"/>
                  <w:sz w:val="16"/>
                  <w:szCs w:val="16"/>
                  <w:lang w:val="en-US" w:eastAsia="ru-RU"/>
                </w:rPr>
                <w:t>“teaser” from i-know based on the search query I typed in.</w:t>
              </w:r>
            </w:ins>
            <w:ins w:id="1552" w:author="Markar, Fadia" w:date="2016-09-20T17:07:00Z">
              <w:r>
                <w:rPr>
                  <w:rFonts w:asciiTheme="minorHAnsi" w:eastAsia="Times New Roman" w:hAnsiTheme="minorHAnsi" w:cstheme="minorHAnsi"/>
                  <w:sz w:val="16"/>
                  <w:szCs w:val="16"/>
                  <w:lang w:val="en-US" w:eastAsia="ru-RU"/>
                </w:rPr>
                <w:t xml:space="preserve"> </w:t>
              </w:r>
            </w:ins>
          </w:p>
          <w:p w14:paraId="64C97B87" w14:textId="5A7AF615" w:rsidR="00C738DF" w:rsidRPr="00423D1D" w:rsidRDefault="00C738DF" w:rsidP="00C738DF">
            <w:pPr>
              <w:rPr>
                <w:ins w:id="1553" w:author="Markar, Fadia" w:date="2016-09-20T17:07:00Z"/>
                <w:rFonts w:asciiTheme="minorHAnsi" w:eastAsia="Times New Roman" w:hAnsiTheme="minorHAnsi" w:cstheme="minorHAnsi"/>
                <w:sz w:val="16"/>
                <w:szCs w:val="16"/>
                <w:lang w:val="en-US" w:eastAsia="ru-RU"/>
              </w:rPr>
            </w:pPr>
            <w:ins w:id="1554" w:author="Markar, Fadia" w:date="2016-09-20T17:07:00Z">
              <w:r w:rsidRPr="00423D1D">
                <w:rPr>
                  <w:rFonts w:asciiTheme="minorHAnsi" w:eastAsia="Times New Roman" w:hAnsiTheme="minorHAnsi" w:cstheme="minorHAnsi"/>
                  <w:color w:val="0000FF"/>
                  <w:sz w:val="16"/>
                  <w:szCs w:val="16"/>
                  <w:lang w:val="en-US" w:eastAsia="ru-RU"/>
                </w:rPr>
                <w:t>And</w:t>
              </w:r>
              <w:r w:rsidRPr="00423D1D">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 xml:space="preserve">I can </w:t>
              </w:r>
            </w:ins>
            <w:ins w:id="1555" w:author="Markar, Fadia" w:date="2016-09-20T17:10:00Z">
              <w:r w:rsidR="005B11DB">
                <w:rPr>
                  <w:rFonts w:asciiTheme="minorHAnsi" w:eastAsia="Times New Roman" w:hAnsiTheme="minorHAnsi" w:cstheme="minorHAnsi"/>
                  <w:sz w:val="16"/>
                  <w:szCs w:val="16"/>
                  <w:lang w:val="en-US" w:eastAsia="ru-RU"/>
                </w:rPr>
                <w:t xml:space="preserve">read the teaser and click on the links that will open results in a new </w:t>
              </w:r>
              <w:commentRangeStart w:id="1556"/>
              <w:r w:rsidR="005B11DB">
                <w:rPr>
                  <w:rFonts w:asciiTheme="minorHAnsi" w:eastAsia="Times New Roman" w:hAnsiTheme="minorHAnsi" w:cstheme="minorHAnsi"/>
                  <w:sz w:val="16"/>
                  <w:szCs w:val="16"/>
                  <w:lang w:val="en-US" w:eastAsia="ru-RU"/>
                </w:rPr>
                <w:t>tab</w:t>
              </w:r>
            </w:ins>
            <w:commentRangeEnd w:id="1556"/>
            <w:ins w:id="1557" w:author="Markar, Fadia" w:date="2016-09-20T17:11:00Z">
              <w:r w:rsidR="005B11DB">
                <w:rPr>
                  <w:rStyle w:val="CommentReference"/>
                </w:rPr>
                <w:commentReference w:id="1556"/>
              </w:r>
            </w:ins>
          </w:p>
          <w:p w14:paraId="63D2CA2C" w14:textId="77777777" w:rsidR="00C738DF" w:rsidRPr="00123367" w:rsidRDefault="00C738DF" w:rsidP="00C738DF">
            <w:pPr>
              <w:rPr>
                <w:ins w:id="1558" w:author="Markar, Fadia" w:date="2016-09-20T17:07:00Z"/>
                <w:rFonts w:asciiTheme="minorHAnsi" w:eastAsia="Times New Roman" w:hAnsiTheme="minorHAnsi" w:cstheme="minorHAnsi"/>
                <w:color w:val="0000FF"/>
                <w:sz w:val="16"/>
                <w:szCs w:val="16"/>
                <w:lang w:val="en-US" w:eastAsia="ru-RU"/>
              </w:rPr>
            </w:pPr>
          </w:p>
        </w:tc>
        <w:tc>
          <w:tcPr>
            <w:tcW w:w="884" w:type="dxa"/>
          </w:tcPr>
          <w:p w14:paraId="28A2D972" w14:textId="04FB4722" w:rsidR="00C738DF" w:rsidRPr="00691053" w:rsidRDefault="00C738DF" w:rsidP="00C738DF">
            <w:pPr>
              <w:jc w:val="right"/>
              <w:rPr>
                <w:ins w:id="1559" w:author="Markar, Fadia" w:date="2016-09-20T17:07:00Z"/>
                <w:rFonts w:asciiTheme="minorHAnsi" w:eastAsia="Times New Roman" w:hAnsiTheme="minorHAnsi" w:cstheme="minorHAnsi"/>
                <w:color w:val="000000"/>
                <w:sz w:val="16"/>
                <w:szCs w:val="16"/>
                <w:lang w:val="en-US"/>
              </w:rPr>
            </w:pPr>
          </w:p>
        </w:tc>
      </w:tr>
      <w:tr w:rsidR="0099074B" w:rsidRPr="00691053" w14:paraId="0303F89E" w14:textId="77777777" w:rsidTr="00106C8A">
        <w:trPr>
          <w:trHeight w:val="420"/>
          <w:ins w:id="1560" w:author="Erce, Juan Antonio" w:date="2016-09-20T18:17:00Z"/>
        </w:trPr>
        <w:tc>
          <w:tcPr>
            <w:tcW w:w="710" w:type="dxa"/>
          </w:tcPr>
          <w:p w14:paraId="3D4482B0" w14:textId="42D6F394" w:rsidR="0099074B" w:rsidRPr="00F909A0" w:rsidRDefault="0099074B" w:rsidP="00C738DF">
            <w:pPr>
              <w:jc w:val="right"/>
              <w:rPr>
                <w:ins w:id="1561" w:author="Erce, Juan Antonio" w:date="2016-09-20T18:17:00Z"/>
                <w:rFonts w:asciiTheme="minorHAnsi" w:eastAsia="Times New Roman" w:hAnsiTheme="minorHAnsi" w:cstheme="minorHAnsi"/>
                <w:color w:val="000000"/>
                <w:sz w:val="16"/>
                <w:szCs w:val="16"/>
                <w:highlight w:val="yellow"/>
                <w:lang w:val="en-US"/>
                <w:rPrChange w:id="1562" w:author="Erce, Juan Antonio" w:date="2016-09-21T13:43:00Z">
                  <w:rPr>
                    <w:ins w:id="1563" w:author="Erce, Juan Antonio" w:date="2016-09-20T18:17:00Z"/>
                    <w:rFonts w:asciiTheme="minorHAnsi" w:eastAsia="Times New Roman" w:hAnsiTheme="minorHAnsi" w:cstheme="minorHAnsi"/>
                    <w:color w:val="000000"/>
                    <w:sz w:val="16"/>
                    <w:szCs w:val="16"/>
                    <w:lang w:val="en-US"/>
                  </w:rPr>
                </w:rPrChange>
              </w:rPr>
            </w:pPr>
            <w:ins w:id="1564" w:author="Erce, Juan Antonio" w:date="2016-09-20T18:17:00Z">
              <w:r w:rsidRPr="00F909A0">
                <w:rPr>
                  <w:rFonts w:asciiTheme="minorHAnsi" w:eastAsia="Times New Roman" w:hAnsiTheme="minorHAnsi" w:cstheme="minorHAnsi"/>
                  <w:color w:val="000000"/>
                  <w:sz w:val="16"/>
                  <w:szCs w:val="16"/>
                  <w:highlight w:val="yellow"/>
                  <w:lang w:val="en-US"/>
                  <w:rPrChange w:id="1565" w:author="Erce, Juan Antonio" w:date="2016-09-21T13:43:00Z">
                    <w:rPr>
                      <w:rFonts w:asciiTheme="minorHAnsi" w:eastAsia="Times New Roman" w:hAnsiTheme="minorHAnsi" w:cstheme="minorHAnsi"/>
                      <w:color w:val="000000"/>
                      <w:sz w:val="16"/>
                      <w:szCs w:val="16"/>
                      <w:lang w:val="en-US"/>
                    </w:rPr>
                  </w:rPrChange>
                </w:rPr>
                <w:t>10.2.10</w:t>
              </w:r>
            </w:ins>
          </w:p>
        </w:tc>
        <w:tc>
          <w:tcPr>
            <w:tcW w:w="1417" w:type="dxa"/>
            <w:gridSpan w:val="2"/>
          </w:tcPr>
          <w:p w14:paraId="08566339" w14:textId="213BF731" w:rsidR="0099074B" w:rsidRPr="00F909A0" w:rsidRDefault="0099074B" w:rsidP="00C738DF">
            <w:pPr>
              <w:rPr>
                <w:ins w:id="1566" w:author="Erce, Juan Antonio" w:date="2016-09-20T18:17:00Z"/>
                <w:rFonts w:asciiTheme="minorHAnsi" w:eastAsia="Times New Roman" w:hAnsiTheme="minorHAnsi" w:cstheme="minorHAnsi"/>
                <w:b/>
                <w:color w:val="000000"/>
                <w:sz w:val="16"/>
                <w:szCs w:val="16"/>
                <w:highlight w:val="yellow"/>
                <w:lang w:val="en-US"/>
                <w:rPrChange w:id="1567" w:author="Erce, Juan Antonio" w:date="2016-09-21T13:43:00Z">
                  <w:rPr>
                    <w:ins w:id="1568" w:author="Erce, Juan Antonio" w:date="2016-09-20T18:17:00Z"/>
                    <w:rFonts w:asciiTheme="minorHAnsi" w:eastAsia="Times New Roman" w:hAnsiTheme="minorHAnsi" w:cstheme="minorHAnsi"/>
                    <w:b/>
                    <w:color w:val="000000"/>
                    <w:sz w:val="16"/>
                    <w:szCs w:val="16"/>
                    <w:lang w:val="en-US"/>
                  </w:rPr>
                </w:rPrChange>
              </w:rPr>
            </w:pPr>
            <w:ins w:id="1569" w:author="Erce, Juan Antonio" w:date="2016-09-20T18:17:00Z">
              <w:r w:rsidRPr="00F909A0">
                <w:rPr>
                  <w:rFonts w:asciiTheme="minorHAnsi" w:eastAsia="Times New Roman" w:hAnsiTheme="minorHAnsi" w:cstheme="minorHAnsi"/>
                  <w:b/>
                  <w:color w:val="000000"/>
                  <w:sz w:val="16"/>
                  <w:szCs w:val="16"/>
                  <w:highlight w:val="yellow"/>
                  <w:lang w:val="en-US"/>
                  <w:rPrChange w:id="1570" w:author="Erce, Juan Antonio" w:date="2016-09-21T13:43:00Z">
                    <w:rPr>
                      <w:rFonts w:asciiTheme="minorHAnsi" w:eastAsia="Times New Roman" w:hAnsiTheme="minorHAnsi" w:cstheme="minorHAnsi"/>
                      <w:b/>
                      <w:color w:val="000000"/>
                      <w:sz w:val="16"/>
                      <w:szCs w:val="16"/>
                      <w:lang w:val="en-US"/>
                    </w:rPr>
                  </w:rPrChange>
                </w:rPr>
                <w:t>Search Results</w:t>
              </w:r>
            </w:ins>
            <w:ins w:id="1571" w:author="Erce, Juan Antonio" w:date="2016-09-20T18:18:00Z">
              <w:r w:rsidRPr="00F909A0">
                <w:rPr>
                  <w:rFonts w:asciiTheme="minorHAnsi" w:eastAsia="Times New Roman" w:hAnsiTheme="minorHAnsi" w:cstheme="minorHAnsi"/>
                  <w:b/>
                  <w:color w:val="000000"/>
                  <w:sz w:val="16"/>
                  <w:szCs w:val="16"/>
                  <w:highlight w:val="yellow"/>
                  <w:lang w:val="en-US"/>
                  <w:rPrChange w:id="1572" w:author="Erce, Juan Antonio" w:date="2016-09-21T13:43:00Z">
                    <w:rPr>
                      <w:rFonts w:asciiTheme="minorHAnsi" w:eastAsia="Times New Roman" w:hAnsiTheme="minorHAnsi" w:cstheme="minorHAnsi"/>
                      <w:b/>
                      <w:color w:val="000000"/>
                      <w:sz w:val="16"/>
                      <w:szCs w:val="16"/>
                      <w:lang w:val="en-US"/>
                    </w:rPr>
                  </w:rPrChange>
                </w:rPr>
                <w:t xml:space="preserve"> type</w:t>
              </w:r>
            </w:ins>
          </w:p>
        </w:tc>
        <w:tc>
          <w:tcPr>
            <w:tcW w:w="1559" w:type="dxa"/>
          </w:tcPr>
          <w:p w14:paraId="7529278B" w14:textId="1486DD82" w:rsidR="0099074B" w:rsidRPr="00F909A0" w:rsidRDefault="0099074B" w:rsidP="00C738DF">
            <w:pPr>
              <w:rPr>
                <w:ins w:id="1573" w:author="Erce, Juan Antonio" w:date="2016-09-20T18:17:00Z"/>
                <w:rFonts w:asciiTheme="minorHAnsi" w:eastAsia="Times New Roman" w:hAnsiTheme="minorHAnsi" w:cstheme="minorHAnsi"/>
                <w:color w:val="000000"/>
                <w:sz w:val="16"/>
                <w:szCs w:val="16"/>
                <w:highlight w:val="yellow"/>
                <w:lang w:val="en-US"/>
                <w:rPrChange w:id="1574" w:author="Erce, Juan Antonio" w:date="2016-09-21T13:43:00Z">
                  <w:rPr>
                    <w:ins w:id="1575" w:author="Erce, Juan Antonio" w:date="2016-09-20T18:17:00Z"/>
                    <w:rFonts w:asciiTheme="minorHAnsi" w:eastAsia="Times New Roman" w:hAnsiTheme="minorHAnsi" w:cstheme="minorHAnsi"/>
                    <w:color w:val="000000"/>
                    <w:sz w:val="16"/>
                    <w:szCs w:val="16"/>
                    <w:lang w:val="en-US"/>
                  </w:rPr>
                </w:rPrChange>
              </w:rPr>
            </w:pPr>
            <w:ins w:id="1576" w:author="Erce, Juan Antonio" w:date="2016-09-20T18:18:00Z">
              <w:r w:rsidRPr="00F909A0">
                <w:rPr>
                  <w:rFonts w:asciiTheme="minorHAnsi" w:eastAsia="Times New Roman" w:hAnsiTheme="minorHAnsi" w:cstheme="minorHAnsi"/>
                  <w:color w:val="000000"/>
                  <w:sz w:val="16"/>
                  <w:szCs w:val="16"/>
                  <w:highlight w:val="yellow"/>
                  <w:lang w:val="en-US"/>
                  <w:rPrChange w:id="1577" w:author="Erce, Juan Antonio" w:date="2016-09-21T13:43:00Z">
                    <w:rPr>
                      <w:rFonts w:asciiTheme="minorHAnsi" w:eastAsia="Times New Roman" w:hAnsiTheme="minorHAnsi" w:cstheme="minorHAnsi"/>
                      <w:color w:val="000000"/>
                      <w:sz w:val="16"/>
                      <w:szCs w:val="16"/>
                      <w:lang w:val="en-US"/>
                    </w:rPr>
                  </w:rPrChange>
                </w:rPr>
                <w:t>I</w:t>
              </w:r>
              <w:commentRangeStart w:id="1578"/>
              <w:r w:rsidRPr="00F909A0">
                <w:rPr>
                  <w:rFonts w:asciiTheme="minorHAnsi" w:eastAsia="Times New Roman" w:hAnsiTheme="minorHAnsi" w:cstheme="minorHAnsi"/>
                  <w:color w:val="000000"/>
                  <w:sz w:val="16"/>
                  <w:szCs w:val="16"/>
                  <w:highlight w:val="yellow"/>
                  <w:lang w:val="en-US"/>
                  <w:rPrChange w:id="1579" w:author="Erce, Juan Antonio" w:date="2016-09-21T13:43:00Z">
                    <w:rPr>
                      <w:rFonts w:asciiTheme="minorHAnsi" w:eastAsia="Times New Roman" w:hAnsiTheme="minorHAnsi" w:cstheme="minorHAnsi"/>
                      <w:color w:val="000000"/>
                      <w:sz w:val="16"/>
                      <w:szCs w:val="16"/>
                      <w:lang w:val="en-US"/>
                    </w:rPr>
                  </w:rPrChange>
                </w:rPr>
                <w:t>TSP Knowledge based integration</w:t>
              </w:r>
            </w:ins>
            <w:commentRangeEnd w:id="1578"/>
            <w:ins w:id="1580" w:author="Erce, Juan Antonio" w:date="2016-09-20T18:32:00Z">
              <w:r w:rsidR="00D1224D" w:rsidRPr="00F909A0">
                <w:rPr>
                  <w:rStyle w:val="CommentReference"/>
                  <w:highlight w:val="yellow"/>
                  <w:rPrChange w:id="1581" w:author="Erce, Juan Antonio" w:date="2016-09-21T13:43:00Z">
                    <w:rPr>
                      <w:rStyle w:val="CommentReference"/>
                    </w:rPr>
                  </w:rPrChange>
                </w:rPr>
                <w:commentReference w:id="1578"/>
              </w:r>
            </w:ins>
          </w:p>
        </w:tc>
        <w:tc>
          <w:tcPr>
            <w:tcW w:w="4962" w:type="dxa"/>
          </w:tcPr>
          <w:p w14:paraId="7A1403D2" w14:textId="77777777" w:rsidR="00967E31" w:rsidRPr="00F909A0" w:rsidRDefault="00967E31" w:rsidP="00967E31">
            <w:pPr>
              <w:rPr>
                <w:ins w:id="1582" w:author="Erce, Juan Antonio" w:date="2016-09-21T09:41:00Z"/>
                <w:rFonts w:asciiTheme="minorHAnsi" w:eastAsia="Times New Roman" w:hAnsiTheme="minorHAnsi" w:cstheme="minorHAnsi"/>
                <w:sz w:val="16"/>
                <w:szCs w:val="16"/>
                <w:highlight w:val="yellow"/>
                <w:lang w:val="en-US" w:eastAsia="ru-RU"/>
                <w:rPrChange w:id="1583" w:author="Erce, Juan Antonio" w:date="2016-09-21T13:43:00Z">
                  <w:rPr>
                    <w:ins w:id="1584" w:author="Erce, Juan Antonio" w:date="2016-09-21T09:41:00Z"/>
                    <w:rFonts w:asciiTheme="minorHAnsi" w:eastAsia="Times New Roman" w:hAnsiTheme="minorHAnsi" w:cstheme="minorHAnsi"/>
                    <w:sz w:val="16"/>
                    <w:szCs w:val="16"/>
                    <w:lang w:val="en-US" w:eastAsia="ru-RU"/>
                  </w:rPr>
                </w:rPrChange>
              </w:rPr>
            </w:pPr>
            <w:ins w:id="1585" w:author="Erce, Juan Antonio" w:date="2016-09-21T09:41:00Z">
              <w:r w:rsidRPr="00F909A0">
                <w:rPr>
                  <w:rFonts w:asciiTheme="minorHAnsi" w:eastAsia="Times New Roman" w:hAnsiTheme="minorHAnsi" w:cstheme="minorHAnsi"/>
                  <w:color w:val="0000FF"/>
                  <w:sz w:val="16"/>
                  <w:szCs w:val="16"/>
                  <w:highlight w:val="yellow"/>
                  <w:lang w:val="en-US" w:eastAsia="ru-RU"/>
                  <w:rPrChange w:id="1586" w:author="Erce, Juan Antonio" w:date="2016-09-21T13:43:00Z">
                    <w:rPr>
                      <w:rFonts w:asciiTheme="minorHAnsi" w:eastAsia="Times New Roman" w:hAnsiTheme="minorHAnsi" w:cstheme="minorHAnsi"/>
                      <w:color w:val="0000FF"/>
                      <w:sz w:val="16"/>
                      <w:szCs w:val="16"/>
                      <w:lang w:val="en-US" w:eastAsia="ru-RU"/>
                    </w:rPr>
                  </w:rPrChange>
                </w:rPr>
                <w:t xml:space="preserve">Given </w:t>
              </w:r>
              <w:r w:rsidRPr="00F909A0">
                <w:rPr>
                  <w:rFonts w:asciiTheme="minorHAnsi" w:eastAsia="Times New Roman" w:hAnsiTheme="minorHAnsi" w:cstheme="minorHAnsi"/>
                  <w:sz w:val="16"/>
                  <w:szCs w:val="16"/>
                  <w:highlight w:val="yellow"/>
                  <w:lang w:val="en-US" w:eastAsia="ru-RU"/>
                  <w:rPrChange w:id="1587" w:author="Erce, Juan Antonio" w:date="2016-09-21T13:43:00Z">
                    <w:rPr>
                      <w:rFonts w:asciiTheme="minorHAnsi" w:eastAsia="Times New Roman" w:hAnsiTheme="minorHAnsi" w:cstheme="minorHAnsi"/>
                      <w:sz w:val="16"/>
                      <w:szCs w:val="16"/>
                      <w:lang w:val="en-US" w:eastAsia="ru-RU"/>
                    </w:rPr>
                  </w:rPrChange>
                </w:rPr>
                <w:t>I am located on the search results page</w:t>
              </w:r>
            </w:ins>
          </w:p>
          <w:p w14:paraId="6CE385E6" w14:textId="77777777" w:rsidR="00967E31" w:rsidRPr="00F909A0" w:rsidRDefault="00967E31" w:rsidP="00967E31">
            <w:pPr>
              <w:rPr>
                <w:ins w:id="1588" w:author="Erce, Juan Antonio" w:date="2016-09-21T09:41:00Z"/>
                <w:rFonts w:asciiTheme="minorHAnsi" w:eastAsia="Times New Roman" w:hAnsiTheme="minorHAnsi" w:cstheme="minorHAnsi"/>
                <w:sz w:val="16"/>
                <w:szCs w:val="16"/>
                <w:highlight w:val="yellow"/>
                <w:lang w:val="en-US" w:eastAsia="ru-RU"/>
                <w:rPrChange w:id="1589" w:author="Erce, Juan Antonio" w:date="2016-09-21T13:43:00Z">
                  <w:rPr>
                    <w:ins w:id="1590" w:author="Erce, Juan Antonio" w:date="2016-09-21T09:41:00Z"/>
                    <w:rFonts w:asciiTheme="minorHAnsi" w:eastAsia="Times New Roman" w:hAnsiTheme="minorHAnsi" w:cstheme="minorHAnsi"/>
                    <w:sz w:val="16"/>
                    <w:szCs w:val="16"/>
                    <w:lang w:val="en-US" w:eastAsia="ru-RU"/>
                  </w:rPr>
                </w:rPrChange>
              </w:rPr>
            </w:pPr>
            <w:ins w:id="1591" w:author="Erce, Juan Antonio" w:date="2016-09-21T09:41:00Z">
              <w:r w:rsidRPr="00F909A0">
                <w:rPr>
                  <w:rFonts w:asciiTheme="minorHAnsi" w:eastAsia="Times New Roman" w:hAnsiTheme="minorHAnsi" w:cstheme="minorHAnsi"/>
                  <w:color w:val="0000FF"/>
                  <w:sz w:val="16"/>
                  <w:szCs w:val="16"/>
                  <w:highlight w:val="yellow"/>
                  <w:lang w:val="en-US" w:eastAsia="ru-RU"/>
                  <w:rPrChange w:id="1592" w:author="Erce, Juan Antonio" w:date="2016-09-21T13:43:00Z">
                    <w:rPr>
                      <w:rFonts w:asciiTheme="minorHAnsi" w:eastAsia="Times New Roman" w:hAnsiTheme="minorHAnsi" w:cstheme="minorHAnsi"/>
                      <w:color w:val="0000FF"/>
                      <w:sz w:val="16"/>
                      <w:szCs w:val="16"/>
                      <w:lang w:val="en-US" w:eastAsia="ru-RU"/>
                    </w:rPr>
                  </w:rPrChange>
                </w:rPr>
                <w:t>When</w:t>
              </w:r>
              <w:r w:rsidRPr="00F909A0">
                <w:rPr>
                  <w:rFonts w:asciiTheme="minorHAnsi" w:eastAsia="Times New Roman" w:hAnsiTheme="minorHAnsi" w:cstheme="minorHAnsi"/>
                  <w:sz w:val="16"/>
                  <w:szCs w:val="16"/>
                  <w:highlight w:val="yellow"/>
                  <w:lang w:val="en-US" w:eastAsia="ru-RU"/>
                  <w:rPrChange w:id="1593" w:author="Erce, Juan Antonio" w:date="2016-09-21T13:43:00Z">
                    <w:rPr>
                      <w:rFonts w:asciiTheme="minorHAnsi" w:eastAsia="Times New Roman" w:hAnsiTheme="minorHAnsi" w:cstheme="minorHAnsi"/>
                      <w:sz w:val="16"/>
                      <w:szCs w:val="16"/>
                      <w:lang w:val="en-US" w:eastAsia="ru-RU"/>
                    </w:rPr>
                  </w:rPrChange>
                </w:rPr>
                <w:t xml:space="preserve"> I am on the “all content” sub-page </w:t>
              </w:r>
            </w:ins>
          </w:p>
          <w:p w14:paraId="6F94B712" w14:textId="3E626B29" w:rsidR="00967E31" w:rsidRPr="00F909A0" w:rsidRDefault="00967E31" w:rsidP="00967E31">
            <w:pPr>
              <w:rPr>
                <w:ins w:id="1594" w:author="Erce, Juan Antonio" w:date="2016-09-21T09:41:00Z"/>
                <w:rFonts w:asciiTheme="minorHAnsi" w:eastAsia="Times New Roman" w:hAnsiTheme="minorHAnsi" w:cstheme="minorHAnsi"/>
                <w:sz w:val="16"/>
                <w:szCs w:val="16"/>
                <w:highlight w:val="yellow"/>
                <w:lang w:val="en-US" w:eastAsia="ru-RU"/>
                <w:rPrChange w:id="1595" w:author="Erce, Juan Antonio" w:date="2016-09-21T13:43:00Z">
                  <w:rPr>
                    <w:ins w:id="1596" w:author="Erce, Juan Antonio" w:date="2016-09-21T09:41:00Z"/>
                    <w:rFonts w:asciiTheme="minorHAnsi" w:eastAsia="Times New Roman" w:hAnsiTheme="minorHAnsi" w:cstheme="minorHAnsi"/>
                    <w:sz w:val="16"/>
                    <w:szCs w:val="16"/>
                    <w:lang w:val="en-US" w:eastAsia="ru-RU"/>
                  </w:rPr>
                </w:rPrChange>
              </w:rPr>
            </w:pPr>
            <w:ins w:id="1597" w:author="Erce, Juan Antonio" w:date="2016-09-21T09:41:00Z">
              <w:r w:rsidRPr="00F909A0">
                <w:rPr>
                  <w:rFonts w:asciiTheme="minorHAnsi" w:eastAsia="Times New Roman" w:hAnsiTheme="minorHAnsi" w:cstheme="minorHAnsi"/>
                  <w:color w:val="0000FF"/>
                  <w:sz w:val="16"/>
                  <w:szCs w:val="16"/>
                  <w:highlight w:val="yellow"/>
                  <w:lang w:val="en-US" w:eastAsia="ru-RU"/>
                  <w:rPrChange w:id="1598" w:author="Erce, Juan Antonio" w:date="2016-09-21T13:43:00Z">
                    <w:rPr>
                      <w:rFonts w:asciiTheme="minorHAnsi" w:eastAsia="Times New Roman" w:hAnsiTheme="minorHAnsi" w:cstheme="minorHAnsi"/>
                      <w:color w:val="0000FF"/>
                      <w:sz w:val="16"/>
                      <w:szCs w:val="16"/>
                      <w:lang w:val="en-US" w:eastAsia="ru-RU"/>
                    </w:rPr>
                  </w:rPrChange>
                </w:rPr>
                <w:t xml:space="preserve">Then </w:t>
              </w:r>
              <w:r w:rsidRPr="00F909A0">
                <w:rPr>
                  <w:rFonts w:asciiTheme="minorHAnsi" w:eastAsia="Times New Roman" w:hAnsiTheme="minorHAnsi" w:cstheme="minorHAnsi"/>
                  <w:sz w:val="16"/>
                  <w:szCs w:val="16"/>
                  <w:highlight w:val="yellow"/>
                  <w:lang w:val="en-US" w:eastAsia="ru-RU"/>
                  <w:rPrChange w:id="1599" w:author="Erce, Juan Antonio" w:date="2016-09-21T13:43:00Z">
                    <w:rPr>
                      <w:rFonts w:asciiTheme="minorHAnsi" w:eastAsia="Times New Roman" w:hAnsiTheme="minorHAnsi" w:cstheme="minorHAnsi"/>
                      <w:sz w:val="16"/>
                      <w:szCs w:val="16"/>
                      <w:lang w:val="en-US" w:eastAsia="ru-RU"/>
                    </w:rPr>
                  </w:rPrChange>
                </w:rPr>
                <w:t xml:space="preserve">I will see a small window on the right side of the screen, with a “teaser” from </w:t>
              </w:r>
            </w:ins>
            <w:ins w:id="1600" w:author="Erce, Juan Antonio" w:date="2016-09-21T09:42:00Z">
              <w:r w:rsidRPr="00F909A0">
                <w:rPr>
                  <w:rFonts w:asciiTheme="minorHAnsi" w:eastAsia="Times New Roman" w:hAnsiTheme="minorHAnsi" w:cstheme="minorHAnsi"/>
                  <w:sz w:val="16"/>
                  <w:szCs w:val="16"/>
                  <w:highlight w:val="yellow"/>
                  <w:lang w:val="en-US" w:eastAsia="ru-RU"/>
                  <w:rPrChange w:id="1601" w:author="Erce, Juan Antonio" w:date="2016-09-21T13:43:00Z">
                    <w:rPr>
                      <w:rFonts w:asciiTheme="minorHAnsi" w:eastAsia="Times New Roman" w:hAnsiTheme="minorHAnsi" w:cstheme="minorHAnsi"/>
                      <w:sz w:val="16"/>
                      <w:szCs w:val="16"/>
                      <w:lang w:val="en-US" w:eastAsia="ru-RU"/>
                    </w:rPr>
                  </w:rPrChange>
                </w:rPr>
                <w:t>ITSP</w:t>
              </w:r>
            </w:ins>
            <w:ins w:id="1602" w:author="Erce, Juan Antonio" w:date="2016-09-26T16:44:00Z">
              <w:r w:rsidR="00481010">
                <w:rPr>
                  <w:rFonts w:asciiTheme="minorHAnsi" w:eastAsia="Times New Roman" w:hAnsiTheme="minorHAnsi" w:cstheme="minorHAnsi"/>
                  <w:sz w:val="16"/>
                  <w:szCs w:val="16"/>
                  <w:highlight w:val="yellow"/>
                  <w:lang w:val="en-US" w:eastAsia="ru-RU"/>
                </w:rPr>
                <w:t xml:space="preserve"> (number of items displayed configurable 5 to 7 items) </w:t>
              </w:r>
            </w:ins>
            <w:ins w:id="1603" w:author="Erce, Juan Antonio" w:date="2016-09-21T09:41:00Z">
              <w:r w:rsidRPr="00F909A0">
                <w:rPr>
                  <w:rFonts w:asciiTheme="minorHAnsi" w:eastAsia="Times New Roman" w:hAnsiTheme="minorHAnsi" w:cstheme="minorHAnsi"/>
                  <w:sz w:val="16"/>
                  <w:szCs w:val="16"/>
                  <w:highlight w:val="yellow"/>
                  <w:lang w:val="en-US" w:eastAsia="ru-RU"/>
                  <w:rPrChange w:id="1604" w:author="Erce, Juan Antonio" w:date="2016-09-21T13:43:00Z">
                    <w:rPr>
                      <w:rFonts w:asciiTheme="minorHAnsi" w:eastAsia="Times New Roman" w:hAnsiTheme="minorHAnsi" w:cstheme="minorHAnsi"/>
                      <w:sz w:val="16"/>
                      <w:szCs w:val="16"/>
                      <w:lang w:val="en-US" w:eastAsia="ru-RU"/>
                    </w:rPr>
                  </w:rPrChange>
                </w:rPr>
                <w:t xml:space="preserve"> based on the search query I typed in. </w:t>
              </w:r>
            </w:ins>
          </w:p>
          <w:p w14:paraId="37402ABF" w14:textId="4895D7DB" w:rsidR="00967E31" w:rsidRDefault="00967E31" w:rsidP="00967E31">
            <w:pPr>
              <w:rPr>
                <w:ins w:id="1605" w:author="Erce, Juan Antonio" w:date="2016-09-26T16:35:00Z"/>
                <w:rFonts w:asciiTheme="minorHAnsi" w:eastAsia="Times New Roman" w:hAnsiTheme="minorHAnsi" w:cstheme="minorHAnsi"/>
                <w:sz w:val="16"/>
                <w:szCs w:val="16"/>
                <w:highlight w:val="yellow"/>
                <w:lang w:val="en-US" w:eastAsia="ru-RU"/>
              </w:rPr>
            </w:pPr>
            <w:ins w:id="1606" w:author="Erce, Juan Antonio" w:date="2016-09-21T09:41:00Z">
              <w:r w:rsidRPr="00F909A0">
                <w:rPr>
                  <w:rFonts w:asciiTheme="minorHAnsi" w:eastAsia="Times New Roman" w:hAnsiTheme="minorHAnsi" w:cstheme="minorHAnsi"/>
                  <w:color w:val="0000FF"/>
                  <w:sz w:val="16"/>
                  <w:szCs w:val="16"/>
                  <w:highlight w:val="yellow"/>
                  <w:lang w:val="en-US" w:eastAsia="ru-RU"/>
                  <w:rPrChange w:id="1607" w:author="Erce, Juan Antonio" w:date="2016-09-21T13:43:00Z">
                    <w:rPr>
                      <w:rFonts w:asciiTheme="minorHAnsi" w:eastAsia="Times New Roman" w:hAnsiTheme="minorHAnsi" w:cstheme="minorHAnsi"/>
                      <w:color w:val="0000FF"/>
                      <w:sz w:val="16"/>
                      <w:szCs w:val="16"/>
                      <w:lang w:val="en-US" w:eastAsia="ru-RU"/>
                    </w:rPr>
                  </w:rPrChange>
                </w:rPr>
                <w:t>And</w:t>
              </w:r>
              <w:r w:rsidRPr="00F909A0">
                <w:rPr>
                  <w:rFonts w:asciiTheme="minorHAnsi" w:eastAsia="Times New Roman" w:hAnsiTheme="minorHAnsi" w:cstheme="minorHAnsi"/>
                  <w:sz w:val="16"/>
                  <w:szCs w:val="16"/>
                  <w:highlight w:val="yellow"/>
                  <w:lang w:val="en-US" w:eastAsia="ru-RU"/>
                  <w:rPrChange w:id="1608" w:author="Erce, Juan Antonio" w:date="2016-09-21T13:43:00Z">
                    <w:rPr>
                      <w:rFonts w:asciiTheme="minorHAnsi" w:eastAsia="Times New Roman" w:hAnsiTheme="minorHAnsi" w:cstheme="minorHAnsi"/>
                      <w:sz w:val="16"/>
                      <w:szCs w:val="16"/>
                      <w:lang w:val="en-US" w:eastAsia="ru-RU"/>
                    </w:rPr>
                  </w:rPrChange>
                </w:rPr>
                <w:t xml:space="preserve"> I can read the teaser and click on the links that will open </w:t>
              </w:r>
            </w:ins>
            <w:ins w:id="1609" w:author="Erce, Juan Antonio" w:date="2016-09-22T10:00:00Z">
              <w:r w:rsidR="00C92845">
                <w:rPr>
                  <w:rFonts w:asciiTheme="minorHAnsi" w:eastAsia="Times New Roman" w:hAnsiTheme="minorHAnsi" w:cstheme="minorHAnsi"/>
                  <w:sz w:val="16"/>
                  <w:szCs w:val="16"/>
                  <w:highlight w:val="yellow"/>
                  <w:lang w:val="en-US" w:eastAsia="ru-RU"/>
                </w:rPr>
                <w:t xml:space="preserve">a new window with </w:t>
              </w:r>
            </w:ins>
            <w:ins w:id="1610" w:author="Erce, Juan Antonio" w:date="2016-09-21T09:43:00Z">
              <w:r w:rsidRPr="00F909A0">
                <w:rPr>
                  <w:rFonts w:asciiTheme="minorHAnsi" w:eastAsia="Times New Roman" w:hAnsiTheme="minorHAnsi" w:cstheme="minorHAnsi"/>
                  <w:sz w:val="16"/>
                  <w:szCs w:val="16"/>
                  <w:highlight w:val="yellow"/>
                  <w:lang w:val="en-US" w:eastAsia="ru-RU"/>
                  <w:rPrChange w:id="1611" w:author="Erce, Juan Antonio" w:date="2016-09-21T13:43:00Z">
                    <w:rPr>
                      <w:rFonts w:asciiTheme="minorHAnsi" w:eastAsia="Times New Roman" w:hAnsiTheme="minorHAnsi" w:cstheme="minorHAnsi"/>
                      <w:sz w:val="16"/>
                      <w:szCs w:val="16"/>
                      <w:lang w:val="en-US" w:eastAsia="ru-RU"/>
                    </w:rPr>
                  </w:rPrChange>
                </w:rPr>
                <w:t>the Article in ITSP</w:t>
              </w:r>
            </w:ins>
            <w:ins w:id="1612" w:author="Erce, Juan Antonio" w:date="2016-09-22T10:00:00Z">
              <w:r w:rsidR="00C92845">
                <w:rPr>
                  <w:rFonts w:asciiTheme="minorHAnsi" w:eastAsia="Times New Roman" w:hAnsiTheme="minorHAnsi" w:cstheme="minorHAnsi"/>
                  <w:sz w:val="16"/>
                  <w:szCs w:val="16"/>
                  <w:highlight w:val="yellow"/>
                  <w:lang w:val="en-US" w:eastAsia="ru-RU"/>
                </w:rPr>
                <w:t xml:space="preserve"> (Service Now)</w:t>
              </w:r>
            </w:ins>
          </w:p>
          <w:p w14:paraId="7CDF3EE0" w14:textId="77777777" w:rsidR="00F556D0" w:rsidRDefault="00481010" w:rsidP="00967E31">
            <w:pPr>
              <w:rPr>
                <w:ins w:id="1613" w:author="Erce, Juan Antonio" w:date="2016-09-26T16:52:00Z"/>
                <w:rFonts w:asciiTheme="minorHAnsi" w:eastAsia="Times New Roman" w:hAnsiTheme="minorHAnsi" w:cstheme="minorHAnsi"/>
                <w:sz w:val="16"/>
                <w:szCs w:val="16"/>
                <w:highlight w:val="yellow"/>
                <w:lang w:val="en-US" w:eastAsia="ru-RU"/>
              </w:rPr>
            </w:pPr>
            <w:ins w:id="1614" w:author="Erce, Juan Antonio" w:date="2016-09-26T16:35:00Z">
              <w:r>
                <w:rPr>
                  <w:rFonts w:asciiTheme="minorHAnsi" w:eastAsia="Times New Roman" w:hAnsiTheme="minorHAnsi" w:cstheme="minorHAnsi"/>
                  <w:sz w:val="16"/>
                  <w:szCs w:val="16"/>
                  <w:highlight w:val="yellow"/>
                  <w:lang w:val="en-US" w:eastAsia="ru-RU"/>
                </w:rPr>
                <w:t xml:space="preserve">And </w:t>
              </w:r>
            </w:ins>
            <w:ins w:id="1615" w:author="Erce, Juan Antonio" w:date="2016-09-26T16:36:00Z">
              <w:r>
                <w:rPr>
                  <w:rFonts w:asciiTheme="minorHAnsi" w:eastAsia="Times New Roman" w:hAnsiTheme="minorHAnsi" w:cstheme="minorHAnsi"/>
                  <w:sz w:val="16"/>
                  <w:szCs w:val="16"/>
                  <w:highlight w:val="yellow"/>
                  <w:lang w:val="en-US" w:eastAsia="ru-RU"/>
                </w:rPr>
                <w:t xml:space="preserve">I can click on the “View more results” </w:t>
              </w:r>
            </w:ins>
          </w:p>
          <w:p w14:paraId="5E4365E5" w14:textId="77DAA28E" w:rsidR="00481010" w:rsidRDefault="00F556D0" w:rsidP="00967E31">
            <w:pPr>
              <w:rPr>
                <w:ins w:id="1616" w:author="Erce, Juan Antonio" w:date="2016-09-26T16:42:00Z"/>
                <w:rFonts w:asciiTheme="minorHAnsi" w:eastAsia="Times New Roman" w:hAnsiTheme="minorHAnsi" w:cstheme="minorHAnsi"/>
                <w:sz w:val="16"/>
                <w:szCs w:val="16"/>
                <w:highlight w:val="yellow"/>
                <w:lang w:val="en-US" w:eastAsia="ru-RU"/>
              </w:rPr>
            </w:pPr>
            <w:ins w:id="1617" w:author="Erce, Juan Antonio" w:date="2016-09-26T16:52:00Z">
              <w:r>
                <w:rPr>
                  <w:rFonts w:asciiTheme="minorHAnsi" w:eastAsia="Times New Roman" w:hAnsiTheme="minorHAnsi" w:cstheme="minorHAnsi"/>
                  <w:sz w:val="16"/>
                  <w:szCs w:val="16"/>
                  <w:highlight w:val="yellow"/>
                  <w:lang w:val="en-US" w:eastAsia="ru-RU"/>
                </w:rPr>
                <w:t>A</w:t>
              </w:r>
            </w:ins>
            <w:ins w:id="1618" w:author="Erce, Juan Antonio" w:date="2016-09-26T16:36:00Z">
              <w:r w:rsidR="00481010">
                <w:rPr>
                  <w:rFonts w:asciiTheme="minorHAnsi" w:eastAsia="Times New Roman" w:hAnsiTheme="minorHAnsi" w:cstheme="minorHAnsi"/>
                  <w:sz w:val="16"/>
                  <w:szCs w:val="16"/>
                  <w:highlight w:val="yellow"/>
                  <w:lang w:val="en-US" w:eastAsia="ru-RU"/>
                </w:rPr>
                <w:t xml:space="preserve">nd a new window is open in ITSP – Service now showing the ITSP Knowledge base search center </w:t>
              </w:r>
            </w:ins>
            <w:ins w:id="1619" w:author="Erce, Juan Antonio" w:date="2016-09-26T16:37:00Z">
              <w:r w:rsidR="00481010">
                <w:rPr>
                  <w:rFonts w:asciiTheme="minorHAnsi" w:eastAsia="Times New Roman" w:hAnsiTheme="minorHAnsi" w:cstheme="minorHAnsi"/>
                  <w:sz w:val="16"/>
                  <w:szCs w:val="16"/>
                  <w:highlight w:val="yellow"/>
                  <w:lang w:val="en-US" w:eastAsia="ru-RU"/>
                </w:rPr>
                <w:t>with the Search box prefilled coming from the Search I did in the Intranet.</w:t>
              </w:r>
            </w:ins>
          </w:p>
          <w:p w14:paraId="199B2217" w14:textId="77777777" w:rsidR="00F556D0" w:rsidRDefault="00F556D0" w:rsidP="00481010">
            <w:pPr>
              <w:rPr>
                <w:ins w:id="1620" w:author="Erce, Juan Antonio" w:date="2016-09-26T16:54:00Z"/>
                <w:rFonts w:asciiTheme="minorHAnsi" w:eastAsia="Times New Roman" w:hAnsiTheme="minorHAnsi" w:cstheme="minorHAnsi"/>
                <w:sz w:val="16"/>
                <w:szCs w:val="16"/>
                <w:highlight w:val="yellow"/>
                <w:lang w:val="en-US" w:eastAsia="ru-RU"/>
              </w:rPr>
            </w:pPr>
          </w:p>
          <w:p w14:paraId="2CC3E58A" w14:textId="77777777" w:rsidR="00481010" w:rsidRPr="00481010" w:rsidRDefault="00481010" w:rsidP="00481010">
            <w:pPr>
              <w:rPr>
                <w:ins w:id="1621" w:author="Erce, Juan Antonio" w:date="2016-09-26T16:43:00Z"/>
                <w:rFonts w:asciiTheme="minorHAnsi" w:eastAsia="Times New Roman" w:hAnsiTheme="minorHAnsi" w:cstheme="minorHAnsi"/>
                <w:sz w:val="16"/>
                <w:szCs w:val="16"/>
                <w:lang w:val="en-US" w:eastAsia="ru-RU"/>
              </w:rPr>
            </w:pPr>
            <w:ins w:id="1622" w:author="Erce, Juan Antonio" w:date="2016-09-26T16:42:00Z">
              <w:r>
                <w:rPr>
                  <w:rFonts w:asciiTheme="minorHAnsi" w:eastAsia="Times New Roman" w:hAnsiTheme="minorHAnsi" w:cstheme="minorHAnsi"/>
                  <w:sz w:val="16"/>
                  <w:szCs w:val="16"/>
                  <w:highlight w:val="yellow"/>
                  <w:lang w:val="en-US" w:eastAsia="ru-RU"/>
                </w:rPr>
                <w:t>Example (</w:t>
              </w:r>
            </w:ins>
            <w:commentRangeStart w:id="1623"/>
            <w:ins w:id="1624" w:author="Erce, Juan Antonio" w:date="2016-09-26T16:43:00Z">
              <w:r w:rsidRPr="00481010">
                <w:rPr>
                  <w:rFonts w:asciiTheme="minorHAnsi" w:eastAsia="Times New Roman" w:hAnsiTheme="minorHAnsi" w:cstheme="minorHAnsi"/>
                  <w:sz w:val="16"/>
                  <w:szCs w:val="16"/>
                  <w:lang w:val="en-US" w:eastAsia="ru-RU"/>
                </w:rPr>
                <w:t>https</w:t>
              </w:r>
            </w:ins>
            <w:commentRangeEnd w:id="1623"/>
            <w:ins w:id="1625" w:author="Erce, Juan Antonio" w:date="2016-09-26T16:45:00Z">
              <w:r w:rsidR="008B7F8D">
                <w:rPr>
                  <w:rStyle w:val="CommentReference"/>
                </w:rPr>
                <w:commentReference w:id="1623"/>
              </w:r>
            </w:ins>
            <w:ins w:id="1626" w:author="Erce, Juan Antonio" w:date="2016-09-26T16:43:00Z">
              <w:r w:rsidRPr="00481010">
                <w:rPr>
                  <w:rFonts w:asciiTheme="minorHAnsi" w:eastAsia="Times New Roman" w:hAnsiTheme="minorHAnsi" w:cstheme="minorHAnsi"/>
                  <w:sz w:val="16"/>
                  <w:szCs w:val="16"/>
                  <w:lang w:val="en-US" w:eastAsia="ru-RU"/>
                </w:rPr>
                <w:t>://jti.service-now.com/ess/$knowledge.do</w:t>
              </w:r>
            </w:ins>
          </w:p>
          <w:p w14:paraId="7249A317" w14:textId="77777777" w:rsidR="00481010" w:rsidRPr="00481010" w:rsidRDefault="00481010" w:rsidP="00481010">
            <w:pPr>
              <w:rPr>
                <w:ins w:id="1627" w:author="Erce, Juan Antonio" w:date="2016-09-26T16:43:00Z"/>
                <w:rFonts w:asciiTheme="minorHAnsi" w:eastAsia="Times New Roman" w:hAnsiTheme="minorHAnsi" w:cstheme="minorHAnsi"/>
                <w:sz w:val="16"/>
                <w:szCs w:val="16"/>
                <w:lang w:val="en-US" w:eastAsia="ru-RU"/>
              </w:rPr>
            </w:pPr>
            <w:ins w:id="1628" w:author="Erce, Juan Antonio" w:date="2016-09-26T16:43:00Z">
              <w:r w:rsidRPr="00481010">
                <w:rPr>
                  <w:rFonts w:asciiTheme="minorHAnsi" w:eastAsia="Times New Roman" w:hAnsiTheme="minorHAnsi" w:cstheme="minorHAnsi"/>
                  <w:sz w:val="16"/>
                  <w:szCs w:val="16"/>
                  <w:lang w:val="en-US" w:eastAsia="ru-RU"/>
                </w:rPr>
                <w:t>?language=en&amp;sysparm_nameofstack=e0540c264f86e6009a578c401310c79a&amp;sysparm_clear_stack=yes&amp;first_load=true&amp;sysparm_kb=1afe94224f12920078d98c401310c7b0&amp;sysparm_type_filter=all</w:t>
              </w:r>
            </w:ins>
          </w:p>
          <w:p w14:paraId="57AE5720" w14:textId="0E029FE5" w:rsidR="00481010" w:rsidRDefault="00481010" w:rsidP="00481010">
            <w:pPr>
              <w:rPr>
                <w:ins w:id="1629" w:author="Erce, Juan Antonio" w:date="2016-09-26T16:43:00Z"/>
                <w:rFonts w:asciiTheme="minorHAnsi" w:eastAsia="Times New Roman" w:hAnsiTheme="minorHAnsi" w:cstheme="minorHAnsi"/>
                <w:sz w:val="16"/>
                <w:szCs w:val="16"/>
                <w:lang w:val="en-US" w:eastAsia="ru-RU"/>
              </w:rPr>
            </w:pPr>
            <w:ins w:id="1630" w:author="Erce, Juan Antonio" w:date="2016-09-26T16:43:00Z">
              <w:r w:rsidRPr="00481010">
                <w:rPr>
                  <w:rFonts w:asciiTheme="minorHAnsi" w:eastAsia="Times New Roman" w:hAnsiTheme="minorHAnsi" w:cstheme="minorHAnsi"/>
                  <w:sz w:val="16"/>
                  <w:szCs w:val="16"/>
                  <w:lang w:val="en-US" w:eastAsia="ru-RU"/>
                </w:rPr>
                <w:t>&amp;</w:t>
              </w:r>
              <w:r w:rsidRPr="00F556D0">
                <w:rPr>
                  <w:rFonts w:asciiTheme="minorHAnsi" w:eastAsia="Times New Roman" w:hAnsiTheme="minorHAnsi" w:cstheme="minorHAnsi"/>
                  <w:b/>
                  <w:color w:val="FF0000"/>
                  <w:sz w:val="16"/>
                  <w:szCs w:val="16"/>
                  <w:lang w:val="en-US" w:eastAsia="ru-RU"/>
                  <w:rPrChange w:id="1631" w:author="Erce, Juan Antonio" w:date="2016-09-26T16:55:00Z">
                    <w:rPr>
                      <w:rFonts w:asciiTheme="minorHAnsi" w:eastAsia="Times New Roman" w:hAnsiTheme="minorHAnsi" w:cstheme="minorHAnsi"/>
                      <w:sz w:val="16"/>
                      <w:szCs w:val="16"/>
                      <w:lang w:val="en-US" w:eastAsia="ru-RU"/>
                    </w:rPr>
                  </w:rPrChange>
                </w:rPr>
                <w:t>query=distribution</w:t>
              </w:r>
              <w:r w:rsidRPr="00481010">
                <w:rPr>
                  <w:rFonts w:asciiTheme="minorHAnsi" w:eastAsia="Times New Roman" w:hAnsiTheme="minorHAnsi" w:cstheme="minorHAnsi"/>
                  <w:sz w:val="16"/>
                  <w:szCs w:val="16"/>
                  <w:lang w:val="en-US" w:eastAsia="ru-RU"/>
                </w:rPr>
                <w:t>&amp;sysparm_order=relevancy</w:t>
              </w:r>
              <w:r>
                <w:rPr>
                  <w:rFonts w:asciiTheme="minorHAnsi" w:eastAsia="Times New Roman" w:hAnsiTheme="minorHAnsi" w:cstheme="minorHAnsi"/>
                  <w:sz w:val="16"/>
                  <w:szCs w:val="16"/>
                  <w:lang w:val="en-US" w:eastAsia="ru-RU"/>
                </w:rPr>
                <w:t>)</w:t>
              </w:r>
            </w:ins>
          </w:p>
          <w:p w14:paraId="4A7C7919" w14:textId="15559B31" w:rsidR="00481010" w:rsidRPr="00F909A0" w:rsidRDefault="00481010" w:rsidP="00481010">
            <w:pPr>
              <w:rPr>
                <w:ins w:id="1632" w:author="Erce, Juan Antonio" w:date="2016-09-21T09:41:00Z"/>
                <w:rFonts w:asciiTheme="minorHAnsi" w:eastAsia="Times New Roman" w:hAnsiTheme="minorHAnsi" w:cstheme="minorHAnsi"/>
                <w:sz w:val="16"/>
                <w:szCs w:val="16"/>
                <w:highlight w:val="yellow"/>
                <w:lang w:val="en-US" w:eastAsia="ru-RU"/>
                <w:rPrChange w:id="1633" w:author="Erce, Juan Antonio" w:date="2016-09-21T13:43:00Z">
                  <w:rPr>
                    <w:ins w:id="1634" w:author="Erce, Juan Antonio" w:date="2016-09-21T09:41:00Z"/>
                    <w:rFonts w:asciiTheme="minorHAnsi" w:eastAsia="Times New Roman" w:hAnsiTheme="minorHAnsi" w:cstheme="minorHAnsi"/>
                    <w:sz w:val="16"/>
                    <w:szCs w:val="16"/>
                    <w:lang w:val="en-US" w:eastAsia="ru-RU"/>
                  </w:rPr>
                </w:rPrChange>
              </w:rPr>
            </w:pPr>
          </w:p>
          <w:p w14:paraId="5E71E8EE" w14:textId="77777777" w:rsidR="00967E31" w:rsidRDefault="00481010" w:rsidP="00D1224D">
            <w:pPr>
              <w:rPr>
                <w:ins w:id="1635" w:author="Erce, Juan Antonio" w:date="2016-09-26T16:45:00Z"/>
                <w:rFonts w:asciiTheme="minorHAnsi" w:eastAsia="Times New Roman" w:hAnsiTheme="minorHAnsi" w:cstheme="minorHAnsi"/>
                <w:color w:val="0000FF"/>
                <w:sz w:val="16"/>
                <w:szCs w:val="16"/>
                <w:highlight w:val="yellow"/>
                <w:lang w:val="en-US" w:eastAsia="ru-RU"/>
              </w:rPr>
            </w:pPr>
            <w:ins w:id="1636" w:author="Erce, Juan Antonio" w:date="2016-09-26T16:34:00Z">
              <w:r>
                <w:rPr>
                  <w:noProof/>
                  <w:lang w:val="sk-SK" w:eastAsia="sk-SK"/>
                </w:rPr>
                <w:lastRenderedPageBreak/>
                <w:drawing>
                  <wp:inline distT="0" distB="0" distL="0" distR="0" wp14:anchorId="7BCED78A" wp14:editId="492FB494">
                    <wp:extent cx="3013710" cy="178117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13710" cy="1781175"/>
                            </a:xfrm>
                            <a:prstGeom prst="rect">
                              <a:avLst/>
                            </a:prstGeom>
                          </pic:spPr>
                        </pic:pic>
                      </a:graphicData>
                    </a:graphic>
                  </wp:inline>
                </w:drawing>
              </w:r>
            </w:ins>
          </w:p>
          <w:p w14:paraId="46DEF549" w14:textId="742388FC" w:rsidR="008B7F8D" w:rsidRPr="00F909A0" w:rsidRDefault="008B7F8D" w:rsidP="00D1224D">
            <w:pPr>
              <w:rPr>
                <w:ins w:id="1637" w:author="Erce, Juan Antonio" w:date="2016-09-20T18:17:00Z"/>
                <w:rFonts w:asciiTheme="minorHAnsi" w:eastAsia="Times New Roman" w:hAnsiTheme="minorHAnsi" w:cstheme="minorHAnsi"/>
                <w:color w:val="0000FF"/>
                <w:sz w:val="16"/>
                <w:szCs w:val="16"/>
                <w:highlight w:val="yellow"/>
                <w:lang w:val="en-US" w:eastAsia="ru-RU"/>
                <w:rPrChange w:id="1638" w:author="Erce, Juan Antonio" w:date="2016-09-21T13:43:00Z">
                  <w:rPr>
                    <w:ins w:id="1639" w:author="Erce, Juan Antonio" w:date="2016-09-20T18:17:00Z"/>
                    <w:rFonts w:asciiTheme="minorHAnsi" w:eastAsia="Times New Roman" w:hAnsiTheme="minorHAnsi" w:cstheme="minorHAnsi"/>
                    <w:color w:val="0000FF"/>
                    <w:sz w:val="16"/>
                    <w:szCs w:val="16"/>
                    <w:lang w:val="en-US" w:eastAsia="ru-RU"/>
                  </w:rPr>
                </w:rPrChange>
              </w:rPr>
            </w:pPr>
            <w:ins w:id="1640" w:author="Erce, Juan Antonio" w:date="2016-09-26T16:45:00Z">
              <w:r>
                <w:rPr>
                  <w:rFonts w:asciiTheme="minorHAnsi" w:eastAsia="Times New Roman" w:hAnsiTheme="minorHAnsi" w:cstheme="minorHAnsi"/>
                  <w:color w:val="0000FF"/>
                  <w:sz w:val="16"/>
                  <w:szCs w:val="16"/>
                  <w:highlight w:val="yellow"/>
                  <w:lang w:val="en-US" w:eastAsia="ru-RU"/>
                </w:rPr>
                <w:t xml:space="preserve">Note: this is an example. UI and </w:t>
              </w:r>
            </w:ins>
            <w:ins w:id="1641" w:author="Erce, Juan Antonio" w:date="2016-09-26T16:46:00Z">
              <w:r>
                <w:rPr>
                  <w:rFonts w:asciiTheme="minorHAnsi" w:eastAsia="Times New Roman" w:hAnsiTheme="minorHAnsi" w:cstheme="minorHAnsi"/>
                  <w:color w:val="0000FF"/>
                  <w:sz w:val="16"/>
                  <w:szCs w:val="16"/>
                  <w:highlight w:val="yellow"/>
                  <w:lang w:val="en-US" w:eastAsia="ru-RU"/>
                </w:rPr>
                <w:t>graphic</w:t>
              </w:r>
            </w:ins>
            <w:ins w:id="1642" w:author="Erce, Juan Antonio" w:date="2016-09-26T16:45:00Z">
              <w:r>
                <w:rPr>
                  <w:rFonts w:asciiTheme="minorHAnsi" w:eastAsia="Times New Roman" w:hAnsiTheme="minorHAnsi" w:cstheme="minorHAnsi"/>
                  <w:color w:val="0000FF"/>
                  <w:sz w:val="16"/>
                  <w:szCs w:val="16"/>
                  <w:highlight w:val="yellow"/>
                  <w:lang w:val="en-US" w:eastAsia="ru-RU"/>
                </w:rPr>
                <w:t xml:space="preserve"> </w:t>
              </w:r>
            </w:ins>
            <w:ins w:id="1643" w:author="Erce, Juan Antonio" w:date="2016-09-26T16:46:00Z">
              <w:r>
                <w:rPr>
                  <w:rFonts w:asciiTheme="minorHAnsi" w:eastAsia="Times New Roman" w:hAnsiTheme="minorHAnsi" w:cstheme="minorHAnsi"/>
                  <w:color w:val="0000FF"/>
                  <w:sz w:val="16"/>
                  <w:szCs w:val="16"/>
                  <w:highlight w:val="yellow"/>
                  <w:lang w:val="en-US" w:eastAsia="ru-RU"/>
                </w:rPr>
                <w:t xml:space="preserve">design should be created following the chapter </w:t>
              </w:r>
            </w:ins>
            <w:ins w:id="1644" w:author="Erce, Juan Antonio" w:date="2016-09-26T16:47:00Z">
              <w:r>
                <w:rPr>
                  <w:rFonts w:asciiTheme="minorHAnsi" w:eastAsia="Times New Roman" w:hAnsiTheme="minorHAnsi" w:cstheme="minorHAnsi"/>
                  <w:color w:val="0000FF"/>
                  <w:sz w:val="16"/>
                  <w:szCs w:val="16"/>
                  <w:highlight w:val="yellow"/>
                  <w:lang w:val="en-US" w:eastAsia="ru-RU"/>
                </w:rPr>
                <w:fldChar w:fldCharType="begin"/>
              </w:r>
              <w:r>
                <w:rPr>
                  <w:rFonts w:asciiTheme="minorHAnsi" w:eastAsia="Times New Roman" w:hAnsiTheme="minorHAnsi" w:cstheme="minorHAnsi"/>
                  <w:color w:val="0000FF"/>
                  <w:sz w:val="16"/>
                  <w:szCs w:val="16"/>
                  <w:highlight w:val="yellow"/>
                  <w:lang w:val="en-US" w:eastAsia="ru-RU"/>
                </w:rPr>
                <w:instrText xml:space="preserve"> HYPERLINK  \l "_Looks_and_feel" </w:instrText>
              </w:r>
              <w:r>
                <w:rPr>
                  <w:rFonts w:asciiTheme="minorHAnsi" w:eastAsia="Times New Roman" w:hAnsiTheme="minorHAnsi" w:cstheme="minorHAnsi"/>
                  <w:color w:val="0000FF"/>
                  <w:sz w:val="16"/>
                  <w:szCs w:val="16"/>
                  <w:highlight w:val="yellow"/>
                  <w:lang w:val="en-US" w:eastAsia="ru-RU"/>
                </w:rPr>
                <w:fldChar w:fldCharType="separate"/>
              </w:r>
              <w:r w:rsidRPr="008B7F8D">
                <w:rPr>
                  <w:rStyle w:val="Hyperlink"/>
                  <w:rFonts w:asciiTheme="minorHAnsi" w:eastAsia="Times New Roman" w:hAnsiTheme="minorHAnsi" w:cstheme="minorHAnsi"/>
                  <w:sz w:val="16"/>
                  <w:szCs w:val="16"/>
                  <w:highlight w:val="yellow"/>
                  <w:lang w:val="en-US" w:eastAsia="ru-RU"/>
                </w:rPr>
                <w:t>&gt;&gt;</w:t>
              </w:r>
              <w:r>
                <w:rPr>
                  <w:rFonts w:asciiTheme="minorHAnsi" w:eastAsia="Times New Roman" w:hAnsiTheme="minorHAnsi" w:cstheme="minorHAnsi"/>
                  <w:color w:val="0000FF"/>
                  <w:sz w:val="16"/>
                  <w:szCs w:val="16"/>
                  <w:highlight w:val="yellow"/>
                  <w:lang w:val="en-US" w:eastAsia="ru-RU"/>
                </w:rPr>
                <w:fldChar w:fldCharType="end"/>
              </w:r>
            </w:ins>
          </w:p>
        </w:tc>
        <w:tc>
          <w:tcPr>
            <w:tcW w:w="884" w:type="dxa"/>
          </w:tcPr>
          <w:p w14:paraId="7274B9AC" w14:textId="77777777" w:rsidR="0099074B" w:rsidRPr="00691053" w:rsidRDefault="0099074B" w:rsidP="00C738DF">
            <w:pPr>
              <w:jc w:val="right"/>
              <w:rPr>
                <w:ins w:id="1645" w:author="Erce, Juan Antonio" w:date="2016-09-20T18:17:00Z"/>
                <w:rFonts w:asciiTheme="minorHAnsi" w:eastAsia="Times New Roman" w:hAnsiTheme="minorHAnsi" w:cstheme="minorHAnsi"/>
                <w:color w:val="000000"/>
                <w:sz w:val="16"/>
                <w:szCs w:val="16"/>
                <w:lang w:val="en-US"/>
              </w:rPr>
            </w:pPr>
          </w:p>
        </w:tc>
      </w:tr>
      <w:tr w:rsidR="00BE5C80" w:rsidRPr="00691053" w14:paraId="5E328B08" w14:textId="77777777" w:rsidTr="00106C8A">
        <w:trPr>
          <w:trHeight w:val="420"/>
          <w:ins w:id="1646" w:author="Erce, Juan Antonio" w:date="2016-09-21T13:46:00Z"/>
        </w:trPr>
        <w:tc>
          <w:tcPr>
            <w:tcW w:w="710" w:type="dxa"/>
          </w:tcPr>
          <w:p w14:paraId="64180FA6" w14:textId="243E945E" w:rsidR="00BE5C80" w:rsidRPr="00BE5C80" w:rsidRDefault="00BE5C80" w:rsidP="00C738DF">
            <w:pPr>
              <w:jc w:val="right"/>
              <w:rPr>
                <w:ins w:id="1647" w:author="Erce, Juan Antonio" w:date="2016-09-21T13:46:00Z"/>
                <w:rFonts w:asciiTheme="minorHAnsi" w:eastAsia="Times New Roman" w:hAnsiTheme="minorHAnsi" w:cstheme="minorHAnsi"/>
                <w:color w:val="000000"/>
                <w:sz w:val="16"/>
                <w:szCs w:val="16"/>
                <w:highlight w:val="yellow"/>
                <w:lang w:val="en-US"/>
              </w:rPr>
            </w:pPr>
            <w:ins w:id="1648" w:author="Erce, Juan Antonio" w:date="2016-09-21T13:46:00Z">
              <w:r>
                <w:rPr>
                  <w:rFonts w:asciiTheme="minorHAnsi" w:eastAsia="Times New Roman" w:hAnsiTheme="minorHAnsi" w:cstheme="minorHAnsi"/>
                  <w:color w:val="000000"/>
                  <w:sz w:val="16"/>
                  <w:szCs w:val="16"/>
                  <w:highlight w:val="yellow"/>
                  <w:lang w:val="en-US"/>
                </w:rPr>
                <w:t>10.2.11</w:t>
              </w:r>
            </w:ins>
          </w:p>
        </w:tc>
        <w:tc>
          <w:tcPr>
            <w:tcW w:w="1417" w:type="dxa"/>
            <w:gridSpan w:val="2"/>
          </w:tcPr>
          <w:p w14:paraId="0A1D3038" w14:textId="7C392E67" w:rsidR="00BE5C80" w:rsidRPr="00BE5C80" w:rsidRDefault="00BE5C80" w:rsidP="00C738DF">
            <w:pPr>
              <w:rPr>
                <w:ins w:id="1649" w:author="Erce, Juan Antonio" w:date="2016-09-21T13:46:00Z"/>
                <w:rFonts w:asciiTheme="minorHAnsi" w:eastAsia="Times New Roman" w:hAnsiTheme="minorHAnsi" w:cstheme="minorHAnsi"/>
                <w:b/>
                <w:color w:val="000000"/>
                <w:sz w:val="16"/>
                <w:szCs w:val="16"/>
                <w:highlight w:val="yellow"/>
                <w:lang w:val="en-US"/>
              </w:rPr>
            </w:pPr>
            <w:ins w:id="1650" w:author="Erce, Juan Antonio" w:date="2016-09-21T13:46:00Z">
              <w:r>
                <w:rPr>
                  <w:rFonts w:asciiTheme="minorHAnsi" w:eastAsia="Times New Roman" w:hAnsiTheme="minorHAnsi" w:cstheme="minorHAnsi"/>
                  <w:b/>
                  <w:color w:val="000000"/>
                  <w:sz w:val="16"/>
                  <w:szCs w:val="16"/>
                  <w:highlight w:val="yellow"/>
                  <w:lang w:val="en-US"/>
                </w:rPr>
                <w:t>Search Result Type</w:t>
              </w:r>
            </w:ins>
          </w:p>
        </w:tc>
        <w:tc>
          <w:tcPr>
            <w:tcW w:w="1559" w:type="dxa"/>
          </w:tcPr>
          <w:p w14:paraId="1CCF90D0" w14:textId="38B6173C" w:rsidR="00BE5C80" w:rsidRPr="00BE5C80" w:rsidRDefault="00BE5C80" w:rsidP="00C738DF">
            <w:pPr>
              <w:rPr>
                <w:ins w:id="1651" w:author="Erce, Juan Antonio" w:date="2016-09-21T13:46:00Z"/>
                <w:rFonts w:asciiTheme="minorHAnsi" w:eastAsia="Times New Roman" w:hAnsiTheme="minorHAnsi" w:cstheme="minorHAnsi"/>
                <w:color w:val="000000"/>
                <w:sz w:val="16"/>
                <w:szCs w:val="16"/>
                <w:highlight w:val="yellow"/>
                <w:lang w:val="en-US"/>
              </w:rPr>
            </w:pPr>
            <w:commentRangeStart w:id="1652"/>
            <w:ins w:id="1653" w:author="Erce, Juan Antonio" w:date="2016-09-21T13:46:00Z">
              <w:r>
                <w:rPr>
                  <w:rFonts w:asciiTheme="minorHAnsi" w:eastAsia="Times New Roman" w:hAnsiTheme="minorHAnsi" w:cstheme="minorHAnsi"/>
                  <w:color w:val="000000"/>
                  <w:sz w:val="16"/>
                  <w:szCs w:val="16"/>
                  <w:highlight w:val="yellow"/>
                  <w:lang w:val="en-US"/>
                </w:rPr>
                <w:t>Best Bets</w:t>
              </w:r>
            </w:ins>
            <w:commentRangeEnd w:id="1652"/>
            <w:ins w:id="1654" w:author="Erce, Juan Antonio" w:date="2016-09-21T13:49:00Z">
              <w:r w:rsidR="00A875BE">
                <w:rPr>
                  <w:rStyle w:val="CommentReference"/>
                </w:rPr>
                <w:commentReference w:id="1652"/>
              </w:r>
            </w:ins>
          </w:p>
        </w:tc>
        <w:tc>
          <w:tcPr>
            <w:tcW w:w="4962" w:type="dxa"/>
          </w:tcPr>
          <w:p w14:paraId="3CA62F57" w14:textId="77777777" w:rsidR="00BE5C80" w:rsidRDefault="00BE5C80" w:rsidP="00967E31">
            <w:pPr>
              <w:rPr>
                <w:ins w:id="1655" w:author="Erce, Juan Antonio" w:date="2016-09-21T13:46:00Z"/>
                <w:rFonts w:asciiTheme="minorHAnsi" w:eastAsia="Times New Roman" w:hAnsiTheme="minorHAnsi" w:cstheme="minorHAnsi"/>
                <w:color w:val="0000FF"/>
                <w:sz w:val="16"/>
                <w:szCs w:val="16"/>
                <w:highlight w:val="yellow"/>
                <w:lang w:val="en-US" w:eastAsia="ru-RU"/>
              </w:rPr>
            </w:pPr>
            <w:ins w:id="1656" w:author="Erce, Juan Antonio" w:date="2016-09-21T13:46:00Z">
              <w:r>
                <w:rPr>
                  <w:rFonts w:asciiTheme="minorHAnsi" w:eastAsia="Times New Roman" w:hAnsiTheme="minorHAnsi" w:cstheme="minorHAnsi"/>
                  <w:color w:val="0000FF"/>
                  <w:sz w:val="16"/>
                  <w:szCs w:val="16"/>
                  <w:highlight w:val="yellow"/>
                  <w:lang w:val="en-US" w:eastAsia="ru-RU"/>
                </w:rPr>
                <w:t>Given I am located on the search result page</w:t>
              </w:r>
            </w:ins>
          </w:p>
          <w:p w14:paraId="750085B3" w14:textId="09030779" w:rsidR="00BE5C80" w:rsidRDefault="00BE5C80" w:rsidP="00967E31">
            <w:pPr>
              <w:rPr>
                <w:ins w:id="1657" w:author="Erce, Juan Antonio" w:date="2016-09-21T13:46:00Z"/>
                <w:rFonts w:asciiTheme="minorHAnsi" w:eastAsia="Times New Roman" w:hAnsiTheme="minorHAnsi" w:cstheme="minorHAnsi"/>
                <w:color w:val="0000FF"/>
                <w:sz w:val="16"/>
                <w:szCs w:val="16"/>
                <w:highlight w:val="yellow"/>
                <w:lang w:val="en-US" w:eastAsia="ru-RU"/>
              </w:rPr>
            </w:pPr>
            <w:ins w:id="1658" w:author="Erce, Juan Antonio" w:date="2016-09-21T13:46:00Z">
              <w:r>
                <w:rPr>
                  <w:rFonts w:asciiTheme="minorHAnsi" w:eastAsia="Times New Roman" w:hAnsiTheme="minorHAnsi" w:cstheme="minorHAnsi"/>
                  <w:color w:val="0000FF"/>
                  <w:sz w:val="16"/>
                  <w:szCs w:val="16"/>
                  <w:highlight w:val="yellow"/>
                  <w:lang w:val="en-US" w:eastAsia="ru-RU"/>
                </w:rPr>
                <w:t>When I am on the “all content” su</w:t>
              </w:r>
            </w:ins>
            <w:ins w:id="1659" w:author="Erce, Juan Antonio" w:date="2016-09-21T13:48:00Z">
              <w:r>
                <w:rPr>
                  <w:rFonts w:asciiTheme="minorHAnsi" w:eastAsia="Times New Roman" w:hAnsiTheme="minorHAnsi" w:cstheme="minorHAnsi"/>
                  <w:color w:val="0000FF"/>
                  <w:sz w:val="16"/>
                  <w:szCs w:val="16"/>
                  <w:highlight w:val="yellow"/>
                  <w:lang w:val="en-US" w:eastAsia="ru-RU"/>
                </w:rPr>
                <w:t>b</w:t>
              </w:r>
            </w:ins>
            <w:ins w:id="1660" w:author="Erce, Juan Antonio" w:date="2016-09-21T13:46:00Z">
              <w:r>
                <w:rPr>
                  <w:rFonts w:asciiTheme="minorHAnsi" w:eastAsia="Times New Roman" w:hAnsiTheme="minorHAnsi" w:cstheme="minorHAnsi"/>
                  <w:color w:val="0000FF"/>
                  <w:sz w:val="16"/>
                  <w:szCs w:val="16"/>
                  <w:highlight w:val="yellow"/>
                  <w:lang w:val="en-US" w:eastAsia="ru-RU"/>
                </w:rPr>
                <w:t>page</w:t>
              </w:r>
            </w:ins>
          </w:p>
          <w:p w14:paraId="37061C45" w14:textId="0FBCC80B" w:rsidR="00BE5C80" w:rsidRDefault="00BE5C80" w:rsidP="00967E31">
            <w:pPr>
              <w:rPr>
                <w:ins w:id="1661" w:author="Erce, Juan Antonio" w:date="2016-09-21T13:47:00Z"/>
                <w:rFonts w:asciiTheme="minorHAnsi" w:eastAsia="Times New Roman" w:hAnsiTheme="minorHAnsi" w:cstheme="minorHAnsi"/>
                <w:color w:val="0000FF"/>
                <w:sz w:val="16"/>
                <w:szCs w:val="16"/>
                <w:highlight w:val="yellow"/>
                <w:lang w:val="en-US" w:eastAsia="ru-RU"/>
              </w:rPr>
            </w:pPr>
            <w:ins w:id="1662" w:author="Erce, Juan Antonio" w:date="2016-09-21T13:46:00Z">
              <w:r>
                <w:rPr>
                  <w:rFonts w:asciiTheme="minorHAnsi" w:eastAsia="Times New Roman" w:hAnsiTheme="minorHAnsi" w:cstheme="minorHAnsi"/>
                  <w:color w:val="0000FF"/>
                  <w:sz w:val="16"/>
                  <w:szCs w:val="16"/>
                  <w:highlight w:val="yellow"/>
                  <w:lang w:val="en-US" w:eastAsia="ru-RU"/>
                </w:rPr>
                <w:t xml:space="preserve">Them I see </w:t>
              </w:r>
            </w:ins>
            <w:ins w:id="1663" w:author="Erce, Juan Antonio" w:date="2016-09-21T13:48:00Z">
              <w:r>
                <w:rPr>
                  <w:rFonts w:asciiTheme="minorHAnsi" w:eastAsia="Times New Roman" w:hAnsiTheme="minorHAnsi" w:cstheme="minorHAnsi"/>
                  <w:color w:val="0000FF"/>
                  <w:sz w:val="16"/>
                  <w:szCs w:val="16"/>
                  <w:highlight w:val="yellow"/>
                  <w:lang w:val="en-US" w:eastAsia="ru-RU"/>
                </w:rPr>
                <w:t>SharePoint</w:t>
              </w:r>
            </w:ins>
            <w:ins w:id="1664" w:author="Erce, Juan Antonio" w:date="2016-09-21T13:47:00Z">
              <w:r>
                <w:rPr>
                  <w:rFonts w:asciiTheme="minorHAnsi" w:eastAsia="Times New Roman" w:hAnsiTheme="minorHAnsi" w:cstheme="minorHAnsi"/>
                  <w:color w:val="0000FF"/>
                  <w:sz w:val="16"/>
                  <w:szCs w:val="16"/>
                  <w:highlight w:val="yellow"/>
                  <w:lang w:val="en-US" w:eastAsia="ru-RU"/>
                </w:rPr>
                <w:t xml:space="preserve"> </w:t>
              </w:r>
            </w:ins>
            <w:ins w:id="1665" w:author="Erce, Juan Antonio" w:date="2016-09-21T13:46:00Z">
              <w:r>
                <w:rPr>
                  <w:rFonts w:asciiTheme="minorHAnsi" w:eastAsia="Times New Roman" w:hAnsiTheme="minorHAnsi" w:cstheme="minorHAnsi"/>
                  <w:color w:val="0000FF"/>
                  <w:sz w:val="16"/>
                  <w:szCs w:val="16"/>
                  <w:highlight w:val="yellow"/>
                  <w:lang w:val="en-US" w:eastAsia="ru-RU"/>
                </w:rPr>
                <w:t>Out of the box</w:t>
              </w:r>
            </w:ins>
            <w:ins w:id="1666" w:author="Erce, Juan Antonio" w:date="2016-09-21T13:47:00Z">
              <w:r>
                <w:rPr>
                  <w:rFonts w:asciiTheme="minorHAnsi" w:eastAsia="Times New Roman" w:hAnsiTheme="minorHAnsi" w:cstheme="minorHAnsi"/>
                  <w:color w:val="0000FF"/>
                  <w:sz w:val="16"/>
                  <w:szCs w:val="16"/>
                  <w:highlight w:val="yellow"/>
                  <w:lang w:val="en-US" w:eastAsia="ru-RU"/>
                </w:rPr>
                <w:t xml:space="preserve"> best bets based on the search query I typed in.</w:t>
              </w:r>
            </w:ins>
          </w:p>
          <w:p w14:paraId="61F34571" w14:textId="7E312214" w:rsidR="00BE5C80" w:rsidRPr="00BE5C80" w:rsidRDefault="00BE5C80" w:rsidP="00967E31">
            <w:pPr>
              <w:rPr>
                <w:ins w:id="1667" w:author="Erce, Juan Antonio" w:date="2016-09-21T13:46:00Z"/>
                <w:rFonts w:asciiTheme="minorHAnsi" w:eastAsia="Times New Roman" w:hAnsiTheme="minorHAnsi" w:cstheme="minorHAnsi"/>
                <w:color w:val="0000FF"/>
                <w:sz w:val="16"/>
                <w:szCs w:val="16"/>
                <w:highlight w:val="yellow"/>
                <w:lang w:val="en-US" w:eastAsia="ru-RU"/>
              </w:rPr>
            </w:pPr>
            <w:ins w:id="1668" w:author="Erce, Juan Antonio" w:date="2016-09-21T13:47:00Z">
              <w:r>
                <w:rPr>
                  <w:rFonts w:asciiTheme="minorHAnsi" w:eastAsia="Times New Roman" w:hAnsiTheme="minorHAnsi" w:cstheme="minorHAnsi"/>
                  <w:color w:val="0000FF"/>
                  <w:sz w:val="16"/>
                  <w:szCs w:val="16"/>
                  <w:highlight w:val="yellow"/>
                  <w:lang w:val="en-US" w:eastAsia="ru-RU"/>
                </w:rPr>
                <w:t>And I can read the Best bets and click on the links that will open the best bet link</w:t>
              </w:r>
            </w:ins>
          </w:p>
        </w:tc>
        <w:tc>
          <w:tcPr>
            <w:tcW w:w="884" w:type="dxa"/>
          </w:tcPr>
          <w:p w14:paraId="4CBBDDA3" w14:textId="77777777" w:rsidR="00BE5C80" w:rsidRPr="00691053" w:rsidRDefault="00BE5C80" w:rsidP="00C738DF">
            <w:pPr>
              <w:jc w:val="right"/>
              <w:rPr>
                <w:ins w:id="1669" w:author="Erce, Juan Antonio" w:date="2016-09-21T13:46:00Z"/>
                <w:rFonts w:asciiTheme="minorHAnsi" w:eastAsia="Times New Roman" w:hAnsiTheme="minorHAnsi" w:cstheme="minorHAnsi"/>
                <w:color w:val="000000"/>
                <w:sz w:val="16"/>
                <w:szCs w:val="16"/>
                <w:lang w:val="en-US"/>
              </w:rPr>
            </w:pPr>
          </w:p>
        </w:tc>
      </w:tr>
    </w:tbl>
    <w:p w14:paraId="6C2C4E16" w14:textId="00775CD6" w:rsidR="00E20DD3" w:rsidRDefault="00E20DD3" w:rsidP="006F18F9">
      <w:pPr>
        <w:rPr>
          <w:lang w:eastAsia="en-GB"/>
        </w:rPr>
      </w:pPr>
    </w:p>
    <w:p w14:paraId="1F203C8A" w14:textId="77777777" w:rsidR="006F18F9" w:rsidRDefault="006F18F9" w:rsidP="00E20DD3">
      <w:pPr>
        <w:pStyle w:val="Heading2"/>
        <w:numPr>
          <w:ilvl w:val="1"/>
          <w:numId w:val="20"/>
        </w:numPr>
      </w:pPr>
      <w:bookmarkStart w:id="1670" w:name="_Toc461707140"/>
      <w:bookmarkStart w:id="1671" w:name="_Toc463013451"/>
      <w:r>
        <w:t>Results counter and sort</w:t>
      </w:r>
      <w:bookmarkEnd w:id="1670"/>
      <w:bookmarkEnd w:id="1671"/>
    </w:p>
    <w:tbl>
      <w:tblPr>
        <w:tblStyle w:val="TableGrid"/>
        <w:tblW w:w="9532" w:type="dxa"/>
        <w:tblInd w:w="-289" w:type="dxa"/>
        <w:tblLayout w:type="fixed"/>
        <w:tblLook w:val="04A0" w:firstRow="1" w:lastRow="0" w:firstColumn="1" w:lastColumn="0" w:noHBand="0" w:noVBand="1"/>
      </w:tblPr>
      <w:tblGrid>
        <w:gridCol w:w="710"/>
        <w:gridCol w:w="1275"/>
        <w:gridCol w:w="142"/>
        <w:gridCol w:w="1559"/>
        <w:gridCol w:w="4962"/>
        <w:gridCol w:w="884"/>
      </w:tblGrid>
      <w:tr w:rsidR="006F18F9" w:rsidRPr="00193438" w14:paraId="4612B4B7" w14:textId="77777777" w:rsidTr="00106C8A">
        <w:trPr>
          <w:trHeight w:val="280"/>
        </w:trPr>
        <w:tc>
          <w:tcPr>
            <w:tcW w:w="710" w:type="dxa"/>
            <w:shd w:val="clear" w:color="auto" w:fill="122632" w:themeFill="text1"/>
            <w:hideMark/>
          </w:tcPr>
          <w:p w14:paraId="32BF4968"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Id</w:t>
            </w:r>
          </w:p>
        </w:tc>
        <w:tc>
          <w:tcPr>
            <w:tcW w:w="1275" w:type="dxa"/>
            <w:shd w:val="clear" w:color="auto" w:fill="122632" w:themeFill="text1"/>
            <w:hideMark/>
          </w:tcPr>
          <w:p w14:paraId="6F6FFB5C"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category</w:t>
            </w:r>
          </w:p>
        </w:tc>
        <w:tc>
          <w:tcPr>
            <w:tcW w:w="1701" w:type="dxa"/>
            <w:gridSpan w:val="2"/>
            <w:shd w:val="clear" w:color="auto" w:fill="122632" w:themeFill="text1"/>
            <w:hideMark/>
          </w:tcPr>
          <w:p w14:paraId="360AFDCC"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name</w:t>
            </w:r>
          </w:p>
        </w:tc>
        <w:tc>
          <w:tcPr>
            <w:tcW w:w="4962" w:type="dxa"/>
            <w:shd w:val="clear" w:color="auto" w:fill="122632" w:themeFill="text1"/>
            <w:hideMark/>
          </w:tcPr>
          <w:p w14:paraId="5EB73ADF"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Description</w:t>
            </w:r>
          </w:p>
        </w:tc>
        <w:tc>
          <w:tcPr>
            <w:tcW w:w="884" w:type="dxa"/>
            <w:shd w:val="clear" w:color="auto" w:fill="122632" w:themeFill="text1"/>
            <w:hideMark/>
          </w:tcPr>
          <w:p w14:paraId="365A6CF5"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Priority</w:t>
            </w:r>
          </w:p>
        </w:tc>
      </w:tr>
      <w:tr w:rsidR="006F18F9" w:rsidRPr="00691053" w14:paraId="09D16AAC" w14:textId="77777777" w:rsidTr="00106C8A">
        <w:trPr>
          <w:trHeight w:val="867"/>
        </w:trPr>
        <w:tc>
          <w:tcPr>
            <w:tcW w:w="710" w:type="dxa"/>
          </w:tcPr>
          <w:p w14:paraId="56ABB5C8" w14:textId="77777777" w:rsidR="006F18F9" w:rsidRDefault="006F18F9" w:rsidP="00106C8A">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10.3</w:t>
            </w:r>
          </w:p>
        </w:tc>
        <w:tc>
          <w:tcPr>
            <w:tcW w:w="1417" w:type="dxa"/>
            <w:gridSpan w:val="2"/>
          </w:tcPr>
          <w:p w14:paraId="1469A9AD" w14:textId="77777777" w:rsidR="006F18F9" w:rsidRDefault="006F18F9" w:rsidP="00106C8A">
            <w:pPr>
              <w:rPr>
                <w:rFonts w:asciiTheme="minorHAnsi" w:eastAsia="Times New Roman" w:hAnsiTheme="minorHAnsi" w:cstheme="minorHAnsi"/>
                <w:b/>
                <w:color w:val="000000"/>
                <w:sz w:val="16"/>
                <w:szCs w:val="16"/>
                <w:lang w:val="en-US"/>
              </w:rPr>
            </w:pPr>
            <w:r>
              <w:rPr>
                <w:rFonts w:asciiTheme="minorHAnsi" w:eastAsia="Times New Roman" w:hAnsiTheme="minorHAnsi" w:cstheme="minorHAnsi"/>
                <w:b/>
                <w:color w:val="000000"/>
                <w:sz w:val="16"/>
                <w:szCs w:val="16"/>
                <w:lang w:val="en-US"/>
              </w:rPr>
              <w:t>Search Results</w:t>
            </w:r>
          </w:p>
          <w:p w14:paraId="349F1A87" w14:textId="77777777" w:rsidR="006F18F9" w:rsidRDefault="006F18F9" w:rsidP="00106C8A">
            <w:pPr>
              <w:rPr>
                <w:rFonts w:asciiTheme="minorHAnsi" w:eastAsia="Times New Roman" w:hAnsiTheme="minorHAnsi" w:cstheme="minorHAnsi"/>
                <w:b/>
                <w:color w:val="000000"/>
                <w:sz w:val="16"/>
                <w:szCs w:val="16"/>
                <w:lang w:val="en-US"/>
              </w:rPr>
            </w:pPr>
          </w:p>
        </w:tc>
        <w:tc>
          <w:tcPr>
            <w:tcW w:w="1559" w:type="dxa"/>
          </w:tcPr>
          <w:p w14:paraId="56C98E39" w14:textId="1B14CD4D" w:rsidR="006F18F9" w:rsidRDefault="006F18F9" w:rsidP="00A41F90">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Results counter </w:t>
            </w:r>
          </w:p>
        </w:tc>
        <w:tc>
          <w:tcPr>
            <w:tcW w:w="4962" w:type="dxa"/>
          </w:tcPr>
          <w:p w14:paraId="0D62111A" w14:textId="77777777" w:rsidR="006F18F9" w:rsidRPr="00423D1D" w:rsidRDefault="006F18F9" w:rsidP="00106C8A">
            <w:pPr>
              <w:rPr>
                <w:rFonts w:asciiTheme="minorHAnsi" w:eastAsia="Times New Roman" w:hAnsiTheme="minorHAnsi" w:cstheme="minorHAnsi"/>
                <w:sz w:val="16"/>
                <w:szCs w:val="16"/>
                <w:lang w:val="en-US" w:eastAsia="ru-RU"/>
              </w:rPr>
            </w:pPr>
            <w:r w:rsidRPr="00423D1D">
              <w:rPr>
                <w:rFonts w:asciiTheme="minorHAnsi" w:eastAsia="Times New Roman" w:hAnsiTheme="minorHAnsi" w:cstheme="minorHAnsi"/>
                <w:color w:val="0000FF"/>
                <w:sz w:val="16"/>
                <w:szCs w:val="16"/>
                <w:lang w:val="en-US" w:eastAsia="ru-RU"/>
              </w:rPr>
              <w:t xml:space="preserve">Given </w:t>
            </w:r>
            <w:r w:rsidRPr="00423D1D">
              <w:rPr>
                <w:rFonts w:asciiTheme="minorHAnsi" w:eastAsia="Times New Roman" w:hAnsiTheme="minorHAnsi" w:cstheme="minorHAnsi"/>
                <w:sz w:val="16"/>
                <w:szCs w:val="16"/>
                <w:lang w:val="en-US" w:eastAsia="ru-RU"/>
              </w:rPr>
              <w:t>I am located on the search results page</w:t>
            </w:r>
          </w:p>
          <w:p w14:paraId="7BBD690F" w14:textId="4155A74A" w:rsidR="006F18F9" w:rsidRPr="00320DE3" w:rsidRDefault="006F18F9" w:rsidP="00106C8A">
            <w:pPr>
              <w:rPr>
                <w:rFonts w:asciiTheme="minorHAnsi" w:eastAsia="Times New Roman" w:hAnsiTheme="minorHAnsi" w:cstheme="minorHAnsi"/>
                <w:sz w:val="16"/>
                <w:szCs w:val="16"/>
                <w:lang w:val="en-US" w:eastAsia="ru-RU"/>
              </w:rPr>
            </w:pPr>
            <w:r w:rsidRPr="00423D1D">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on the left I will see the number of results that ha</w:t>
            </w:r>
            <w:r w:rsidR="00A41F90">
              <w:rPr>
                <w:rFonts w:asciiTheme="minorHAnsi" w:eastAsia="Times New Roman" w:hAnsiTheme="minorHAnsi" w:cstheme="minorHAnsi"/>
                <w:sz w:val="16"/>
                <w:szCs w:val="16"/>
                <w:lang w:val="en-US" w:eastAsia="ru-RU"/>
              </w:rPr>
              <w:t>ve been populated by the system</w:t>
            </w:r>
          </w:p>
        </w:tc>
        <w:tc>
          <w:tcPr>
            <w:tcW w:w="884" w:type="dxa"/>
          </w:tcPr>
          <w:p w14:paraId="2C746EF5" w14:textId="77777777" w:rsidR="006F18F9" w:rsidRPr="00691053" w:rsidRDefault="006F18F9" w:rsidP="00106C8A">
            <w:pPr>
              <w:jc w:val="right"/>
              <w:rPr>
                <w:rFonts w:asciiTheme="minorHAnsi" w:eastAsia="Times New Roman" w:hAnsiTheme="minorHAnsi" w:cstheme="minorHAnsi"/>
                <w:color w:val="000000"/>
                <w:sz w:val="16"/>
                <w:szCs w:val="16"/>
                <w:lang w:val="en-US"/>
              </w:rPr>
            </w:pPr>
            <w:r w:rsidRPr="00691053">
              <w:rPr>
                <w:rFonts w:asciiTheme="minorHAnsi" w:eastAsia="Times New Roman" w:hAnsiTheme="minorHAnsi" w:cstheme="minorHAnsi"/>
                <w:color w:val="000000"/>
                <w:sz w:val="16"/>
                <w:szCs w:val="16"/>
                <w:lang w:val="en-US"/>
              </w:rPr>
              <w:t>1</w:t>
            </w:r>
          </w:p>
        </w:tc>
      </w:tr>
      <w:tr w:rsidR="006F18F9" w:rsidRPr="00691053" w14:paraId="3C67FA4D" w14:textId="77777777" w:rsidTr="00106C8A">
        <w:trPr>
          <w:trHeight w:val="867"/>
        </w:trPr>
        <w:tc>
          <w:tcPr>
            <w:tcW w:w="710" w:type="dxa"/>
          </w:tcPr>
          <w:p w14:paraId="41F60EC4" w14:textId="77777777" w:rsidR="006F18F9" w:rsidRPr="00831E34" w:rsidRDefault="006F18F9" w:rsidP="00106C8A">
            <w:pPr>
              <w:jc w:val="right"/>
              <w:rPr>
                <w:rFonts w:asciiTheme="minorHAnsi" w:eastAsia="Times New Roman" w:hAnsiTheme="minorHAnsi" w:cstheme="minorHAnsi"/>
                <w:color w:val="000000"/>
                <w:sz w:val="16"/>
                <w:szCs w:val="16"/>
                <w:lang w:val="en-US"/>
              </w:rPr>
            </w:pPr>
          </w:p>
        </w:tc>
        <w:tc>
          <w:tcPr>
            <w:tcW w:w="8822" w:type="dxa"/>
            <w:gridSpan w:val="5"/>
          </w:tcPr>
          <w:p w14:paraId="17A15D95" w14:textId="77777777" w:rsidR="006F18F9" w:rsidRDefault="006F18F9" w:rsidP="00106C8A">
            <w:pPr>
              <w:jc w:val="right"/>
              <w:rPr>
                <w:rFonts w:asciiTheme="minorHAnsi" w:eastAsia="Times New Roman" w:hAnsiTheme="minorHAnsi" w:cstheme="minorHAnsi"/>
                <w:color w:val="000000"/>
                <w:sz w:val="16"/>
                <w:szCs w:val="16"/>
                <w:lang w:val="en-US"/>
              </w:rPr>
            </w:pPr>
          </w:p>
          <w:p w14:paraId="248FD195" w14:textId="4EAA9F2E" w:rsidR="006F18F9" w:rsidRPr="00691053" w:rsidRDefault="00A41F90" w:rsidP="00106C8A">
            <w:pPr>
              <w:jc w:val="right"/>
              <w:rPr>
                <w:rFonts w:asciiTheme="minorHAnsi" w:eastAsia="Times New Roman" w:hAnsiTheme="minorHAnsi" w:cstheme="minorHAnsi"/>
                <w:color w:val="000000"/>
                <w:sz w:val="16"/>
                <w:szCs w:val="16"/>
                <w:lang w:val="en-US"/>
              </w:rPr>
            </w:pPr>
            <w:r>
              <w:rPr>
                <w:noProof/>
                <w:lang w:val="sk-SK" w:eastAsia="sk-SK"/>
              </w:rPr>
              <w:drawing>
                <wp:inline distT="0" distB="0" distL="0" distR="0" wp14:anchorId="02A9885F" wp14:editId="3CE16420">
                  <wp:extent cx="5464810" cy="414655"/>
                  <wp:effectExtent l="0" t="0" r="2540" b="444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64810" cy="414655"/>
                          </a:xfrm>
                          <a:prstGeom prst="rect">
                            <a:avLst/>
                          </a:prstGeom>
                        </pic:spPr>
                      </pic:pic>
                    </a:graphicData>
                  </a:graphic>
                </wp:inline>
              </w:drawing>
            </w:r>
          </w:p>
        </w:tc>
      </w:tr>
    </w:tbl>
    <w:p w14:paraId="7BFA2626" w14:textId="77777777" w:rsidR="006F18F9" w:rsidRDefault="006F18F9" w:rsidP="006F18F9">
      <w:pPr>
        <w:spacing w:after="0"/>
        <w:rPr>
          <w:sz w:val="22"/>
        </w:rPr>
      </w:pPr>
    </w:p>
    <w:p w14:paraId="2AD01E02" w14:textId="5DD20788" w:rsidR="00E20DD3" w:rsidRPr="005C4114" w:rsidRDefault="006F18F9" w:rsidP="00D51C10">
      <w:pPr>
        <w:pStyle w:val="Heading2"/>
        <w:numPr>
          <w:ilvl w:val="1"/>
          <w:numId w:val="20"/>
        </w:numPr>
      </w:pPr>
      <w:bookmarkStart w:id="1672" w:name="_Toc461707141"/>
      <w:bookmarkStart w:id="1673" w:name="_Toc463013452"/>
      <w:r>
        <w:t>Result componen</w:t>
      </w:r>
      <w:r w:rsidR="005C4114">
        <w:t>t</w:t>
      </w:r>
      <w:bookmarkEnd w:id="1672"/>
      <w:bookmarkEnd w:id="1673"/>
    </w:p>
    <w:tbl>
      <w:tblPr>
        <w:tblStyle w:val="TableGrid"/>
        <w:tblW w:w="9674" w:type="dxa"/>
        <w:tblInd w:w="-289" w:type="dxa"/>
        <w:tblLayout w:type="fixed"/>
        <w:tblLook w:val="04A0" w:firstRow="1" w:lastRow="0" w:firstColumn="1" w:lastColumn="0" w:noHBand="0" w:noVBand="1"/>
      </w:tblPr>
      <w:tblGrid>
        <w:gridCol w:w="851"/>
        <w:gridCol w:w="1134"/>
        <w:gridCol w:w="142"/>
        <w:gridCol w:w="1559"/>
        <w:gridCol w:w="142"/>
        <w:gridCol w:w="4820"/>
        <w:gridCol w:w="142"/>
        <w:gridCol w:w="742"/>
        <w:gridCol w:w="142"/>
      </w:tblGrid>
      <w:tr w:rsidR="006F18F9" w:rsidRPr="00193438" w14:paraId="005B40A6" w14:textId="77777777" w:rsidTr="00106C8A">
        <w:trPr>
          <w:trHeight w:val="280"/>
        </w:trPr>
        <w:tc>
          <w:tcPr>
            <w:tcW w:w="851" w:type="dxa"/>
            <w:shd w:val="clear" w:color="auto" w:fill="122632" w:themeFill="text1"/>
            <w:hideMark/>
          </w:tcPr>
          <w:p w14:paraId="25402E28"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Id</w:t>
            </w:r>
          </w:p>
        </w:tc>
        <w:tc>
          <w:tcPr>
            <w:tcW w:w="1276" w:type="dxa"/>
            <w:gridSpan w:val="2"/>
            <w:shd w:val="clear" w:color="auto" w:fill="122632" w:themeFill="text1"/>
            <w:hideMark/>
          </w:tcPr>
          <w:p w14:paraId="2A378348"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category</w:t>
            </w:r>
          </w:p>
        </w:tc>
        <w:tc>
          <w:tcPr>
            <w:tcW w:w="1701" w:type="dxa"/>
            <w:gridSpan w:val="2"/>
            <w:shd w:val="clear" w:color="auto" w:fill="122632" w:themeFill="text1"/>
            <w:hideMark/>
          </w:tcPr>
          <w:p w14:paraId="2EB43753"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name</w:t>
            </w:r>
          </w:p>
        </w:tc>
        <w:tc>
          <w:tcPr>
            <w:tcW w:w="4962" w:type="dxa"/>
            <w:gridSpan w:val="2"/>
            <w:shd w:val="clear" w:color="auto" w:fill="122632" w:themeFill="text1"/>
            <w:hideMark/>
          </w:tcPr>
          <w:p w14:paraId="52BB40A5"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Description</w:t>
            </w:r>
          </w:p>
        </w:tc>
        <w:tc>
          <w:tcPr>
            <w:tcW w:w="884" w:type="dxa"/>
            <w:gridSpan w:val="2"/>
            <w:shd w:val="clear" w:color="auto" w:fill="122632" w:themeFill="text1"/>
            <w:hideMark/>
          </w:tcPr>
          <w:p w14:paraId="74ABDD71"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Priority</w:t>
            </w:r>
          </w:p>
        </w:tc>
      </w:tr>
      <w:tr w:rsidR="006F18F9" w:rsidRPr="00193438" w14:paraId="538038FD" w14:textId="77777777" w:rsidTr="00106C8A">
        <w:trPr>
          <w:gridAfter w:val="1"/>
          <w:wAfter w:w="142" w:type="dxa"/>
          <w:trHeight w:val="280"/>
        </w:trPr>
        <w:tc>
          <w:tcPr>
            <w:tcW w:w="851" w:type="dxa"/>
            <w:shd w:val="clear" w:color="auto" w:fill="auto"/>
          </w:tcPr>
          <w:p w14:paraId="47CBD8E0"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color w:val="000000"/>
                <w:sz w:val="16"/>
                <w:szCs w:val="16"/>
                <w:lang w:val="en-US"/>
              </w:rPr>
              <w:t>10.4.0</w:t>
            </w:r>
          </w:p>
        </w:tc>
        <w:tc>
          <w:tcPr>
            <w:tcW w:w="1134" w:type="dxa"/>
            <w:shd w:val="clear" w:color="auto" w:fill="auto"/>
          </w:tcPr>
          <w:p w14:paraId="724BE888" w14:textId="77777777" w:rsidR="006F18F9" w:rsidRDefault="006F18F9" w:rsidP="00106C8A">
            <w:pPr>
              <w:rPr>
                <w:rFonts w:asciiTheme="minorHAnsi" w:eastAsia="Times New Roman" w:hAnsiTheme="minorHAnsi" w:cstheme="minorHAnsi"/>
                <w:b/>
                <w:color w:val="000000"/>
                <w:sz w:val="16"/>
                <w:szCs w:val="16"/>
                <w:lang w:val="en-US"/>
              </w:rPr>
            </w:pPr>
            <w:r>
              <w:rPr>
                <w:rFonts w:asciiTheme="minorHAnsi" w:eastAsia="Times New Roman" w:hAnsiTheme="minorHAnsi" w:cstheme="minorHAnsi"/>
                <w:b/>
                <w:color w:val="000000"/>
                <w:sz w:val="16"/>
                <w:szCs w:val="16"/>
                <w:lang w:val="en-US"/>
              </w:rPr>
              <w:t>Search Result</w:t>
            </w:r>
          </w:p>
          <w:p w14:paraId="6524ABDB" w14:textId="77777777" w:rsidR="006F18F9" w:rsidRDefault="006F18F9" w:rsidP="00106C8A">
            <w:pPr>
              <w:jc w:val="center"/>
              <w:rPr>
                <w:rFonts w:asciiTheme="minorHAnsi" w:eastAsia="Times New Roman" w:hAnsiTheme="minorHAnsi" w:cstheme="minorHAnsi"/>
                <w:b/>
                <w:bCs/>
                <w:color w:val="FFFFFF" w:themeColor="background1"/>
                <w:sz w:val="16"/>
                <w:szCs w:val="16"/>
                <w:lang w:val="en-US"/>
              </w:rPr>
            </w:pPr>
          </w:p>
        </w:tc>
        <w:tc>
          <w:tcPr>
            <w:tcW w:w="1701" w:type="dxa"/>
            <w:gridSpan w:val="2"/>
            <w:shd w:val="clear" w:color="auto" w:fill="auto"/>
          </w:tcPr>
          <w:p w14:paraId="4AE1D38A" w14:textId="77777777" w:rsidR="006F18F9" w:rsidRDefault="006F18F9" w:rsidP="00106C8A">
            <w:pPr>
              <w:jc w:val="center"/>
              <w:rPr>
                <w:rFonts w:asciiTheme="minorHAnsi" w:eastAsia="Times New Roman" w:hAnsiTheme="minorHAnsi" w:cstheme="minorHAnsi"/>
                <w:b/>
                <w:bCs/>
                <w:color w:val="FFFFFF" w:themeColor="background1"/>
                <w:sz w:val="16"/>
                <w:szCs w:val="16"/>
                <w:lang w:val="en-US"/>
              </w:rPr>
            </w:pPr>
            <w:r w:rsidRPr="000C33EA">
              <w:rPr>
                <w:rFonts w:asciiTheme="minorHAnsi" w:eastAsia="Times New Roman" w:hAnsiTheme="minorHAnsi" w:cstheme="minorHAnsi"/>
                <w:sz w:val="16"/>
                <w:szCs w:val="16"/>
                <w:lang w:val="en-US"/>
              </w:rPr>
              <w:t>Result component</w:t>
            </w:r>
          </w:p>
        </w:tc>
        <w:tc>
          <w:tcPr>
            <w:tcW w:w="4962" w:type="dxa"/>
            <w:gridSpan w:val="2"/>
            <w:shd w:val="clear" w:color="auto" w:fill="auto"/>
          </w:tcPr>
          <w:p w14:paraId="547D2CF3" w14:textId="77777777" w:rsidR="006F18F9" w:rsidRPr="00423D1D" w:rsidRDefault="006F18F9" w:rsidP="00106C8A">
            <w:pPr>
              <w:rPr>
                <w:rFonts w:asciiTheme="minorHAnsi" w:eastAsia="Times New Roman" w:hAnsiTheme="minorHAnsi" w:cstheme="minorHAnsi"/>
                <w:sz w:val="16"/>
                <w:szCs w:val="16"/>
                <w:lang w:val="en-US" w:eastAsia="ru-RU"/>
              </w:rPr>
            </w:pPr>
            <w:r w:rsidRPr="00423D1D">
              <w:rPr>
                <w:rFonts w:asciiTheme="minorHAnsi" w:eastAsia="Times New Roman" w:hAnsiTheme="minorHAnsi" w:cstheme="minorHAnsi"/>
                <w:color w:val="0000FF"/>
                <w:sz w:val="16"/>
                <w:szCs w:val="16"/>
                <w:lang w:val="en-US" w:eastAsia="ru-RU"/>
              </w:rPr>
              <w:t xml:space="preserve">Given </w:t>
            </w:r>
            <w:r w:rsidRPr="00423D1D">
              <w:rPr>
                <w:rFonts w:asciiTheme="minorHAnsi" w:eastAsia="Times New Roman" w:hAnsiTheme="minorHAnsi" w:cstheme="minorHAnsi"/>
                <w:sz w:val="16"/>
                <w:szCs w:val="16"/>
                <w:lang w:val="en-US" w:eastAsia="ru-RU"/>
              </w:rPr>
              <w:t>I am located on the search results page</w:t>
            </w:r>
          </w:p>
          <w:p w14:paraId="5D51D71B" w14:textId="77777777" w:rsidR="006F18F9" w:rsidRDefault="006F18F9" w:rsidP="00F8483E">
            <w:pPr>
              <w:rPr>
                <w:ins w:id="1674" w:author="Ghita Benotmane" w:date="2016-09-13T14:23:00Z"/>
                <w:rFonts w:asciiTheme="minorHAnsi" w:eastAsia="Times New Roman" w:hAnsiTheme="minorHAnsi" w:cstheme="minorHAnsi"/>
                <w:sz w:val="16"/>
                <w:szCs w:val="16"/>
                <w:lang w:val="en-US" w:eastAsia="ru-RU"/>
              </w:rPr>
            </w:pPr>
            <w:r w:rsidRPr="00423D1D">
              <w:rPr>
                <w:rFonts w:asciiTheme="minorHAnsi" w:eastAsia="Times New Roman" w:hAnsiTheme="minorHAnsi" w:cstheme="minorHAnsi"/>
                <w:color w:val="0000FF"/>
                <w:sz w:val="16"/>
                <w:szCs w:val="16"/>
                <w:lang w:val="en-US" w:eastAsia="ru-RU"/>
              </w:rPr>
              <w:t xml:space="preserve">Then </w:t>
            </w:r>
            <w:r w:rsidRPr="00423D1D">
              <w:rPr>
                <w:rFonts w:asciiTheme="minorHAnsi" w:eastAsia="Times New Roman" w:hAnsiTheme="minorHAnsi" w:cstheme="minorHAnsi"/>
                <w:sz w:val="16"/>
                <w:szCs w:val="16"/>
                <w:lang w:val="en-US" w:eastAsia="ru-RU"/>
              </w:rPr>
              <w:t xml:space="preserve">the list of results </w:t>
            </w:r>
            <w:r>
              <w:rPr>
                <w:rFonts w:asciiTheme="minorHAnsi" w:eastAsia="Times New Roman" w:hAnsiTheme="minorHAnsi" w:cstheme="minorHAnsi"/>
                <w:sz w:val="16"/>
                <w:szCs w:val="16"/>
                <w:lang w:val="en-US" w:eastAsia="ru-RU"/>
              </w:rPr>
              <w:t xml:space="preserve">to my search query will be structured with the following metadata components: result label, title, date, author, </w:t>
            </w:r>
            <w:del w:id="1675" w:author="Ghita Benotmane" w:date="2016-09-13T13:51:00Z">
              <w:r>
                <w:rPr>
                  <w:rFonts w:asciiTheme="minorHAnsi" w:eastAsia="Times New Roman" w:hAnsiTheme="minorHAnsi" w:cstheme="minorHAnsi"/>
                  <w:sz w:val="16"/>
                  <w:szCs w:val="16"/>
                  <w:lang w:val="en-US" w:eastAsia="ru-RU"/>
                </w:rPr>
                <w:delText xml:space="preserve">bookmark </w:delText>
              </w:r>
            </w:del>
            <w:commentRangeStart w:id="1676"/>
            <w:ins w:id="1677" w:author="Ghita Benotmane" w:date="2016-09-13T13:51:00Z">
              <w:r w:rsidR="00F8483E" w:rsidRPr="008F59BB">
                <w:rPr>
                  <w:rFonts w:asciiTheme="minorHAnsi" w:eastAsia="Times New Roman" w:hAnsiTheme="minorHAnsi" w:cstheme="minorHAnsi"/>
                  <w:sz w:val="16"/>
                  <w:szCs w:val="16"/>
                  <w:highlight w:val="yellow"/>
                  <w:lang w:val="en-US" w:eastAsia="ru-RU"/>
                </w:rPr>
                <w:t>add to/remove from favorite</w:t>
              </w:r>
            </w:ins>
            <w:commentRangeEnd w:id="1676"/>
            <w:ins w:id="1678" w:author="Ghita Benotmane" w:date="2016-09-13T13:52:00Z">
              <w:r w:rsidR="00F8483E" w:rsidRPr="008F59BB">
                <w:rPr>
                  <w:rStyle w:val="CommentReference"/>
                  <w:highlight w:val="yellow"/>
                </w:rPr>
                <w:commentReference w:id="1676"/>
              </w:r>
            </w:ins>
            <w:ins w:id="1679" w:author="Ghita Benotmane" w:date="2016-09-13T13:51:00Z">
              <w:r w:rsidR="00F8483E">
                <w:rPr>
                  <w:rFonts w:asciiTheme="minorHAnsi" w:eastAsia="Times New Roman" w:hAnsiTheme="minorHAnsi" w:cstheme="minorHAnsi"/>
                  <w:sz w:val="16"/>
                  <w:szCs w:val="16"/>
                  <w:lang w:val="en-US" w:eastAsia="ru-RU"/>
                </w:rPr>
                <w:t xml:space="preserve"> </w:t>
              </w:r>
            </w:ins>
            <w:r>
              <w:rPr>
                <w:rFonts w:asciiTheme="minorHAnsi" w:eastAsia="Times New Roman" w:hAnsiTheme="minorHAnsi" w:cstheme="minorHAnsi"/>
                <w:sz w:val="16"/>
                <w:szCs w:val="16"/>
                <w:lang w:val="en-US" w:eastAsia="ru-RU"/>
              </w:rPr>
              <w:t>button, text abstract, and URL</w:t>
            </w:r>
          </w:p>
          <w:p w14:paraId="27B6024C" w14:textId="77777777" w:rsidR="00E408AF" w:rsidRDefault="00E408AF" w:rsidP="00F8483E">
            <w:pPr>
              <w:rPr>
                <w:ins w:id="1680" w:author="Ghita Benotmane" w:date="2016-09-13T14:23:00Z"/>
                <w:rFonts w:asciiTheme="minorHAnsi" w:eastAsia="Times New Roman" w:hAnsiTheme="minorHAnsi" w:cstheme="minorHAnsi"/>
                <w:sz w:val="16"/>
                <w:szCs w:val="16"/>
                <w:lang w:val="en-US" w:eastAsia="ru-RU"/>
              </w:rPr>
            </w:pPr>
          </w:p>
          <w:p w14:paraId="61323B9E" w14:textId="77777777" w:rsidR="006F18F9" w:rsidRPr="00193438" w:rsidRDefault="00E408AF" w:rsidP="00106C8A">
            <w:pPr>
              <w:rPr>
                <w:rFonts w:asciiTheme="minorHAnsi" w:eastAsia="Times New Roman" w:hAnsiTheme="minorHAnsi" w:cstheme="minorHAnsi"/>
                <w:b/>
                <w:bCs/>
                <w:color w:val="FFFFFF" w:themeColor="background1"/>
                <w:sz w:val="16"/>
                <w:szCs w:val="16"/>
                <w:lang w:val="en-US"/>
              </w:rPr>
            </w:pPr>
            <w:ins w:id="1681" w:author="Ghita Benotmane" w:date="2016-09-13T14:23:00Z">
              <w:r w:rsidRPr="003C3273">
                <w:rPr>
                  <w:rFonts w:asciiTheme="minorHAnsi" w:eastAsia="Times New Roman" w:hAnsiTheme="minorHAnsi" w:cstheme="minorHAnsi"/>
                  <w:b/>
                  <w:bCs/>
                  <w:color w:val="122632" w:themeColor="text1"/>
                  <w:sz w:val="16"/>
                  <w:szCs w:val="16"/>
                  <w:highlight w:val="yellow"/>
                  <w:lang w:val="en-US"/>
                </w:rPr>
                <w:t xml:space="preserve">New PBI: </w:t>
              </w:r>
              <w:r w:rsidRPr="003C3273">
                <w:rPr>
                  <w:rFonts w:asciiTheme="minorHAnsi" w:eastAsia="Times New Roman" w:hAnsiTheme="minorHAnsi" w:cstheme="minorHAnsi"/>
                  <w:bCs/>
                  <w:color w:val="122632" w:themeColor="text1"/>
                  <w:sz w:val="16"/>
                  <w:szCs w:val="16"/>
                  <w:highlight w:val="yellow"/>
                  <w:lang w:val="en-US"/>
                </w:rPr>
                <w:t>align UI of share &amp; favorite button with the UI specified in section 1.2</w:t>
              </w:r>
              <w:r w:rsidRPr="008F59BB">
                <w:rPr>
                  <w:rFonts w:asciiTheme="minorHAnsi" w:eastAsia="Times New Roman" w:hAnsiTheme="minorHAnsi" w:cstheme="minorHAnsi"/>
                  <w:bCs/>
                  <w:color w:val="FFFFFF" w:themeColor="background1"/>
                  <w:sz w:val="16"/>
                  <w:szCs w:val="16"/>
                  <w:highlight w:val="yellow"/>
                  <w:lang w:val="en-US"/>
                </w:rPr>
                <w:t>.</w:t>
              </w:r>
            </w:ins>
          </w:p>
        </w:tc>
        <w:tc>
          <w:tcPr>
            <w:tcW w:w="884" w:type="dxa"/>
            <w:gridSpan w:val="2"/>
            <w:shd w:val="clear" w:color="auto" w:fill="auto"/>
          </w:tcPr>
          <w:p w14:paraId="5F261854"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sidRPr="00691053">
              <w:rPr>
                <w:rFonts w:asciiTheme="minorHAnsi" w:eastAsia="Times New Roman" w:hAnsiTheme="minorHAnsi" w:cstheme="minorHAnsi"/>
                <w:color w:val="000000"/>
                <w:sz w:val="16"/>
                <w:szCs w:val="16"/>
                <w:lang w:val="en-US"/>
              </w:rPr>
              <w:t>1</w:t>
            </w:r>
          </w:p>
        </w:tc>
      </w:tr>
      <w:tr w:rsidR="006F18F9" w14:paraId="08729486" w14:textId="77777777" w:rsidTr="00106C8A">
        <w:trPr>
          <w:gridAfter w:val="1"/>
          <w:wAfter w:w="142" w:type="dxa"/>
          <w:trHeight w:val="867"/>
        </w:trPr>
        <w:tc>
          <w:tcPr>
            <w:tcW w:w="851" w:type="dxa"/>
          </w:tcPr>
          <w:p w14:paraId="79172004" w14:textId="77777777" w:rsidR="006F18F9" w:rsidRDefault="006F18F9" w:rsidP="00106C8A">
            <w:pPr>
              <w:jc w:val="right"/>
              <w:rPr>
                <w:rFonts w:asciiTheme="minorHAnsi" w:eastAsia="Times New Roman" w:hAnsiTheme="minorHAnsi" w:cstheme="minorHAnsi"/>
                <w:color w:val="000000"/>
                <w:sz w:val="16"/>
                <w:szCs w:val="16"/>
                <w:lang w:val="en-US"/>
              </w:rPr>
            </w:pPr>
          </w:p>
        </w:tc>
        <w:tc>
          <w:tcPr>
            <w:tcW w:w="8681" w:type="dxa"/>
            <w:gridSpan w:val="7"/>
          </w:tcPr>
          <w:p w14:paraId="07343F0E" w14:textId="77777777" w:rsidR="006F18F9" w:rsidRDefault="006F18F9" w:rsidP="00106C8A">
            <w:pPr>
              <w:rPr>
                <w:noProof/>
                <w:lang w:val="en-US"/>
              </w:rPr>
            </w:pPr>
          </w:p>
          <w:p w14:paraId="7A63AA77" w14:textId="03E747A0" w:rsidR="006F18F9" w:rsidRDefault="00A41F90" w:rsidP="00106C8A">
            <w:pPr>
              <w:rPr>
                <w:noProof/>
                <w:lang w:val="en-US"/>
              </w:rPr>
            </w:pPr>
            <w:r>
              <w:rPr>
                <w:noProof/>
                <w:lang w:val="sk-SK" w:eastAsia="sk-SK"/>
              </w:rPr>
              <w:drawing>
                <wp:inline distT="0" distB="0" distL="0" distR="0" wp14:anchorId="5AB36F88" wp14:editId="30CAAD44">
                  <wp:extent cx="5375275" cy="114617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75275" cy="1146175"/>
                          </a:xfrm>
                          <a:prstGeom prst="rect">
                            <a:avLst/>
                          </a:prstGeom>
                        </pic:spPr>
                      </pic:pic>
                    </a:graphicData>
                  </a:graphic>
                </wp:inline>
              </w:drawing>
            </w:r>
          </w:p>
          <w:p w14:paraId="5C8F81C7" w14:textId="77777777" w:rsidR="006F18F9" w:rsidRDefault="006F18F9" w:rsidP="00106C8A">
            <w:pPr>
              <w:rPr>
                <w:noProof/>
                <w:lang w:val="en-US"/>
              </w:rPr>
            </w:pPr>
          </w:p>
        </w:tc>
      </w:tr>
      <w:tr w:rsidR="006F18F9" w:rsidRPr="00691053" w14:paraId="76470B1B" w14:textId="77777777" w:rsidTr="00106C8A">
        <w:trPr>
          <w:gridAfter w:val="1"/>
          <w:wAfter w:w="142" w:type="dxa"/>
          <w:trHeight w:val="867"/>
        </w:trPr>
        <w:tc>
          <w:tcPr>
            <w:tcW w:w="851" w:type="dxa"/>
          </w:tcPr>
          <w:p w14:paraId="2EB89B5E" w14:textId="77777777" w:rsidR="006F18F9" w:rsidRPr="00831E34" w:rsidRDefault="006F18F9" w:rsidP="00106C8A">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10.4.1</w:t>
            </w:r>
          </w:p>
        </w:tc>
        <w:tc>
          <w:tcPr>
            <w:tcW w:w="1276" w:type="dxa"/>
            <w:gridSpan w:val="2"/>
          </w:tcPr>
          <w:p w14:paraId="7B2D31F2" w14:textId="77777777" w:rsidR="006F18F9" w:rsidRPr="00D31FFC" w:rsidRDefault="006F18F9" w:rsidP="00106C8A">
            <w:pPr>
              <w:rPr>
                <w:rFonts w:asciiTheme="minorHAnsi" w:eastAsia="Times New Roman" w:hAnsiTheme="minorHAnsi" w:cstheme="minorHAnsi"/>
                <w:b/>
                <w:color w:val="000000"/>
                <w:sz w:val="16"/>
                <w:szCs w:val="16"/>
                <w:lang w:val="en-US"/>
              </w:rPr>
            </w:pPr>
            <w:r>
              <w:rPr>
                <w:rFonts w:asciiTheme="minorHAnsi" w:eastAsia="Times New Roman" w:hAnsiTheme="minorHAnsi" w:cstheme="minorHAnsi"/>
                <w:b/>
                <w:color w:val="000000"/>
                <w:sz w:val="16"/>
                <w:szCs w:val="16"/>
                <w:lang w:val="en-US"/>
              </w:rPr>
              <w:t>Search result</w:t>
            </w:r>
            <w:r w:rsidRPr="00D31FFC">
              <w:rPr>
                <w:rFonts w:asciiTheme="minorHAnsi" w:eastAsia="Times New Roman" w:hAnsiTheme="minorHAnsi" w:cstheme="minorHAnsi"/>
                <w:b/>
                <w:color w:val="000000"/>
                <w:sz w:val="16"/>
                <w:szCs w:val="16"/>
                <w:lang w:val="en-US"/>
              </w:rPr>
              <w:t xml:space="preserve"> component</w:t>
            </w:r>
          </w:p>
        </w:tc>
        <w:tc>
          <w:tcPr>
            <w:tcW w:w="1559" w:type="dxa"/>
          </w:tcPr>
          <w:p w14:paraId="0FE21817" w14:textId="77777777" w:rsidR="006F18F9" w:rsidRPr="000C33EA" w:rsidRDefault="006F18F9" w:rsidP="00106C8A">
            <w:pPr>
              <w:rPr>
                <w:rFonts w:asciiTheme="minorHAnsi" w:eastAsia="Times New Roman" w:hAnsiTheme="minorHAnsi" w:cstheme="minorHAnsi"/>
                <w:sz w:val="16"/>
                <w:szCs w:val="16"/>
                <w:lang w:val="en-US"/>
              </w:rPr>
            </w:pPr>
            <w:r w:rsidRPr="000C33EA">
              <w:rPr>
                <w:rFonts w:asciiTheme="minorHAnsi" w:eastAsia="Times New Roman" w:hAnsiTheme="minorHAnsi" w:cstheme="minorHAnsi"/>
                <w:sz w:val="16"/>
                <w:szCs w:val="16"/>
                <w:lang w:val="en-US"/>
              </w:rPr>
              <w:t>Result label</w:t>
            </w:r>
          </w:p>
        </w:tc>
        <w:tc>
          <w:tcPr>
            <w:tcW w:w="4962" w:type="dxa"/>
            <w:gridSpan w:val="2"/>
          </w:tcPr>
          <w:p w14:paraId="6FC2D18A" w14:textId="77777777" w:rsidR="006F18F9" w:rsidRDefault="006F18F9" w:rsidP="00106C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Given</w:t>
            </w:r>
            <w:r w:rsidRPr="00123367">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val="en-US" w:eastAsia="ru-RU"/>
              </w:rPr>
              <w:t xml:space="preserve">I am on the search results page </w:t>
            </w:r>
          </w:p>
          <w:p w14:paraId="1FED9B43" w14:textId="77777777" w:rsidR="006F18F9" w:rsidRDefault="006F18F9" w:rsidP="00106C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And</w:t>
            </w:r>
            <w:r w:rsidRPr="00123367">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val="en-US" w:eastAsia="ru-RU"/>
              </w:rPr>
              <w:t>I view a search result component</w:t>
            </w:r>
          </w:p>
          <w:p w14:paraId="796A2431" w14:textId="77777777" w:rsidR="006F18F9" w:rsidRDefault="006F18F9" w:rsidP="00106C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w:t>
            </w:r>
            <w:r w:rsidRPr="00123367">
              <w:rPr>
                <w:rFonts w:asciiTheme="minorHAnsi" w:eastAsia="Times New Roman" w:hAnsiTheme="minorHAnsi" w:cstheme="minorHAnsi"/>
                <w:color w:val="0000FF"/>
                <w:sz w:val="16"/>
                <w:szCs w:val="16"/>
                <w:lang w:val="en-US" w:eastAsia="ru-RU"/>
              </w:rPr>
              <w:t xml:space="preserve">hen </w:t>
            </w:r>
            <w:r>
              <w:rPr>
                <w:rFonts w:asciiTheme="minorHAnsi" w:eastAsia="Times New Roman" w:hAnsiTheme="minorHAnsi" w:cstheme="minorHAnsi"/>
                <w:sz w:val="16"/>
                <w:szCs w:val="16"/>
                <w:lang w:val="en-US" w:eastAsia="ru-RU"/>
              </w:rPr>
              <w:t xml:space="preserve">I will always be indicated the result label this result is associated to. </w:t>
            </w:r>
          </w:p>
          <w:p w14:paraId="77FB573F" w14:textId="77777777" w:rsidR="006F18F9" w:rsidRDefault="006F18F9" w:rsidP="00106C8A">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And</w:t>
            </w:r>
            <w:r w:rsidRPr="00123367">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val="en-US" w:eastAsia="ru-RU"/>
              </w:rPr>
              <w:t>the result label category types can be, “engage”, “Link”, “PDF”, “EXCEL”, “PPT”, “NEWS”</w:t>
            </w:r>
          </w:p>
          <w:p w14:paraId="004EF803" w14:textId="77777777" w:rsidR="006F18F9" w:rsidRPr="00423D1D" w:rsidRDefault="006F18F9" w:rsidP="00106C8A">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And</w:t>
            </w:r>
            <w:r w:rsidRPr="00123367">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val="en-US" w:eastAsia="ru-RU"/>
              </w:rPr>
              <w:t>the result label component is inactive</w:t>
            </w:r>
          </w:p>
        </w:tc>
        <w:tc>
          <w:tcPr>
            <w:tcW w:w="884" w:type="dxa"/>
            <w:gridSpan w:val="2"/>
          </w:tcPr>
          <w:p w14:paraId="708D42C2" w14:textId="77777777" w:rsidR="006F18F9" w:rsidRPr="00691053" w:rsidRDefault="006F18F9" w:rsidP="00106C8A">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6F18F9" w:rsidRPr="00691053" w14:paraId="0A0515C3" w14:textId="77777777" w:rsidTr="00106C8A">
        <w:trPr>
          <w:gridAfter w:val="1"/>
          <w:wAfter w:w="142" w:type="dxa"/>
          <w:trHeight w:val="867"/>
        </w:trPr>
        <w:tc>
          <w:tcPr>
            <w:tcW w:w="851" w:type="dxa"/>
          </w:tcPr>
          <w:p w14:paraId="1E81F1FD" w14:textId="77777777" w:rsidR="006F18F9" w:rsidRPr="00831E34" w:rsidRDefault="006F18F9" w:rsidP="00106C8A">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lastRenderedPageBreak/>
              <w:t>10.4.2</w:t>
            </w:r>
          </w:p>
        </w:tc>
        <w:tc>
          <w:tcPr>
            <w:tcW w:w="1276" w:type="dxa"/>
            <w:gridSpan w:val="2"/>
          </w:tcPr>
          <w:p w14:paraId="7A2D2F07" w14:textId="77777777" w:rsidR="006F18F9" w:rsidRPr="00D31FFC" w:rsidRDefault="006F18F9" w:rsidP="00106C8A">
            <w:pPr>
              <w:rPr>
                <w:rFonts w:asciiTheme="minorHAnsi" w:eastAsia="Times New Roman" w:hAnsiTheme="minorHAnsi" w:cstheme="minorHAnsi"/>
                <w:b/>
                <w:color w:val="000000"/>
                <w:sz w:val="16"/>
                <w:szCs w:val="16"/>
                <w:lang w:val="en-US"/>
              </w:rPr>
            </w:pPr>
            <w:r w:rsidRPr="00C41DEE">
              <w:rPr>
                <w:rFonts w:asciiTheme="minorHAnsi" w:eastAsia="Times New Roman" w:hAnsiTheme="minorHAnsi" w:cstheme="minorHAnsi"/>
                <w:b/>
                <w:color w:val="000000"/>
                <w:sz w:val="16"/>
                <w:szCs w:val="16"/>
                <w:lang w:val="en-US"/>
              </w:rPr>
              <w:t>Search result component</w:t>
            </w:r>
          </w:p>
        </w:tc>
        <w:tc>
          <w:tcPr>
            <w:tcW w:w="1559" w:type="dxa"/>
          </w:tcPr>
          <w:p w14:paraId="3272219F" w14:textId="77777777" w:rsidR="006F18F9" w:rsidRPr="000C33EA" w:rsidRDefault="006F18F9" w:rsidP="00106C8A">
            <w:pPr>
              <w:rPr>
                <w:rFonts w:asciiTheme="minorHAnsi" w:eastAsia="Times New Roman" w:hAnsiTheme="minorHAnsi" w:cstheme="minorHAnsi"/>
                <w:sz w:val="16"/>
                <w:szCs w:val="16"/>
                <w:lang w:val="en-US"/>
              </w:rPr>
            </w:pPr>
            <w:r w:rsidRPr="000C33EA">
              <w:rPr>
                <w:rFonts w:asciiTheme="minorHAnsi" w:eastAsia="Times New Roman" w:hAnsiTheme="minorHAnsi" w:cstheme="minorHAnsi"/>
                <w:sz w:val="16"/>
                <w:szCs w:val="16"/>
                <w:lang w:val="en-US"/>
              </w:rPr>
              <w:t>Result image and title</w:t>
            </w:r>
          </w:p>
        </w:tc>
        <w:tc>
          <w:tcPr>
            <w:tcW w:w="4962" w:type="dxa"/>
            <w:gridSpan w:val="2"/>
          </w:tcPr>
          <w:p w14:paraId="5F8090D3" w14:textId="77777777" w:rsidR="006F18F9" w:rsidRDefault="006F18F9" w:rsidP="00106C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Given</w:t>
            </w:r>
            <w:r w:rsidRPr="00123367">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val="en-US" w:eastAsia="ru-RU"/>
              </w:rPr>
              <w:t xml:space="preserve">I am on the search results page </w:t>
            </w:r>
          </w:p>
          <w:p w14:paraId="6240D41A" w14:textId="77777777" w:rsidR="006F18F9" w:rsidRDefault="006F18F9" w:rsidP="00106C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And</w:t>
            </w:r>
            <w:r w:rsidRPr="00123367">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val="en-US" w:eastAsia="ru-RU"/>
              </w:rPr>
              <w:t>I view a search result component</w:t>
            </w:r>
          </w:p>
          <w:p w14:paraId="6C15E766" w14:textId="77777777" w:rsidR="006F18F9" w:rsidRDefault="006F18F9" w:rsidP="00106C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And</w:t>
            </w:r>
            <w:r w:rsidRPr="00123367">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val="en-US" w:eastAsia="ru-RU"/>
              </w:rPr>
              <w:t>I click on either the “image” or “title” of the result component</w:t>
            </w:r>
          </w:p>
          <w:p w14:paraId="1F5B1ADC" w14:textId="77777777" w:rsidR="006F18F9" w:rsidRPr="00423D1D" w:rsidRDefault="006F18F9" w:rsidP="00106C8A">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T</w:t>
            </w:r>
            <w:r w:rsidRPr="00123367">
              <w:rPr>
                <w:rFonts w:asciiTheme="minorHAnsi" w:eastAsia="Times New Roman" w:hAnsiTheme="minorHAnsi" w:cstheme="minorHAnsi"/>
                <w:color w:val="0000FF"/>
                <w:sz w:val="16"/>
                <w:szCs w:val="16"/>
                <w:lang w:val="en-US" w:eastAsia="ru-RU"/>
              </w:rPr>
              <w:t>hen</w:t>
            </w:r>
            <w:r>
              <w:rPr>
                <w:rFonts w:asciiTheme="minorHAnsi" w:eastAsia="Times New Roman" w:hAnsiTheme="minorHAnsi" w:cstheme="minorHAnsi"/>
                <w:sz w:val="16"/>
                <w:szCs w:val="16"/>
                <w:lang w:val="en-US" w:eastAsia="ru-RU"/>
              </w:rPr>
              <w:t xml:space="preserve"> the system redirects me to the result’s URL location.</w:t>
            </w:r>
          </w:p>
        </w:tc>
        <w:tc>
          <w:tcPr>
            <w:tcW w:w="884" w:type="dxa"/>
            <w:gridSpan w:val="2"/>
          </w:tcPr>
          <w:p w14:paraId="0522257E" w14:textId="77777777" w:rsidR="006F18F9" w:rsidRPr="00691053" w:rsidRDefault="006F18F9" w:rsidP="00106C8A">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6F18F9" w:rsidRPr="00691053" w14:paraId="07C15970" w14:textId="77777777" w:rsidTr="00106C8A">
        <w:trPr>
          <w:gridAfter w:val="1"/>
          <w:wAfter w:w="142" w:type="dxa"/>
          <w:trHeight w:val="708"/>
        </w:trPr>
        <w:tc>
          <w:tcPr>
            <w:tcW w:w="851" w:type="dxa"/>
          </w:tcPr>
          <w:p w14:paraId="00209C28" w14:textId="77777777" w:rsidR="006F18F9" w:rsidRPr="00831E34" w:rsidRDefault="006F18F9" w:rsidP="00106C8A">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10.4.3</w:t>
            </w:r>
          </w:p>
        </w:tc>
        <w:tc>
          <w:tcPr>
            <w:tcW w:w="1276" w:type="dxa"/>
            <w:gridSpan w:val="2"/>
          </w:tcPr>
          <w:p w14:paraId="7E13547D" w14:textId="77777777" w:rsidR="006F18F9" w:rsidRPr="00D31FFC" w:rsidRDefault="006F18F9" w:rsidP="00106C8A">
            <w:pPr>
              <w:rPr>
                <w:rFonts w:asciiTheme="minorHAnsi" w:eastAsia="Times New Roman" w:hAnsiTheme="minorHAnsi" w:cstheme="minorHAnsi"/>
                <w:b/>
                <w:color w:val="000000"/>
                <w:sz w:val="16"/>
                <w:szCs w:val="16"/>
                <w:lang w:val="en-US"/>
              </w:rPr>
            </w:pPr>
            <w:r w:rsidRPr="00C41DEE">
              <w:rPr>
                <w:rFonts w:asciiTheme="minorHAnsi" w:eastAsia="Times New Roman" w:hAnsiTheme="minorHAnsi" w:cstheme="minorHAnsi"/>
                <w:b/>
                <w:color w:val="000000"/>
                <w:sz w:val="16"/>
                <w:szCs w:val="16"/>
                <w:lang w:val="en-US"/>
              </w:rPr>
              <w:t>Search result component</w:t>
            </w:r>
          </w:p>
        </w:tc>
        <w:tc>
          <w:tcPr>
            <w:tcW w:w="1559" w:type="dxa"/>
          </w:tcPr>
          <w:p w14:paraId="469D34D3" w14:textId="77777777" w:rsidR="006F18F9" w:rsidRDefault="006F18F9" w:rsidP="00106C8A">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Article date</w:t>
            </w:r>
          </w:p>
        </w:tc>
        <w:tc>
          <w:tcPr>
            <w:tcW w:w="4962" w:type="dxa"/>
            <w:gridSpan w:val="2"/>
          </w:tcPr>
          <w:p w14:paraId="18005CCB" w14:textId="77777777" w:rsidR="006F18F9" w:rsidRDefault="006F18F9" w:rsidP="00106C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Given</w:t>
            </w:r>
            <w:r w:rsidRPr="00123367">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val="en-US" w:eastAsia="ru-RU"/>
              </w:rPr>
              <w:t xml:space="preserve">I am on the search results page </w:t>
            </w:r>
          </w:p>
          <w:p w14:paraId="60F49EED" w14:textId="77777777" w:rsidR="006F18F9" w:rsidRDefault="006F18F9" w:rsidP="00106C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And</w:t>
            </w:r>
            <w:r w:rsidRPr="00123367">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val="en-US" w:eastAsia="ru-RU"/>
              </w:rPr>
              <w:t>I view a search result component</w:t>
            </w:r>
          </w:p>
          <w:p w14:paraId="2381D95E" w14:textId="77777777" w:rsidR="006F18F9" w:rsidRDefault="006F18F9" w:rsidP="00106C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w:t>
            </w:r>
            <w:r w:rsidRPr="00123367">
              <w:rPr>
                <w:rFonts w:asciiTheme="minorHAnsi" w:eastAsia="Times New Roman" w:hAnsiTheme="minorHAnsi" w:cstheme="minorHAnsi"/>
                <w:color w:val="0000FF"/>
                <w:sz w:val="16"/>
                <w:szCs w:val="16"/>
                <w:lang w:val="en-US" w:eastAsia="ru-RU"/>
              </w:rPr>
              <w:t>hen</w:t>
            </w:r>
            <w:r>
              <w:rPr>
                <w:rFonts w:asciiTheme="minorHAnsi" w:eastAsia="Times New Roman" w:hAnsiTheme="minorHAnsi" w:cstheme="minorHAnsi"/>
                <w:sz w:val="16"/>
                <w:szCs w:val="16"/>
                <w:lang w:val="en-US" w:eastAsia="ru-RU"/>
              </w:rPr>
              <w:t xml:space="preserve"> I will see that publishing date of that result component</w:t>
            </w:r>
          </w:p>
          <w:p w14:paraId="477CBADF" w14:textId="77777777" w:rsidR="006F18F9" w:rsidRDefault="006F18F9" w:rsidP="00106C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And</w:t>
            </w:r>
            <w:r w:rsidRPr="00123367">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val="en-US" w:eastAsia="ru-RU"/>
              </w:rPr>
              <w:t>the result label component is inactive</w:t>
            </w:r>
          </w:p>
          <w:p w14:paraId="1719E10B" w14:textId="77777777" w:rsidR="006F18F9" w:rsidRDefault="006F18F9" w:rsidP="00106C8A">
            <w:pPr>
              <w:rPr>
                <w:rFonts w:asciiTheme="minorHAnsi" w:eastAsia="Times New Roman" w:hAnsiTheme="minorHAnsi" w:cstheme="minorHAnsi"/>
                <w:sz w:val="16"/>
                <w:szCs w:val="16"/>
                <w:lang w:val="en-US" w:eastAsia="ru-RU"/>
              </w:rPr>
            </w:pPr>
          </w:p>
          <w:p w14:paraId="56DB2947" w14:textId="77777777" w:rsidR="006F18F9" w:rsidRPr="00423D1D" w:rsidRDefault="006F18F9" w:rsidP="00106C8A">
            <w:pPr>
              <w:rPr>
                <w:rFonts w:asciiTheme="minorHAnsi" w:eastAsia="Times New Roman" w:hAnsiTheme="minorHAnsi" w:cstheme="minorHAnsi"/>
                <w:color w:val="0000FF"/>
                <w:sz w:val="16"/>
                <w:szCs w:val="16"/>
                <w:lang w:val="en-US" w:eastAsia="ru-RU"/>
              </w:rPr>
            </w:pPr>
            <w:r>
              <w:rPr>
                <w:noProof/>
                <w:lang w:val="sk-SK" w:eastAsia="sk-SK"/>
              </w:rPr>
              <w:drawing>
                <wp:inline distT="0" distB="0" distL="0" distR="0" wp14:anchorId="21F81C4B" wp14:editId="46623DFD">
                  <wp:extent cx="3013710" cy="7772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email">
                            <a:extLst>
                              <a:ext uri="{28A0092B-C50C-407E-A947-70E740481C1C}">
                                <a14:useLocalDpi xmlns:a14="http://schemas.microsoft.com/office/drawing/2010/main"/>
                              </a:ext>
                            </a:extLst>
                          </a:blip>
                          <a:stretch>
                            <a:fillRect/>
                          </a:stretch>
                        </pic:blipFill>
                        <pic:spPr>
                          <a:xfrm>
                            <a:off x="0" y="0"/>
                            <a:ext cx="3013710" cy="777240"/>
                          </a:xfrm>
                          <a:prstGeom prst="rect">
                            <a:avLst/>
                          </a:prstGeom>
                        </pic:spPr>
                      </pic:pic>
                    </a:graphicData>
                  </a:graphic>
                </wp:inline>
              </w:drawing>
            </w:r>
          </w:p>
        </w:tc>
        <w:tc>
          <w:tcPr>
            <w:tcW w:w="884" w:type="dxa"/>
            <w:gridSpan w:val="2"/>
          </w:tcPr>
          <w:p w14:paraId="30CB712B" w14:textId="77777777" w:rsidR="006F18F9" w:rsidRPr="00691053" w:rsidRDefault="006F18F9" w:rsidP="00106C8A">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6F18F9" w:rsidRPr="00691053" w14:paraId="7001FE5C" w14:textId="77777777" w:rsidTr="00106C8A">
        <w:trPr>
          <w:gridAfter w:val="1"/>
          <w:wAfter w:w="142" w:type="dxa"/>
          <w:trHeight w:val="867"/>
        </w:trPr>
        <w:tc>
          <w:tcPr>
            <w:tcW w:w="851" w:type="dxa"/>
          </w:tcPr>
          <w:p w14:paraId="79EC70D6" w14:textId="77777777" w:rsidR="006F18F9" w:rsidRPr="008F59BB" w:rsidRDefault="006F18F9" w:rsidP="00106C8A">
            <w:pPr>
              <w:jc w:val="right"/>
              <w:rPr>
                <w:rFonts w:asciiTheme="minorHAnsi" w:hAnsiTheme="minorHAnsi"/>
                <w:color w:val="000000"/>
                <w:sz w:val="16"/>
                <w:lang w:val="en-US"/>
              </w:rPr>
            </w:pPr>
            <w:r w:rsidRPr="008F59BB">
              <w:rPr>
                <w:rFonts w:asciiTheme="minorHAnsi" w:hAnsiTheme="minorHAnsi"/>
                <w:color w:val="000000"/>
                <w:sz w:val="16"/>
                <w:highlight w:val="yellow"/>
                <w:lang w:val="en-US"/>
              </w:rPr>
              <w:t>10.4.5</w:t>
            </w:r>
          </w:p>
        </w:tc>
        <w:tc>
          <w:tcPr>
            <w:tcW w:w="1276" w:type="dxa"/>
            <w:gridSpan w:val="2"/>
          </w:tcPr>
          <w:p w14:paraId="7EB1ACE3" w14:textId="77777777" w:rsidR="006F18F9" w:rsidRPr="008F59BB" w:rsidRDefault="006F18F9" w:rsidP="00106C8A">
            <w:pPr>
              <w:rPr>
                <w:rFonts w:asciiTheme="minorHAnsi" w:hAnsiTheme="minorHAnsi"/>
                <w:b/>
                <w:color w:val="000000"/>
                <w:sz w:val="16"/>
                <w:highlight w:val="yellow"/>
                <w:lang w:val="en-US"/>
              </w:rPr>
            </w:pPr>
            <w:r w:rsidRPr="008F59BB">
              <w:rPr>
                <w:rFonts w:asciiTheme="minorHAnsi" w:hAnsiTheme="minorHAnsi"/>
                <w:b/>
                <w:color w:val="000000"/>
                <w:sz w:val="16"/>
                <w:highlight w:val="yellow"/>
                <w:lang w:val="en-US"/>
              </w:rPr>
              <w:t>Search result component</w:t>
            </w:r>
          </w:p>
        </w:tc>
        <w:tc>
          <w:tcPr>
            <w:tcW w:w="1559" w:type="dxa"/>
          </w:tcPr>
          <w:p w14:paraId="01427715" w14:textId="199E5228" w:rsidR="006F18F9" w:rsidRPr="008F59BB" w:rsidRDefault="00E408AF" w:rsidP="00106C8A">
            <w:pPr>
              <w:rPr>
                <w:rFonts w:asciiTheme="minorHAnsi" w:hAnsiTheme="minorHAnsi"/>
                <w:color w:val="000000"/>
                <w:sz w:val="16"/>
                <w:highlight w:val="yellow"/>
                <w:lang w:val="en-US"/>
              </w:rPr>
            </w:pPr>
            <w:r w:rsidRPr="008F59BB">
              <w:rPr>
                <w:rFonts w:asciiTheme="minorHAnsi" w:eastAsia="Times New Roman" w:hAnsiTheme="minorHAnsi" w:cstheme="minorHAnsi"/>
                <w:color w:val="000000"/>
                <w:sz w:val="16"/>
                <w:szCs w:val="16"/>
                <w:highlight w:val="yellow"/>
                <w:lang w:val="en-US"/>
              </w:rPr>
              <w:t xml:space="preserve">Favorite </w:t>
            </w:r>
            <w:r w:rsidR="006F18F9" w:rsidRPr="008F59BB">
              <w:rPr>
                <w:rFonts w:asciiTheme="minorHAnsi" w:hAnsiTheme="minorHAnsi"/>
                <w:color w:val="000000"/>
                <w:sz w:val="16"/>
                <w:highlight w:val="yellow"/>
                <w:lang w:val="en-US"/>
              </w:rPr>
              <w:t>button</w:t>
            </w:r>
          </w:p>
        </w:tc>
        <w:tc>
          <w:tcPr>
            <w:tcW w:w="4962" w:type="dxa"/>
            <w:gridSpan w:val="2"/>
          </w:tcPr>
          <w:p w14:paraId="6DDF026B" w14:textId="77777777" w:rsidR="006F18F9" w:rsidRPr="008F59BB" w:rsidRDefault="006F18F9" w:rsidP="00106C8A">
            <w:pPr>
              <w:rPr>
                <w:rFonts w:asciiTheme="minorHAnsi" w:hAnsiTheme="minorHAnsi"/>
                <w:sz w:val="16"/>
                <w:highlight w:val="yellow"/>
                <w:lang w:val="en-US"/>
              </w:rPr>
            </w:pPr>
            <w:r w:rsidRPr="008F59BB">
              <w:rPr>
                <w:rFonts w:asciiTheme="minorHAnsi" w:hAnsiTheme="minorHAnsi"/>
                <w:color w:val="0000FF"/>
                <w:sz w:val="16"/>
                <w:highlight w:val="yellow"/>
                <w:lang w:val="en-US"/>
              </w:rPr>
              <w:t xml:space="preserve">Given </w:t>
            </w:r>
            <w:r w:rsidRPr="008F59BB">
              <w:rPr>
                <w:rFonts w:asciiTheme="minorHAnsi" w:hAnsiTheme="minorHAnsi"/>
                <w:sz w:val="16"/>
                <w:highlight w:val="yellow"/>
                <w:lang w:val="en-US"/>
              </w:rPr>
              <w:t xml:space="preserve">I am on the search results page </w:t>
            </w:r>
          </w:p>
          <w:p w14:paraId="1F6CC001" w14:textId="77777777" w:rsidR="006F18F9" w:rsidRPr="008F59BB" w:rsidRDefault="006F18F9" w:rsidP="00106C8A">
            <w:pPr>
              <w:rPr>
                <w:rFonts w:asciiTheme="minorHAnsi" w:hAnsiTheme="minorHAnsi"/>
                <w:sz w:val="16"/>
                <w:highlight w:val="yellow"/>
                <w:lang w:val="en-US"/>
              </w:rPr>
            </w:pPr>
            <w:r w:rsidRPr="008F59BB">
              <w:rPr>
                <w:rFonts w:asciiTheme="minorHAnsi" w:hAnsiTheme="minorHAnsi"/>
                <w:color w:val="0000FF"/>
                <w:sz w:val="16"/>
                <w:highlight w:val="yellow"/>
                <w:lang w:val="en-US"/>
              </w:rPr>
              <w:t xml:space="preserve">And </w:t>
            </w:r>
            <w:r w:rsidRPr="008F59BB">
              <w:rPr>
                <w:rFonts w:asciiTheme="minorHAnsi" w:hAnsiTheme="minorHAnsi"/>
                <w:sz w:val="16"/>
                <w:highlight w:val="yellow"/>
                <w:lang w:val="en-US"/>
              </w:rPr>
              <w:t>I view a search result component</w:t>
            </w:r>
          </w:p>
          <w:p w14:paraId="2A0EB26B" w14:textId="7F9BFCAA" w:rsidR="006F18F9" w:rsidRPr="008F59BB" w:rsidRDefault="006F18F9" w:rsidP="00106C8A">
            <w:pPr>
              <w:rPr>
                <w:rFonts w:asciiTheme="minorHAnsi" w:hAnsiTheme="minorHAnsi"/>
                <w:color w:val="0000FF"/>
                <w:sz w:val="16"/>
                <w:highlight w:val="yellow"/>
                <w:lang w:val="en-US"/>
              </w:rPr>
            </w:pPr>
            <w:r w:rsidRPr="008F59BB">
              <w:rPr>
                <w:rFonts w:asciiTheme="minorHAnsi" w:hAnsiTheme="minorHAnsi"/>
                <w:color w:val="0000FF"/>
                <w:sz w:val="16"/>
                <w:highlight w:val="yellow"/>
                <w:lang w:val="en-US"/>
              </w:rPr>
              <w:t xml:space="preserve">Then </w:t>
            </w:r>
            <w:r w:rsidRPr="008F59BB">
              <w:rPr>
                <w:rFonts w:asciiTheme="minorHAnsi" w:hAnsiTheme="minorHAnsi"/>
                <w:sz w:val="16"/>
                <w:highlight w:val="yellow"/>
                <w:lang w:val="en-US"/>
              </w:rPr>
              <w:t xml:space="preserve">I will see the </w:t>
            </w:r>
            <w:del w:id="1682" w:author="Ghita Benotmane" w:date="2016-09-13T14:24:00Z">
              <w:r w:rsidR="00A41F90" w:rsidRPr="008F59BB">
                <w:rPr>
                  <w:rFonts w:asciiTheme="minorHAnsi" w:hAnsiTheme="minorHAnsi"/>
                  <w:sz w:val="16"/>
                  <w:highlight w:val="yellow"/>
                  <w:lang w:val="en-US"/>
                </w:rPr>
                <w:delText>Follow</w:delText>
              </w:r>
              <w:r w:rsidRPr="008F59BB">
                <w:rPr>
                  <w:rFonts w:asciiTheme="minorHAnsi" w:hAnsiTheme="minorHAnsi"/>
                  <w:sz w:val="16"/>
                  <w:highlight w:val="yellow"/>
                  <w:lang w:val="en-US"/>
                </w:rPr>
                <w:delText xml:space="preserve"> </w:delText>
              </w:r>
            </w:del>
            <w:ins w:id="1683" w:author="Ghita Benotmane" w:date="2016-09-13T14:24:00Z">
              <w:r w:rsidR="00E408AF">
                <w:rPr>
                  <w:rFonts w:asciiTheme="minorHAnsi" w:eastAsia="Times New Roman" w:hAnsiTheme="minorHAnsi" w:cstheme="minorHAnsi"/>
                  <w:sz w:val="16"/>
                  <w:szCs w:val="16"/>
                  <w:highlight w:val="yellow"/>
                  <w:lang w:val="en-US" w:eastAsia="ru-RU"/>
                </w:rPr>
                <w:t>Add to / remove from favorite</w:t>
              </w:r>
              <w:r w:rsidR="00E408AF" w:rsidRPr="008F59BB">
                <w:rPr>
                  <w:rFonts w:asciiTheme="minorHAnsi" w:eastAsia="Times New Roman" w:hAnsiTheme="minorHAnsi" w:cstheme="minorHAnsi"/>
                  <w:sz w:val="16"/>
                  <w:szCs w:val="16"/>
                  <w:highlight w:val="yellow"/>
                  <w:lang w:val="en-US" w:eastAsia="ru-RU"/>
                </w:rPr>
                <w:t xml:space="preserve"> </w:t>
              </w:r>
            </w:ins>
            <w:r w:rsidRPr="008F59BB">
              <w:rPr>
                <w:rFonts w:asciiTheme="minorHAnsi" w:hAnsiTheme="minorHAnsi"/>
                <w:sz w:val="16"/>
                <w:highlight w:val="yellow"/>
                <w:lang w:val="en-US"/>
              </w:rPr>
              <w:t>button component</w:t>
            </w:r>
            <w:r w:rsidRPr="008F59BB">
              <w:rPr>
                <w:rFonts w:asciiTheme="minorHAnsi" w:hAnsiTheme="minorHAnsi"/>
                <w:color w:val="0000FF"/>
                <w:sz w:val="16"/>
                <w:highlight w:val="yellow"/>
                <w:lang w:val="en-US"/>
              </w:rPr>
              <w:t xml:space="preserve"> </w:t>
            </w:r>
          </w:p>
          <w:p w14:paraId="10DF745D" w14:textId="74AE9E9D" w:rsidR="006F18F9" w:rsidRPr="008F59BB" w:rsidRDefault="006F18F9" w:rsidP="00106C8A">
            <w:pPr>
              <w:rPr>
                <w:rFonts w:asciiTheme="minorHAnsi" w:hAnsiTheme="minorHAnsi"/>
                <w:sz w:val="16"/>
                <w:highlight w:val="yellow"/>
              </w:rPr>
            </w:pPr>
            <w:r w:rsidRPr="008F59BB">
              <w:rPr>
                <w:rFonts w:asciiTheme="minorHAnsi" w:hAnsiTheme="minorHAnsi"/>
                <w:color w:val="0000FF"/>
                <w:sz w:val="16"/>
                <w:highlight w:val="yellow"/>
                <w:lang w:val="en-US"/>
              </w:rPr>
              <w:t xml:space="preserve">When </w:t>
            </w:r>
            <w:r w:rsidRPr="008F59BB">
              <w:rPr>
                <w:rFonts w:asciiTheme="minorHAnsi" w:hAnsiTheme="minorHAnsi"/>
                <w:sz w:val="16"/>
                <w:highlight w:val="yellow"/>
                <w:lang w:val="en-US"/>
              </w:rPr>
              <w:t>I click the “</w:t>
            </w:r>
            <w:del w:id="1684" w:author="Ghita Benotmane" w:date="2016-09-13T14:24:00Z">
              <w:r w:rsidR="00A41F90" w:rsidRPr="008F59BB">
                <w:rPr>
                  <w:rFonts w:asciiTheme="minorHAnsi" w:hAnsiTheme="minorHAnsi"/>
                  <w:sz w:val="16"/>
                  <w:highlight w:val="yellow"/>
                  <w:lang w:val="en-US"/>
                </w:rPr>
                <w:delText>Follow</w:delText>
              </w:r>
            </w:del>
            <w:ins w:id="1685" w:author="Ghita Benotmane" w:date="2016-09-13T14:24:00Z">
              <w:r w:rsidR="00E408AF">
                <w:rPr>
                  <w:rFonts w:asciiTheme="minorHAnsi" w:eastAsia="Times New Roman" w:hAnsiTheme="minorHAnsi" w:cstheme="minorHAnsi"/>
                  <w:sz w:val="16"/>
                  <w:szCs w:val="16"/>
                  <w:highlight w:val="yellow"/>
                  <w:lang w:val="en-US" w:eastAsia="ru-RU"/>
                </w:rPr>
                <w:t>Add to / remove from favorite</w:t>
              </w:r>
            </w:ins>
            <w:r w:rsidRPr="008F59BB">
              <w:rPr>
                <w:rFonts w:asciiTheme="minorHAnsi" w:hAnsiTheme="minorHAnsi"/>
                <w:sz w:val="16"/>
                <w:highlight w:val="yellow"/>
                <w:lang w:val="en-US"/>
              </w:rPr>
              <w:t>” button from the result component</w:t>
            </w:r>
          </w:p>
          <w:p w14:paraId="677FBDD1" w14:textId="1E40886F" w:rsidR="006F18F9" w:rsidRPr="008F59BB" w:rsidRDefault="006F18F9" w:rsidP="00106C8A">
            <w:pPr>
              <w:rPr>
                <w:rFonts w:asciiTheme="minorHAnsi" w:hAnsiTheme="minorHAnsi"/>
                <w:sz w:val="16"/>
                <w:highlight w:val="yellow"/>
              </w:rPr>
            </w:pPr>
            <w:r w:rsidRPr="008F59BB">
              <w:rPr>
                <w:rFonts w:asciiTheme="minorHAnsi" w:hAnsiTheme="minorHAnsi"/>
                <w:color w:val="0000FF"/>
                <w:sz w:val="16"/>
                <w:highlight w:val="yellow"/>
                <w:lang w:val="en-US"/>
              </w:rPr>
              <w:t xml:space="preserve">Then </w:t>
            </w:r>
            <w:r w:rsidRPr="008F59BB">
              <w:rPr>
                <w:rFonts w:asciiTheme="minorHAnsi" w:hAnsiTheme="minorHAnsi"/>
                <w:sz w:val="16"/>
                <w:highlight w:val="yellow"/>
              </w:rPr>
              <w:t xml:space="preserve">the system will save this result component in my </w:t>
            </w:r>
            <w:del w:id="1686" w:author="Ghita Benotmane" w:date="2016-09-13T14:24:00Z">
              <w:r w:rsidR="00A41F90" w:rsidRPr="008F59BB">
                <w:rPr>
                  <w:rFonts w:asciiTheme="minorHAnsi" w:hAnsiTheme="minorHAnsi"/>
                  <w:sz w:val="16"/>
                  <w:highlight w:val="yellow"/>
                </w:rPr>
                <w:delText xml:space="preserve">following </w:delText>
              </w:r>
            </w:del>
            <w:ins w:id="1687" w:author="Ghita Benotmane" w:date="2016-09-13T14:24:00Z">
              <w:r w:rsidR="00E408AF">
                <w:rPr>
                  <w:rFonts w:asciiTheme="minorHAnsi" w:eastAsia="Times New Roman" w:hAnsiTheme="minorHAnsi" w:cstheme="minorHAnsi"/>
                  <w:sz w:val="16"/>
                  <w:szCs w:val="16"/>
                  <w:highlight w:val="yellow"/>
                  <w:lang w:eastAsia="ru-RU"/>
                </w:rPr>
                <w:t xml:space="preserve">Favorites </w:t>
              </w:r>
            </w:ins>
            <w:ins w:id="1688" w:author="Ghita Benotmane" w:date="2016-09-13T14:25:00Z">
              <w:r w:rsidR="00E408AF">
                <w:rPr>
                  <w:rFonts w:asciiTheme="minorHAnsi" w:eastAsia="Times New Roman" w:hAnsiTheme="minorHAnsi" w:cstheme="minorHAnsi"/>
                  <w:sz w:val="16"/>
                  <w:szCs w:val="16"/>
                  <w:highlight w:val="yellow"/>
                  <w:lang w:eastAsia="ru-RU"/>
                </w:rPr>
                <w:t xml:space="preserve">in </w:t>
              </w:r>
            </w:ins>
            <w:ins w:id="1689" w:author="Ghita Benotmane" w:date="2016-09-13T14:24:00Z">
              <w:r w:rsidR="00E408AF">
                <w:rPr>
                  <w:rFonts w:asciiTheme="minorHAnsi" w:eastAsia="Times New Roman" w:hAnsiTheme="minorHAnsi" w:cstheme="minorHAnsi"/>
                  <w:sz w:val="16"/>
                  <w:szCs w:val="16"/>
                  <w:highlight w:val="yellow"/>
                  <w:lang w:eastAsia="ru-RU"/>
                </w:rPr>
                <w:t>the</w:t>
              </w:r>
              <w:r w:rsidR="00E408AF" w:rsidRPr="008F59BB">
                <w:rPr>
                  <w:rFonts w:asciiTheme="minorHAnsi" w:eastAsia="Times New Roman" w:hAnsiTheme="minorHAnsi" w:cstheme="minorHAnsi"/>
                  <w:sz w:val="16"/>
                  <w:szCs w:val="16"/>
                  <w:highlight w:val="yellow"/>
                  <w:lang w:eastAsia="ru-RU"/>
                </w:rPr>
                <w:t xml:space="preserve"> </w:t>
              </w:r>
            </w:ins>
            <w:r w:rsidRPr="008F59BB">
              <w:rPr>
                <w:rFonts w:asciiTheme="minorHAnsi" w:hAnsiTheme="minorHAnsi"/>
                <w:sz w:val="16"/>
                <w:highlight w:val="yellow"/>
              </w:rPr>
              <w:t>resource</w:t>
            </w:r>
            <w:r w:rsidR="00A41F90" w:rsidRPr="008F59BB">
              <w:rPr>
                <w:rFonts w:asciiTheme="minorHAnsi" w:hAnsiTheme="minorHAnsi"/>
                <w:sz w:val="16"/>
                <w:highlight w:val="yellow"/>
              </w:rPr>
              <w:t>s</w:t>
            </w:r>
            <w:r w:rsidRPr="008F59BB">
              <w:rPr>
                <w:rFonts w:asciiTheme="minorHAnsi" w:hAnsiTheme="minorHAnsi"/>
                <w:sz w:val="16"/>
                <w:highlight w:val="yellow"/>
              </w:rPr>
              <w:t xml:space="preserve"> </w:t>
            </w:r>
            <w:ins w:id="1690" w:author="Ghita Benotmane" w:date="2016-09-13T14:25:00Z">
              <w:r w:rsidR="00E408AF">
                <w:rPr>
                  <w:rFonts w:asciiTheme="minorHAnsi" w:eastAsia="Times New Roman" w:hAnsiTheme="minorHAnsi" w:cstheme="minorHAnsi"/>
                  <w:sz w:val="16"/>
                  <w:szCs w:val="16"/>
                  <w:highlight w:val="yellow"/>
                  <w:lang w:eastAsia="ru-RU"/>
                </w:rPr>
                <w:t xml:space="preserve"> section</w:t>
              </w:r>
            </w:ins>
          </w:p>
          <w:p w14:paraId="7117B528" w14:textId="42D4FDF4" w:rsidR="006F18F9" w:rsidRDefault="006F18F9" w:rsidP="00A41F90">
            <w:pPr>
              <w:rPr>
                <w:ins w:id="1691" w:author="Ghita Benotmane" w:date="2016-09-13T14:24:00Z"/>
                <w:rFonts w:asciiTheme="minorHAnsi" w:eastAsia="Times New Roman" w:hAnsiTheme="minorHAnsi" w:cstheme="minorHAnsi"/>
                <w:sz w:val="16"/>
                <w:szCs w:val="16"/>
                <w:highlight w:val="yellow"/>
                <w:lang w:eastAsia="ru-RU"/>
              </w:rPr>
            </w:pPr>
            <w:r w:rsidRPr="008F59BB">
              <w:rPr>
                <w:rFonts w:asciiTheme="minorHAnsi" w:hAnsiTheme="minorHAnsi"/>
                <w:color w:val="0000FF"/>
                <w:sz w:val="16"/>
                <w:highlight w:val="yellow"/>
                <w:lang w:val="en-US"/>
              </w:rPr>
              <w:t>And</w:t>
            </w:r>
            <w:r w:rsidRPr="008F59BB">
              <w:rPr>
                <w:rFonts w:asciiTheme="minorHAnsi" w:hAnsiTheme="minorHAnsi"/>
                <w:sz w:val="16"/>
                <w:highlight w:val="yellow"/>
              </w:rPr>
              <w:t xml:space="preserve"> I can also “</w:t>
            </w:r>
            <w:del w:id="1692" w:author="Ghita Benotmane" w:date="2016-09-13T14:25:00Z">
              <w:r w:rsidR="00A41F90" w:rsidRPr="008F59BB">
                <w:rPr>
                  <w:rFonts w:asciiTheme="minorHAnsi" w:hAnsiTheme="minorHAnsi"/>
                  <w:sz w:val="16"/>
                  <w:highlight w:val="yellow"/>
                </w:rPr>
                <w:delText>Stop following</w:delText>
              </w:r>
            </w:del>
            <w:ins w:id="1693" w:author="Ghita Benotmane" w:date="2016-09-13T14:25:00Z">
              <w:r w:rsidR="00E408AF">
                <w:rPr>
                  <w:rFonts w:asciiTheme="minorHAnsi" w:eastAsia="Times New Roman" w:hAnsiTheme="minorHAnsi" w:cstheme="minorHAnsi"/>
                  <w:sz w:val="16"/>
                  <w:szCs w:val="16"/>
                  <w:highlight w:val="yellow"/>
                  <w:lang w:eastAsia="ru-RU"/>
                </w:rPr>
                <w:t>Remove from favorites</w:t>
              </w:r>
            </w:ins>
            <w:r w:rsidRPr="008F59BB">
              <w:rPr>
                <w:rFonts w:asciiTheme="minorHAnsi" w:hAnsiTheme="minorHAnsi"/>
                <w:sz w:val="16"/>
                <w:highlight w:val="yellow"/>
              </w:rPr>
              <w:t>” the result component to undo my action.</w:t>
            </w:r>
          </w:p>
          <w:p w14:paraId="358DB818" w14:textId="77777777" w:rsidR="00E408AF" w:rsidRDefault="00E408AF" w:rsidP="00A41F90">
            <w:pPr>
              <w:rPr>
                <w:ins w:id="1694" w:author="Ghita Benotmane" w:date="2016-09-13T14:24:00Z"/>
                <w:rFonts w:asciiTheme="minorHAnsi" w:eastAsia="Times New Roman" w:hAnsiTheme="minorHAnsi" w:cstheme="minorHAnsi"/>
                <w:sz w:val="16"/>
                <w:szCs w:val="16"/>
                <w:highlight w:val="yellow"/>
                <w:lang w:eastAsia="ru-RU"/>
              </w:rPr>
            </w:pPr>
          </w:p>
          <w:p w14:paraId="2AA1F74F" w14:textId="55762DF3" w:rsidR="006F18F9" w:rsidRPr="008F59BB" w:rsidRDefault="00E408AF" w:rsidP="00A41F90">
            <w:pPr>
              <w:rPr>
                <w:rFonts w:asciiTheme="minorHAnsi" w:hAnsiTheme="minorHAnsi"/>
                <w:sz w:val="16"/>
                <w:highlight w:val="yellow"/>
              </w:rPr>
            </w:pPr>
            <w:ins w:id="1695" w:author="Ghita Benotmane" w:date="2016-09-13T14:24:00Z">
              <w:r w:rsidRPr="003C3273">
                <w:rPr>
                  <w:rFonts w:asciiTheme="minorHAnsi" w:eastAsia="Times New Roman" w:hAnsiTheme="minorHAnsi" w:cstheme="minorHAnsi"/>
                  <w:b/>
                  <w:bCs/>
                  <w:color w:val="122632" w:themeColor="text1"/>
                  <w:sz w:val="16"/>
                  <w:szCs w:val="16"/>
                  <w:highlight w:val="yellow"/>
                  <w:lang w:val="en-US"/>
                </w:rPr>
                <w:t xml:space="preserve">New PBI: </w:t>
              </w:r>
              <w:r w:rsidRPr="003C3273">
                <w:rPr>
                  <w:rFonts w:asciiTheme="minorHAnsi" w:eastAsia="Times New Roman" w:hAnsiTheme="minorHAnsi" w:cstheme="minorHAnsi"/>
                  <w:bCs/>
                  <w:color w:val="122632" w:themeColor="text1"/>
                  <w:sz w:val="16"/>
                  <w:szCs w:val="16"/>
                  <w:highlight w:val="yellow"/>
                  <w:lang w:val="en-US"/>
                </w:rPr>
                <w:t>align UI and behavior with the UI specified in section 1.2.</w:t>
              </w:r>
            </w:ins>
          </w:p>
        </w:tc>
        <w:tc>
          <w:tcPr>
            <w:tcW w:w="884" w:type="dxa"/>
            <w:gridSpan w:val="2"/>
          </w:tcPr>
          <w:p w14:paraId="22995942" w14:textId="77777777" w:rsidR="006F18F9" w:rsidRPr="008F59BB" w:rsidRDefault="006F18F9" w:rsidP="00106C8A">
            <w:pPr>
              <w:jc w:val="right"/>
              <w:rPr>
                <w:rFonts w:asciiTheme="minorHAnsi" w:hAnsiTheme="minorHAnsi"/>
                <w:color w:val="000000"/>
                <w:sz w:val="16"/>
                <w:highlight w:val="yellow"/>
                <w:lang w:val="en-US"/>
              </w:rPr>
            </w:pPr>
            <w:r w:rsidRPr="008F59BB">
              <w:rPr>
                <w:rFonts w:asciiTheme="minorHAnsi" w:hAnsiTheme="minorHAnsi"/>
                <w:color w:val="000000"/>
                <w:sz w:val="16"/>
                <w:highlight w:val="yellow"/>
                <w:lang w:val="en-US"/>
              </w:rPr>
              <w:t>1</w:t>
            </w:r>
          </w:p>
        </w:tc>
      </w:tr>
      <w:tr w:rsidR="006F18F9" w14:paraId="1237A4EE" w14:textId="77777777" w:rsidTr="00106C8A">
        <w:trPr>
          <w:gridAfter w:val="1"/>
          <w:wAfter w:w="142" w:type="dxa"/>
          <w:trHeight w:val="867"/>
        </w:trPr>
        <w:tc>
          <w:tcPr>
            <w:tcW w:w="851" w:type="dxa"/>
          </w:tcPr>
          <w:p w14:paraId="6B72A3A9" w14:textId="77777777" w:rsidR="006F18F9" w:rsidRPr="008F59BB" w:rsidRDefault="006F18F9" w:rsidP="00106C8A">
            <w:pPr>
              <w:jc w:val="right"/>
              <w:rPr>
                <w:rFonts w:asciiTheme="minorHAnsi" w:hAnsiTheme="minorHAnsi"/>
                <w:color w:val="000000"/>
                <w:sz w:val="16"/>
                <w:lang w:val="en-US"/>
              </w:rPr>
            </w:pPr>
            <w:r w:rsidRPr="008F59BB">
              <w:rPr>
                <w:rFonts w:asciiTheme="minorHAnsi" w:hAnsiTheme="minorHAnsi"/>
                <w:color w:val="000000"/>
                <w:sz w:val="16"/>
                <w:highlight w:val="yellow"/>
                <w:lang w:val="en-US"/>
              </w:rPr>
              <w:t>10.4.7</w:t>
            </w:r>
          </w:p>
        </w:tc>
        <w:tc>
          <w:tcPr>
            <w:tcW w:w="1276" w:type="dxa"/>
            <w:gridSpan w:val="2"/>
          </w:tcPr>
          <w:p w14:paraId="27FD7372" w14:textId="77777777" w:rsidR="006F18F9" w:rsidRPr="008F59BB" w:rsidRDefault="006F18F9" w:rsidP="00106C8A">
            <w:pPr>
              <w:rPr>
                <w:rFonts w:asciiTheme="minorHAnsi" w:hAnsiTheme="minorHAnsi"/>
                <w:b/>
                <w:color w:val="000000"/>
                <w:sz w:val="16"/>
                <w:highlight w:val="yellow"/>
                <w:lang w:val="en-US"/>
              </w:rPr>
            </w:pPr>
            <w:r w:rsidRPr="008F59BB">
              <w:rPr>
                <w:rFonts w:asciiTheme="minorHAnsi" w:hAnsiTheme="minorHAnsi"/>
                <w:b/>
                <w:color w:val="000000"/>
                <w:sz w:val="16"/>
                <w:highlight w:val="yellow"/>
                <w:lang w:val="en-US"/>
              </w:rPr>
              <w:t>Search result component</w:t>
            </w:r>
          </w:p>
        </w:tc>
        <w:tc>
          <w:tcPr>
            <w:tcW w:w="1559" w:type="dxa"/>
          </w:tcPr>
          <w:p w14:paraId="4142A95E" w14:textId="77777777" w:rsidR="006F18F9" w:rsidRPr="008F59BB" w:rsidRDefault="006F18F9" w:rsidP="00106C8A">
            <w:pPr>
              <w:rPr>
                <w:rFonts w:asciiTheme="minorHAnsi" w:hAnsiTheme="minorHAnsi"/>
                <w:color w:val="000000"/>
                <w:sz w:val="16"/>
                <w:highlight w:val="yellow"/>
                <w:lang w:val="en-US"/>
              </w:rPr>
            </w:pPr>
            <w:r w:rsidRPr="008F59BB">
              <w:rPr>
                <w:rFonts w:asciiTheme="minorHAnsi" w:hAnsiTheme="minorHAnsi"/>
                <w:color w:val="000000"/>
                <w:sz w:val="16"/>
                <w:highlight w:val="yellow"/>
                <w:lang w:val="en-US"/>
              </w:rPr>
              <w:t>Share button</w:t>
            </w:r>
          </w:p>
        </w:tc>
        <w:tc>
          <w:tcPr>
            <w:tcW w:w="4962" w:type="dxa"/>
            <w:gridSpan w:val="2"/>
          </w:tcPr>
          <w:p w14:paraId="35684388" w14:textId="77777777" w:rsidR="006F18F9" w:rsidRPr="008F59BB" w:rsidRDefault="006F18F9" w:rsidP="00106C8A">
            <w:pPr>
              <w:rPr>
                <w:rFonts w:asciiTheme="minorHAnsi" w:hAnsiTheme="minorHAnsi"/>
                <w:sz w:val="16"/>
                <w:highlight w:val="yellow"/>
                <w:lang w:val="en-US"/>
              </w:rPr>
            </w:pPr>
            <w:r w:rsidRPr="008F59BB">
              <w:rPr>
                <w:rFonts w:asciiTheme="minorHAnsi" w:hAnsiTheme="minorHAnsi"/>
                <w:color w:val="0000FF"/>
                <w:sz w:val="16"/>
                <w:highlight w:val="yellow"/>
                <w:lang w:val="en-US"/>
              </w:rPr>
              <w:t xml:space="preserve">Given </w:t>
            </w:r>
            <w:r w:rsidRPr="008F59BB">
              <w:rPr>
                <w:rFonts w:asciiTheme="minorHAnsi" w:hAnsiTheme="minorHAnsi"/>
                <w:sz w:val="16"/>
                <w:highlight w:val="yellow"/>
                <w:lang w:val="en-US"/>
              </w:rPr>
              <w:t xml:space="preserve">I am on the search results page </w:t>
            </w:r>
          </w:p>
          <w:p w14:paraId="7BF37DB6" w14:textId="77777777" w:rsidR="006F18F9" w:rsidRPr="008F59BB" w:rsidRDefault="006F18F9" w:rsidP="00106C8A">
            <w:pPr>
              <w:rPr>
                <w:rFonts w:asciiTheme="minorHAnsi" w:hAnsiTheme="minorHAnsi"/>
                <w:sz w:val="16"/>
                <w:highlight w:val="yellow"/>
                <w:lang w:val="en-US"/>
              </w:rPr>
            </w:pPr>
            <w:r w:rsidRPr="008F59BB">
              <w:rPr>
                <w:rFonts w:asciiTheme="minorHAnsi" w:hAnsiTheme="minorHAnsi"/>
                <w:color w:val="0000FF"/>
                <w:sz w:val="16"/>
                <w:highlight w:val="yellow"/>
                <w:lang w:val="en-US"/>
              </w:rPr>
              <w:t xml:space="preserve">And </w:t>
            </w:r>
            <w:r w:rsidRPr="008F59BB">
              <w:rPr>
                <w:rFonts w:asciiTheme="minorHAnsi" w:hAnsiTheme="minorHAnsi"/>
                <w:sz w:val="16"/>
                <w:highlight w:val="yellow"/>
                <w:lang w:val="en-US"/>
              </w:rPr>
              <w:t>I view a search result component</w:t>
            </w:r>
          </w:p>
          <w:p w14:paraId="472AAFFE" w14:textId="77777777" w:rsidR="006F18F9" w:rsidRPr="008F59BB" w:rsidRDefault="006F18F9" w:rsidP="00106C8A">
            <w:pPr>
              <w:rPr>
                <w:rFonts w:asciiTheme="minorHAnsi" w:hAnsiTheme="minorHAnsi"/>
                <w:sz w:val="16"/>
                <w:highlight w:val="yellow"/>
              </w:rPr>
            </w:pPr>
            <w:r w:rsidRPr="008F59BB">
              <w:rPr>
                <w:rFonts w:asciiTheme="minorHAnsi" w:hAnsiTheme="minorHAnsi"/>
                <w:color w:val="0000FF"/>
                <w:sz w:val="16"/>
                <w:highlight w:val="yellow"/>
                <w:lang w:val="en-US"/>
              </w:rPr>
              <w:t xml:space="preserve">When </w:t>
            </w:r>
            <w:r w:rsidRPr="008F59BB">
              <w:rPr>
                <w:rFonts w:asciiTheme="minorHAnsi" w:hAnsiTheme="minorHAnsi"/>
                <w:sz w:val="16"/>
                <w:highlight w:val="yellow"/>
                <w:lang w:val="en-US"/>
              </w:rPr>
              <w:t>I click the “share” button from the result component</w:t>
            </w:r>
          </w:p>
          <w:p w14:paraId="4BAE8D4C" w14:textId="77777777" w:rsidR="006F18F9" w:rsidRPr="008F59BB" w:rsidRDefault="006F18F9" w:rsidP="00106C8A">
            <w:pPr>
              <w:rPr>
                <w:rFonts w:asciiTheme="minorHAnsi" w:hAnsiTheme="minorHAnsi"/>
                <w:sz w:val="16"/>
                <w:highlight w:val="yellow"/>
              </w:rPr>
            </w:pPr>
            <w:r w:rsidRPr="008F59BB">
              <w:rPr>
                <w:rFonts w:asciiTheme="minorHAnsi" w:hAnsiTheme="minorHAnsi"/>
                <w:color w:val="0000FF"/>
                <w:sz w:val="16"/>
                <w:highlight w:val="yellow"/>
                <w:lang w:val="en-US"/>
              </w:rPr>
              <w:t xml:space="preserve">Then </w:t>
            </w:r>
            <w:r w:rsidRPr="008F59BB">
              <w:rPr>
                <w:rFonts w:asciiTheme="minorHAnsi" w:hAnsiTheme="minorHAnsi"/>
                <w:sz w:val="16"/>
                <w:highlight w:val="yellow"/>
              </w:rPr>
              <w:t>the system will launch the SharePoint “Share” form pop-in</w:t>
            </w:r>
          </w:p>
          <w:p w14:paraId="026F7747" w14:textId="77777777" w:rsidR="006F18F9" w:rsidRPr="008F59BB" w:rsidRDefault="006F18F9" w:rsidP="00106C8A">
            <w:pPr>
              <w:rPr>
                <w:rFonts w:asciiTheme="minorHAnsi" w:hAnsiTheme="minorHAnsi"/>
                <w:sz w:val="16"/>
                <w:highlight w:val="yellow"/>
                <w:lang w:val="en-US"/>
              </w:rPr>
            </w:pPr>
            <w:r w:rsidRPr="008F59BB">
              <w:rPr>
                <w:rFonts w:asciiTheme="minorHAnsi" w:hAnsiTheme="minorHAnsi"/>
                <w:color w:val="0000FF"/>
                <w:sz w:val="16"/>
                <w:highlight w:val="yellow"/>
                <w:lang w:val="en-US"/>
              </w:rPr>
              <w:t xml:space="preserve">And </w:t>
            </w:r>
            <w:r w:rsidRPr="008F59BB">
              <w:rPr>
                <w:rFonts w:asciiTheme="minorHAnsi" w:hAnsiTheme="minorHAnsi"/>
                <w:sz w:val="16"/>
                <w:highlight w:val="yellow"/>
                <w:lang w:val="en-US"/>
              </w:rPr>
              <w:t>I can invite people from the people directory</w:t>
            </w:r>
          </w:p>
          <w:p w14:paraId="093F8A08" w14:textId="77777777" w:rsidR="006F18F9" w:rsidRPr="008F59BB" w:rsidRDefault="006F18F9" w:rsidP="00106C8A">
            <w:pPr>
              <w:rPr>
                <w:rFonts w:asciiTheme="minorHAnsi" w:hAnsiTheme="minorHAnsi"/>
                <w:sz w:val="16"/>
                <w:highlight w:val="yellow"/>
                <w:lang w:val="en-US"/>
              </w:rPr>
            </w:pPr>
            <w:r w:rsidRPr="008F59BB">
              <w:rPr>
                <w:rFonts w:asciiTheme="minorHAnsi" w:hAnsiTheme="minorHAnsi"/>
                <w:color w:val="0000FF"/>
                <w:sz w:val="16"/>
                <w:highlight w:val="yellow"/>
                <w:lang w:val="en-US"/>
              </w:rPr>
              <w:t xml:space="preserve">And </w:t>
            </w:r>
            <w:r w:rsidRPr="008F59BB">
              <w:rPr>
                <w:rFonts w:asciiTheme="minorHAnsi" w:hAnsiTheme="minorHAnsi"/>
                <w:sz w:val="16"/>
                <w:highlight w:val="yellow"/>
                <w:lang w:val="en-US"/>
              </w:rPr>
              <w:t>I include a message to share</w:t>
            </w:r>
          </w:p>
          <w:p w14:paraId="0DD24493" w14:textId="77777777" w:rsidR="006F18F9" w:rsidRPr="008F59BB" w:rsidRDefault="006F18F9" w:rsidP="00106C8A">
            <w:pPr>
              <w:rPr>
                <w:ins w:id="1696" w:author="Ghita Benotmane" w:date="2016-09-13T14:25:00Z"/>
                <w:rFonts w:asciiTheme="minorHAnsi" w:eastAsia="Times New Roman" w:hAnsiTheme="minorHAnsi" w:cstheme="minorHAnsi"/>
                <w:sz w:val="16"/>
                <w:szCs w:val="16"/>
                <w:highlight w:val="yellow"/>
                <w:lang w:eastAsia="ru-RU"/>
              </w:rPr>
            </w:pPr>
            <w:r w:rsidRPr="008F59BB">
              <w:rPr>
                <w:rFonts w:asciiTheme="minorHAnsi" w:hAnsiTheme="minorHAnsi"/>
                <w:color w:val="0000FF"/>
                <w:sz w:val="16"/>
                <w:highlight w:val="yellow"/>
                <w:lang w:val="en-US"/>
              </w:rPr>
              <w:t xml:space="preserve">Then </w:t>
            </w:r>
            <w:r w:rsidRPr="008F59BB">
              <w:rPr>
                <w:rFonts w:asciiTheme="minorHAnsi" w:hAnsiTheme="minorHAnsi"/>
                <w:sz w:val="16"/>
                <w:highlight w:val="yellow"/>
              </w:rPr>
              <w:t>click the share button to send</w:t>
            </w:r>
            <w:r w:rsidR="00A41F90" w:rsidRPr="008F59BB">
              <w:rPr>
                <w:rFonts w:asciiTheme="minorHAnsi" w:hAnsiTheme="minorHAnsi"/>
                <w:sz w:val="16"/>
                <w:highlight w:val="yellow"/>
              </w:rPr>
              <w:t xml:space="preserve"> by email</w:t>
            </w:r>
          </w:p>
          <w:p w14:paraId="569D6B0E" w14:textId="77777777" w:rsidR="00E408AF" w:rsidRPr="008F59BB" w:rsidRDefault="00E408AF" w:rsidP="00106C8A">
            <w:pPr>
              <w:rPr>
                <w:ins w:id="1697" w:author="Ghita Benotmane" w:date="2016-09-13T14:25:00Z"/>
                <w:rFonts w:asciiTheme="minorHAnsi" w:eastAsia="Times New Roman" w:hAnsiTheme="minorHAnsi" w:cstheme="minorHAnsi"/>
                <w:sz w:val="16"/>
                <w:szCs w:val="16"/>
                <w:highlight w:val="yellow"/>
                <w:lang w:eastAsia="ru-RU"/>
              </w:rPr>
            </w:pPr>
          </w:p>
          <w:p w14:paraId="659F00F7" w14:textId="40EDF015" w:rsidR="006F18F9" w:rsidRPr="008F59BB" w:rsidRDefault="00E408AF" w:rsidP="00106C8A">
            <w:pPr>
              <w:rPr>
                <w:rFonts w:asciiTheme="minorHAnsi" w:hAnsiTheme="minorHAnsi"/>
                <w:sz w:val="16"/>
                <w:highlight w:val="yellow"/>
              </w:rPr>
            </w:pPr>
            <w:ins w:id="1698" w:author="Ghita Benotmane" w:date="2016-09-13T14:25:00Z">
              <w:r w:rsidRPr="003C3273">
                <w:rPr>
                  <w:rFonts w:asciiTheme="minorHAnsi" w:eastAsia="Times New Roman" w:hAnsiTheme="minorHAnsi" w:cstheme="minorHAnsi"/>
                  <w:b/>
                  <w:bCs/>
                  <w:color w:val="122632" w:themeColor="text1"/>
                  <w:sz w:val="16"/>
                  <w:szCs w:val="16"/>
                  <w:highlight w:val="yellow"/>
                  <w:lang w:val="en-US"/>
                </w:rPr>
                <w:t xml:space="preserve">New PBI: </w:t>
              </w:r>
              <w:r w:rsidRPr="003C3273">
                <w:rPr>
                  <w:rFonts w:asciiTheme="minorHAnsi" w:eastAsia="Times New Roman" w:hAnsiTheme="minorHAnsi" w:cstheme="minorHAnsi"/>
                  <w:bCs/>
                  <w:color w:val="122632" w:themeColor="text1"/>
                  <w:sz w:val="16"/>
                  <w:szCs w:val="16"/>
                  <w:highlight w:val="yellow"/>
                  <w:lang w:val="en-US"/>
                </w:rPr>
                <w:t>align UI the UI specified in section 1.2</w:t>
              </w:r>
              <w:r w:rsidRPr="006C7F8B">
                <w:rPr>
                  <w:rFonts w:asciiTheme="minorHAnsi" w:eastAsia="Times New Roman" w:hAnsiTheme="minorHAnsi" w:cstheme="minorHAnsi"/>
                  <w:bCs/>
                  <w:color w:val="FFFFFF" w:themeColor="background1"/>
                  <w:sz w:val="16"/>
                  <w:szCs w:val="16"/>
                  <w:highlight w:val="yellow"/>
                  <w:lang w:val="en-US"/>
                </w:rPr>
                <w:t>.</w:t>
              </w:r>
            </w:ins>
          </w:p>
        </w:tc>
        <w:tc>
          <w:tcPr>
            <w:tcW w:w="884" w:type="dxa"/>
            <w:gridSpan w:val="2"/>
          </w:tcPr>
          <w:p w14:paraId="1FF4ED13" w14:textId="77777777" w:rsidR="006F18F9" w:rsidRPr="008F59BB" w:rsidRDefault="006F18F9" w:rsidP="00106C8A">
            <w:pPr>
              <w:jc w:val="right"/>
              <w:rPr>
                <w:rFonts w:asciiTheme="minorHAnsi" w:hAnsiTheme="minorHAnsi"/>
                <w:color w:val="000000"/>
                <w:sz w:val="16"/>
                <w:highlight w:val="yellow"/>
                <w:lang w:val="en-US"/>
              </w:rPr>
            </w:pPr>
            <w:r w:rsidRPr="008F59BB">
              <w:rPr>
                <w:rFonts w:asciiTheme="minorHAnsi" w:hAnsiTheme="minorHAnsi"/>
                <w:color w:val="000000"/>
                <w:sz w:val="16"/>
                <w:highlight w:val="yellow"/>
                <w:lang w:val="en-US"/>
              </w:rPr>
              <w:t>1</w:t>
            </w:r>
          </w:p>
        </w:tc>
      </w:tr>
      <w:tr w:rsidR="006F18F9" w:rsidRPr="00691053" w14:paraId="6FA6D5AC" w14:textId="77777777" w:rsidTr="00106C8A">
        <w:trPr>
          <w:gridAfter w:val="1"/>
          <w:wAfter w:w="142" w:type="dxa"/>
          <w:trHeight w:val="867"/>
        </w:trPr>
        <w:tc>
          <w:tcPr>
            <w:tcW w:w="851" w:type="dxa"/>
          </w:tcPr>
          <w:p w14:paraId="0ECA8270" w14:textId="77777777" w:rsidR="006F18F9" w:rsidRPr="00831E34" w:rsidRDefault="006F18F9" w:rsidP="00106C8A">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10.4.9</w:t>
            </w:r>
          </w:p>
        </w:tc>
        <w:tc>
          <w:tcPr>
            <w:tcW w:w="1276" w:type="dxa"/>
            <w:gridSpan w:val="2"/>
          </w:tcPr>
          <w:p w14:paraId="09FAC813" w14:textId="77777777" w:rsidR="006F18F9" w:rsidRPr="00D31FFC" w:rsidRDefault="006F18F9" w:rsidP="00106C8A">
            <w:pPr>
              <w:rPr>
                <w:rFonts w:asciiTheme="minorHAnsi" w:eastAsia="Times New Roman" w:hAnsiTheme="minorHAnsi" w:cstheme="minorHAnsi"/>
                <w:b/>
                <w:color w:val="000000"/>
                <w:sz w:val="16"/>
                <w:szCs w:val="16"/>
                <w:lang w:val="en-US"/>
              </w:rPr>
            </w:pPr>
            <w:r w:rsidRPr="00D96F9E">
              <w:rPr>
                <w:rFonts w:asciiTheme="minorHAnsi" w:eastAsia="Times New Roman" w:hAnsiTheme="minorHAnsi" w:cstheme="minorHAnsi"/>
                <w:b/>
                <w:color w:val="000000"/>
                <w:sz w:val="16"/>
                <w:szCs w:val="16"/>
                <w:lang w:val="en-US"/>
              </w:rPr>
              <w:t>Search result component</w:t>
            </w:r>
          </w:p>
        </w:tc>
        <w:tc>
          <w:tcPr>
            <w:tcW w:w="1559" w:type="dxa"/>
          </w:tcPr>
          <w:p w14:paraId="74DA3C05" w14:textId="77777777" w:rsidR="006F18F9" w:rsidRDefault="006F18F9" w:rsidP="00106C8A">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Text abstract</w:t>
            </w:r>
          </w:p>
        </w:tc>
        <w:tc>
          <w:tcPr>
            <w:tcW w:w="4962" w:type="dxa"/>
            <w:gridSpan w:val="2"/>
          </w:tcPr>
          <w:p w14:paraId="733D71B7" w14:textId="77777777" w:rsidR="006F18F9" w:rsidRDefault="006F18F9" w:rsidP="00106C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Given</w:t>
            </w:r>
            <w:r w:rsidRPr="00123367">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val="en-US" w:eastAsia="ru-RU"/>
              </w:rPr>
              <w:t xml:space="preserve">I am on the search results page </w:t>
            </w:r>
          </w:p>
          <w:p w14:paraId="17407AE2" w14:textId="77777777" w:rsidR="006F18F9" w:rsidRDefault="006F18F9" w:rsidP="00106C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And</w:t>
            </w:r>
            <w:r w:rsidRPr="00123367">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val="en-US" w:eastAsia="ru-RU"/>
              </w:rPr>
              <w:t>I view a search result component</w:t>
            </w:r>
          </w:p>
          <w:p w14:paraId="1FB6FE41" w14:textId="77777777" w:rsidR="006F18F9" w:rsidRDefault="006F18F9" w:rsidP="00106C8A">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Then</w:t>
            </w:r>
            <w:r w:rsidRPr="00123367">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val="en-US" w:eastAsia="ru-RU"/>
              </w:rPr>
              <w:t>I text abstract of the result component with my searched text appears</w:t>
            </w:r>
          </w:p>
          <w:p w14:paraId="4A44C866" w14:textId="77777777" w:rsidR="006F18F9" w:rsidRPr="00047892" w:rsidRDefault="006F18F9" w:rsidP="00106C8A">
            <w:pPr>
              <w:rPr>
                <w:rFonts w:asciiTheme="minorHAnsi" w:eastAsia="Times New Roman" w:hAnsiTheme="minorHAnsi" w:cstheme="minorHAnsi"/>
                <w:sz w:val="16"/>
                <w:szCs w:val="16"/>
                <w:lang w:eastAsia="ru-RU"/>
              </w:rPr>
            </w:pPr>
            <w:r>
              <w:rPr>
                <w:rFonts w:asciiTheme="minorHAnsi" w:eastAsia="Times New Roman" w:hAnsiTheme="minorHAnsi" w:cstheme="minorHAnsi"/>
                <w:color w:val="0000FF"/>
                <w:sz w:val="16"/>
                <w:szCs w:val="16"/>
                <w:lang w:val="en-US" w:eastAsia="ru-RU"/>
              </w:rPr>
              <w:t>And</w:t>
            </w:r>
            <w:r w:rsidRPr="000C33EA">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val="en-US" w:eastAsia="ru-RU"/>
              </w:rPr>
              <w:t>the searched text will be highlighted in the abstract.</w:t>
            </w:r>
          </w:p>
        </w:tc>
        <w:tc>
          <w:tcPr>
            <w:tcW w:w="884" w:type="dxa"/>
            <w:gridSpan w:val="2"/>
          </w:tcPr>
          <w:p w14:paraId="4BC8C127" w14:textId="77777777" w:rsidR="006F18F9" w:rsidRPr="00691053" w:rsidRDefault="006F18F9" w:rsidP="00106C8A">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6F18F9" w:rsidRPr="00691053" w14:paraId="5C0575F3" w14:textId="77777777" w:rsidTr="00106C8A">
        <w:trPr>
          <w:gridAfter w:val="1"/>
          <w:wAfter w:w="142" w:type="dxa"/>
          <w:trHeight w:val="867"/>
        </w:trPr>
        <w:tc>
          <w:tcPr>
            <w:tcW w:w="851" w:type="dxa"/>
          </w:tcPr>
          <w:p w14:paraId="6E6025E3" w14:textId="77777777" w:rsidR="006F18F9" w:rsidRPr="00831E34" w:rsidRDefault="006F18F9" w:rsidP="00106C8A">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10.4.10</w:t>
            </w:r>
          </w:p>
        </w:tc>
        <w:tc>
          <w:tcPr>
            <w:tcW w:w="1276" w:type="dxa"/>
            <w:gridSpan w:val="2"/>
          </w:tcPr>
          <w:p w14:paraId="799A5FC9" w14:textId="77777777" w:rsidR="006F18F9" w:rsidRPr="00D31FFC" w:rsidRDefault="006F18F9" w:rsidP="00106C8A">
            <w:pPr>
              <w:rPr>
                <w:rFonts w:asciiTheme="minorHAnsi" w:eastAsia="Times New Roman" w:hAnsiTheme="minorHAnsi" w:cstheme="minorHAnsi"/>
                <w:b/>
                <w:color w:val="000000"/>
                <w:sz w:val="16"/>
                <w:szCs w:val="16"/>
                <w:lang w:val="en-US"/>
              </w:rPr>
            </w:pPr>
            <w:r>
              <w:rPr>
                <w:rFonts w:asciiTheme="minorHAnsi" w:eastAsia="Times New Roman" w:hAnsiTheme="minorHAnsi" w:cstheme="minorHAnsi"/>
                <w:b/>
                <w:color w:val="000000"/>
                <w:sz w:val="16"/>
                <w:szCs w:val="16"/>
                <w:lang w:val="en-US"/>
              </w:rPr>
              <w:t>Search result</w:t>
            </w:r>
            <w:r w:rsidRPr="00D31FFC">
              <w:rPr>
                <w:rFonts w:asciiTheme="minorHAnsi" w:eastAsia="Times New Roman" w:hAnsiTheme="minorHAnsi" w:cstheme="minorHAnsi"/>
                <w:b/>
                <w:color w:val="000000"/>
                <w:sz w:val="16"/>
                <w:szCs w:val="16"/>
                <w:lang w:val="en-US"/>
              </w:rPr>
              <w:t xml:space="preserve"> component</w:t>
            </w:r>
          </w:p>
        </w:tc>
        <w:tc>
          <w:tcPr>
            <w:tcW w:w="1559" w:type="dxa"/>
          </w:tcPr>
          <w:p w14:paraId="325998A2" w14:textId="77777777" w:rsidR="006F18F9" w:rsidRDefault="006F18F9" w:rsidP="00106C8A">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URL link</w:t>
            </w:r>
          </w:p>
        </w:tc>
        <w:tc>
          <w:tcPr>
            <w:tcW w:w="4962" w:type="dxa"/>
            <w:gridSpan w:val="2"/>
          </w:tcPr>
          <w:p w14:paraId="32414702" w14:textId="77777777" w:rsidR="006F18F9" w:rsidRDefault="006F18F9" w:rsidP="00106C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Given</w:t>
            </w:r>
            <w:r w:rsidRPr="00123367">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val="en-US" w:eastAsia="ru-RU"/>
              </w:rPr>
              <w:t xml:space="preserve">I am on the search results page </w:t>
            </w:r>
          </w:p>
          <w:p w14:paraId="0D4DEE7F" w14:textId="77777777" w:rsidR="006F18F9" w:rsidRDefault="006F18F9" w:rsidP="00106C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And</w:t>
            </w:r>
            <w:r w:rsidRPr="00123367">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val="en-US" w:eastAsia="ru-RU"/>
              </w:rPr>
              <w:t>I view a search result component</w:t>
            </w:r>
          </w:p>
          <w:p w14:paraId="01C33EA7" w14:textId="77777777" w:rsidR="006F18F9" w:rsidRDefault="006F18F9" w:rsidP="00106C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And</w:t>
            </w:r>
            <w:r w:rsidRPr="00123367">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val="en-US" w:eastAsia="ru-RU"/>
              </w:rPr>
              <w:t>I click on the URL Link of the result component</w:t>
            </w:r>
          </w:p>
          <w:p w14:paraId="3A474F34" w14:textId="77777777" w:rsidR="006F18F9" w:rsidRPr="00423D1D" w:rsidRDefault="006F18F9" w:rsidP="00106C8A">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T</w:t>
            </w:r>
            <w:r w:rsidRPr="00123367">
              <w:rPr>
                <w:rFonts w:asciiTheme="minorHAnsi" w:eastAsia="Times New Roman" w:hAnsiTheme="minorHAnsi" w:cstheme="minorHAnsi"/>
                <w:color w:val="0000FF"/>
                <w:sz w:val="16"/>
                <w:szCs w:val="16"/>
                <w:lang w:val="en-US" w:eastAsia="ru-RU"/>
              </w:rPr>
              <w:t>hen</w:t>
            </w:r>
            <w:r>
              <w:rPr>
                <w:rFonts w:asciiTheme="minorHAnsi" w:eastAsia="Times New Roman" w:hAnsiTheme="minorHAnsi" w:cstheme="minorHAnsi"/>
                <w:sz w:val="16"/>
                <w:szCs w:val="16"/>
                <w:lang w:val="en-US" w:eastAsia="ru-RU"/>
              </w:rPr>
              <w:t xml:space="preserve"> the system redirects me to the result’s URL location.</w:t>
            </w:r>
          </w:p>
        </w:tc>
        <w:tc>
          <w:tcPr>
            <w:tcW w:w="884" w:type="dxa"/>
            <w:gridSpan w:val="2"/>
          </w:tcPr>
          <w:p w14:paraId="5CB6631F" w14:textId="77777777" w:rsidR="006F18F9" w:rsidRPr="00691053" w:rsidRDefault="006F18F9" w:rsidP="00106C8A">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bl>
    <w:p w14:paraId="588AD560" w14:textId="77777777" w:rsidR="006F18F9" w:rsidRDefault="006F18F9" w:rsidP="006F18F9">
      <w:pPr>
        <w:spacing w:after="0"/>
        <w:rPr>
          <w:sz w:val="22"/>
        </w:rPr>
      </w:pPr>
    </w:p>
    <w:p w14:paraId="6F6239B3" w14:textId="77777777" w:rsidR="006F18F9" w:rsidRDefault="006F18F9" w:rsidP="00E20DD3">
      <w:pPr>
        <w:pStyle w:val="Heading2"/>
        <w:numPr>
          <w:ilvl w:val="1"/>
          <w:numId w:val="20"/>
        </w:numPr>
      </w:pPr>
      <w:bookmarkStart w:id="1699" w:name="_Toc461707142"/>
      <w:bookmarkStart w:id="1700" w:name="_Toc463013453"/>
      <w:r>
        <w:t>Refiners</w:t>
      </w:r>
      <w:bookmarkEnd w:id="1699"/>
      <w:bookmarkEnd w:id="1700"/>
      <w:r>
        <w:t xml:space="preserve"> </w:t>
      </w:r>
    </w:p>
    <w:tbl>
      <w:tblPr>
        <w:tblStyle w:val="TableGrid"/>
        <w:tblW w:w="9532" w:type="dxa"/>
        <w:tblInd w:w="-289" w:type="dxa"/>
        <w:tblLayout w:type="fixed"/>
        <w:tblLook w:val="04A0" w:firstRow="1" w:lastRow="0" w:firstColumn="1" w:lastColumn="0" w:noHBand="0" w:noVBand="1"/>
      </w:tblPr>
      <w:tblGrid>
        <w:gridCol w:w="710"/>
        <w:gridCol w:w="1275"/>
        <w:gridCol w:w="142"/>
        <w:gridCol w:w="1559"/>
        <w:gridCol w:w="4962"/>
        <w:gridCol w:w="884"/>
      </w:tblGrid>
      <w:tr w:rsidR="006F18F9" w:rsidRPr="00193438" w14:paraId="0A6FADCB" w14:textId="77777777" w:rsidTr="00106C8A">
        <w:trPr>
          <w:trHeight w:val="280"/>
        </w:trPr>
        <w:tc>
          <w:tcPr>
            <w:tcW w:w="710" w:type="dxa"/>
            <w:shd w:val="clear" w:color="auto" w:fill="122632" w:themeFill="text1"/>
            <w:hideMark/>
          </w:tcPr>
          <w:p w14:paraId="264C8130"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Id</w:t>
            </w:r>
          </w:p>
        </w:tc>
        <w:tc>
          <w:tcPr>
            <w:tcW w:w="1275" w:type="dxa"/>
            <w:shd w:val="clear" w:color="auto" w:fill="122632" w:themeFill="text1"/>
            <w:hideMark/>
          </w:tcPr>
          <w:p w14:paraId="6004DD56"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category</w:t>
            </w:r>
          </w:p>
        </w:tc>
        <w:tc>
          <w:tcPr>
            <w:tcW w:w="1701" w:type="dxa"/>
            <w:gridSpan w:val="2"/>
            <w:shd w:val="clear" w:color="auto" w:fill="122632" w:themeFill="text1"/>
            <w:hideMark/>
          </w:tcPr>
          <w:p w14:paraId="35AC1059"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name</w:t>
            </w:r>
          </w:p>
        </w:tc>
        <w:tc>
          <w:tcPr>
            <w:tcW w:w="4962" w:type="dxa"/>
            <w:shd w:val="clear" w:color="auto" w:fill="122632" w:themeFill="text1"/>
            <w:hideMark/>
          </w:tcPr>
          <w:p w14:paraId="24FBF396"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Description</w:t>
            </w:r>
          </w:p>
        </w:tc>
        <w:tc>
          <w:tcPr>
            <w:tcW w:w="884" w:type="dxa"/>
            <w:shd w:val="clear" w:color="auto" w:fill="122632" w:themeFill="text1"/>
            <w:hideMark/>
          </w:tcPr>
          <w:p w14:paraId="70BC7F61"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Priority</w:t>
            </w:r>
          </w:p>
        </w:tc>
      </w:tr>
      <w:tr w:rsidR="006F18F9" w:rsidRPr="00691053" w14:paraId="77872642" w14:textId="77777777" w:rsidTr="00106C8A">
        <w:trPr>
          <w:trHeight w:val="867"/>
        </w:trPr>
        <w:tc>
          <w:tcPr>
            <w:tcW w:w="710" w:type="dxa"/>
          </w:tcPr>
          <w:p w14:paraId="796AFA77" w14:textId="77777777" w:rsidR="006F18F9" w:rsidRPr="00831E34" w:rsidRDefault="006F18F9" w:rsidP="00106C8A">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10.5</w:t>
            </w:r>
          </w:p>
        </w:tc>
        <w:tc>
          <w:tcPr>
            <w:tcW w:w="1417" w:type="dxa"/>
            <w:gridSpan w:val="2"/>
          </w:tcPr>
          <w:p w14:paraId="1817B080" w14:textId="77777777" w:rsidR="006F18F9" w:rsidRDefault="006F18F9" w:rsidP="00106C8A">
            <w:pPr>
              <w:rPr>
                <w:rFonts w:asciiTheme="minorHAnsi" w:eastAsia="Times New Roman" w:hAnsiTheme="minorHAnsi" w:cstheme="minorHAnsi"/>
                <w:b/>
                <w:color w:val="000000"/>
                <w:sz w:val="16"/>
                <w:szCs w:val="16"/>
                <w:lang w:val="en-US"/>
              </w:rPr>
            </w:pPr>
            <w:r>
              <w:rPr>
                <w:rFonts w:asciiTheme="minorHAnsi" w:eastAsia="Times New Roman" w:hAnsiTheme="minorHAnsi" w:cstheme="minorHAnsi"/>
                <w:color w:val="000000"/>
                <w:sz w:val="16"/>
                <w:szCs w:val="16"/>
                <w:lang w:val="en-US"/>
              </w:rPr>
              <w:t>Search refiners</w:t>
            </w:r>
          </w:p>
        </w:tc>
        <w:tc>
          <w:tcPr>
            <w:tcW w:w="1559" w:type="dxa"/>
          </w:tcPr>
          <w:p w14:paraId="5FDAEF59" w14:textId="77777777" w:rsidR="006F18F9" w:rsidRDefault="006F18F9" w:rsidP="00106C8A">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Refiners and refiner categories</w:t>
            </w:r>
          </w:p>
        </w:tc>
        <w:tc>
          <w:tcPr>
            <w:tcW w:w="4962" w:type="dxa"/>
          </w:tcPr>
          <w:p w14:paraId="6D1D02CB" w14:textId="77777777" w:rsidR="006F18F9" w:rsidRDefault="006F18F9" w:rsidP="00106C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Given</w:t>
            </w:r>
            <w:r w:rsidRPr="00123367">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val="en-US" w:eastAsia="ru-RU"/>
              </w:rPr>
              <w:t xml:space="preserve">I am on the search results page </w:t>
            </w:r>
          </w:p>
          <w:p w14:paraId="0D01214E" w14:textId="77777777" w:rsidR="006F18F9" w:rsidRDefault="006F18F9" w:rsidP="00106C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Then</w:t>
            </w:r>
            <w:r w:rsidRPr="00123367">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val="en-US" w:eastAsia="ru-RU"/>
              </w:rPr>
              <w:t>on the left I will see the refiners and refiner categories that help me refine my search query</w:t>
            </w:r>
          </w:p>
          <w:p w14:paraId="7F67750A" w14:textId="77777777" w:rsidR="006F18F9" w:rsidRDefault="006F18F9" w:rsidP="00106C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And</w:t>
            </w:r>
            <w:r w:rsidRPr="00123367">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val="en-US" w:eastAsia="ru-RU"/>
              </w:rPr>
              <w:t>the refiner categories can be “type”, “market”, “site location”, “department”, “language”, “date”, and / or “job title”</w:t>
            </w:r>
          </w:p>
          <w:p w14:paraId="3F01FA51" w14:textId="6419BA88" w:rsidR="006F18F9" w:rsidRDefault="006F18F9" w:rsidP="00106C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this depends on which search category </w:t>
            </w:r>
            <w:r w:rsidR="0014465A">
              <w:rPr>
                <w:rFonts w:asciiTheme="minorHAnsi" w:eastAsia="Times New Roman" w:hAnsiTheme="minorHAnsi" w:cstheme="minorHAnsi"/>
                <w:sz w:val="16"/>
                <w:szCs w:val="16"/>
                <w:lang w:val="en-US" w:eastAsia="ru-RU"/>
              </w:rPr>
              <w:t>I am</w:t>
            </w:r>
            <w:r>
              <w:rPr>
                <w:rFonts w:asciiTheme="minorHAnsi" w:eastAsia="Times New Roman" w:hAnsiTheme="minorHAnsi" w:cstheme="minorHAnsi"/>
                <w:sz w:val="16"/>
                <w:szCs w:val="16"/>
                <w:lang w:val="en-US" w:eastAsia="ru-RU"/>
              </w:rPr>
              <w:t xml:space="preserve"> on</w:t>
            </w:r>
          </w:p>
          <w:p w14:paraId="49ECCEAA" w14:textId="77777777" w:rsidR="006F18F9" w:rsidRDefault="006F18F9" w:rsidP="00106C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w:t>
            </w:r>
            <w:r w:rsidRPr="00123367">
              <w:rPr>
                <w:rFonts w:asciiTheme="minorHAnsi" w:eastAsia="Times New Roman" w:hAnsiTheme="minorHAnsi" w:cstheme="minorHAnsi"/>
                <w:color w:val="0000FF"/>
                <w:sz w:val="16"/>
                <w:szCs w:val="16"/>
                <w:lang w:val="en-US" w:eastAsia="ru-RU"/>
              </w:rPr>
              <w:t>hen</w:t>
            </w:r>
            <w:r>
              <w:rPr>
                <w:rFonts w:asciiTheme="minorHAnsi" w:eastAsia="Times New Roman" w:hAnsiTheme="minorHAnsi" w:cstheme="minorHAnsi"/>
                <w:sz w:val="16"/>
                <w:szCs w:val="16"/>
                <w:lang w:val="en-US" w:eastAsia="ru-RU"/>
              </w:rPr>
              <w:t xml:space="preserve"> I click on one of the refiners, each refiner category will be updated depending on the refiner types that are left based on the new search query.</w:t>
            </w:r>
          </w:p>
          <w:p w14:paraId="1CC13669" w14:textId="77777777" w:rsidR="006F18F9" w:rsidRDefault="006F18F9" w:rsidP="00106C8A">
            <w:pPr>
              <w:rPr>
                <w:rFonts w:asciiTheme="minorHAnsi" w:eastAsia="Times New Roman" w:hAnsiTheme="minorHAnsi" w:cstheme="minorHAnsi"/>
                <w:sz w:val="16"/>
                <w:szCs w:val="16"/>
                <w:lang w:val="en-US" w:eastAsia="ru-RU"/>
              </w:rPr>
            </w:pPr>
          </w:p>
          <w:p w14:paraId="0EB48CFF" w14:textId="77777777" w:rsidR="006F18F9" w:rsidRDefault="006F18F9" w:rsidP="00106C8A">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*This function is based on standard OOB Fast research refiners</w:t>
            </w:r>
          </w:p>
          <w:p w14:paraId="3B512E24" w14:textId="3F91CFB4" w:rsidR="0023418A" w:rsidRPr="00423D1D" w:rsidRDefault="0023418A" w:rsidP="00106C8A">
            <w:pPr>
              <w:rPr>
                <w:rFonts w:asciiTheme="minorHAnsi" w:eastAsia="Times New Roman" w:hAnsiTheme="minorHAnsi" w:cstheme="minorHAnsi"/>
                <w:color w:val="0000FF"/>
                <w:sz w:val="16"/>
                <w:szCs w:val="16"/>
                <w:lang w:val="en-US" w:eastAsia="ru-RU"/>
              </w:rPr>
            </w:pPr>
            <w:r>
              <w:rPr>
                <w:noProof/>
                <w:lang w:val="sk-SK" w:eastAsia="sk-SK"/>
              </w:rPr>
              <w:lastRenderedPageBreak/>
              <w:drawing>
                <wp:inline distT="0" distB="0" distL="0" distR="0" wp14:anchorId="57DA07A7" wp14:editId="626474A5">
                  <wp:extent cx="2343150" cy="2733675"/>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343150" cy="2733675"/>
                          </a:xfrm>
                          <a:prstGeom prst="rect">
                            <a:avLst/>
                          </a:prstGeom>
                        </pic:spPr>
                      </pic:pic>
                    </a:graphicData>
                  </a:graphic>
                </wp:inline>
              </w:drawing>
            </w:r>
          </w:p>
        </w:tc>
        <w:tc>
          <w:tcPr>
            <w:tcW w:w="884" w:type="dxa"/>
          </w:tcPr>
          <w:p w14:paraId="3463E64F" w14:textId="77777777" w:rsidR="006F18F9" w:rsidRPr="00691053" w:rsidRDefault="006F18F9" w:rsidP="00106C8A">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lastRenderedPageBreak/>
              <w:t>1</w:t>
            </w:r>
          </w:p>
        </w:tc>
      </w:tr>
    </w:tbl>
    <w:p w14:paraId="08C1D766" w14:textId="30464FD7" w:rsidR="006F18F9" w:rsidRPr="008D09EE" w:rsidRDefault="006F18F9" w:rsidP="006F18F9">
      <w:pPr>
        <w:rPr>
          <w:rFonts w:cs="Arial"/>
          <w:sz w:val="22"/>
        </w:rPr>
      </w:pPr>
    </w:p>
    <w:p w14:paraId="7788C06A" w14:textId="77777777" w:rsidR="006F18F9" w:rsidRDefault="006F18F9" w:rsidP="00E20DD3">
      <w:pPr>
        <w:pStyle w:val="Heading2"/>
        <w:numPr>
          <w:ilvl w:val="1"/>
          <w:numId w:val="20"/>
        </w:numPr>
      </w:pPr>
      <w:bookmarkStart w:id="1701" w:name="_Toc461707143"/>
      <w:bookmarkStart w:id="1702" w:name="_Toc463013454"/>
      <w:r w:rsidRPr="00E20DD3">
        <w:t>People matches</w:t>
      </w:r>
      <w:bookmarkEnd w:id="1701"/>
      <w:bookmarkEnd w:id="1702"/>
    </w:p>
    <w:tbl>
      <w:tblPr>
        <w:tblStyle w:val="TableGrid"/>
        <w:tblW w:w="9532" w:type="dxa"/>
        <w:tblInd w:w="-289" w:type="dxa"/>
        <w:tblLayout w:type="fixed"/>
        <w:tblLook w:val="04A0" w:firstRow="1" w:lastRow="0" w:firstColumn="1" w:lastColumn="0" w:noHBand="0" w:noVBand="1"/>
      </w:tblPr>
      <w:tblGrid>
        <w:gridCol w:w="710"/>
        <w:gridCol w:w="1275"/>
        <w:gridCol w:w="142"/>
        <w:gridCol w:w="1559"/>
        <w:gridCol w:w="4962"/>
        <w:gridCol w:w="884"/>
      </w:tblGrid>
      <w:tr w:rsidR="006F18F9" w:rsidRPr="00193438" w14:paraId="623EC347" w14:textId="77777777" w:rsidTr="00106C8A">
        <w:trPr>
          <w:trHeight w:val="280"/>
        </w:trPr>
        <w:tc>
          <w:tcPr>
            <w:tcW w:w="710" w:type="dxa"/>
            <w:shd w:val="clear" w:color="auto" w:fill="122632" w:themeFill="text1"/>
            <w:hideMark/>
          </w:tcPr>
          <w:p w14:paraId="544A8F74"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Id</w:t>
            </w:r>
          </w:p>
        </w:tc>
        <w:tc>
          <w:tcPr>
            <w:tcW w:w="1275" w:type="dxa"/>
            <w:shd w:val="clear" w:color="auto" w:fill="122632" w:themeFill="text1"/>
            <w:hideMark/>
          </w:tcPr>
          <w:p w14:paraId="4B6E332D"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category</w:t>
            </w:r>
          </w:p>
        </w:tc>
        <w:tc>
          <w:tcPr>
            <w:tcW w:w="1701" w:type="dxa"/>
            <w:gridSpan w:val="2"/>
            <w:shd w:val="clear" w:color="auto" w:fill="122632" w:themeFill="text1"/>
            <w:hideMark/>
          </w:tcPr>
          <w:p w14:paraId="5DAE1D9D"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name</w:t>
            </w:r>
          </w:p>
        </w:tc>
        <w:tc>
          <w:tcPr>
            <w:tcW w:w="4962" w:type="dxa"/>
            <w:shd w:val="clear" w:color="auto" w:fill="122632" w:themeFill="text1"/>
            <w:hideMark/>
          </w:tcPr>
          <w:p w14:paraId="7BB2E8D2"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Description</w:t>
            </w:r>
          </w:p>
        </w:tc>
        <w:tc>
          <w:tcPr>
            <w:tcW w:w="884" w:type="dxa"/>
            <w:shd w:val="clear" w:color="auto" w:fill="122632" w:themeFill="text1"/>
            <w:hideMark/>
          </w:tcPr>
          <w:p w14:paraId="199AC9DC"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Priority</w:t>
            </w:r>
          </w:p>
        </w:tc>
      </w:tr>
      <w:tr w:rsidR="006F18F9" w:rsidRPr="00691053" w14:paraId="0291BCB5" w14:textId="77777777" w:rsidTr="00106C8A">
        <w:trPr>
          <w:trHeight w:val="867"/>
        </w:trPr>
        <w:tc>
          <w:tcPr>
            <w:tcW w:w="710" w:type="dxa"/>
          </w:tcPr>
          <w:p w14:paraId="1CD66A24" w14:textId="77777777" w:rsidR="006F18F9" w:rsidRPr="00831E34" w:rsidRDefault="006F18F9" w:rsidP="00106C8A">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10.6</w:t>
            </w:r>
          </w:p>
        </w:tc>
        <w:tc>
          <w:tcPr>
            <w:tcW w:w="1417" w:type="dxa"/>
            <w:gridSpan w:val="2"/>
          </w:tcPr>
          <w:p w14:paraId="68B29768" w14:textId="77777777" w:rsidR="006F18F9" w:rsidRDefault="006F18F9" w:rsidP="00106C8A">
            <w:pPr>
              <w:rPr>
                <w:rFonts w:asciiTheme="minorHAnsi" w:eastAsia="Times New Roman" w:hAnsiTheme="minorHAnsi" w:cstheme="minorHAnsi"/>
                <w:b/>
                <w:color w:val="000000"/>
                <w:sz w:val="16"/>
                <w:szCs w:val="16"/>
                <w:lang w:val="en-US"/>
              </w:rPr>
            </w:pPr>
            <w:r>
              <w:rPr>
                <w:rFonts w:asciiTheme="minorHAnsi" w:eastAsia="Times New Roman" w:hAnsiTheme="minorHAnsi" w:cstheme="minorHAnsi"/>
                <w:color w:val="000000"/>
                <w:sz w:val="16"/>
                <w:szCs w:val="16"/>
                <w:lang w:val="en-US"/>
              </w:rPr>
              <w:t>Related search</w:t>
            </w:r>
          </w:p>
        </w:tc>
        <w:tc>
          <w:tcPr>
            <w:tcW w:w="1559" w:type="dxa"/>
          </w:tcPr>
          <w:p w14:paraId="266750B1" w14:textId="77777777" w:rsidR="006F18F9" w:rsidRDefault="006F18F9" w:rsidP="00106C8A">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People matches</w:t>
            </w:r>
          </w:p>
        </w:tc>
        <w:tc>
          <w:tcPr>
            <w:tcW w:w="4962" w:type="dxa"/>
          </w:tcPr>
          <w:p w14:paraId="648F5CF5" w14:textId="77777777" w:rsidR="006F18F9" w:rsidRDefault="006F18F9" w:rsidP="00106C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Given</w:t>
            </w:r>
            <w:r w:rsidRPr="00123367">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val="en-US" w:eastAsia="ru-RU"/>
              </w:rPr>
              <w:t xml:space="preserve">I am on the search results page </w:t>
            </w:r>
          </w:p>
          <w:p w14:paraId="6AEE07DB" w14:textId="77777777" w:rsidR="006F18F9" w:rsidRDefault="006F18F9" w:rsidP="00106C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Then</w:t>
            </w:r>
            <w:r w:rsidRPr="00123367">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val="en-US" w:eastAsia="ru-RU"/>
              </w:rPr>
              <w:t>On the right I will see people match suggestions based on the search query</w:t>
            </w:r>
          </w:p>
          <w:p w14:paraId="48B04921" w14:textId="77777777" w:rsidR="006F18F9" w:rsidRDefault="006F18F9" w:rsidP="00106C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sidRPr="00E650C7">
              <w:rPr>
                <w:rFonts w:asciiTheme="minorHAnsi" w:eastAsia="Times New Roman" w:hAnsiTheme="minorHAnsi" w:cstheme="minorHAnsi"/>
                <w:sz w:val="16"/>
                <w:szCs w:val="16"/>
                <w:lang w:val="en-US" w:eastAsia="ru-RU"/>
              </w:rPr>
              <w:t>I</w:t>
            </w:r>
            <w:r>
              <w:rPr>
                <w:rFonts w:asciiTheme="minorHAnsi" w:eastAsia="Times New Roman" w:hAnsiTheme="minorHAnsi" w:cstheme="minorHAnsi"/>
                <w:sz w:val="16"/>
                <w:szCs w:val="16"/>
                <w:lang w:val="en-US" w:eastAsia="ru-RU"/>
              </w:rPr>
              <w:t xml:space="preserve"> hover over</w:t>
            </w:r>
            <w:r w:rsidRPr="00E650C7">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 xml:space="preserve">the user name </w:t>
            </w:r>
          </w:p>
          <w:p w14:paraId="2DF25879" w14:textId="77777777" w:rsidR="006F18F9" w:rsidRDefault="006F18F9" w:rsidP="00106C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Then</w:t>
            </w:r>
            <w:r w:rsidRPr="00606C71">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I can access the</w:t>
            </w:r>
            <w:r w:rsidRPr="00606C71">
              <w:rPr>
                <w:rFonts w:asciiTheme="minorHAnsi" w:eastAsia="Times New Roman" w:hAnsiTheme="minorHAnsi" w:cstheme="minorHAnsi"/>
                <w:sz w:val="16"/>
                <w:szCs w:val="16"/>
                <w:lang w:val="en-US" w:eastAsia="ru-RU"/>
              </w:rPr>
              <w:t xml:space="preserve"> user </w:t>
            </w:r>
            <w:r>
              <w:rPr>
                <w:rFonts w:asciiTheme="minorHAnsi" w:eastAsia="Times New Roman" w:hAnsiTheme="minorHAnsi" w:cstheme="minorHAnsi"/>
                <w:sz w:val="16"/>
                <w:szCs w:val="16"/>
                <w:lang w:val="en-US" w:eastAsia="ru-RU"/>
              </w:rPr>
              <w:t>contact information via the user card*</w:t>
            </w:r>
          </w:p>
          <w:p w14:paraId="4538D97F" w14:textId="77777777" w:rsidR="006F18F9" w:rsidRDefault="006F18F9" w:rsidP="00106C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sidRPr="00E650C7">
              <w:rPr>
                <w:rFonts w:asciiTheme="minorHAnsi" w:eastAsia="Times New Roman" w:hAnsiTheme="minorHAnsi" w:cstheme="minorHAnsi"/>
                <w:sz w:val="16"/>
                <w:szCs w:val="16"/>
                <w:lang w:val="en-US" w:eastAsia="ru-RU"/>
              </w:rPr>
              <w:t>I</w:t>
            </w:r>
            <w:r>
              <w:rPr>
                <w:rFonts w:asciiTheme="minorHAnsi" w:eastAsia="Times New Roman" w:hAnsiTheme="minorHAnsi" w:cstheme="minorHAnsi"/>
                <w:sz w:val="16"/>
                <w:szCs w:val="16"/>
                <w:lang w:val="en-US" w:eastAsia="ru-RU"/>
              </w:rPr>
              <w:t xml:space="preserve"> click on</w:t>
            </w:r>
            <w:r w:rsidRPr="00E650C7">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the user name in the user card</w:t>
            </w:r>
          </w:p>
          <w:p w14:paraId="30FCB82D" w14:textId="77777777" w:rsidR="006F18F9" w:rsidRDefault="006F18F9" w:rsidP="00106C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Then</w:t>
            </w:r>
            <w:r w:rsidRPr="00606C71">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the system redirects me to their profile page.</w:t>
            </w:r>
          </w:p>
          <w:p w14:paraId="23946A41" w14:textId="2467FAD7" w:rsidR="00E308EA" w:rsidRDefault="00E308EA" w:rsidP="00E308E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sidRPr="00E650C7">
              <w:rPr>
                <w:rFonts w:asciiTheme="minorHAnsi" w:eastAsia="Times New Roman" w:hAnsiTheme="minorHAnsi" w:cstheme="minorHAnsi"/>
                <w:sz w:val="16"/>
                <w:szCs w:val="16"/>
                <w:lang w:val="en-US" w:eastAsia="ru-RU"/>
              </w:rPr>
              <w:t>I</w:t>
            </w:r>
            <w:r>
              <w:rPr>
                <w:rFonts w:asciiTheme="minorHAnsi" w:eastAsia="Times New Roman" w:hAnsiTheme="minorHAnsi" w:cstheme="minorHAnsi"/>
                <w:sz w:val="16"/>
                <w:szCs w:val="16"/>
                <w:lang w:val="en-US" w:eastAsia="ru-RU"/>
              </w:rPr>
              <w:t xml:space="preserve"> click on</w:t>
            </w:r>
            <w:r w:rsidRPr="00E650C7">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the people matches title</w:t>
            </w:r>
          </w:p>
          <w:p w14:paraId="0FBCF56A" w14:textId="26E8ECAB" w:rsidR="00E308EA" w:rsidRDefault="00E308EA" w:rsidP="00E308E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Then</w:t>
            </w:r>
            <w:r w:rsidRPr="00606C71">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the system redirects people search sub-page</w:t>
            </w:r>
          </w:p>
          <w:p w14:paraId="6A32646C" w14:textId="77777777" w:rsidR="006F18F9" w:rsidRDefault="006F18F9" w:rsidP="00106C8A">
            <w:pPr>
              <w:rPr>
                <w:rFonts w:asciiTheme="minorHAnsi" w:eastAsia="Times New Roman" w:hAnsiTheme="minorHAnsi" w:cstheme="minorHAnsi"/>
                <w:color w:val="0000FF"/>
                <w:sz w:val="16"/>
                <w:szCs w:val="16"/>
                <w:lang w:val="en-US" w:eastAsia="ru-RU"/>
              </w:rPr>
            </w:pPr>
          </w:p>
          <w:p w14:paraId="485ED704" w14:textId="77777777" w:rsidR="006F18F9" w:rsidRDefault="006F18F9" w:rsidP="00106C8A">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*see the user card function in universal chapter</w:t>
            </w:r>
          </w:p>
          <w:p w14:paraId="47ABE4CB" w14:textId="77777777" w:rsidR="0023418A" w:rsidRDefault="0023418A" w:rsidP="00106C8A">
            <w:pPr>
              <w:rPr>
                <w:rFonts w:asciiTheme="minorHAnsi" w:eastAsia="Times New Roman" w:hAnsiTheme="minorHAnsi" w:cstheme="minorHAnsi"/>
                <w:color w:val="0000FF"/>
                <w:sz w:val="16"/>
                <w:szCs w:val="16"/>
                <w:lang w:val="en-US" w:eastAsia="ru-RU"/>
              </w:rPr>
            </w:pPr>
          </w:p>
          <w:p w14:paraId="2A43676A" w14:textId="28752C65" w:rsidR="0023418A" w:rsidRPr="00423D1D" w:rsidRDefault="0023418A" w:rsidP="00106C8A">
            <w:pPr>
              <w:rPr>
                <w:rFonts w:asciiTheme="minorHAnsi" w:eastAsia="Times New Roman" w:hAnsiTheme="minorHAnsi" w:cstheme="minorHAnsi"/>
                <w:color w:val="0000FF"/>
                <w:sz w:val="16"/>
                <w:szCs w:val="16"/>
                <w:lang w:val="en-US" w:eastAsia="ru-RU"/>
              </w:rPr>
            </w:pPr>
            <w:r>
              <w:rPr>
                <w:noProof/>
                <w:lang w:val="sk-SK" w:eastAsia="sk-SK"/>
              </w:rPr>
              <w:drawing>
                <wp:inline distT="0" distB="0" distL="0" distR="0" wp14:anchorId="3234E0B4" wp14:editId="319D3434">
                  <wp:extent cx="2286000" cy="93395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286000" cy="933956"/>
                          </a:xfrm>
                          <a:prstGeom prst="rect">
                            <a:avLst/>
                          </a:prstGeom>
                        </pic:spPr>
                      </pic:pic>
                    </a:graphicData>
                  </a:graphic>
                </wp:inline>
              </w:drawing>
            </w:r>
          </w:p>
        </w:tc>
        <w:tc>
          <w:tcPr>
            <w:tcW w:w="884" w:type="dxa"/>
          </w:tcPr>
          <w:p w14:paraId="76E321B9" w14:textId="77777777" w:rsidR="006F18F9" w:rsidRPr="00691053" w:rsidRDefault="006F18F9" w:rsidP="00106C8A">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6F18F9" w:rsidRPr="00691053" w14:paraId="0163A595" w14:textId="77777777" w:rsidTr="00106C8A">
        <w:trPr>
          <w:trHeight w:val="867"/>
        </w:trPr>
        <w:tc>
          <w:tcPr>
            <w:tcW w:w="710" w:type="dxa"/>
          </w:tcPr>
          <w:p w14:paraId="2C012108" w14:textId="77777777" w:rsidR="006F18F9" w:rsidRDefault="006F18F9" w:rsidP="00106C8A">
            <w:pPr>
              <w:jc w:val="right"/>
              <w:rPr>
                <w:rFonts w:asciiTheme="minorHAnsi" w:eastAsia="Times New Roman" w:hAnsiTheme="minorHAnsi" w:cstheme="minorHAnsi"/>
                <w:color w:val="000000"/>
                <w:sz w:val="16"/>
                <w:szCs w:val="16"/>
                <w:lang w:val="en-US"/>
              </w:rPr>
            </w:pPr>
          </w:p>
        </w:tc>
        <w:tc>
          <w:tcPr>
            <w:tcW w:w="8822" w:type="dxa"/>
            <w:gridSpan w:val="5"/>
          </w:tcPr>
          <w:p w14:paraId="425CE901" w14:textId="77777777" w:rsidR="006F18F9" w:rsidRPr="00691053" w:rsidRDefault="006F18F9" w:rsidP="00106C8A">
            <w:pPr>
              <w:rPr>
                <w:rFonts w:asciiTheme="minorHAnsi" w:eastAsia="Times New Roman" w:hAnsiTheme="minorHAnsi" w:cstheme="minorHAnsi"/>
                <w:color w:val="000000"/>
                <w:sz w:val="16"/>
                <w:szCs w:val="16"/>
                <w:lang w:val="en-US"/>
              </w:rPr>
            </w:pPr>
            <w:r>
              <w:rPr>
                <w:noProof/>
                <w:lang w:val="sk-SK" w:eastAsia="sk-SK"/>
              </w:rPr>
              <w:drawing>
                <wp:inline distT="0" distB="0" distL="0" distR="0" wp14:anchorId="6D5E6D3D" wp14:editId="5A91B891">
                  <wp:extent cx="1295079" cy="1286934"/>
                  <wp:effectExtent l="0" t="0" r="635"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email">
                            <a:extLst>
                              <a:ext uri="{28A0092B-C50C-407E-A947-70E740481C1C}">
                                <a14:useLocalDpi xmlns:a14="http://schemas.microsoft.com/office/drawing/2010/main"/>
                              </a:ext>
                            </a:extLst>
                          </a:blip>
                          <a:stretch>
                            <a:fillRect/>
                          </a:stretch>
                        </pic:blipFill>
                        <pic:spPr>
                          <a:xfrm>
                            <a:off x="0" y="0"/>
                            <a:ext cx="1299066" cy="1290896"/>
                          </a:xfrm>
                          <a:prstGeom prst="rect">
                            <a:avLst/>
                          </a:prstGeom>
                        </pic:spPr>
                      </pic:pic>
                    </a:graphicData>
                  </a:graphic>
                </wp:inline>
              </w:drawing>
            </w:r>
          </w:p>
        </w:tc>
      </w:tr>
    </w:tbl>
    <w:p w14:paraId="2DC5D7E5" w14:textId="77777777" w:rsidR="008E7EB2" w:rsidRDefault="008E7EB2">
      <w:pPr>
        <w:rPr>
          <w:rFonts w:ascii="Georgia" w:eastAsia="Times New Roman" w:hAnsi="Georgia" w:cs="Times New Roman"/>
          <w:color w:val="7ECEAA"/>
          <w:kern w:val="28"/>
          <w:sz w:val="44"/>
          <w:szCs w:val="46"/>
          <w:lang w:val="en-US" w:eastAsia="en-GB"/>
          <w14:cntxtAlts/>
        </w:rPr>
      </w:pPr>
      <w:r>
        <w:br w:type="page"/>
      </w:r>
    </w:p>
    <w:p w14:paraId="23606DB1" w14:textId="1E3D3924" w:rsidR="006F18F9" w:rsidRDefault="006F18F9" w:rsidP="00ED5E60">
      <w:pPr>
        <w:pStyle w:val="Heading1"/>
        <w:numPr>
          <w:ilvl w:val="0"/>
          <w:numId w:val="20"/>
        </w:numPr>
      </w:pPr>
      <w:bookmarkStart w:id="1703" w:name="_Toc461707144"/>
      <w:bookmarkStart w:id="1704" w:name="_Toc463013455"/>
      <w:r>
        <w:lastRenderedPageBreak/>
        <w:t>News page components</w:t>
      </w:r>
      <w:bookmarkEnd w:id="1703"/>
      <w:bookmarkEnd w:id="1704"/>
    </w:p>
    <w:p w14:paraId="0F211DB2" w14:textId="7756C2E9" w:rsidR="00E20DD3" w:rsidRPr="005C4114" w:rsidRDefault="006F18F9" w:rsidP="00ED5E60">
      <w:pPr>
        <w:pStyle w:val="Heading2"/>
        <w:numPr>
          <w:ilvl w:val="1"/>
          <w:numId w:val="20"/>
        </w:numPr>
        <w:rPr>
          <w:highlight w:val="yellow"/>
        </w:rPr>
      </w:pPr>
      <w:bookmarkStart w:id="1705" w:name="_Toc461707145"/>
      <w:bookmarkStart w:id="1706" w:name="_Toc463013456"/>
      <w:r>
        <w:t>News page functionalities</w:t>
      </w:r>
      <w:r w:rsidR="005C4114">
        <w:t xml:space="preserve"> </w:t>
      </w:r>
      <w:r w:rsidR="005C4114" w:rsidRPr="005C4114">
        <w:rPr>
          <w:highlight w:val="yellow"/>
        </w:rPr>
        <w:t>(needs update)</w:t>
      </w:r>
      <w:bookmarkEnd w:id="1705"/>
      <w:bookmarkEnd w:id="1706"/>
    </w:p>
    <w:tbl>
      <w:tblPr>
        <w:tblStyle w:val="TableGrid"/>
        <w:tblW w:w="9532" w:type="dxa"/>
        <w:tblInd w:w="-289" w:type="dxa"/>
        <w:tblLayout w:type="fixed"/>
        <w:tblLook w:val="04A0" w:firstRow="1" w:lastRow="0" w:firstColumn="1" w:lastColumn="0" w:noHBand="0" w:noVBand="1"/>
      </w:tblPr>
      <w:tblGrid>
        <w:gridCol w:w="710"/>
        <w:gridCol w:w="1275"/>
        <w:gridCol w:w="142"/>
        <w:gridCol w:w="1559"/>
        <w:gridCol w:w="4962"/>
        <w:gridCol w:w="884"/>
      </w:tblGrid>
      <w:tr w:rsidR="006F18F9" w:rsidRPr="00193438" w14:paraId="361B7EAB" w14:textId="77777777" w:rsidTr="00106C8A">
        <w:trPr>
          <w:trHeight w:val="280"/>
        </w:trPr>
        <w:tc>
          <w:tcPr>
            <w:tcW w:w="710" w:type="dxa"/>
            <w:shd w:val="clear" w:color="auto" w:fill="122632" w:themeFill="text1"/>
            <w:hideMark/>
          </w:tcPr>
          <w:p w14:paraId="6D973AE3"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Id</w:t>
            </w:r>
          </w:p>
        </w:tc>
        <w:tc>
          <w:tcPr>
            <w:tcW w:w="1275" w:type="dxa"/>
            <w:shd w:val="clear" w:color="auto" w:fill="122632" w:themeFill="text1"/>
            <w:hideMark/>
          </w:tcPr>
          <w:p w14:paraId="5DBAFFBD"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category</w:t>
            </w:r>
          </w:p>
        </w:tc>
        <w:tc>
          <w:tcPr>
            <w:tcW w:w="1701" w:type="dxa"/>
            <w:gridSpan w:val="2"/>
            <w:shd w:val="clear" w:color="auto" w:fill="122632" w:themeFill="text1"/>
            <w:hideMark/>
          </w:tcPr>
          <w:p w14:paraId="69F1D770"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name</w:t>
            </w:r>
          </w:p>
        </w:tc>
        <w:tc>
          <w:tcPr>
            <w:tcW w:w="4962" w:type="dxa"/>
            <w:shd w:val="clear" w:color="auto" w:fill="122632" w:themeFill="text1"/>
            <w:hideMark/>
          </w:tcPr>
          <w:p w14:paraId="7DE2E576"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Description</w:t>
            </w:r>
          </w:p>
        </w:tc>
        <w:tc>
          <w:tcPr>
            <w:tcW w:w="884" w:type="dxa"/>
            <w:shd w:val="clear" w:color="auto" w:fill="122632" w:themeFill="text1"/>
            <w:hideMark/>
          </w:tcPr>
          <w:p w14:paraId="0489D0CA"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Priority</w:t>
            </w:r>
          </w:p>
        </w:tc>
      </w:tr>
      <w:tr w:rsidR="006F18F9" w:rsidRPr="00193438" w14:paraId="04ED2421" w14:textId="77777777" w:rsidTr="00106C8A">
        <w:trPr>
          <w:trHeight w:val="280"/>
        </w:trPr>
        <w:tc>
          <w:tcPr>
            <w:tcW w:w="9532" w:type="dxa"/>
            <w:gridSpan w:val="6"/>
            <w:shd w:val="clear" w:color="auto" w:fill="auto"/>
          </w:tcPr>
          <w:p w14:paraId="57D7432E" w14:textId="77777777" w:rsidR="006F18F9" w:rsidRDefault="006F18F9" w:rsidP="00106C8A">
            <w:pPr>
              <w:jc w:val="center"/>
              <w:rPr>
                <w:noProof/>
                <w:lang w:val="en-US"/>
              </w:rPr>
            </w:pPr>
          </w:p>
          <w:p w14:paraId="78392C7A" w14:textId="41961D79" w:rsidR="006F18F9" w:rsidRDefault="00E308EA" w:rsidP="00106C8A">
            <w:pPr>
              <w:jc w:val="center"/>
              <w:rPr>
                <w:rFonts w:asciiTheme="minorHAnsi" w:eastAsia="Times New Roman" w:hAnsiTheme="minorHAnsi" w:cstheme="minorHAnsi"/>
                <w:b/>
                <w:bCs/>
                <w:color w:val="FFFFFF" w:themeColor="background1"/>
                <w:sz w:val="16"/>
                <w:szCs w:val="16"/>
                <w:lang w:val="en-US"/>
              </w:rPr>
            </w:pPr>
            <w:commentRangeStart w:id="1707"/>
            <w:commentRangeStart w:id="1708"/>
            <w:commentRangeStart w:id="1709"/>
            <w:commentRangeStart w:id="1710"/>
            <w:r>
              <w:rPr>
                <w:noProof/>
                <w:lang w:val="sk-SK" w:eastAsia="sk-SK"/>
              </w:rPr>
              <w:drawing>
                <wp:inline distT="0" distB="0" distL="0" distR="0" wp14:anchorId="36F57C08" wp14:editId="02A406EB">
                  <wp:extent cx="5915660" cy="2261235"/>
                  <wp:effectExtent l="0" t="0" r="8890" b="571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15660" cy="2261235"/>
                          </a:xfrm>
                          <a:prstGeom prst="rect">
                            <a:avLst/>
                          </a:prstGeom>
                        </pic:spPr>
                      </pic:pic>
                    </a:graphicData>
                  </a:graphic>
                </wp:inline>
              </w:drawing>
            </w:r>
            <w:commentRangeEnd w:id="1707"/>
            <w:commentRangeEnd w:id="1708"/>
            <w:r w:rsidR="008D0398">
              <w:rPr>
                <w:rStyle w:val="CommentReference"/>
              </w:rPr>
              <w:commentReference w:id="1707"/>
            </w:r>
            <w:commentRangeEnd w:id="1709"/>
            <w:commentRangeEnd w:id="1710"/>
            <w:r w:rsidR="00037D51">
              <w:rPr>
                <w:rStyle w:val="CommentReference"/>
              </w:rPr>
              <w:commentReference w:id="1708"/>
            </w:r>
            <w:r w:rsidR="00D06B66">
              <w:rPr>
                <w:rStyle w:val="CommentReference"/>
              </w:rPr>
              <w:commentReference w:id="1709"/>
            </w:r>
            <w:r w:rsidR="008F59BB">
              <w:rPr>
                <w:rStyle w:val="CommentReference"/>
              </w:rPr>
              <w:commentReference w:id="1710"/>
            </w:r>
          </w:p>
          <w:p w14:paraId="446C2C52"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p>
        </w:tc>
      </w:tr>
      <w:tr w:rsidR="006F18F9" w:rsidRPr="00691053" w14:paraId="75CBDD77" w14:textId="77777777" w:rsidTr="00106C8A">
        <w:trPr>
          <w:trHeight w:val="507"/>
        </w:trPr>
        <w:tc>
          <w:tcPr>
            <w:tcW w:w="710" w:type="dxa"/>
          </w:tcPr>
          <w:p w14:paraId="188FAD67" w14:textId="77777777" w:rsidR="006F18F9" w:rsidRDefault="006F18F9" w:rsidP="00106C8A">
            <w:pPr>
              <w:jc w:val="right"/>
              <w:rPr>
                <w:rFonts w:asciiTheme="minorHAnsi" w:eastAsia="Times New Roman" w:hAnsiTheme="minorHAnsi" w:cstheme="minorHAnsi"/>
                <w:color w:val="000000"/>
                <w:sz w:val="16"/>
                <w:szCs w:val="16"/>
                <w:highlight w:val="yellow"/>
                <w:lang w:val="en-US"/>
              </w:rPr>
            </w:pPr>
            <w:r>
              <w:rPr>
                <w:rFonts w:asciiTheme="minorHAnsi" w:eastAsia="Times New Roman" w:hAnsiTheme="minorHAnsi" w:cstheme="minorHAnsi"/>
                <w:color w:val="000000"/>
                <w:sz w:val="16"/>
                <w:szCs w:val="16"/>
                <w:lang w:val="en-US"/>
              </w:rPr>
              <w:t>11.1.1</w:t>
            </w:r>
          </w:p>
          <w:p w14:paraId="5AFC10B9" w14:textId="77777777" w:rsidR="006F18F9" w:rsidRPr="00E215DC" w:rsidRDefault="006F18F9" w:rsidP="00106C8A">
            <w:pPr>
              <w:rPr>
                <w:rFonts w:asciiTheme="minorHAnsi" w:eastAsia="Times New Roman" w:hAnsiTheme="minorHAnsi" w:cstheme="minorHAnsi"/>
                <w:sz w:val="16"/>
                <w:szCs w:val="16"/>
                <w:highlight w:val="yellow"/>
                <w:lang w:val="en-US"/>
              </w:rPr>
            </w:pPr>
          </w:p>
        </w:tc>
        <w:tc>
          <w:tcPr>
            <w:tcW w:w="1417" w:type="dxa"/>
            <w:gridSpan w:val="2"/>
          </w:tcPr>
          <w:p w14:paraId="131A6DEA" w14:textId="77777777" w:rsidR="006F18F9" w:rsidRPr="00691053" w:rsidRDefault="006F18F9" w:rsidP="00106C8A">
            <w:pPr>
              <w:rPr>
                <w:rFonts w:asciiTheme="minorHAnsi" w:eastAsia="Times New Roman" w:hAnsiTheme="minorHAnsi" w:cstheme="minorHAnsi"/>
                <w:b/>
                <w:color w:val="000000"/>
                <w:sz w:val="16"/>
                <w:szCs w:val="16"/>
                <w:lang w:val="en-US"/>
              </w:rPr>
            </w:pPr>
            <w:r>
              <w:rPr>
                <w:rFonts w:asciiTheme="minorHAnsi" w:eastAsia="Times New Roman" w:hAnsiTheme="minorHAnsi" w:cstheme="minorHAnsi"/>
                <w:b/>
                <w:color w:val="000000"/>
                <w:sz w:val="16"/>
                <w:szCs w:val="16"/>
                <w:lang w:val="en-US"/>
              </w:rPr>
              <w:t xml:space="preserve">News </w:t>
            </w:r>
          </w:p>
        </w:tc>
        <w:tc>
          <w:tcPr>
            <w:tcW w:w="1559" w:type="dxa"/>
          </w:tcPr>
          <w:p w14:paraId="77F76247" w14:textId="77777777" w:rsidR="006F18F9" w:rsidRPr="00691053" w:rsidRDefault="006F18F9" w:rsidP="00106C8A">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General</w:t>
            </w:r>
          </w:p>
        </w:tc>
        <w:tc>
          <w:tcPr>
            <w:tcW w:w="4962" w:type="dxa"/>
          </w:tcPr>
          <w:p w14:paraId="68822771" w14:textId="77777777" w:rsidR="006F18F9" w:rsidRPr="00691053" w:rsidRDefault="006F18F9" w:rsidP="00106C8A">
            <w:pPr>
              <w:rPr>
                <w:rFonts w:asciiTheme="minorHAnsi" w:eastAsia="Times New Roman" w:hAnsiTheme="minorHAnsi" w:cstheme="minorHAnsi"/>
                <w:sz w:val="16"/>
                <w:szCs w:val="16"/>
                <w:lang w:val="en-US" w:eastAsia="ru-RU"/>
              </w:rPr>
            </w:pPr>
            <w:r w:rsidRPr="00691053">
              <w:rPr>
                <w:rFonts w:asciiTheme="minorHAnsi" w:eastAsia="Times New Roman" w:hAnsiTheme="minorHAnsi" w:cstheme="minorHAnsi"/>
                <w:color w:val="0000FF"/>
                <w:sz w:val="16"/>
                <w:szCs w:val="16"/>
                <w:lang w:val="en-US" w:eastAsia="ru-RU"/>
              </w:rPr>
              <w:t xml:space="preserve">Given </w:t>
            </w:r>
            <w:r w:rsidRPr="00691053">
              <w:rPr>
                <w:rFonts w:asciiTheme="minorHAnsi" w:eastAsia="Times New Roman" w:hAnsiTheme="minorHAnsi" w:cstheme="minorHAnsi"/>
                <w:sz w:val="16"/>
                <w:szCs w:val="16"/>
                <w:lang w:val="en-US" w:eastAsia="ru-RU"/>
              </w:rPr>
              <w:t>that I am a logged user</w:t>
            </w:r>
          </w:p>
          <w:p w14:paraId="642FF862" w14:textId="77777777" w:rsidR="006F18F9" w:rsidRPr="00691053" w:rsidRDefault="006F18F9" w:rsidP="00106C8A">
            <w:pPr>
              <w:rPr>
                <w:rFonts w:asciiTheme="minorHAnsi" w:eastAsia="Times New Roman" w:hAnsiTheme="minorHAnsi" w:cstheme="minorHAnsi"/>
                <w:strike/>
                <w:color w:val="000000"/>
                <w:sz w:val="16"/>
                <w:szCs w:val="16"/>
                <w:lang w:val="en-US"/>
              </w:rPr>
            </w:pPr>
            <w:r w:rsidRPr="00691053">
              <w:rPr>
                <w:rFonts w:asciiTheme="minorHAnsi" w:eastAsia="Times New Roman" w:hAnsiTheme="minorHAnsi" w:cstheme="minorHAnsi"/>
                <w:color w:val="0000FF"/>
                <w:sz w:val="16"/>
                <w:szCs w:val="16"/>
                <w:lang w:val="en-US" w:eastAsia="ru-RU"/>
              </w:rPr>
              <w:t>And</w:t>
            </w:r>
            <w:r w:rsidRPr="00691053">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color w:val="000000"/>
                <w:sz w:val="16"/>
                <w:szCs w:val="16"/>
                <w:lang w:val="en-US"/>
              </w:rPr>
              <w:t>I click on the News tab in the navigation menu</w:t>
            </w:r>
          </w:p>
          <w:p w14:paraId="1F58BBBE" w14:textId="77777777" w:rsidR="006F18F9" w:rsidRDefault="006F18F9" w:rsidP="00106C8A">
            <w:pPr>
              <w:rPr>
                <w:rFonts w:asciiTheme="minorHAnsi" w:eastAsia="Times New Roman" w:hAnsiTheme="minorHAnsi" w:cstheme="minorHAnsi"/>
                <w:sz w:val="16"/>
                <w:szCs w:val="16"/>
                <w:lang w:val="en-US" w:eastAsia="ru-RU"/>
              </w:rPr>
            </w:pPr>
            <w:r w:rsidRPr="00691053">
              <w:rPr>
                <w:rFonts w:asciiTheme="minorHAnsi" w:eastAsia="Times New Roman" w:hAnsiTheme="minorHAnsi" w:cstheme="minorHAnsi"/>
                <w:color w:val="0000FF"/>
                <w:sz w:val="16"/>
                <w:szCs w:val="16"/>
                <w:lang w:val="en-US" w:eastAsia="ru-RU"/>
              </w:rPr>
              <w:t>Then</w:t>
            </w:r>
            <w:r>
              <w:rPr>
                <w:rFonts w:asciiTheme="minorHAnsi" w:eastAsia="Times New Roman" w:hAnsiTheme="minorHAnsi" w:cstheme="minorHAnsi"/>
                <w:sz w:val="16"/>
                <w:szCs w:val="16"/>
                <w:lang w:val="en-US" w:eastAsia="ru-RU"/>
              </w:rPr>
              <w:t xml:space="preserve"> the system brings me to the “My news” page, first in the news section.</w:t>
            </w:r>
          </w:p>
          <w:p w14:paraId="2A273055" w14:textId="3F15CFA4" w:rsidR="006F18F9" w:rsidRDefault="006F18F9" w:rsidP="00106C8A">
            <w:pPr>
              <w:rPr>
                <w:ins w:id="1711" w:author="Ghita Benotmane" w:date="2016-10-04T16:07:00Z"/>
                <w:rFonts w:asciiTheme="minorHAnsi" w:eastAsia="Times New Roman" w:hAnsiTheme="minorHAnsi" w:cstheme="minorHAnsi"/>
                <w:color w:val="000000"/>
                <w:sz w:val="16"/>
                <w:szCs w:val="16"/>
                <w:lang w:val="en-US"/>
              </w:rPr>
            </w:pPr>
            <w:r w:rsidRPr="00093F16">
              <w:rPr>
                <w:rFonts w:asciiTheme="minorHAnsi" w:eastAsia="Times New Roman" w:hAnsiTheme="minorHAnsi" w:cstheme="minorHAnsi"/>
                <w:color w:val="0000FF"/>
                <w:sz w:val="16"/>
                <w:szCs w:val="16"/>
                <w:lang w:val="en-US" w:eastAsia="ru-RU"/>
              </w:rPr>
              <w:t>And</w:t>
            </w:r>
            <w:r w:rsidRPr="00691053">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color w:val="000000"/>
                <w:sz w:val="16"/>
                <w:szCs w:val="16"/>
                <w:lang w:val="en-US"/>
              </w:rPr>
              <w:t xml:space="preserve">I can browse through the </w:t>
            </w:r>
            <w:commentRangeStart w:id="1712"/>
            <w:commentRangeStart w:id="1713"/>
            <w:r>
              <w:rPr>
                <w:rFonts w:asciiTheme="minorHAnsi" w:eastAsia="Times New Roman" w:hAnsiTheme="minorHAnsi" w:cstheme="minorHAnsi"/>
                <w:color w:val="000000"/>
                <w:sz w:val="16"/>
                <w:szCs w:val="16"/>
                <w:lang w:val="en-US"/>
              </w:rPr>
              <w:t xml:space="preserve">latest news from </w:t>
            </w:r>
            <w:commentRangeEnd w:id="1712"/>
            <w:r w:rsidR="00FF5BAF">
              <w:rPr>
                <w:rStyle w:val="CommentReference"/>
              </w:rPr>
              <w:commentReference w:id="1712"/>
            </w:r>
            <w:commentRangeEnd w:id="1713"/>
            <w:r w:rsidR="00584438">
              <w:rPr>
                <w:rStyle w:val="CommentReference"/>
              </w:rPr>
              <w:commentReference w:id="1713"/>
            </w:r>
            <w:r>
              <w:rPr>
                <w:rFonts w:asciiTheme="minorHAnsi" w:eastAsia="Times New Roman" w:hAnsiTheme="minorHAnsi" w:cstheme="minorHAnsi"/>
                <w:color w:val="000000"/>
                <w:sz w:val="16"/>
                <w:szCs w:val="16"/>
                <w:lang w:val="en-US"/>
              </w:rPr>
              <w:t>JTI that are configured by my news settings.</w:t>
            </w:r>
          </w:p>
          <w:p w14:paraId="42CBA55D" w14:textId="5EFECF82" w:rsidR="00093F16" w:rsidRDefault="00093F16" w:rsidP="00106C8A">
            <w:pPr>
              <w:rPr>
                <w:rFonts w:asciiTheme="minorHAnsi" w:eastAsia="Times New Roman" w:hAnsiTheme="minorHAnsi" w:cstheme="minorHAnsi"/>
                <w:color w:val="000000"/>
                <w:sz w:val="16"/>
                <w:szCs w:val="16"/>
                <w:lang w:val="en-US"/>
              </w:rPr>
            </w:pPr>
            <w:ins w:id="1714" w:author="Ghita Benotmane" w:date="2016-10-04T16:07:00Z">
              <w:r w:rsidRPr="00093F16">
                <w:rPr>
                  <w:rFonts w:asciiTheme="minorHAnsi" w:eastAsia="Times New Roman" w:hAnsiTheme="minorHAnsi" w:cstheme="minorHAnsi"/>
                  <w:color w:val="0000FF"/>
                  <w:sz w:val="16"/>
                  <w:szCs w:val="16"/>
                  <w:lang w:val="en-US"/>
                  <w:rPrChange w:id="1715" w:author="Ghita Benotmane" w:date="2016-10-04T16:07:00Z">
                    <w:rPr>
                      <w:rFonts w:asciiTheme="minorHAnsi" w:eastAsia="Times New Roman" w:hAnsiTheme="minorHAnsi" w:cstheme="minorHAnsi"/>
                      <w:color w:val="000000"/>
                      <w:sz w:val="16"/>
                      <w:szCs w:val="16"/>
                      <w:lang w:val="en-US"/>
                    </w:rPr>
                  </w:rPrChange>
                </w:rPr>
                <w:t xml:space="preserve">And </w:t>
              </w:r>
              <w:r>
                <w:rPr>
                  <w:rFonts w:asciiTheme="minorHAnsi" w:eastAsia="Times New Roman" w:hAnsiTheme="minorHAnsi" w:cstheme="minorHAnsi"/>
                  <w:color w:val="000000"/>
                  <w:sz w:val="16"/>
                  <w:szCs w:val="16"/>
                  <w:lang w:val="en-US"/>
                </w:rPr>
                <w:t>I can scroll infinitely through the News results, with the page refreshing for each 10 news pieces</w:t>
              </w:r>
            </w:ins>
          </w:p>
          <w:p w14:paraId="51C02C4A" w14:textId="77777777" w:rsidR="006F18F9" w:rsidRDefault="006F18F9" w:rsidP="00106C8A">
            <w:pPr>
              <w:rPr>
                <w:ins w:id="1716" w:author="Ghita Benotmane" w:date="2016-09-13T14:26:00Z"/>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FF"/>
                <w:sz w:val="16"/>
                <w:szCs w:val="16"/>
                <w:lang w:val="en-US" w:eastAsia="ru-RU"/>
              </w:rPr>
              <w:t>And</w:t>
            </w:r>
            <w:r w:rsidRPr="00691053">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color w:val="000000"/>
                <w:sz w:val="16"/>
                <w:szCs w:val="16"/>
                <w:lang w:val="en-US"/>
              </w:rPr>
              <w:t xml:space="preserve">Also browse through all news, corporate news, announcements, and jobs using the left vertical menu. </w:t>
            </w:r>
          </w:p>
          <w:p w14:paraId="546FF5DD" w14:textId="77777777" w:rsidR="006C7F8B" w:rsidRDefault="006C7F8B" w:rsidP="00106C8A">
            <w:pPr>
              <w:rPr>
                <w:ins w:id="1717" w:author="Ghita Benotmane" w:date="2016-09-13T14:26:00Z"/>
                <w:rFonts w:asciiTheme="minorHAnsi" w:eastAsia="Times New Roman" w:hAnsiTheme="minorHAnsi" w:cstheme="minorHAnsi"/>
                <w:color w:val="000000"/>
                <w:sz w:val="16"/>
                <w:szCs w:val="16"/>
                <w:lang w:val="en-US"/>
              </w:rPr>
            </w:pPr>
          </w:p>
          <w:p w14:paraId="3C75EB38" w14:textId="77777777" w:rsidR="006F18F9" w:rsidRPr="00B1656C" w:rsidRDefault="006C7F8B" w:rsidP="00106C8A">
            <w:pPr>
              <w:rPr>
                <w:rFonts w:asciiTheme="minorHAnsi" w:eastAsia="Times New Roman" w:hAnsiTheme="minorHAnsi" w:cstheme="minorHAnsi"/>
                <w:color w:val="000000"/>
                <w:sz w:val="16"/>
                <w:szCs w:val="16"/>
                <w:lang w:val="en-US"/>
              </w:rPr>
            </w:pPr>
            <w:ins w:id="1718" w:author="Ghita Benotmane" w:date="2016-09-13T14:26:00Z">
              <w:r w:rsidRPr="00E755D5">
                <w:rPr>
                  <w:rFonts w:asciiTheme="minorHAnsi" w:eastAsia="Times New Roman" w:hAnsiTheme="minorHAnsi" w:cstheme="minorHAnsi"/>
                  <w:b/>
                  <w:color w:val="000000"/>
                  <w:sz w:val="16"/>
                  <w:szCs w:val="16"/>
                  <w:highlight w:val="yellow"/>
                  <w:lang w:val="en-US"/>
                </w:rPr>
                <w:t>New PBI</w:t>
              </w:r>
              <w:r w:rsidRPr="00E755D5">
                <w:rPr>
                  <w:rFonts w:asciiTheme="minorHAnsi" w:eastAsia="Times New Roman" w:hAnsiTheme="minorHAnsi" w:cstheme="minorHAnsi"/>
                  <w:color w:val="000000"/>
                  <w:sz w:val="16"/>
                  <w:szCs w:val="16"/>
                  <w:highlight w:val="yellow"/>
                  <w:lang w:val="en-US"/>
                </w:rPr>
                <w:t>: align left navigation UI with Resources section UI (see section 14.1.)</w:t>
              </w:r>
            </w:ins>
          </w:p>
        </w:tc>
        <w:tc>
          <w:tcPr>
            <w:tcW w:w="884" w:type="dxa"/>
          </w:tcPr>
          <w:p w14:paraId="12CDA1FB" w14:textId="77777777" w:rsidR="006F18F9" w:rsidRPr="00691053" w:rsidRDefault="006F18F9" w:rsidP="00106C8A">
            <w:pPr>
              <w:jc w:val="right"/>
              <w:rPr>
                <w:rFonts w:asciiTheme="minorHAnsi" w:eastAsia="Times New Roman" w:hAnsiTheme="minorHAnsi" w:cstheme="minorHAnsi"/>
                <w:color w:val="000000"/>
                <w:sz w:val="16"/>
                <w:szCs w:val="16"/>
                <w:lang w:val="en-US"/>
              </w:rPr>
            </w:pPr>
            <w:r w:rsidRPr="00691053">
              <w:rPr>
                <w:rFonts w:asciiTheme="minorHAnsi" w:eastAsia="Times New Roman" w:hAnsiTheme="minorHAnsi" w:cstheme="minorHAnsi"/>
                <w:color w:val="000000"/>
                <w:sz w:val="16"/>
                <w:szCs w:val="16"/>
                <w:lang w:val="en-US"/>
              </w:rPr>
              <w:t>1</w:t>
            </w:r>
          </w:p>
        </w:tc>
      </w:tr>
      <w:tr w:rsidR="006F18F9" w:rsidRPr="00691053" w14:paraId="774CEBC7" w14:textId="77777777" w:rsidTr="00106C8A">
        <w:trPr>
          <w:trHeight w:val="420"/>
        </w:trPr>
        <w:tc>
          <w:tcPr>
            <w:tcW w:w="710" w:type="dxa"/>
          </w:tcPr>
          <w:p w14:paraId="28FC22C8" w14:textId="77777777" w:rsidR="006F18F9" w:rsidRDefault="006F18F9" w:rsidP="00106C8A">
            <w:pPr>
              <w:jc w:val="cente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11.1.2</w:t>
            </w:r>
          </w:p>
        </w:tc>
        <w:tc>
          <w:tcPr>
            <w:tcW w:w="1417" w:type="dxa"/>
            <w:gridSpan w:val="2"/>
          </w:tcPr>
          <w:p w14:paraId="6BCF1291" w14:textId="77777777" w:rsidR="006F18F9" w:rsidRPr="00691053" w:rsidRDefault="006F18F9" w:rsidP="00106C8A">
            <w:pPr>
              <w:rPr>
                <w:rFonts w:asciiTheme="minorHAnsi" w:eastAsia="Times New Roman" w:hAnsiTheme="minorHAnsi" w:cstheme="minorHAnsi"/>
                <w:b/>
                <w:color w:val="000000"/>
                <w:sz w:val="16"/>
                <w:szCs w:val="16"/>
                <w:lang w:val="en-US"/>
              </w:rPr>
            </w:pPr>
            <w:r>
              <w:rPr>
                <w:rFonts w:asciiTheme="minorHAnsi" w:eastAsia="Times New Roman" w:hAnsiTheme="minorHAnsi" w:cstheme="minorHAnsi"/>
                <w:b/>
                <w:color w:val="000000"/>
                <w:sz w:val="16"/>
                <w:szCs w:val="16"/>
                <w:lang w:val="en-US"/>
              </w:rPr>
              <w:t>Filters</w:t>
            </w:r>
          </w:p>
        </w:tc>
        <w:tc>
          <w:tcPr>
            <w:tcW w:w="1559" w:type="dxa"/>
          </w:tcPr>
          <w:p w14:paraId="0208428F" w14:textId="77777777" w:rsidR="006F18F9" w:rsidRPr="00691053" w:rsidRDefault="006F18F9" w:rsidP="00106C8A">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Filter by tag</w:t>
            </w:r>
          </w:p>
        </w:tc>
        <w:tc>
          <w:tcPr>
            <w:tcW w:w="4962" w:type="dxa"/>
          </w:tcPr>
          <w:p w14:paraId="11EE216C" w14:textId="77777777" w:rsidR="006F18F9" w:rsidRPr="00691053" w:rsidRDefault="006F18F9" w:rsidP="00106C8A">
            <w:pPr>
              <w:rPr>
                <w:rFonts w:asciiTheme="minorHAnsi" w:eastAsia="Times New Roman" w:hAnsiTheme="minorHAnsi" w:cstheme="minorHAnsi"/>
                <w:sz w:val="16"/>
                <w:szCs w:val="16"/>
                <w:lang w:val="en-US" w:eastAsia="ru-RU"/>
              </w:rPr>
            </w:pPr>
            <w:r w:rsidRPr="00691053">
              <w:rPr>
                <w:rFonts w:asciiTheme="minorHAnsi" w:eastAsia="Times New Roman" w:hAnsiTheme="minorHAnsi" w:cstheme="minorHAnsi"/>
                <w:color w:val="0000FF"/>
                <w:sz w:val="16"/>
                <w:szCs w:val="16"/>
                <w:lang w:val="en-US" w:eastAsia="ru-RU"/>
              </w:rPr>
              <w:t xml:space="preserve">Given </w:t>
            </w:r>
            <w:r w:rsidRPr="00691053">
              <w:rPr>
                <w:rFonts w:asciiTheme="minorHAnsi" w:eastAsia="Times New Roman" w:hAnsiTheme="minorHAnsi" w:cstheme="minorHAnsi"/>
                <w:sz w:val="16"/>
                <w:szCs w:val="16"/>
                <w:lang w:val="en-US" w:eastAsia="ru-RU"/>
              </w:rPr>
              <w:t>that I am a logged user</w:t>
            </w:r>
          </w:p>
          <w:p w14:paraId="7784EBEC" w14:textId="77777777" w:rsidR="006F18F9" w:rsidRPr="00691053" w:rsidRDefault="006F18F9" w:rsidP="00106C8A">
            <w:pPr>
              <w:rPr>
                <w:rFonts w:asciiTheme="minorHAnsi" w:eastAsia="Times New Roman" w:hAnsiTheme="minorHAnsi" w:cstheme="minorHAnsi"/>
                <w:strike/>
                <w:color w:val="000000"/>
                <w:sz w:val="16"/>
                <w:szCs w:val="16"/>
                <w:lang w:val="en-US"/>
              </w:rPr>
            </w:pPr>
            <w:r w:rsidRPr="00691053">
              <w:rPr>
                <w:rFonts w:asciiTheme="minorHAnsi" w:eastAsia="Times New Roman" w:hAnsiTheme="minorHAnsi" w:cstheme="minorHAnsi"/>
                <w:color w:val="0000FF"/>
                <w:sz w:val="16"/>
                <w:szCs w:val="16"/>
                <w:lang w:val="en-US" w:eastAsia="ru-RU"/>
              </w:rPr>
              <w:t>And</w:t>
            </w:r>
            <w:r w:rsidRPr="00691053">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 xml:space="preserve">on </w:t>
            </w:r>
            <w:r>
              <w:rPr>
                <w:rFonts w:asciiTheme="minorHAnsi" w:eastAsia="Times New Roman" w:hAnsiTheme="minorHAnsi" w:cstheme="minorHAnsi"/>
                <w:color w:val="000000"/>
                <w:sz w:val="16"/>
                <w:szCs w:val="16"/>
                <w:lang w:val="en-US"/>
              </w:rPr>
              <w:t>any tab in the “news” page</w:t>
            </w:r>
          </w:p>
          <w:p w14:paraId="415BBCB6" w14:textId="77777777" w:rsidR="006F18F9" w:rsidRDefault="006F18F9" w:rsidP="00106C8A">
            <w:pPr>
              <w:rPr>
                <w:rFonts w:asciiTheme="minorHAnsi" w:eastAsia="Times New Roman" w:hAnsiTheme="minorHAnsi" w:cstheme="minorHAnsi"/>
                <w:sz w:val="16"/>
                <w:szCs w:val="16"/>
                <w:lang w:val="en-US" w:eastAsia="ru-RU"/>
              </w:rPr>
            </w:pPr>
            <w:r w:rsidRPr="00691053">
              <w:rPr>
                <w:rFonts w:asciiTheme="minorHAnsi" w:eastAsia="Times New Roman" w:hAnsiTheme="minorHAnsi" w:cstheme="minorHAnsi"/>
                <w:color w:val="0000FF"/>
                <w:sz w:val="16"/>
                <w:szCs w:val="16"/>
                <w:lang w:val="en-US" w:eastAsia="ru-RU"/>
              </w:rPr>
              <w:t>Then</w:t>
            </w:r>
            <w:r w:rsidRPr="00691053">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 xml:space="preserve"> the system will suggest  5-10 tags depending on the tag length</w:t>
            </w:r>
          </w:p>
          <w:p w14:paraId="7763753F" w14:textId="77777777" w:rsidR="006F18F9" w:rsidRDefault="006F18F9" w:rsidP="00106C8A">
            <w:pPr>
              <w:rPr>
                <w:rFonts w:asciiTheme="minorHAnsi" w:eastAsia="Times New Roman" w:hAnsiTheme="minorHAnsi" w:cstheme="minorHAnsi"/>
                <w:sz w:val="16"/>
                <w:szCs w:val="16"/>
                <w:lang w:val="en-US" w:eastAsia="ru-RU"/>
              </w:rPr>
            </w:pPr>
            <w:r w:rsidRPr="00691053">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these tags are selected by the system based on the 10 most used tags in the news articles, from the last 2 weeks.</w:t>
            </w:r>
          </w:p>
          <w:p w14:paraId="3D95D7A4" w14:textId="77777777" w:rsidR="006F18F9" w:rsidRDefault="006F18F9" w:rsidP="00106C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When</w:t>
            </w:r>
            <w:r w:rsidRPr="00691053">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 xml:space="preserve">I can click a suggested tag </w:t>
            </w:r>
          </w:p>
          <w:p w14:paraId="387E7BD4" w14:textId="77777777" w:rsidR="006F18F9" w:rsidRDefault="006F18F9" w:rsidP="00106C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Then</w:t>
            </w:r>
            <w:r>
              <w:rPr>
                <w:rFonts w:asciiTheme="minorHAnsi" w:eastAsia="Times New Roman" w:hAnsiTheme="minorHAnsi" w:cstheme="minorHAnsi"/>
                <w:sz w:val="16"/>
                <w:szCs w:val="16"/>
                <w:lang w:val="en-US" w:eastAsia="ru-RU"/>
              </w:rPr>
              <w:t xml:space="preserve"> the system will filter the news article results showing only the articles that have this tag criteria in their metadata.</w:t>
            </w:r>
          </w:p>
          <w:p w14:paraId="67615845" w14:textId="77777777" w:rsidR="006F18F9" w:rsidRDefault="006F18F9" w:rsidP="00106C8A">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FF"/>
                <w:sz w:val="16"/>
                <w:szCs w:val="16"/>
                <w:lang w:val="en-US" w:eastAsia="ru-RU"/>
              </w:rPr>
              <w:t>And</w:t>
            </w:r>
            <w:r w:rsidRPr="00691053">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color w:val="000000"/>
                <w:sz w:val="16"/>
                <w:szCs w:val="16"/>
                <w:lang w:val="en-US"/>
              </w:rPr>
              <w:t xml:space="preserve">each time I select a tag the system suggests me new tags. </w:t>
            </w:r>
          </w:p>
          <w:p w14:paraId="1C842A42" w14:textId="77777777" w:rsidR="006F18F9" w:rsidRDefault="006F18F9" w:rsidP="00106C8A">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FF"/>
                <w:sz w:val="16"/>
                <w:szCs w:val="16"/>
                <w:lang w:val="en-US" w:eastAsia="ru-RU"/>
              </w:rPr>
              <w:t>And</w:t>
            </w:r>
            <w:r w:rsidRPr="00691053">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color w:val="000000"/>
                <w:sz w:val="16"/>
                <w:szCs w:val="16"/>
                <w:lang w:val="en-US"/>
              </w:rPr>
              <w:t>I can select multiple tags from the suggested tags.</w:t>
            </w:r>
          </w:p>
          <w:p w14:paraId="1555DBA1" w14:textId="77777777" w:rsidR="006F18F9" w:rsidRPr="00691053" w:rsidRDefault="006F18F9" w:rsidP="00106C8A">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And</w:t>
            </w:r>
            <w:r w:rsidRPr="00691053">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color w:val="000000"/>
                <w:sz w:val="16"/>
                <w:szCs w:val="16"/>
                <w:lang w:val="en-US"/>
              </w:rPr>
              <w:t>I can click a second time on an active tag to remove this filter from my new article results.</w:t>
            </w:r>
          </w:p>
        </w:tc>
        <w:tc>
          <w:tcPr>
            <w:tcW w:w="884" w:type="dxa"/>
          </w:tcPr>
          <w:p w14:paraId="19D76511" w14:textId="77777777" w:rsidR="006F18F9" w:rsidRPr="00691053" w:rsidRDefault="006F18F9" w:rsidP="00106C8A">
            <w:pPr>
              <w:jc w:val="right"/>
              <w:rPr>
                <w:rFonts w:asciiTheme="minorHAnsi" w:eastAsia="Times New Roman" w:hAnsiTheme="minorHAnsi" w:cstheme="minorHAnsi"/>
                <w:color w:val="000000"/>
                <w:sz w:val="16"/>
                <w:szCs w:val="16"/>
                <w:lang w:val="en-US"/>
              </w:rPr>
            </w:pPr>
            <w:r w:rsidRPr="00691053">
              <w:rPr>
                <w:rFonts w:asciiTheme="minorHAnsi" w:eastAsia="Times New Roman" w:hAnsiTheme="minorHAnsi" w:cstheme="minorHAnsi"/>
                <w:color w:val="000000"/>
                <w:sz w:val="16"/>
                <w:szCs w:val="16"/>
                <w:lang w:val="en-US"/>
              </w:rPr>
              <w:t>1</w:t>
            </w:r>
          </w:p>
        </w:tc>
      </w:tr>
      <w:tr w:rsidR="006F18F9" w:rsidRPr="00691053" w14:paraId="01AE444C" w14:textId="77777777" w:rsidTr="00106C8A">
        <w:trPr>
          <w:trHeight w:val="867"/>
        </w:trPr>
        <w:tc>
          <w:tcPr>
            <w:tcW w:w="710" w:type="dxa"/>
          </w:tcPr>
          <w:p w14:paraId="5CFE30BF" w14:textId="77777777" w:rsidR="006F18F9" w:rsidRDefault="006F18F9" w:rsidP="00106C8A">
            <w:pPr>
              <w:jc w:val="cente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11.1.3</w:t>
            </w:r>
          </w:p>
        </w:tc>
        <w:tc>
          <w:tcPr>
            <w:tcW w:w="1417" w:type="dxa"/>
            <w:gridSpan w:val="2"/>
          </w:tcPr>
          <w:p w14:paraId="1EA0E82E" w14:textId="77777777" w:rsidR="006F18F9" w:rsidRDefault="006F18F9" w:rsidP="00106C8A">
            <w:pPr>
              <w:rPr>
                <w:rFonts w:asciiTheme="minorHAnsi" w:eastAsia="Times New Roman" w:hAnsiTheme="minorHAnsi" w:cstheme="minorHAnsi"/>
                <w:b/>
                <w:color w:val="000000"/>
                <w:sz w:val="16"/>
                <w:szCs w:val="16"/>
                <w:lang w:val="en-US"/>
              </w:rPr>
            </w:pPr>
            <w:r>
              <w:rPr>
                <w:rFonts w:asciiTheme="minorHAnsi" w:eastAsia="Times New Roman" w:hAnsiTheme="minorHAnsi" w:cstheme="minorHAnsi"/>
                <w:b/>
                <w:color w:val="000000"/>
                <w:sz w:val="16"/>
                <w:szCs w:val="16"/>
                <w:lang w:val="en-US"/>
              </w:rPr>
              <w:t>Filters</w:t>
            </w:r>
          </w:p>
        </w:tc>
        <w:tc>
          <w:tcPr>
            <w:tcW w:w="1559" w:type="dxa"/>
          </w:tcPr>
          <w:p w14:paraId="1DF7E98E" w14:textId="50EF2835" w:rsidR="006F18F9" w:rsidRDefault="006F18F9" w:rsidP="00106C8A">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filters</w:t>
            </w:r>
          </w:p>
        </w:tc>
        <w:tc>
          <w:tcPr>
            <w:tcW w:w="4962" w:type="dxa"/>
          </w:tcPr>
          <w:p w14:paraId="4AC7B2F1" w14:textId="77777777" w:rsidR="006F18F9" w:rsidRPr="00691053" w:rsidRDefault="006F18F9" w:rsidP="00106C8A">
            <w:pPr>
              <w:rPr>
                <w:rFonts w:asciiTheme="minorHAnsi" w:eastAsia="Times New Roman" w:hAnsiTheme="minorHAnsi" w:cstheme="minorHAnsi"/>
                <w:sz w:val="16"/>
                <w:szCs w:val="16"/>
                <w:lang w:val="en-US" w:eastAsia="ru-RU"/>
              </w:rPr>
            </w:pPr>
            <w:r w:rsidRPr="00691053">
              <w:rPr>
                <w:rFonts w:asciiTheme="minorHAnsi" w:eastAsia="Times New Roman" w:hAnsiTheme="minorHAnsi" w:cstheme="minorHAnsi"/>
                <w:color w:val="0000FF"/>
                <w:sz w:val="16"/>
                <w:szCs w:val="16"/>
                <w:lang w:val="en-US" w:eastAsia="ru-RU"/>
              </w:rPr>
              <w:t xml:space="preserve">Given </w:t>
            </w:r>
            <w:r w:rsidRPr="00691053">
              <w:rPr>
                <w:rFonts w:asciiTheme="minorHAnsi" w:eastAsia="Times New Roman" w:hAnsiTheme="minorHAnsi" w:cstheme="minorHAnsi"/>
                <w:sz w:val="16"/>
                <w:szCs w:val="16"/>
                <w:lang w:val="en-US" w:eastAsia="ru-RU"/>
              </w:rPr>
              <w:t>that I am a logged user</w:t>
            </w:r>
          </w:p>
          <w:p w14:paraId="6A28B6E4" w14:textId="5E636C5F" w:rsidR="006F18F9" w:rsidRPr="00691053" w:rsidRDefault="00E308EA" w:rsidP="00106C8A">
            <w:pPr>
              <w:rPr>
                <w:rFonts w:asciiTheme="minorHAnsi" w:eastAsia="Times New Roman" w:hAnsiTheme="minorHAnsi" w:cstheme="minorHAnsi"/>
                <w:strike/>
                <w:color w:val="000000"/>
                <w:sz w:val="16"/>
                <w:szCs w:val="16"/>
                <w:lang w:val="en-US"/>
              </w:rPr>
            </w:pPr>
            <w:r>
              <w:rPr>
                <w:rFonts w:asciiTheme="minorHAnsi" w:eastAsia="Times New Roman" w:hAnsiTheme="minorHAnsi" w:cstheme="minorHAnsi"/>
                <w:color w:val="0000FF"/>
                <w:sz w:val="16"/>
                <w:szCs w:val="16"/>
                <w:lang w:val="en-US" w:eastAsia="ru-RU"/>
              </w:rPr>
              <w:t>When</w:t>
            </w:r>
            <w:r w:rsidR="006F18F9" w:rsidRPr="00691053">
              <w:rPr>
                <w:rFonts w:asciiTheme="minorHAnsi" w:eastAsia="Times New Roman" w:hAnsiTheme="minorHAnsi" w:cstheme="minorHAnsi"/>
                <w:sz w:val="16"/>
                <w:szCs w:val="16"/>
                <w:lang w:val="en-US" w:eastAsia="ru-RU"/>
              </w:rPr>
              <w:t xml:space="preserve"> </w:t>
            </w:r>
            <w:r w:rsidR="006F18F9">
              <w:rPr>
                <w:rFonts w:asciiTheme="minorHAnsi" w:eastAsia="Times New Roman" w:hAnsiTheme="minorHAnsi" w:cstheme="minorHAnsi"/>
                <w:sz w:val="16"/>
                <w:szCs w:val="16"/>
                <w:lang w:val="en-US" w:eastAsia="ru-RU"/>
              </w:rPr>
              <w:t xml:space="preserve">on </w:t>
            </w:r>
            <w:r w:rsidR="006F18F9">
              <w:rPr>
                <w:rFonts w:asciiTheme="minorHAnsi" w:eastAsia="Times New Roman" w:hAnsiTheme="minorHAnsi" w:cstheme="minorHAnsi"/>
                <w:color w:val="000000"/>
                <w:sz w:val="16"/>
                <w:szCs w:val="16"/>
                <w:lang w:val="en-US"/>
              </w:rPr>
              <w:t>any tab in the “news” page</w:t>
            </w:r>
          </w:p>
          <w:p w14:paraId="2D6ECF03" w14:textId="77777777" w:rsidR="006F18F9" w:rsidRDefault="006F18F9" w:rsidP="00106C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Then</w:t>
            </w:r>
            <w:r>
              <w:rPr>
                <w:rFonts w:asciiTheme="minorHAnsi" w:eastAsia="Times New Roman" w:hAnsiTheme="minorHAnsi" w:cstheme="minorHAnsi"/>
                <w:sz w:val="16"/>
                <w:szCs w:val="16"/>
                <w:lang w:val="en-US" w:eastAsia="ru-RU"/>
              </w:rPr>
              <w:t xml:space="preserve"> I can use the filters that appear to refine my search by selecting one topic at a time from each dropdown list, location, department, and brand, language</w:t>
            </w:r>
          </w:p>
          <w:p w14:paraId="0F086CC0" w14:textId="77777777" w:rsidR="006F18F9" w:rsidRDefault="006F18F9" w:rsidP="00106C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When</w:t>
            </w:r>
            <w:r w:rsidRPr="00691053">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 xml:space="preserve">I click an item from one of the four dropdown list </w:t>
            </w:r>
          </w:p>
          <w:p w14:paraId="5140C03D" w14:textId="77777777" w:rsidR="006F18F9" w:rsidRDefault="006F18F9" w:rsidP="00106C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Then</w:t>
            </w:r>
            <w:r>
              <w:rPr>
                <w:rFonts w:asciiTheme="minorHAnsi" w:eastAsia="Times New Roman" w:hAnsiTheme="minorHAnsi" w:cstheme="minorHAnsi"/>
                <w:sz w:val="16"/>
                <w:szCs w:val="16"/>
                <w:lang w:val="en-US" w:eastAsia="ru-RU"/>
              </w:rPr>
              <w:t xml:space="preserve"> the system will filter the news articles results showing only the articles that have this criteria.</w:t>
            </w:r>
          </w:p>
          <w:p w14:paraId="3C1BD0BB" w14:textId="77777777" w:rsidR="006F18F9" w:rsidRDefault="006F18F9" w:rsidP="00106C8A">
            <w:pPr>
              <w:rPr>
                <w:rFonts w:asciiTheme="minorHAnsi" w:eastAsia="Times New Roman" w:hAnsiTheme="minorHAnsi" w:cstheme="minorHAnsi"/>
                <w:sz w:val="16"/>
                <w:szCs w:val="16"/>
                <w:lang w:val="en-US" w:eastAsia="ru-RU"/>
              </w:rPr>
            </w:pPr>
          </w:p>
          <w:p w14:paraId="12237758" w14:textId="77777777" w:rsidR="006F18F9" w:rsidRPr="0030253C" w:rsidRDefault="006F18F9" w:rsidP="00106C8A">
            <w:pPr>
              <w:rPr>
                <w:rFonts w:asciiTheme="minorHAnsi" w:eastAsia="Times New Roman" w:hAnsiTheme="minorHAnsi" w:cstheme="minorHAnsi"/>
                <w:color w:val="000000"/>
                <w:sz w:val="16"/>
                <w:szCs w:val="16"/>
                <w:lang w:val="en-US"/>
              </w:rPr>
            </w:pPr>
            <w:r>
              <w:rPr>
                <w:noProof/>
                <w:lang w:val="sk-SK" w:eastAsia="sk-SK"/>
              </w:rPr>
              <w:lastRenderedPageBreak/>
              <w:drawing>
                <wp:inline distT="0" distB="0" distL="0" distR="0" wp14:anchorId="01CFF356" wp14:editId="21B6CB36">
                  <wp:extent cx="3013710" cy="138938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email">
                            <a:extLst>
                              <a:ext uri="{28A0092B-C50C-407E-A947-70E740481C1C}">
                                <a14:useLocalDpi xmlns:a14="http://schemas.microsoft.com/office/drawing/2010/main"/>
                              </a:ext>
                            </a:extLst>
                          </a:blip>
                          <a:stretch>
                            <a:fillRect/>
                          </a:stretch>
                        </pic:blipFill>
                        <pic:spPr>
                          <a:xfrm>
                            <a:off x="0" y="0"/>
                            <a:ext cx="3013710" cy="1389380"/>
                          </a:xfrm>
                          <a:prstGeom prst="rect">
                            <a:avLst/>
                          </a:prstGeom>
                        </pic:spPr>
                      </pic:pic>
                    </a:graphicData>
                  </a:graphic>
                </wp:inline>
              </w:drawing>
            </w:r>
          </w:p>
        </w:tc>
        <w:tc>
          <w:tcPr>
            <w:tcW w:w="884" w:type="dxa"/>
          </w:tcPr>
          <w:p w14:paraId="75A62389" w14:textId="77777777" w:rsidR="006F18F9" w:rsidRPr="00691053" w:rsidRDefault="006F18F9" w:rsidP="00106C8A">
            <w:pPr>
              <w:jc w:val="right"/>
              <w:rPr>
                <w:rFonts w:asciiTheme="minorHAnsi" w:eastAsia="Times New Roman" w:hAnsiTheme="minorHAnsi" w:cstheme="minorHAnsi"/>
                <w:color w:val="000000"/>
                <w:sz w:val="16"/>
                <w:szCs w:val="16"/>
                <w:lang w:val="en-US"/>
              </w:rPr>
            </w:pPr>
            <w:r w:rsidRPr="00691053">
              <w:rPr>
                <w:rFonts w:asciiTheme="minorHAnsi" w:eastAsia="Times New Roman" w:hAnsiTheme="minorHAnsi" w:cstheme="minorHAnsi"/>
                <w:color w:val="000000"/>
                <w:sz w:val="16"/>
                <w:szCs w:val="16"/>
                <w:lang w:val="en-US"/>
              </w:rPr>
              <w:lastRenderedPageBreak/>
              <w:t>1</w:t>
            </w:r>
          </w:p>
        </w:tc>
      </w:tr>
    </w:tbl>
    <w:p w14:paraId="59B927A5" w14:textId="4FB10100" w:rsidR="006F18F9" w:rsidRPr="00E215DC" w:rsidRDefault="006F18F9" w:rsidP="006F18F9">
      <w:pPr>
        <w:rPr>
          <w:lang w:val="en-US" w:eastAsia="en-GB"/>
        </w:rPr>
      </w:pPr>
    </w:p>
    <w:p w14:paraId="2F86EE13" w14:textId="48669E3C" w:rsidR="00E20DD3" w:rsidRPr="005C4114" w:rsidRDefault="006F18F9" w:rsidP="00ED5E60">
      <w:pPr>
        <w:pStyle w:val="Heading2"/>
        <w:numPr>
          <w:ilvl w:val="1"/>
          <w:numId w:val="20"/>
        </w:numPr>
      </w:pPr>
      <w:bookmarkStart w:id="1719" w:name="_Toc461707146"/>
      <w:bookmarkStart w:id="1720" w:name="_Toc463013457"/>
      <w:r>
        <w:t>News navigation</w:t>
      </w:r>
      <w:bookmarkEnd w:id="1719"/>
      <w:bookmarkEnd w:id="1720"/>
    </w:p>
    <w:tbl>
      <w:tblPr>
        <w:tblStyle w:val="TableGrid"/>
        <w:tblW w:w="9532" w:type="dxa"/>
        <w:tblInd w:w="-289" w:type="dxa"/>
        <w:tblLayout w:type="fixed"/>
        <w:tblLook w:val="04A0" w:firstRow="1" w:lastRow="0" w:firstColumn="1" w:lastColumn="0" w:noHBand="0" w:noVBand="1"/>
      </w:tblPr>
      <w:tblGrid>
        <w:gridCol w:w="710"/>
        <w:gridCol w:w="1275"/>
        <w:gridCol w:w="1701"/>
        <w:gridCol w:w="4962"/>
        <w:gridCol w:w="884"/>
      </w:tblGrid>
      <w:tr w:rsidR="006F18F9" w:rsidRPr="00193438" w14:paraId="007B21C0" w14:textId="77777777" w:rsidTr="00D765A2">
        <w:trPr>
          <w:trHeight w:val="280"/>
        </w:trPr>
        <w:tc>
          <w:tcPr>
            <w:tcW w:w="710" w:type="dxa"/>
            <w:shd w:val="clear" w:color="auto" w:fill="122632" w:themeFill="text1"/>
            <w:hideMark/>
          </w:tcPr>
          <w:p w14:paraId="4838570E"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Id</w:t>
            </w:r>
          </w:p>
        </w:tc>
        <w:tc>
          <w:tcPr>
            <w:tcW w:w="1275" w:type="dxa"/>
            <w:shd w:val="clear" w:color="auto" w:fill="122632" w:themeFill="text1"/>
            <w:hideMark/>
          </w:tcPr>
          <w:p w14:paraId="34707D97"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category</w:t>
            </w:r>
          </w:p>
        </w:tc>
        <w:tc>
          <w:tcPr>
            <w:tcW w:w="1701" w:type="dxa"/>
            <w:shd w:val="clear" w:color="auto" w:fill="122632" w:themeFill="text1"/>
            <w:hideMark/>
          </w:tcPr>
          <w:p w14:paraId="5A8EEAF6"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name</w:t>
            </w:r>
          </w:p>
        </w:tc>
        <w:tc>
          <w:tcPr>
            <w:tcW w:w="4962" w:type="dxa"/>
            <w:shd w:val="clear" w:color="auto" w:fill="122632" w:themeFill="text1"/>
            <w:hideMark/>
          </w:tcPr>
          <w:p w14:paraId="37D8C8CB"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Description</w:t>
            </w:r>
          </w:p>
        </w:tc>
        <w:tc>
          <w:tcPr>
            <w:tcW w:w="884" w:type="dxa"/>
            <w:shd w:val="clear" w:color="auto" w:fill="122632" w:themeFill="text1"/>
            <w:hideMark/>
          </w:tcPr>
          <w:p w14:paraId="129BDD07"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Priority</w:t>
            </w:r>
          </w:p>
        </w:tc>
      </w:tr>
      <w:tr w:rsidR="00D765A2" w:rsidRPr="00691053" w14:paraId="00645C13" w14:textId="77777777" w:rsidTr="00D765A2">
        <w:trPr>
          <w:trHeight w:val="507"/>
        </w:trPr>
        <w:tc>
          <w:tcPr>
            <w:tcW w:w="710" w:type="dxa"/>
          </w:tcPr>
          <w:p w14:paraId="35820147" w14:textId="77777777" w:rsidR="00D765A2" w:rsidRDefault="00D765A2" w:rsidP="009D1011">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11.2.1</w:t>
            </w:r>
          </w:p>
        </w:tc>
        <w:tc>
          <w:tcPr>
            <w:tcW w:w="1275" w:type="dxa"/>
          </w:tcPr>
          <w:p w14:paraId="5777C833" w14:textId="77777777" w:rsidR="00D765A2" w:rsidRDefault="00D765A2" w:rsidP="009D1011">
            <w:pPr>
              <w:rPr>
                <w:rFonts w:asciiTheme="minorHAnsi" w:eastAsia="Times New Roman" w:hAnsiTheme="minorHAnsi" w:cstheme="minorHAnsi"/>
                <w:b/>
                <w:color w:val="000000"/>
                <w:sz w:val="16"/>
                <w:szCs w:val="16"/>
                <w:lang w:val="en-US"/>
              </w:rPr>
            </w:pPr>
            <w:r>
              <w:rPr>
                <w:rFonts w:asciiTheme="minorHAnsi" w:eastAsia="Times New Roman" w:hAnsiTheme="minorHAnsi" w:cstheme="minorHAnsi"/>
                <w:b/>
                <w:color w:val="000000"/>
                <w:sz w:val="16"/>
                <w:szCs w:val="16"/>
                <w:lang w:val="en-US"/>
              </w:rPr>
              <w:t>News navigation</w:t>
            </w:r>
          </w:p>
        </w:tc>
        <w:tc>
          <w:tcPr>
            <w:tcW w:w="1701" w:type="dxa"/>
          </w:tcPr>
          <w:p w14:paraId="29482A57" w14:textId="77777777" w:rsidR="00D765A2" w:rsidRPr="005E37B0" w:rsidRDefault="00D765A2" w:rsidP="009D1011">
            <w:pPr>
              <w:rPr>
                <w:rFonts w:asciiTheme="minorHAnsi" w:eastAsia="Times New Roman" w:hAnsiTheme="minorHAnsi" w:cstheme="minorHAnsi"/>
                <w:color w:val="000000"/>
                <w:sz w:val="16"/>
                <w:szCs w:val="16"/>
                <w:lang w:val="en-US"/>
              </w:rPr>
            </w:pPr>
            <w:r w:rsidRPr="005E37B0">
              <w:rPr>
                <w:rFonts w:asciiTheme="minorHAnsi" w:eastAsia="Times New Roman" w:hAnsiTheme="minorHAnsi" w:cstheme="minorHAnsi"/>
                <w:color w:val="000000"/>
                <w:sz w:val="16"/>
                <w:szCs w:val="16"/>
                <w:lang w:val="en-US"/>
              </w:rPr>
              <w:t>My news</w:t>
            </w:r>
          </w:p>
        </w:tc>
        <w:tc>
          <w:tcPr>
            <w:tcW w:w="4962" w:type="dxa"/>
          </w:tcPr>
          <w:p w14:paraId="508D0EF7" w14:textId="77777777" w:rsidR="00D765A2" w:rsidRPr="00691053" w:rsidRDefault="00D765A2" w:rsidP="009D1011">
            <w:pPr>
              <w:rPr>
                <w:rFonts w:asciiTheme="minorHAnsi" w:eastAsia="Times New Roman" w:hAnsiTheme="minorHAnsi" w:cstheme="minorHAnsi"/>
                <w:sz w:val="16"/>
                <w:szCs w:val="16"/>
                <w:lang w:val="en-US" w:eastAsia="ru-RU"/>
              </w:rPr>
            </w:pPr>
            <w:r w:rsidRPr="00691053">
              <w:rPr>
                <w:rFonts w:asciiTheme="minorHAnsi" w:eastAsia="Times New Roman" w:hAnsiTheme="minorHAnsi" w:cstheme="minorHAnsi"/>
                <w:color w:val="0000FF"/>
                <w:sz w:val="16"/>
                <w:szCs w:val="16"/>
                <w:lang w:val="en-US" w:eastAsia="ru-RU"/>
              </w:rPr>
              <w:t xml:space="preserve">Given </w:t>
            </w:r>
            <w:r w:rsidRPr="00691053">
              <w:rPr>
                <w:rFonts w:asciiTheme="minorHAnsi" w:eastAsia="Times New Roman" w:hAnsiTheme="minorHAnsi" w:cstheme="minorHAnsi"/>
                <w:sz w:val="16"/>
                <w:szCs w:val="16"/>
                <w:lang w:val="en-US" w:eastAsia="ru-RU"/>
              </w:rPr>
              <w:t>that I am a logged user</w:t>
            </w:r>
          </w:p>
          <w:p w14:paraId="4E83FEE2" w14:textId="77777777" w:rsidR="00D765A2" w:rsidRPr="00691053" w:rsidRDefault="00D765A2" w:rsidP="009D1011">
            <w:pPr>
              <w:rPr>
                <w:rFonts w:asciiTheme="minorHAnsi" w:eastAsia="Times New Roman" w:hAnsiTheme="minorHAnsi" w:cstheme="minorHAnsi"/>
                <w:strike/>
                <w:color w:val="000000"/>
                <w:sz w:val="16"/>
                <w:szCs w:val="16"/>
                <w:lang w:val="en-US"/>
              </w:rPr>
            </w:pPr>
            <w:r w:rsidRPr="00691053">
              <w:rPr>
                <w:rFonts w:asciiTheme="minorHAnsi" w:eastAsia="Times New Roman" w:hAnsiTheme="minorHAnsi" w:cstheme="minorHAnsi"/>
                <w:color w:val="0000FF"/>
                <w:sz w:val="16"/>
                <w:szCs w:val="16"/>
                <w:lang w:val="en-US" w:eastAsia="ru-RU"/>
              </w:rPr>
              <w:t>And</w:t>
            </w:r>
            <w:r w:rsidRPr="00691053">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 xml:space="preserve">on </w:t>
            </w:r>
            <w:r>
              <w:rPr>
                <w:rFonts w:asciiTheme="minorHAnsi" w:eastAsia="Times New Roman" w:hAnsiTheme="minorHAnsi" w:cstheme="minorHAnsi"/>
                <w:color w:val="000000"/>
                <w:sz w:val="16"/>
                <w:szCs w:val="16"/>
                <w:lang w:val="en-US"/>
              </w:rPr>
              <w:t>the “My news tab in the “news” page</w:t>
            </w:r>
          </w:p>
          <w:p w14:paraId="188AFBF5" w14:textId="77777777" w:rsidR="00D765A2" w:rsidRDefault="00D765A2" w:rsidP="009D1011">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Then</w:t>
            </w:r>
            <w:r w:rsidRPr="00691053">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I will see a lists of the latest news articles that are based on “my news” settings.</w:t>
            </w:r>
          </w:p>
          <w:p w14:paraId="4086F9C7" w14:textId="77777777" w:rsidR="00E308EA" w:rsidRDefault="00E308EA" w:rsidP="00E308E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When</w:t>
            </w:r>
            <w:r w:rsidRPr="00691053">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I click the cog</w:t>
            </w:r>
          </w:p>
          <w:p w14:paraId="38D6062F" w14:textId="24CDF400" w:rsidR="00E308EA" w:rsidRPr="00A27AA8" w:rsidRDefault="00E308EA" w:rsidP="00E308E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Then</w:t>
            </w:r>
            <w:r w:rsidRPr="00691053">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the system opens the “manage my news tags” lightbox.</w:t>
            </w:r>
          </w:p>
        </w:tc>
        <w:tc>
          <w:tcPr>
            <w:tcW w:w="884" w:type="dxa"/>
          </w:tcPr>
          <w:p w14:paraId="05B80A00" w14:textId="77777777" w:rsidR="00D765A2" w:rsidRPr="00691053" w:rsidRDefault="00D765A2" w:rsidP="009D1011">
            <w:pPr>
              <w:jc w:val="right"/>
              <w:rPr>
                <w:rFonts w:asciiTheme="minorHAnsi" w:eastAsia="Times New Roman" w:hAnsiTheme="minorHAnsi" w:cstheme="minorHAnsi"/>
                <w:color w:val="000000"/>
                <w:sz w:val="16"/>
                <w:szCs w:val="16"/>
                <w:lang w:val="en-US"/>
              </w:rPr>
            </w:pPr>
            <w:r w:rsidRPr="00691053">
              <w:rPr>
                <w:rFonts w:asciiTheme="minorHAnsi" w:eastAsia="Times New Roman" w:hAnsiTheme="minorHAnsi" w:cstheme="minorHAnsi"/>
                <w:color w:val="000000"/>
                <w:sz w:val="16"/>
                <w:szCs w:val="16"/>
                <w:lang w:val="en-US"/>
              </w:rPr>
              <w:t>1</w:t>
            </w:r>
          </w:p>
        </w:tc>
      </w:tr>
      <w:tr w:rsidR="00D765A2" w:rsidRPr="00691053" w14:paraId="5BDB762D" w14:textId="77777777" w:rsidTr="00D765A2">
        <w:trPr>
          <w:trHeight w:val="507"/>
        </w:trPr>
        <w:tc>
          <w:tcPr>
            <w:tcW w:w="710" w:type="dxa"/>
          </w:tcPr>
          <w:p w14:paraId="252CEF9D" w14:textId="15290E2E" w:rsidR="00D765A2" w:rsidRDefault="00D765A2" w:rsidP="009D1011">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11.2.2</w:t>
            </w:r>
          </w:p>
        </w:tc>
        <w:tc>
          <w:tcPr>
            <w:tcW w:w="1275" w:type="dxa"/>
          </w:tcPr>
          <w:p w14:paraId="47F1220B" w14:textId="77777777" w:rsidR="00D765A2" w:rsidRDefault="00D765A2" w:rsidP="009D1011">
            <w:pPr>
              <w:rPr>
                <w:rFonts w:asciiTheme="minorHAnsi" w:eastAsia="Times New Roman" w:hAnsiTheme="minorHAnsi" w:cstheme="minorHAnsi"/>
                <w:b/>
                <w:color w:val="000000"/>
                <w:sz w:val="16"/>
                <w:szCs w:val="16"/>
                <w:lang w:val="en-US"/>
              </w:rPr>
            </w:pPr>
            <w:r>
              <w:rPr>
                <w:rFonts w:asciiTheme="minorHAnsi" w:eastAsia="Times New Roman" w:hAnsiTheme="minorHAnsi" w:cstheme="minorHAnsi"/>
                <w:b/>
                <w:color w:val="000000"/>
                <w:sz w:val="16"/>
                <w:szCs w:val="16"/>
                <w:lang w:val="en-US"/>
              </w:rPr>
              <w:t>News navigation</w:t>
            </w:r>
          </w:p>
        </w:tc>
        <w:tc>
          <w:tcPr>
            <w:tcW w:w="1701" w:type="dxa"/>
          </w:tcPr>
          <w:p w14:paraId="08B3D737" w14:textId="77777777" w:rsidR="00D765A2" w:rsidRPr="005E37B0" w:rsidRDefault="00D765A2" w:rsidP="009D1011">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All News</w:t>
            </w:r>
          </w:p>
        </w:tc>
        <w:tc>
          <w:tcPr>
            <w:tcW w:w="4962" w:type="dxa"/>
          </w:tcPr>
          <w:p w14:paraId="76541CF0" w14:textId="77777777" w:rsidR="00D765A2" w:rsidRPr="00691053" w:rsidRDefault="00D765A2" w:rsidP="009D1011">
            <w:pPr>
              <w:rPr>
                <w:rFonts w:asciiTheme="minorHAnsi" w:eastAsia="Times New Roman" w:hAnsiTheme="minorHAnsi" w:cstheme="minorHAnsi"/>
                <w:sz w:val="16"/>
                <w:szCs w:val="16"/>
                <w:lang w:val="en-US" w:eastAsia="ru-RU"/>
              </w:rPr>
            </w:pPr>
            <w:r w:rsidRPr="00691053">
              <w:rPr>
                <w:rFonts w:asciiTheme="minorHAnsi" w:eastAsia="Times New Roman" w:hAnsiTheme="minorHAnsi" w:cstheme="minorHAnsi"/>
                <w:color w:val="0000FF"/>
                <w:sz w:val="16"/>
                <w:szCs w:val="16"/>
                <w:lang w:val="en-US" w:eastAsia="ru-RU"/>
              </w:rPr>
              <w:t xml:space="preserve">Given </w:t>
            </w:r>
            <w:r w:rsidRPr="00691053">
              <w:rPr>
                <w:rFonts w:asciiTheme="minorHAnsi" w:eastAsia="Times New Roman" w:hAnsiTheme="minorHAnsi" w:cstheme="minorHAnsi"/>
                <w:sz w:val="16"/>
                <w:szCs w:val="16"/>
                <w:lang w:val="en-US" w:eastAsia="ru-RU"/>
              </w:rPr>
              <w:t>that I am a logged user</w:t>
            </w:r>
          </w:p>
          <w:p w14:paraId="13E719BA" w14:textId="77777777" w:rsidR="00D765A2" w:rsidRPr="00691053" w:rsidRDefault="00D765A2" w:rsidP="009D1011">
            <w:pPr>
              <w:rPr>
                <w:rFonts w:asciiTheme="minorHAnsi" w:eastAsia="Times New Roman" w:hAnsiTheme="minorHAnsi" w:cstheme="minorHAnsi"/>
                <w:strike/>
                <w:color w:val="000000"/>
                <w:sz w:val="16"/>
                <w:szCs w:val="16"/>
                <w:lang w:val="en-US"/>
              </w:rPr>
            </w:pPr>
            <w:r w:rsidRPr="00691053">
              <w:rPr>
                <w:rFonts w:asciiTheme="minorHAnsi" w:eastAsia="Times New Roman" w:hAnsiTheme="minorHAnsi" w:cstheme="minorHAnsi"/>
                <w:color w:val="0000FF"/>
                <w:sz w:val="16"/>
                <w:szCs w:val="16"/>
                <w:lang w:val="en-US" w:eastAsia="ru-RU"/>
              </w:rPr>
              <w:t>And</w:t>
            </w:r>
            <w:r w:rsidRPr="00691053">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 xml:space="preserve">on </w:t>
            </w:r>
            <w:r>
              <w:rPr>
                <w:rFonts w:asciiTheme="minorHAnsi" w:eastAsia="Times New Roman" w:hAnsiTheme="minorHAnsi" w:cstheme="minorHAnsi"/>
                <w:color w:val="000000"/>
                <w:sz w:val="16"/>
                <w:szCs w:val="16"/>
                <w:lang w:val="en-US"/>
              </w:rPr>
              <w:t>the “All news tab in the “news” page</w:t>
            </w:r>
          </w:p>
          <w:p w14:paraId="23D2B5D6" w14:textId="77777777" w:rsidR="00D765A2" w:rsidRPr="00691053" w:rsidRDefault="00D765A2" w:rsidP="009D1011">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Then</w:t>
            </w:r>
            <w:r w:rsidRPr="00691053">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I will see a lists of the latest news articles at JTI</w:t>
            </w:r>
          </w:p>
        </w:tc>
        <w:tc>
          <w:tcPr>
            <w:tcW w:w="884" w:type="dxa"/>
          </w:tcPr>
          <w:p w14:paraId="65968E3C" w14:textId="77777777" w:rsidR="00D765A2" w:rsidRPr="00691053" w:rsidRDefault="00D765A2" w:rsidP="009D1011">
            <w:pPr>
              <w:jc w:val="right"/>
              <w:rPr>
                <w:rFonts w:asciiTheme="minorHAnsi" w:eastAsia="Times New Roman" w:hAnsiTheme="minorHAnsi" w:cstheme="minorHAnsi"/>
                <w:color w:val="000000"/>
                <w:sz w:val="16"/>
                <w:szCs w:val="16"/>
                <w:lang w:val="en-US"/>
              </w:rPr>
            </w:pPr>
            <w:r w:rsidRPr="00691053">
              <w:rPr>
                <w:rFonts w:asciiTheme="minorHAnsi" w:eastAsia="Times New Roman" w:hAnsiTheme="minorHAnsi" w:cstheme="minorHAnsi"/>
                <w:color w:val="000000"/>
                <w:sz w:val="16"/>
                <w:szCs w:val="16"/>
                <w:lang w:val="en-US"/>
              </w:rPr>
              <w:t>1</w:t>
            </w:r>
          </w:p>
        </w:tc>
      </w:tr>
      <w:tr w:rsidR="00D765A2" w:rsidRPr="00691053" w14:paraId="0B9594E4" w14:textId="77777777" w:rsidTr="00D765A2">
        <w:trPr>
          <w:trHeight w:val="507"/>
        </w:trPr>
        <w:tc>
          <w:tcPr>
            <w:tcW w:w="710" w:type="dxa"/>
          </w:tcPr>
          <w:p w14:paraId="0D518926" w14:textId="77777777" w:rsidR="00D765A2" w:rsidRDefault="00D765A2" w:rsidP="009D1011">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11.2.3</w:t>
            </w:r>
          </w:p>
        </w:tc>
        <w:tc>
          <w:tcPr>
            <w:tcW w:w="1275" w:type="dxa"/>
          </w:tcPr>
          <w:p w14:paraId="0C072065" w14:textId="77777777" w:rsidR="00D765A2" w:rsidRDefault="00D765A2" w:rsidP="009D1011">
            <w:pPr>
              <w:rPr>
                <w:rFonts w:asciiTheme="minorHAnsi" w:eastAsia="Times New Roman" w:hAnsiTheme="minorHAnsi" w:cstheme="minorHAnsi"/>
                <w:b/>
                <w:color w:val="000000"/>
                <w:sz w:val="16"/>
                <w:szCs w:val="16"/>
                <w:lang w:val="en-US"/>
              </w:rPr>
            </w:pPr>
            <w:r>
              <w:rPr>
                <w:rFonts w:asciiTheme="minorHAnsi" w:eastAsia="Times New Roman" w:hAnsiTheme="minorHAnsi" w:cstheme="minorHAnsi"/>
                <w:b/>
                <w:color w:val="000000"/>
                <w:sz w:val="16"/>
                <w:szCs w:val="16"/>
                <w:lang w:val="en-US"/>
              </w:rPr>
              <w:t>News navigation</w:t>
            </w:r>
          </w:p>
        </w:tc>
        <w:tc>
          <w:tcPr>
            <w:tcW w:w="1701" w:type="dxa"/>
          </w:tcPr>
          <w:p w14:paraId="08726EE7" w14:textId="77777777" w:rsidR="00D765A2" w:rsidRPr="005E37B0" w:rsidRDefault="00D765A2" w:rsidP="009D1011">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Corporate news</w:t>
            </w:r>
          </w:p>
        </w:tc>
        <w:tc>
          <w:tcPr>
            <w:tcW w:w="4962" w:type="dxa"/>
          </w:tcPr>
          <w:p w14:paraId="29154DD7" w14:textId="77777777" w:rsidR="00D765A2" w:rsidRPr="00691053" w:rsidRDefault="00D765A2" w:rsidP="009D1011">
            <w:pPr>
              <w:rPr>
                <w:rFonts w:asciiTheme="minorHAnsi" w:eastAsia="Times New Roman" w:hAnsiTheme="minorHAnsi" w:cstheme="minorHAnsi"/>
                <w:sz w:val="16"/>
                <w:szCs w:val="16"/>
                <w:lang w:val="en-US" w:eastAsia="ru-RU"/>
              </w:rPr>
            </w:pPr>
            <w:r w:rsidRPr="00691053">
              <w:rPr>
                <w:rFonts w:asciiTheme="minorHAnsi" w:eastAsia="Times New Roman" w:hAnsiTheme="minorHAnsi" w:cstheme="minorHAnsi"/>
                <w:color w:val="0000FF"/>
                <w:sz w:val="16"/>
                <w:szCs w:val="16"/>
                <w:lang w:val="en-US" w:eastAsia="ru-RU"/>
              </w:rPr>
              <w:t xml:space="preserve">Given </w:t>
            </w:r>
            <w:r w:rsidRPr="00691053">
              <w:rPr>
                <w:rFonts w:asciiTheme="minorHAnsi" w:eastAsia="Times New Roman" w:hAnsiTheme="minorHAnsi" w:cstheme="minorHAnsi"/>
                <w:sz w:val="16"/>
                <w:szCs w:val="16"/>
                <w:lang w:val="en-US" w:eastAsia="ru-RU"/>
              </w:rPr>
              <w:t>that I am a logged user</w:t>
            </w:r>
          </w:p>
          <w:p w14:paraId="3157F43E" w14:textId="77777777" w:rsidR="00D765A2" w:rsidRPr="00691053" w:rsidRDefault="00D765A2" w:rsidP="009D1011">
            <w:pPr>
              <w:rPr>
                <w:rFonts w:asciiTheme="minorHAnsi" w:eastAsia="Times New Roman" w:hAnsiTheme="minorHAnsi" w:cstheme="minorHAnsi"/>
                <w:strike/>
                <w:color w:val="000000"/>
                <w:sz w:val="16"/>
                <w:szCs w:val="16"/>
                <w:lang w:val="en-US"/>
              </w:rPr>
            </w:pPr>
            <w:r w:rsidRPr="00691053">
              <w:rPr>
                <w:rFonts w:asciiTheme="minorHAnsi" w:eastAsia="Times New Roman" w:hAnsiTheme="minorHAnsi" w:cstheme="minorHAnsi"/>
                <w:color w:val="0000FF"/>
                <w:sz w:val="16"/>
                <w:szCs w:val="16"/>
                <w:lang w:val="en-US" w:eastAsia="ru-RU"/>
              </w:rPr>
              <w:t>And</w:t>
            </w:r>
            <w:r w:rsidRPr="00691053">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 xml:space="preserve">on </w:t>
            </w:r>
            <w:r>
              <w:rPr>
                <w:rFonts w:asciiTheme="minorHAnsi" w:eastAsia="Times New Roman" w:hAnsiTheme="minorHAnsi" w:cstheme="minorHAnsi"/>
                <w:color w:val="000000"/>
                <w:sz w:val="16"/>
                <w:szCs w:val="16"/>
                <w:lang w:val="en-US"/>
              </w:rPr>
              <w:t>the “Corporate news tab in the “news” page</w:t>
            </w:r>
          </w:p>
          <w:p w14:paraId="1641BEC6" w14:textId="77777777" w:rsidR="00D765A2" w:rsidRPr="00691053" w:rsidRDefault="00D765A2" w:rsidP="009D1011">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Then</w:t>
            </w:r>
            <w:r w:rsidRPr="00691053">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I will see a lists of the latest corporate news articles at JTI</w:t>
            </w:r>
          </w:p>
        </w:tc>
        <w:tc>
          <w:tcPr>
            <w:tcW w:w="884" w:type="dxa"/>
          </w:tcPr>
          <w:p w14:paraId="73407A02" w14:textId="77777777" w:rsidR="00D765A2" w:rsidRPr="00691053" w:rsidRDefault="00D765A2" w:rsidP="009D1011">
            <w:pPr>
              <w:jc w:val="right"/>
              <w:rPr>
                <w:rFonts w:asciiTheme="minorHAnsi" w:eastAsia="Times New Roman" w:hAnsiTheme="minorHAnsi" w:cstheme="minorHAnsi"/>
                <w:color w:val="000000"/>
                <w:sz w:val="16"/>
                <w:szCs w:val="16"/>
                <w:lang w:val="en-US"/>
              </w:rPr>
            </w:pPr>
            <w:r w:rsidRPr="00691053">
              <w:rPr>
                <w:rFonts w:asciiTheme="minorHAnsi" w:eastAsia="Times New Roman" w:hAnsiTheme="minorHAnsi" w:cstheme="minorHAnsi"/>
                <w:color w:val="000000"/>
                <w:sz w:val="16"/>
                <w:szCs w:val="16"/>
                <w:lang w:val="en-US"/>
              </w:rPr>
              <w:t>1</w:t>
            </w:r>
          </w:p>
        </w:tc>
      </w:tr>
      <w:tr w:rsidR="00D765A2" w:rsidRPr="00691053" w14:paraId="00B05603" w14:textId="77777777" w:rsidTr="00D765A2">
        <w:trPr>
          <w:trHeight w:val="507"/>
        </w:trPr>
        <w:tc>
          <w:tcPr>
            <w:tcW w:w="710" w:type="dxa"/>
          </w:tcPr>
          <w:p w14:paraId="047DB38B" w14:textId="77777777" w:rsidR="00D765A2" w:rsidRDefault="00D765A2" w:rsidP="009D1011">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11.2.4</w:t>
            </w:r>
          </w:p>
        </w:tc>
        <w:tc>
          <w:tcPr>
            <w:tcW w:w="1275" w:type="dxa"/>
          </w:tcPr>
          <w:p w14:paraId="655D7E43" w14:textId="77777777" w:rsidR="00D765A2" w:rsidRDefault="00D765A2" w:rsidP="009D1011">
            <w:pPr>
              <w:rPr>
                <w:rFonts w:asciiTheme="minorHAnsi" w:eastAsia="Times New Roman" w:hAnsiTheme="minorHAnsi" w:cstheme="minorHAnsi"/>
                <w:b/>
                <w:color w:val="000000"/>
                <w:sz w:val="16"/>
                <w:szCs w:val="16"/>
                <w:lang w:val="en-US"/>
              </w:rPr>
            </w:pPr>
            <w:r>
              <w:rPr>
                <w:rFonts w:asciiTheme="minorHAnsi" w:eastAsia="Times New Roman" w:hAnsiTheme="minorHAnsi" w:cstheme="minorHAnsi"/>
                <w:b/>
                <w:color w:val="000000"/>
                <w:sz w:val="16"/>
                <w:szCs w:val="16"/>
                <w:lang w:val="en-US"/>
              </w:rPr>
              <w:t>News navigation</w:t>
            </w:r>
          </w:p>
        </w:tc>
        <w:tc>
          <w:tcPr>
            <w:tcW w:w="1701" w:type="dxa"/>
          </w:tcPr>
          <w:p w14:paraId="4EC1B4F8" w14:textId="77777777" w:rsidR="00D765A2" w:rsidRDefault="00D765A2" w:rsidP="009D1011">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Announcements</w:t>
            </w:r>
          </w:p>
        </w:tc>
        <w:tc>
          <w:tcPr>
            <w:tcW w:w="4962" w:type="dxa"/>
          </w:tcPr>
          <w:p w14:paraId="784865C2" w14:textId="77777777" w:rsidR="00D765A2" w:rsidRPr="00691053" w:rsidRDefault="00D765A2" w:rsidP="009D1011">
            <w:pPr>
              <w:rPr>
                <w:rFonts w:asciiTheme="minorHAnsi" w:eastAsia="Times New Roman" w:hAnsiTheme="minorHAnsi" w:cstheme="minorHAnsi"/>
                <w:sz w:val="16"/>
                <w:szCs w:val="16"/>
                <w:lang w:val="en-US" w:eastAsia="ru-RU"/>
              </w:rPr>
            </w:pPr>
            <w:r w:rsidRPr="00691053">
              <w:rPr>
                <w:rFonts w:asciiTheme="minorHAnsi" w:eastAsia="Times New Roman" w:hAnsiTheme="minorHAnsi" w:cstheme="minorHAnsi"/>
                <w:color w:val="0000FF"/>
                <w:sz w:val="16"/>
                <w:szCs w:val="16"/>
                <w:lang w:val="en-US" w:eastAsia="ru-RU"/>
              </w:rPr>
              <w:t xml:space="preserve">Given </w:t>
            </w:r>
            <w:r w:rsidRPr="00691053">
              <w:rPr>
                <w:rFonts w:asciiTheme="minorHAnsi" w:eastAsia="Times New Roman" w:hAnsiTheme="minorHAnsi" w:cstheme="minorHAnsi"/>
                <w:sz w:val="16"/>
                <w:szCs w:val="16"/>
                <w:lang w:val="en-US" w:eastAsia="ru-RU"/>
              </w:rPr>
              <w:t>that I am a logged user</w:t>
            </w:r>
          </w:p>
          <w:p w14:paraId="0C74B140" w14:textId="77777777" w:rsidR="00D765A2" w:rsidRPr="00691053" w:rsidRDefault="00D765A2" w:rsidP="009D1011">
            <w:pPr>
              <w:rPr>
                <w:rFonts w:asciiTheme="minorHAnsi" w:eastAsia="Times New Roman" w:hAnsiTheme="minorHAnsi" w:cstheme="minorHAnsi"/>
                <w:strike/>
                <w:color w:val="000000"/>
                <w:sz w:val="16"/>
                <w:szCs w:val="16"/>
                <w:lang w:val="en-US"/>
              </w:rPr>
            </w:pPr>
            <w:r w:rsidRPr="00691053">
              <w:rPr>
                <w:rFonts w:asciiTheme="minorHAnsi" w:eastAsia="Times New Roman" w:hAnsiTheme="minorHAnsi" w:cstheme="minorHAnsi"/>
                <w:color w:val="0000FF"/>
                <w:sz w:val="16"/>
                <w:szCs w:val="16"/>
                <w:lang w:val="en-US" w:eastAsia="ru-RU"/>
              </w:rPr>
              <w:t>And</w:t>
            </w:r>
            <w:r w:rsidRPr="00691053">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 xml:space="preserve">on </w:t>
            </w:r>
            <w:r>
              <w:rPr>
                <w:rFonts w:asciiTheme="minorHAnsi" w:eastAsia="Times New Roman" w:hAnsiTheme="minorHAnsi" w:cstheme="minorHAnsi"/>
                <w:color w:val="000000"/>
                <w:sz w:val="16"/>
                <w:szCs w:val="16"/>
                <w:lang w:val="en-US"/>
              </w:rPr>
              <w:t>the “Announcements tab in the “news” page</w:t>
            </w:r>
          </w:p>
          <w:p w14:paraId="73C09BC5" w14:textId="77777777" w:rsidR="00D765A2" w:rsidRPr="00691053" w:rsidRDefault="00D765A2" w:rsidP="009D1011">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Then</w:t>
            </w:r>
            <w:r w:rsidRPr="00691053">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I will see a lists of the latest Announcements at JTI</w:t>
            </w:r>
          </w:p>
        </w:tc>
        <w:tc>
          <w:tcPr>
            <w:tcW w:w="884" w:type="dxa"/>
          </w:tcPr>
          <w:p w14:paraId="3F24C542" w14:textId="77777777" w:rsidR="00D765A2" w:rsidRPr="00691053" w:rsidRDefault="00D765A2" w:rsidP="009D1011">
            <w:pPr>
              <w:jc w:val="right"/>
              <w:rPr>
                <w:rFonts w:asciiTheme="minorHAnsi" w:eastAsia="Times New Roman" w:hAnsiTheme="minorHAnsi" w:cstheme="minorHAnsi"/>
                <w:color w:val="000000"/>
                <w:sz w:val="16"/>
                <w:szCs w:val="16"/>
                <w:lang w:val="en-US"/>
              </w:rPr>
            </w:pPr>
            <w:r w:rsidRPr="00691053">
              <w:rPr>
                <w:rFonts w:asciiTheme="minorHAnsi" w:eastAsia="Times New Roman" w:hAnsiTheme="minorHAnsi" w:cstheme="minorHAnsi"/>
                <w:color w:val="000000"/>
                <w:sz w:val="16"/>
                <w:szCs w:val="16"/>
                <w:lang w:val="en-US"/>
              </w:rPr>
              <w:t>1</w:t>
            </w:r>
          </w:p>
        </w:tc>
      </w:tr>
      <w:tr w:rsidR="00D765A2" w:rsidRPr="00691053" w14:paraId="4C32F6CD" w14:textId="77777777" w:rsidTr="00D765A2">
        <w:trPr>
          <w:trHeight w:val="507"/>
        </w:trPr>
        <w:tc>
          <w:tcPr>
            <w:tcW w:w="710" w:type="dxa"/>
          </w:tcPr>
          <w:p w14:paraId="07E06D30" w14:textId="77777777" w:rsidR="00D765A2" w:rsidRDefault="00D765A2" w:rsidP="009D1011">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11.2.5</w:t>
            </w:r>
          </w:p>
        </w:tc>
        <w:tc>
          <w:tcPr>
            <w:tcW w:w="1275" w:type="dxa"/>
          </w:tcPr>
          <w:p w14:paraId="47C9717A" w14:textId="77777777" w:rsidR="00D765A2" w:rsidRDefault="00D765A2" w:rsidP="009D1011">
            <w:pPr>
              <w:rPr>
                <w:rFonts w:asciiTheme="minorHAnsi" w:eastAsia="Times New Roman" w:hAnsiTheme="minorHAnsi" w:cstheme="minorHAnsi"/>
                <w:b/>
                <w:color w:val="000000"/>
                <w:sz w:val="16"/>
                <w:szCs w:val="16"/>
                <w:lang w:val="en-US"/>
              </w:rPr>
            </w:pPr>
            <w:r>
              <w:rPr>
                <w:rFonts w:asciiTheme="minorHAnsi" w:eastAsia="Times New Roman" w:hAnsiTheme="minorHAnsi" w:cstheme="minorHAnsi"/>
                <w:b/>
                <w:color w:val="000000"/>
                <w:sz w:val="16"/>
                <w:szCs w:val="16"/>
                <w:lang w:val="en-US"/>
              </w:rPr>
              <w:t>News navigation</w:t>
            </w:r>
          </w:p>
        </w:tc>
        <w:tc>
          <w:tcPr>
            <w:tcW w:w="1701" w:type="dxa"/>
          </w:tcPr>
          <w:p w14:paraId="16132CA7" w14:textId="77777777" w:rsidR="00D765A2" w:rsidRDefault="00D765A2" w:rsidP="009D1011">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Jobs</w:t>
            </w:r>
          </w:p>
        </w:tc>
        <w:tc>
          <w:tcPr>
            <w:tcW w:w="4962" w:type="dxa"/>
          </w:tcPr>
          <w:p w14:paraId="78A4BDDC" w14:textId="77777777" w:rsidR="00D765A2" w:rsidRPr="00691053" w:rsidRDefault="00D765A2" w:rsidP="009D1011">
            <w:pPr>
              <w:rPr>
                <w:rFonts w:asciiTheme="minorHAnsi" w:eastAsia="Times New Roman" w:hAnsiTheme="minorHAnsi" w:cstheme="minorHAnsi"/>
                <w:sz w:val="16"/>
                <w:szCs w:val="16"/>
                <w:lang w:val="en-US" w:eastAsia="ru-RU"/>
              </w:rPr>
            </w:pPr>
            <w:r w:rsidRPr="00691053">
              <w:rPr>
                <w:rFonts w:asciiTheme="minorHAnsi" w:eastAsia="Times New Roman" w:hAnsiTheme="minorHAnsi" w:cstheme="minorHAnsi"/>
                <w:color w:val="0000FF"/>
                <w:sz w:val="16"/>
                <w:szCs w:val="16"/>
                <w:lang w:val="en-US" w:eastAsia="ru-RU"/>
              </w:rPr>
              <w:t xml:space="preserve">Given </w:t>
            </w:r>
            <w:r w:rsidRPr="00691053">
              <w:rPr>
                <w:rFonts w:asciiTheme="minorHAnsi" w:eastAsia="Times New Roman" w:hAnsiTheme="minorHAnsi" w:cstheme="minorHAnsi"/>
                <w:sz w:val="16"/>
                <w:szCs w:val="16"/>
                <w:lang w:val="en-US" w:eastAsia="ru-RU"/>
              </w:rPr>
              <w:t>that I am a logged user</w:t>
            </w:r>
          </w:p>
          <w:p w14:paraId="63148DCA" w14:textId="77777777" w:rsidR="00D765A2" w:rsidRPr="00691053" w:rsidRDefault="00D765A2" w:rsidP="009D1011">
            <w:pPr>
              <w:rPr>
                <w:rFonts w:asciiTheme="minorHAnsi" w:eastAsia="Times New Roman" w:hAnsiTheme="minorHAnsi" w:cstheme="minorHAnsi"/>
                <w:strike/>
                <w:color w:val="000000"/>
                <w:sz w:val="16"/>
                <w:szCs w:val="16"/>
                <w:lang w:val="en-US"/>
              </w:rPr>
            </w:pPr>
            <w:r w:rsidRPr="00691053">
              <w:rPr>
                <w:rFonts w:asciiTheme="minorHAnsi" w:eastAsia="Times New Roman" w:hAnsiTheme="minorHAnsi" w:cstheme="minorHAnsi"/>
                <w:color w:val="0000FF"/>
                <w:sz w:val="16"/>
                <w:szCs w:val="16"/>
                <w:lang w:val="en-US" w:eastAsia="ru-RU"/>
              </w:rPr>
              <w:t>And</w:t>
            </w:r>
            <w:r w:rsidRPr="00691053">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 xml:space="preserve">on </w:t>
            </w:r>
            <w:r>
              <w:rPr>
                <w:rFonts w:asciiTheme="minorHAnsi" w:eastAsia="Times New Roman" w:hAnsiTheme="minorHAnsi" w:cstheme="minorHAnsi"/>
                <w:color w:val="000000"/>
                <w:sz w:val="16"/>
                <w:szCs w:val="16"/>
                <w:lang w:val="en-US"/>
              </w:rPr>
              <w:t>the “Jobs tab in the “news” page</w:t>
            </w:r>
          </w:p>
          <w:p w14:paraId="26907BBD" w14:textId="77777777" w:rsidR="00D765A2" w:rsidRPr="00691053" w:rsidRDefault="00D765A2" w:rsidP="009D1011">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Then</w:t>
            </w:r>
            <w:r w:rsidRPr="00691053">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I will see a lists of the latest jobs at JTI</w:t>
            </w:r>
          </w:p>
        </w:tc>
        <w:tc>
          <w:tcPr>
            <w:tcW w:w="884" w:type="dxa"/>
          </w:tcPr>
          <w:p w14:paraId="0FE7D715" w14:textId="77777777" w:rsidR="00D765A2" w:rsidRPr="00691053" w:rsidRDefault="00D765A2" w:rsidP="009D1011">
            <w:pPr>
              <w:jc w:val="right"/>
              <w:rPr>
                <w:rFonts w:asciiTheme="minorHAnsi" w:eastAsia="Times New Roman" w:hAnsiTheme="minorHAnsi" w:cstheme="minorHAnsi"/>
                <w:color w:val="000000"/>
                <w:sz w:val="16"/>
                <w:szCs w:val="16"/>
                <w:lang w:val="en-US"/>
              </w:rPr>
            </w:pPr>
            <w:r w:rsidRPr="00691053">
              <w:rPr>
                <w:rFonts w:asciiTheme="minorHAnsi" w:eastAsia="Times New Roman" w:hAnsiTheme="minorHAnsi" w:cstheme="minorHAnsi"/>
                <w:color w:val="000000"/>
                <w:sz w:val="16"/>
                <w:szCs w:val="16"/>
                <w:lang w:val="en-US"/>
              </w:rPr>
              <w:t>1</w:t>
            </w:r>
          </w:p>
        </w:tc>
      </w:tr>
    </w:tbl>
    <w:p w14:paraId="5796FA48" w14:textId="063FE646" w:rsidR="006F18F9" w:rsidRDefault="006F18F9" w:rsidP="006F18F9">
      <w:pPr>
        <w:spacing w:after="0"/>
        <w:rPr>
          <w:sz w:val="22"/>
        </w:rPr>
      </w:pPr>
    </w:p>
    <w:p w14:paraId="4950CDCD" w14:textId="6093275A" w:rsidR="006F18F9" w:rsidRDefault="006F18F9" w:rsidP="00ED5E60">
      <w:pPr>
        <w:pStyle w:val="Heading1"/>
        <w:numPr>
          <w:ilvl w:val="0"/>
          <w:numId w:val="20"/>
        </w:numPr>
      </w:pPr>
      <w:bookmarkStart w:id="1721" w:name="_Toc461707147"/>
      <w:bookmarkStart w:id="1722" w:name="_Toc463013458"/>
      <w:r>
        <w:t>Settings page components</w:t>
      </w:r>
      <w:bookmarkEnd w:id="1721"/>
      <w:bookmarkEnd w:id="1722"/>
    </w:p>
    <w:p w14:paraId="76D119AA" w14:textId="77777777" w:rsidR="00526A63" w:rsidRPr="00E215DC" w:rsidRDefault="008F5848" w:rsidP="00526A63">
      <w:pPr>
        <w:pStyle w:val="Bodycopy"/>
        <w:ind w:left="0"/>
        <w:rPr>
          <w:rStyle w:val="Hyperlink"/>
          <w:rFonts w:asciiTheme="minorHAnsi" w:hAnsiTheme="minorHAnsi" w:cstheme="minorHAnsi"/>
          <w:sz w:val="22"/>
        </w:rPr>
      </w:pPr>
      <w:hyperlink r:id="rId133" w:history="1">
        <w:r w:rsidR="00526A63" w:rsidRPr="00E215DC">
          <w:rPr>
            <w:rStyle w:val="Hyperlink"/>
            <w:rFonts w:asciiTheme="minorHAnsi" w:hAnsiTheme="minorHAnsi" w:cstheme="minorHAnsi"/>
            <w:sz w:val="22"/>
          </w:rPr>
          <w:t>http://insidejti.azurewebsites.net/public/settings.html</w:t>
        </w:r>
      </w:hyperlink>
    </w:p>
    <w:p w14:paraId="1E8BDE05" w14:textId="7CF9135F" w:rsidR="00526A63" w:rsidRPr="00526A63" w:rsidRDefault="008F5848" w:rsidP="00526A63">
      <w:pPr>
        <w:pStyle w:val="Bodycopy"/>
        <w:ind w:left="0"/>
        <w:rPr>
          <w:rFonts w:asciiTheme="minorHAnsi" w:hAnsiTheme="minorHAnsi" w:cstheme="minorHAnsi"/>
          <w:color w:val="A7A9AC" w:themeColor="hyperlink"/>
          <w:sz w:val="22"/>
          <w:u w:val="single"/>
        </w:rPr>
      </w:pPr>
      <w:hyperlink r:id="rId134" w:history="1">
        <w:r w:rsidR="00526A63" w:rsidRPr="004E359E">
          <w:rPr>
            <w:rStyle w:val="Hyperlink"/>
            <w:rFonts w:asciiTheme="minorHAnsi" w:hAnsiTheme="minorHAnsi" w:cstheme="minorHAnsi"/>
            <w:sz w:val="22"/>
          </w:rPr>
          <w:t>http://insidejti.azurewebsites.net/public/index.html</w:t>
        </w:r>
      </w:hyperlink>
    </w:p>
    <w:p w14:paraId="3BF41979" w14:textId="5B767CD3" w:rsidR="006F18F9" w:rsidRDefault="006F18F9" w:rsidP="00ED5E60">
      <w:pPr>
        <w:pStyle w:val="Heading2"/>
        <w:numPr>
          <w:ilvl w:val="1"/>
          <w:numId w:val="20"/>
        </w:numPr>
      </w:pPr>
      <w:bookmarkStart w:id="1723" w:name="_Toc461707148"/>
      <w:bookmarkStart w:id="1724" w:name="_Toc463013459"/>
      <w:r w:rsidRPr="004E359E">
        <w:t>User news settings modal</w:t>
      </w:r>
      <w:bookmarkEnd w:id="1723"/>
      <w:bookmarkEnd w:id="1724"/>
    </w:p>
    <w:tbl>
      <w:tblPr>
        <w:tblStyle w:val="TableGrid"/>
        <w:tblW w:w="9532" w:type="dxa"/>
        <w:tblInd w:w="-289" w:type="dxa"/>
        <w:tblLayout w:type="fixed"/>
        <w:tblLook w:val="04A0" w:firstRow="1" w:lastRow="0" w:firstColumn="1" w:lastColumn="0" w:noHBand="0" w:noVBand="1"/>
      </w:tblPr>
      <w:tblGrid>
        <w:gridCol w:w="710"/>
        <w:gridCol w:w="992"/>
        <w:gridCol w:w="1417"/>
        <w:gridCol w:w="5529"/>
        <w:gridCol w:w="884"/>
      </w:tblGrid>
      <w:tr w:rsidR="006F18F9" w:rsidRPr="00193438" w14:paraId="3D016A24" w14:textId="77777777" w:rsidTr="00106C8A">
        <w:trPr>
          <w:trHeight w:val="280"/>
        </w:trPr>
        <w:tc>
          <w:tcPr>
            <w:tcW w:w="710" w:type="dxa"/>
            <w:shd w:val="clear" w:color="auto" w:fill="122632" w:themeFill="text1"/>
            <w:hideMark/>
          </w:tcPr>
          <w:p w14:paraId="1E82154B"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Id</w:t>
            </w:r>
          </w:p>
        </w:tc>
        <w:tc>
          <w:tcPr>
            <w:tcW w:w="992" w:type="dxa"/>
            <w:shd w:val="clear" w:color="auto" w:fill="122632" w:themeFill="text1"/>
            <w:hideMark/>
          </w:tcPr>
          <w:p w14:paraId="7F77AC05"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category</w:t>
            </w:r>
          </w:p>
        </w:tc>
        <w:tc>
          <w:tcPr>
            <w:tcW w:w="1417" w:type="dxa"/>
            <w:shd w:val="clear" w:color="auto" w:fill="122632" w:themeFill="text1"/>
            <w:hideMark/>
          </w:tcPr>
          <w:p w14:paraId="2D0F2A7D"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name</w:t>
            </w:r>
          </w:p>
        </w:tc>
        <w:tc>
          <w:tcPr>
            <w:tcW w:w="5529" w:type="dxa"/>
            <w:shd w:val="clear" w:color="auto" w:fill="122632" w:themeFill="text1"/>
            <w:hideMark/>
          </w:tcPr>
          <w:p w14:paraId="39DDBBD3"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Description</w:t>
            </w:r>
          </w:p>
        </w:tc>
        <w:tc>
          <w:tcPr>
            <w:tcW w:w="884" w:type="dxa"/>
            <w:shd w:val="clear" w:color="auto" w:fill="122632" w:themeFill="text1"/>
            <w:hideMark/>
          </w:tcPr>
          <w:p w14:paraId="0A7B7342"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Priority</w:t>
            </w:r>
          </w:p>
        </w:tc>
      </w:tr>
      <w:tr w:rsidR="006F18F9" w:rsidRPr="00606C71" w14:paraId="6535C0A2" w14:textId="77777777" w:rsidTr="00106C8A">
        <w:trPr>
          <w:trHeight w:val="988"/>
        </w:trPr>
        <w:tc>
          <w:tcPr>
            <w:tcW w:w="710" w:type="dxa"/>
          </w:tcPr>
          <w:p w14:paraId="7A51C5A2" w14:textId="77777777" w:rsidR="006F18F9" w:rsidRPr="00A734BB" w:rsidRDefault="006F18F9" w:rsidP="00106C8A">
            <w:pPr>
              <w:rPr>
                <w:rFonts w:asciiTheme="minorHAnsi" w:eastAsia="Times New Roman" w:hAnsiTheme="minorHAnsi" w:cstheme="minorHAnsi"/>
                <w:color w:val="000000"/>
                <w:sz w:val="16"/>
                <w:szCs w:val="16"/>
                <w:highlight w:val="yellow"/>
                <w:lang w:val="en-US"/>
              </w:rPr>
            </w:pPr>
          </w:p>
        </w:tc>
        <w:tc>
          <w:tcPr>
            <w:tcW w:w="8822" w:type="dxa"/>
            <w:gridSpan w:val="4"/>
          </w:tcPr>
          <w:p w14:paraId="2E17E0E6" w14:textId="77777777" w:rsidR="006F18F9" w:rsidRDefault="006F18F9" w:rsidP="00106C8A">
            <w:pPr>
              <w:rPr>
                <w:rFonts w:asciiTheme="minorHAnsi" w:eastAsia="Times New Roman" w:hAnsiTheme="minorHAnsi" w:cstheme="minorHAnsi"/>
                <w:color w:val="000000"/>
                <w:sz w:val="16"/>
                <w:szCs w:val="16"/>
                <w:lang w:val="en-US"/>
              </w:rPr>
            </w:pPr>
          </w:p>
          <w:p w14:paraId="651B9392" w14:textId="4602828D" w:rsidR="006F18F9" w:rsidRDefault="006F18F9" w:rsidP="00106C8A">
            <w:pPr>
              <w:rPr>
                <w:rFonts w:asciiTheme="minorHAnsi" w:eastAsia="Times New Roman" w:hAnsiTheme="minorHAnsi" w:cstheme="minorHAnsi"/>
                <w:color w:val="000000"/>
                <w:sz w:val="16"/>
                <w:szCs w:val="16"/>
                <w:lang w:val="en-US"/>
              </w:rPr>
            </w:pPr>
          </w:p>
          <w:p w14:paraId="117221F7" w14:textId="77777777" w:rsidR="00E308EA" w:rsidRDefault="00E308EA" w:rsidP="00106C8A">
            <w:pPr>
              <w:rPr>
                <w:rFonts w:asciiTheme="minorHAnsi" w:eastAsia="Times New Roman" w:hAnsiTheme="minorHAnsi" w:cstheme="minorHAnsi"/>
                <w:color w:val="000000"/>
                <w:sz w:val="16"/>
                <w:szCs w:val="16"/>
                <w:lang w:val="en-US"/>
              </w:rPr>
            </w:pPr>
            <w:r>
              <w:rPr>
                <w:noProof/>
                <w:lang w:val="sk-SK" w:eastAsia="sk-SK"/>
              </w:rPr>
              <w:drawing>
                <wp:inline distT="0" distB="0" distL="0" distR="0" wp14:anchorId="720C551D" wp14:editId="5E2A2249">
                  <wp:extent cx="4610100" cy="638175"/>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10100" cy="638175"/>
                          </a:xfrm>
                          <a:prstGeom prst="rect">
                            <a:avLst/>
                          </a:prstGeom>
                        </pic:spPr>
                      </pic:pic>
                    </a:graphicData>
                  </a:graphic>
                </wp:inline>
              </w:drawing>
            </w:r>
          </w:p>
          <w:p w14:paraId="7121C89B" w14:textId="77777777" w:rsidR="00E308EA" w:rsidRDefault="00E308EA" w:rsidP="00106C8A">
            <w:pPr>
              <w:rPr>
                <w:rFonts w:asciiTheme="minorHAnsi" w:eastAsia="Times New Roman" w:hAnsiTheme="minorHAnsi" w:cstheme="minorHAnsi"/>
                <w:color w:val="000000"/>
                <w:sz w:val="16"/>
                <w:szCs w:val="16"/>
                <w:lang w:val="en-US"/>
              </w:rPr>
            </w:pPr>
          </w:p>
          <w:p w14:paraId="6DF934D5" w14:textId="5E75A709" w:rsidR="006F18F9" w:rsidRDefault="006F18F9" w:rsidP="00106C8A">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lastRenderedPageBreak/>
              <w:t xml:space="preserve">  </w:t>
            </w:r>
            <w:commentRangeStart w:id="1725"/>
            <w:commentRangeStart w:id="1726"/>
            <w:commentRangeStart w:id="1727"/>
            <w:r w:rsidR="00E308EA">
              <w:rPr>
                <w:noProof/>
                <w:lang w:val="sk-SK" w:eastAsia="sk-SK"/>
              </w:rPr>
              <w:drawing>
                <wp:inline distT="0" distB="0" distL="0" distR="0" wp14:anchorId="6295F915" wp14:editId="5AA6B095">
                  <wp:extent cx="4572000" cy="3926522"/>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72369" cy="3926839"/>
                          </a:xfrm>
                          <a:prstGeom prst="rect">
                            <a:avLst/>
                          </a:prstGeom>
                        </pic:spPr>
                      </pic:pic>
                    </a:graphicData>
                  </a:graphic>
                </wp:inline>
              </w:drawing>
            </w:r>
            <w:commentRangeEnd w:id="1725"/>
            <w:r w:rsidR="00F10EB4">
              <w:rPr>
                <w:rStyle w:val="CommentReference"/>
              </w:rPr>
              <w:commentReference w:id="1725"/>
            </w:r>
            <w:commentRangeEnd w:id="1726"/>
            <w:r w:rsidR="00C51A16">
              <w:rPr>
                <w:rStyle w:val="CommentReference"/>
              </w:rPr>
              <w:commentReference w:id="1726"/>
            </w:r>
            <w:commentRangeEnd w:id="1727"/>
            <w:r w:rsidR="003C3273">
              <w:rPr>
                <w:rStyle w:val="CommentReference"/>
              </w:rPr>
              <w:commentReference w:id="1727"/>
            </w:r>
          </w:p>
          <w:p w14:paraId="0C6CC5B2" w14:textId="77777777" w:rsidR="006F18F9" w:rsidRDefault="006F18F9" w:rsidP="00106C8A">
            <w:pPr>
              <w:rPr>
                <w:rFonts w:asciiTheme="minorHAnsi" w:eastAsia="Times New Roman" w:hAnsiTheme="minorHAnsi" w:cstheme="minorHAnsi"/>
                <w:color w:val="000000"/>
                <w:sz w:val="16"/>
                <w:szCs w:val="16"/>
                <w:lang w:val="en-US"/>
              </w:rPr>
            </w:pPr>
          </w:p>
          <w:p w14:paraId="43E8E9F2" w14:textId="3819CAE9" w:rsidR="006F18F9" w:rsidRDefault="006F18F9" w:rsidP="00106C8A">
            <w:pPr>
              <w:rPr>
                <w:rFonts w:asciiTheme="minorHAnsi" w:eastAsia="Times New Roman" w:hAnsiTheme="minorHAnsi" w:cstheme="minorHAnsi"/>
                <w:color w:val="000000"/>
                <w:sz w:val="16"/>
                <w:szCs w:val="16"/>
                <w:lang w:val="en-US"/>
              </w:rPr>
            </w:pPr>
          </w:p>
          <w:p w14:paraId="5963D02A" w14:textId="77777777" w:rsidR="006F18F9" w:rsidRPr="00606C71" w:rsidRDefault="006F18F9" w:rsidP="00106C8A">
            <w:pPr>
              <w:rPr>
                <w:rFonts w:asciiTheme="minorHAnsi" w:eastAsia="Times New Roman" w:hAnsiTheme="minorHAnsi" w:cstheme="minorHAnsi"/>
                <w:color w:val="000000"/>
                <w:sz w:val="16"/>
                <w:szCs w:val="16"/>
                <w:highlight w:val="yellow"/>
                <w:lang w:val="en-US"/>
              </w:rPr>
            </w:pPr>
          </w:p>
        </w:tc>
      </w:tr>
      <w:tr w:rsidR="006F18F9" w:rsidRPr="00606C71" w14:paraId="589EE7FB" w14:textId="77777777" w:rsidTr="00106C8A">
        <w:trPr>
          <w:trHeight w:val="988"/>
        </w:trPr>
        <w:tc>
          <w:tcPr>
            <w:tcW w:w="710" w:type="dxa"/>
          </w:tcPr>
          <w:p w14:paraId="5A2BFDD6" w14:textId="77777777" w:rsidR="006F18F9" w:rsidRPr="00691EFA" w:rsidRDefault="006F18F9" w:rsidP="00106C8A">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 </w:t>
            </w:r>
            <w:r w:rsidRPr="00691EFA">
              <w:rPr>
                <w:rFonts w:asciiTheme="minorHAnsi" w:eastAsia="Times New Roman" w:hAnsiTheme="minorHAnsi" w:cstheme="minorHAnsi"/>
                <w:color w:val="000000"/>
                <w:sz w:val="16"/>
                <w:szCs w:val="16"/>
                <w:lang w:val="en-US"/>
              </w:rPr>
              <w:t>12.1</w:t>
            </w:r>
            <w:r>
              <w:rPr>
                <w:rFonts w:asciiTheme="minorHAnsi" w:eastAsia="Times New Roman" w:hAnsiTheme="minorHAnsi" w:cstheme="minorHAnsi"/>
                <w:color w:val="000000"/>
                <w:sz w:val="16"/>
                <w:szCs w:val="16"/>
                <w:lang w:val="en-US"/>
              </w:rPr>
              <w:t>.1</w:t>
            </w:r>
          </w:p>
        </w:tc>
        <w:tc>
          <w:tcPr>
            <w:tcW w:w="992" w:type="dxa"/>
          </w:tcPr>
          <w:p w14:paraId="64B5E5AA" w14:textId="77777777" w:rsidR="006F18F9" w:rsidRPr="00691EFA" w:rsidRDefault="006F18F9" w:rsidP="00106C8A">
            <w:pPr>
              <w:rPr>
                <w:rFonts w:asciiTheme="minorHAnsi" w:eastAsia="Times New Roman" w:hAnsiTheme="minorHAnsi" w:cstheme="minorHAnsi"/>
                <w:color w:val="000000"/>
                <w:sz w:val="16"/>
                <w:szCs w:val="16"/>
                <w:lang w:val="en-US"/>
              </w:rPr>
            </w:pPr>
            <w:r w:rsidRPr="00691EFA">
              <w:rPr>
                <w:rFonts w:asciiTheme="minorHAnsi" w:eastAsia="Times New Roman" w:hAnsiTheme="minorHAnsi" w:cstheme="minorHAnsi"/>
                <w:color w:val="000000"/>
                <w:sz w:val="16"/>
                <w:szCs w:val="16"/>
                <w:lang w:val="en-US"/>
              </w:rPr>
              <w:t>My news</w:t>
            </w:r>
            <w:r>
              <w:rPr>
                <w:rFonts w:asciiTheme="minorHAnsi" w:eastAsia="Times New Roman" w:hAnsiTheme="minorHAnsi" w:cstheme="minorHAnsi"/>
                <w:color w:val="000000"/>
                <w:sz w:val="16"/>
                <w:szCs w:val="16"/>
                <w:lang w:val="en-US"/>
              </w:rPr>
              <w:t xml:space="preserve"> Settings</w:t>
            </w:r>
          </w:p>
        </w:tc>
        <w:tc>
          <w:tcPr>
            <w:tcW w:w="1417" w:type="dxa"/>
          </w:tcPr>
          <w:p w14:paraId="31388C51" w14:textId="77777777" w:rsidR="006F18F9" w:rsidRPr="00691EFA" w:rsidRDefault="006F18F9" w:rsidP="00106C8A">
            <w:pPr>
              <w:rPr>
                <w:rFonts w:asciiTheme="minorHAnsi" w:eastAsia="Times New Roman" w:hAnsiTheme="minorHAnsi" w:cstheme="minorHAnsi"/>
                <w:color w:val="000000"/>
                <w:sz w:val="16"/>
                <w:szCs w:val="16"/>
                <w:lang w:val="en-US"/>
              </w:rPr>
            </w:pPr>
            <w:r w:rsidRPr="00691EFA">
              <w:rPr>
                <w:rFonts w:asciiTheme="minorHAnsi" w:eastAsia="Times New Roman" w:hAnsiTheme="minorHAnsi" w:cstheme="minorHAnsi"/>
                <w:color w:val="000000"/>
                <w:sz w:val="16"/>
                <w:szCs w:val="16"/>
                <w:lang w:val="en-US"/>
              </w:rPr>
              <w:t>Lightbox settings manager modal</w:t>
            </w:r>
          </w:p>
        </w:tc>
        <w:tc>
          <w:tcPr>
            <w:tcW w:w="5529" w:type="dxa"/>
          </w:tcPr>
          <w:p w14:paraId="616BC5EE" w14:textId="77777777" w:rsidR="006F18F9" w:rsidRPr="00691EFA" w:rsidRDefault="006F18F9" w:rsidP="00106C8A">
            <w:pPr>
              <w:rPr>
                <w:rFonts w:asciiTheme="minorHAnsi" w:eastAsia="Times New Roman" w:hAnsiTheme="minorHAnsi" w:cstheme="minorHAnsi"/>
                <w:sz w:val="16"/>
                <w:szCs w:val="16"/>
                <w:lang w:val="en-US" w:eastAsia="ru-RU"/>
              </w:rPr>
            </w:pPr>
            <w:r w:rsidRPr="00691EFA">
              <w:rPr>
                <w:rFonts w:asciiTheme="minorHAnsi" w:eastAsia="Times New Roman" w:hAnsiTheme="minorHAnsi" w:cstheme="minorHAnsi"/>
                <w:color w:val="0000FF"/>
                <w:sz w:val="16"/>
                <w:szCs w:val="16"/>
                <w:lang w:val="en-US" w:eastAsia="ru-RU"/>
              </w:rPr>
              <w:t xml:space="preserve">Given </w:t>
            </w:r>
            <w:r w:rsidRPr="00691EFA">
              <w:rPr>
                <w:rFonts w:asciiTheme="minorHAnsi" w:eastAsia="Times New Roman" w:hAnsiTheme="minorHAnsi" w:cstheme="minorHAnsi"/>
                <w:sz w:val="16"/>
                <w:szCs w:val="16"/>
                <w:lang w:val="en-US" w:eastAsia="ru-RU"/>
              </w:rPr>
              <w:t xml:space="preserve">I clicked the “edit” button next to my news on the index page or news page, </w:t>
            </w:r>
          </w:p>
          <w:p w14:paraId="7E9538BD" w14:textId="77777777" w:rsidR="006F18F9" w:rsidRPr="00691EFA" w:rsidRDefault="006F18F9" w:rsidP="00106C8A">
            <w:pPr>
              <w:rPr>
                <w:rFonts w:asciiTheme="minorHAnsi" w:eastAsia="Times New Roman" w:hAnsiTheme="minorHAnsi" w:cstheme="minorHAnsi"/>
                <w:sz w:val="16"/>
                <w:szCs w:val="16"/>
                <w:lang w:val="en-US" w:eastAsia="ru-RU"/>
              </w:rPr>
            </w:pPr>
            <w:r w:rsidRPr="00691EFA">
              <w:rPr>
                <w:rFonts w:asciiTheme="minorHAnsi" w:eastAsia="Times New Roman" w:hAnsiTheme="minorHAnsi" w:cstheme="minorHAnsi"/>
                <w:color w:val="0000FF"/>
                <w:sz w:val="16"/>
                <w:szCs w:val="16"/>
                <w:lang w:val="en-US" w:eastAsia="ru-RU"/>
              </w:rPr>
              <w:t>And</w:t>
            </w:r>
            <w:r w:rsidRPr="00691EFA">
              <w:rPr>
                <w:rFonts w:asciiTheme="minorHAnsi" w:eastAsia="Times New Roman" w:hAnsiTheme="minorHAnsi" w:cstheme="minorHAnsi"/>
                <w:sz w:val="16"/>
                <w:szCs w:val="16"/>
                <w:lang w:val="en-US" w:eastAsia="ru-RU"/>
              </w:rPr>
              <w:t xml:space="preserve"> that I have opened lightbox modal that allows me to manage and change “my news</w:t>
            </w:r>
            <w:r>
              <w:rPr>
                <w:rFonts w:asciiTheme="minorHAnsi" w:eastAsia="Times New Roman" w:hAnsiTheme="minorHAnsi" w:cstheme="minorHAnsi"/>
                <w:sz w:val="16"/>
                <w:szCs w:val="16"/>
                <w:lang w:val="en-US" w:eastAsia="ru-RU"/>
              </w:rPr>
              <w:t>” settings</w:t>
            </w:r>
          </w:p>
          <w:p w14:paraId="3DAE9F79" w14:textId="77777777" w:rsidR="006F18F9" w:rsidRPr="00691EFA" w:rsidRDefault="006F18F9" w:rsidP="00106C8A">
            <w:pPr>
              <w:rPr>
                <w:rFonts w:asciiTheme="minorHAnsi" w:eastAsia="Times New Roman" w:hAnsiTheme="minorHAnsi" w:cstheme="minorHAnsi"/>
                <w:sz w:val="16"/>
                <w:szCs w:val="16"/>
                <w:lang w:val="en-US" w:eastAsia="ru-RU"/>
              </w:rPr>
            </w:pPr>
            <w:r w:rsidRPr="00691EFA">
              <w:rPr>
                <w:rFonts w:asciiTheme="minorHAnsi" w:eastAsia="Times New Roman" w:hAnsiTheme="minorHAnsi" w:cstheme="minorHAnsi"/>
                <w:color w:val="0000FF"/>
                <w:sz w:val="16"/>
                <w:szCs w:val="16"/>
                <w:lang w:val="en-US" w:eastAsia="ru-RU"/>
              </w:rPr>
              <w:t>Then</w:t>
            </w:r>
            <w:r w:rsidRPr="00691EFA">
              <w:rPr>
                <w:rFonts w:asciiTheme="minorHAnsi" w:eastAsia="Times New Roman" w:hAnsiTheme="minorHAnsi" w:cstheme="minorHAnsi"/>
                <w:sz w:val="16"/>
                <w:szCs w:val="16"/>
                <w:lang w:val="en-US" w:eastAsia="ru-RU"/>
              </w:rPr>
              <w:t xml:space="preserve"> I can select the tags that I would like to subscribe for my news, in each category: “location</w:t>
            </w:r>
            <w:r>
              <w:rPr>
                <w:rFonts w:asciiTheme="minorHAnsi" w:eastAsia="Times New Roman" w:hAnsiTheme="minorHAnsi" w:cstheme="minorHAnsi"/>
                <w:sz w:val="16"/>
                <w:szCs w:val="16"/>
                <w:lang w:val="en-US" w:eastAsia="ru-RU"/>
              </w:rPr>
              <w:t>”, “departments”, and “brands”</w:t>
            </w:r>
          </w:p>
          <w:p w14:paraId="6F28C5B0" w14:textId="77777777" w:rsidR="006F18F9" w:rsidRPr="00691EFA" w:rsidRDefault="006F18F9" w:rsidP="00106C8A">
            <w:pPr>
              <w:rPr>
                <w:rFonts w:asciiTheme="minorHAnsi" w:eastAsia="Times New Roman" w:hAnsiTheme="minorHAnsi" w:cstheme="minorHAnsi"/>
                <w:sz w:val="16"/>
                <w:szCs w:val="16"/>
                <w:lang w:val="en-US" w:eastAsia="ru-RU"/>
              </w:rPr>
            </w:pPr>
            <w:r w:rsidRPr="00691EFA">
              <w:rPr>
                <w:rFonts w:asciiTheme="minorHAnsi" w:eastAsia="Times New Roman" w:hAnsiTheme="minorHAnsi" w:cstheme="minorHAnsi"/>
                <w:color w:val="0000FF"/>
                <w:sz w:val="16"/>
                <w:szCs w:val="16"/>
                <w:lang w:val="en-US" w:eastAsia="ru-RU"/>
              </w:rPr>
              <w:t>And</w:t>
            </w:r>
            <w:r w:rsidRPr="00691EFA">
              <w:rPr>
                <w:rFonts w:asciiTheme="minorHAnsi" w:eastAsia="Times New Roman" w:hAnsiTheme="minorHAnsi" w:cstheme="minorHAnsi"/>
                <w:sz w:val="16"/>
                <w:szCs w:val="16"/>
                <w:lang w:val="en-US" w:eastAsia="ru-RU"/>
              </w:rPr>
              <w:t xml:space="preserve"> by default, I will at least have my location, department, and brand if applicable, as presets based on </w:t>
            </w:r>
            <w:r>
              <w:rPr>
                <w:rFonts w:asciiTheme="minorHAnsi" w:eastAsia="Times New Roman" w:hAnsiTheme="minorHAnsi" w:cstheme="minorHAnsi"/>
                <w:sz w:val="16"/>
                <w:szCs w:val="16"/>
                <w:lang w:val="en-US" w:eastAsia="ru-RU"/>
              </w:rPr>
              <w:t>my active directory information</w:t>
            </w:r>
          </w:p>
          <w:p w14:paraId="0A34DDE3" w14:textId="77777777" w:rsidR="006F18F9" w:rsidRPr="00691EFA" w:rsidRDefault="006F18F9" w:rsidP="00106C8A">
            <w:pPr>
              <w:rPr>
                <w:rFonts w:asciiTheme="minorHAnsi" w:eastAsia="Times New Roman" w:hAnsiTheme="minorHAnsi" w:cstheme="minorHAnsi"/>
                <w:color w:val="0000FF"/>
                <w:sz w:val="16"/>
                <w:szCs w:val="16"/>
                <w:lang w:val="en-US" w:eastAsia="ru-RU"/>
              </w:rPr>
            </w:pPr>
            <w:r w:rsidRPr="00691EFA">
              <w:rPr>
                <w:rFonts w:asciiTheme="minorHAnsi" w:eastAsia="Times New Roman" w:hAnsiTheme="minorHAnsi" w:cstheme="minorHAnsi"/>
                <w:color w:val="0000FF"/>
                <w:sz w:val="16"/>
                <w:szCs w:val="16"/>
                <w:lang w:val="en-US" w:eastAsia="ru-RU"/>
              </w:rPr>
              <w:t>And</w:t>
            </w:r>
            <w:r w:rsidRPr="00691EFA">
              <w:rPr>
                <w:rFonts w:asciiTheme="minorHAnsi" w:eastAsia="Times New Roman" w:hAnsiTheme="minorHAnsi" w:cstheme="minorHAnsi"/>
                <w:sz w:val="16"/>
                <w:szCs w:val="16"/>
                <w:lang w:val="en-US" w:eastAsia="ru-RU"/>
              </w:rPr>
              <w:t xml:space="preserve"> I cannot remove my presets required by internal communications.</w:t>
            </w:r>
          </w:p>
        </w:tc>
        <w:tc>
          <w:tcPr>
            <w:tcW w:w="884" w:type="dxa"/>
          </w:tcPr>
          <w:p w14:paraId="29310523" w14:textId="77777777" w:rsidR="006F18F9" w:rsidRPr="00A862BA" w:rsidRDefault="006F18F9" w:rsidP="00106C8A">
            <w:pPr>
              <w:jc w:val="right"/>
              <w:rPr>
                <w:rFonts w:asciiTheme="minorHAnsi" w:eastAsia="Times New Roman" w:hAnsiTheme="minorHAnsi" w:cstheme="minorHAnsi"/>
                <w:color w:val="000000"/>
                <w:sz w:val="16"/>
                <w:szCs w:val="16"/>
                <w:lang w:val="en-US"/>
              </w:rPr>
            </w:pPr>
            <w:r w:rsidRPr="00A862BA">
              <w:rPr>
                <w:rFonts w:asciiTheme="minorHAnsi" w:eastAsia="Times New Roman" w:hAnsiTheme="minorHAnsi" w:cstheme="minorHAnsi"/>
                <w:color w:val="000000"/>
                <w:sz w:val="16"/>
                <w:szCs w:val="16"/>
                <w:lang w:val="en-US"/>
              </w:rPr>
              <w:t>1</w:t>
            </w:r>
          </w:p>
        </w:tc>
      </w:tr>
      <w:tr w:rsidR="006F18F9" w:rsidRPr="00606C71" w14:paraId="2EF4E908" w14:textId="77777777" w:rsidTr="00106C8A">
        <w:trPr>
          <w:trHeight w:val="988"/>
        </w:trPr>
        <w:tc>
          <w:tcPr>
            <w:tcW w:w="710" w:type="dxa"/>
          </w:tcPr>
          <w:p w14:paraId="633660F9" w14:textId="77777777" w:rsidR="006F18F9" w:rsidRPr="00691EFA" w:rsidRDefault="006F18F9" w:rsidP="00106C8A">
            <w:pPr>
              <w:rPr>
                <w:rFonts w:asciiTheme="minorHAnsi" w:eastAsia="Times New Roman" w:hAnsiTheme="minorHAnsi" w:cstheme="minorHAnsi"/>
                <w:color w:val="000000"/>
                <w:sz w:val="16"/>
                <w:szCs w:val="16"/>
                <w:lang w:val="en-US"/>
              </w:rPr>
            </w:pPr>
            <w:r w:rsidRPr="00691EFA">
              <w:rPr>
                <w:rFonts w:asciiTheme="minorHAnsi" w:eastAsia="Times New Roman" w:hAnsiTheme="minorHAnsi" w:cstheme="minorHAnsi"/>
                <w:color w:val="000000"/>
                <w:sz w:val="16"/>
                <w:szCs w:val="16"/>
                <w:lang w:val="en-US"/>
              </w:rPr>
              <w:t>12.1</w:t>
            </w:r>
            <w:r>
              <w:rPr>
                <w:rFonts w:asciiTheme="minorHAnsi" w:eastAsia="Times New Roman" w:hAnsiTheme="minorHAnsi" w:cstheme="minorHAnsi"/>
                <w:color w:val="000000"/>
                <w:sz w:val="16"/>
                <w:szCs w:val="16"/>
                <w:lang w:val="en-US"/>
              </w:rPr>
              <w:t>.2</w:t>
            </w:r>
          </w:p>
        </w:tc>
        <w:tc>
          <w:tcPr>
            <w:tcW w:w="992" w:type="dxa"/>
          </w:tcPr>
          <w:p w14:paraId="383313AA" w14:textId="77777777" w:rsidR="006F18F9" w:rsidRPr="00691EFA" w:rsidRDefault="006F18F9" w:rsidP="00106C8A">
            <w:pPr>
              <w:rPr>
                <w:rFonts w:asciiTheme="minorHAnsi" w:eastAsia="Times New Roman" w:hAnsiTheme="minorHAnsi" w:cstheme="minorHAnsi"/>
                <w:color w:val="000000"/>
                <w:sz w:val="16"/>
                <w:szCs w:val="16"/>
                <w:lang w:val="en-US"/>
              </w:rPr>
            </w:pPr>
            <w:r w:rsidRPr="00691EFA">
              <w:rPr>
                <w:rFonts w:asciiTheme="minorHAnsi" w:eastAsia="Times New Roman" w:hAnsiTheme="minorHAnsi" w:cstheme="minorHAnsi"/>
                <w:color w:val="000000"/>
                <w:sz w:val="16"/>
                <w:szCs w:val="16"/>
                <w:lang w:val="en-US"/>
              </w:rPr>
              <w:t>My news</w:t>
            </w:r>
            <w:r>
              <w:rPr>
                <w:rFonts w:asciiTheme="minorHAnsi" w:eastAsia="Times New Roman" w:hAnsiTheme="minorHAnsi" w:cstheme="minorHAnsi"/>
                <w:color w:val="000000"/>
                <w:sz w:val="16"/>
                <w:szCs w:val="16"/>
                <w:lang w:val="en-US"/>
              </w:rPr>
              <w:t xml:space="preserve"> Settings</w:t>
            </w:r>
          </w:p>
        </w:tc>
        <w:tc>
          <w:tcPr>
            <w:tcW w:w="1417" w:type="dxa"/>
          </w:tcPr>
          <w:p w14:paraId="1A86271E" w14:textId="77777777" w:rsidR="006F18F9" w:rsidRPr="00691EFA" w:rsidRDefault="006F18F9" w:rsidP="00106C8A">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Settings modal: additional topics auto-complete field</w:t>
            </w:r>
          </w:p>
        </w:tc>
        <w:tc>
          <w:tcPr>
            <w:tcW w:w="5529" w:type="dxa"/>
          </w:tcPr>
          <w:p w14:paraId="279772E1" w14:textId="77777777" w:rsidR="006F18F9" w:rsidRPr="00691EFA" w:rsidRDefault="006F18F9" w:rsidP="00106C8A">
            <w:pPr>
              <w:rPr>
                <w:rFonts w:asciiTheme="minorHAnsi" w:eastAsia="Times New Roman" w:hAnsiTheme="minorHAnsi" w:cstheme="minorHAnsi"/>
                <w:sz w:val="16"/>
                <w:szCs w:val="16"/>
                <w:lang w:val="en-US" w:eastAsia="ru-RU"/>
              </w:rPr>
            </w:pPr>
            <w:r w:rsidRPr="00691EFA">
              <w:rPr>
                <w:rFonts w:asciiTheme="minorHAnsi" w:eastAsia="Times New Roman" w:hAnsiTheme="minorHAnsi" w:cstheme="minorHAnsi"/>
                <w:color w:val="0000FF"/>
                <w:sz w:val="16"/>
                <w:szCs w:val="16"/>
                <w:lang w:val="en-US" w:eastAsia="ru-RU"/>
              </w:rPr>
              <w:t xml:space="preserve">Given </w:t>
            </w:r>
            <w:r w:rsidRPr="00691EFA">
              <w:rPr>
                <w:rFonts w:asciiTheme="minorHAnsi" w:eastAsia="Times New Roman" w:hAnsiTheme="minorHAnsi" w:cstheme="minorHAnsi"/>
                <w:sz w:val="16"/>
                <w:szCs w:val="16"/>
                <w:lang w:val="en-US" w:eastAsia="ru-RU"/>
              </w:rPr>
              <w:t>that I have opened lightbox modal that allows me to manage and change “my news” settings.</w:t>
            </w:r>
          </w:p>
          <w:p w14:paraId="781EF86D" w14:textId="77777777" w:rsidR="006F18F9" w:rsidRPr="00691EFA" w:rsidRDefault="006F18F9" w:rsidP="00106C8A">
            <w:pPr>
              <w:rPr>
                <w:rFonts w:asciiTheme="minorHAnsi" w:eastAsia="Times New Roman" w:hAnsiTheme="minorHAnsi" w:cstheme="minorHAnsi"/>
                <w:sz w:val="16"/>
                <w:szCs w:val="16"/>
                <w:lang w:val="en-US" w:eastAsia="ru-RU"/>
              </w:rPr>
            </w:pPr>
            <w:r w:rsidRPr="00691EFA">
              <w:rPr>
                <w:rFonts w:asciiTheme="minorHAnsi" w:eastAsia="Times New Roman" w:hAnsiTheme="minorHAnsi" w:cstheme="minorHAnsi"/>
                <w:color w:val="0000FF"/>
                <w:sz w:val="16"/>
                <w:szCs w:val="16"/>
                <w:lang w:val="en-US" w:eastAsia="ru-RU"/>
              </w:rPr>
              <w:t>And</w:t>
            </w:r>
            <w:r w:rsidRPr="00691EFA">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I have click in the add item text field</w:t>
            </w:r>
          </w:p>
          <w:p w14:paraId="572D73DE" w14:textId="77777777" w:rsidR="006F18F9" w:rsidRDefault="006F18F9" w:rsidP="00106C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When</w:t>
            </w:r>
            <w:r w:rsidRPr="00691EFA">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I start typing a word</w:t>
            </w:r>
          </w:p>
          <w:p w14:paraId="05C2F8AC" w14:textId="77777777" w:rsidR="006F18F9" w:rsidRPr="00691EFA" w:rsidRDefault="006F18F9" w:rsidP="00106C8A">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Then</w:t>
            </w:r>
            <w:r w:rsidRPr="00691EFA">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system will show auto-complete suggestions below the field, of existing terms that are already in the data base.</w:t>
            </w:r>
          </w:p>
        </w:tc>
        <w:tc>
          <w:tcPr>
            <w:tcW w:w="884" w:type="dxa"/>
          </w:tcPr>
          <w:p w14:paraId="23CA9CFA" w14:textId="77777777" w:rsidR="006F18F9" w:rsidRPr="00A862BA" w:rsidRDefault="006F18F9" w:rsidP="00106C8A">
            <w:pPr>
              <w:jc w:val="right"/>
              <w:rPr>
                <w:rFonts w:asciiTheme="minorHAnsi" w:eastAsia="Times New Roman" w:hAnsiTheme="minorHAnsi" w:cstheme="minorHAnsi"/>
                <w:color w:val="000000"/>
                <w:sz w:val="16"/>
                <w:szCs w:val="16"/>
                <w:lang w:val="en-US"/>
              </w:rPr>
            </w:pPr>
            <w:r w:rsidRPr="00A862BA">
              <w:rPr>
                <w:rFonts w:asciiTheme="minorHAnsi" w:eastAsia="Times New Roman" w:hAnsiTheme="minorHAnsi" w:cstheme="minorHAnsi"/>
                <w:color w:val="000000"/>
                <w:sz w:val="16"/>
                <w:szCs w:val="16"/>
                <w:lang w:val="en-US"/>
              </w:rPr>
              <w:t>1</w:t>
            </w:r>
          </w:p>
        </w:tc>
      </w:tr>
      <w:tr w:rsidR="006F18F9" w:rsidRPr="00606C71" w14:paraId="11CE1144" w14:textId="77777777" w:rsidTr="00106C8A">
        <w:trPr>
          <w:trHeight w:val="988"/>
        </w:trPr>
        <w:tc>
          <w:tcPr>
            <w:tcW w:w="710" w:type="dxa"/>
          </w:tcPr>
          <w:p w14:paraId="049C92F4" w14:textId="77777777" w:rsidR="006F18F9" w:rsidRDefault="006F18F9" w:rsidP="00106C8A">
            <w:pPr>
              <w:rPr>
                <w:rFonts w:asciiTheme="minorHAnsi" w:eastAsia="Times New Roman" w:hAnsiTheme="minorHAnsi" w:cstheme="minorHAnsi"/>
                <w:color w:val="000000"/>
                <w:sz w:val="16"/>
                <w:szCs w:val="16"/>
                <w:highlight w:val="yellow"/>
                <w:lang w:val="en-US"/>
              </w:rPr>
            </w:pPr>
            <w:r w:rsidRPr="00691EFA">
              <w:rPr>
                <w:rFonts w:asciiTheme="minorHAnsi" w:eastAsia="Times New Roman" w:hAnsiTheme="minorHAnsi" w:cstheme="minorHAnsi"/>
                <w:color w:val="000000"/>
                <w:sz w:val="16"/>
                <w:szCs w:val="16"/>
                <w:lang w:val="en-US"/>
              </w:rPr>
              <w:t>12.1</w:t>
            </w:r>
            <w:r>
              <w:rPr>
                <w:rFonts w:asciiTheme="minorHAnsi" w:eastAsia="Times New Roman" w:hAnsiTheme="minorHAnsi" w:cstheme="minorHAnsi"/>
                <w:color w:val="000000"/>
                <w:sz w:val="16"/>
                <w:szCs w:val="16"/>
                <w:lang w:val="en-US"/>
              </w:rPr>
              <w:t>.3</w:t>
            </w:r>
          </w:p>
        </w:tc>
        <w:tc>
          <w:tcPr>
            <w:tcW w:w="992" w:type="dxa"/>
          </w:tcPr>
          <w:p w14:paraId="05BE5337" w14:textId="77777777" w:rsidR="006F18F9" w:rsidRPr="00A734BB" w:rsidRDefault="006F18F9" w:rsidP="00106C8A">
            <w:pPr>
              <w:rPr>
                <w:rFonts w:asciiTheme="minorHAnsi" w:eastAsia="Times New Roman" w:hAnsiTheme="minorHAnsi" w:cstheme="minorHAnsi"/>
                <w:color w:val="000000"/>
                <w:sz w:val="16"/>
                <w:szCs w:val="16"/>
                <w:highlight w:val="yellow"/>
                <w:lang w:val="en-US"/>
              </w:rPr>
            </w:pPr>
            <w:r w:rsidRPr="00691EFA">
              <w:rPr>
                <w:rFonts w:asciiTheme="minorHAnsi" w:eastAsia="Times New Roman" w:hAnsiTheme="minorHAnsi" w:cstheme="minorHAnsi"/>
                <w:color w:val="000000"/>
                <w:sz w:val="16"/>
                <w:szCs w:val="16"/>
                <w:lang w:val="en-US"/>
              </w:rPr>
              <w:t>My news</w:t>
            </w:r>
            <w:r>
              <w:rPr>
                <w:rFonts w:asciiTheme="minorHAnsi" w:eastAsia="Times New Roman" w:hAnsiTheme="minorHAnsi" w:cstheme="minorHAnsi"/>
                <w:color w:val="000000"/>
                <w:sz w:val="16"/>
                <w:szCs w:val="16"/>
                <w:lang w:val="en-US"/>
              </w:rPr>
              <w:t xml:space="preserve"> Settings</w:t>
            </w:r>
          </w:p>
        </w:tc>
        <w:tc>
          <w:tcPr>
            <w:tcW w:w="1417" w:type="dxa"/>
          </w:tcPr>
          <w:p w14:paraId="718B1DC6" w14:textId="77777777" w:rsidR="006F18F9" w:rsidRDefault="006F18F9" w:rsidP="00106C8A">
            <w:pPr>
              <w:rPr>
                <w:rFonts w:asciiTheme="minorHAnsi" w:eastAsia="Times New Roman" w:hAnsiTheme="minorHAnsi" w:cstheme="minorHAnsi"/>
                <w:color w:val="000000"/>
                <w:sz w:val="16"/>
                <w:szCs w:val="16"/>
                <w:highlight w:val="yellow"/>
                <w:lang w:val="en-US"/>
              </w:rPr>
            </w:pPr>
            <w:r>
              <w:rPr>
                <w:rFonts w:asciiTheme="minorHAnsi" w:eastAsia="Times New Roman" w:hAnsiTheme="minorHAnsi" w:cstheme="minorHAnsi"/>
                <w:color w:val="000000"/>
                <w:sz w:val="16"/>
                <w:szCs w:val="16"/>
                <w:lang w:val="en-US"/>
              </w:rPr>
              <w:t>News settings managed metadata lists</w:t>
            </w:r>
          </w:p>
        </w:tc>
        <w:tc>
          <w:tcPr>
            <w:tcW w:w="5529" w:type="dxa"/>
          </w:tcPr>
          <w:p w14:paraId="010228FF" w14:textId="77777777" w:rsidR="006F18F9" w:rsidRPr="00691EFA" w:rsidRDefault="006F18F9" w:rsidP="00106C8A">
            <w:pPr>
              <w:rPr>
                <w:rFonts w:asciiTheme="minorHAnsi" w:eastAsia="Times New Roman" w:hAnsiTheme="minorHAnsi" w:cstheme="minorHAnsi"/>
                <w:sz w:val="16"/>
                <w:szCs w:val="16"/>
                <w:lang w:val="en-US" w:eastAsia="ru-RU"/>
              </w:rPr>
            </w:pPr>
            <w:r w:rsidRPr="00691EFA">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on my “My news” settings manager</w:t>
            </w:r>
            <w:r w:rsidRPr="00691EFA">
              <w:rPr>
                <w:rFonts w:asciiTheme="minorHAnsi" w:eastAsia="Times New Roman" w:hAnsiTheme="minorHAnsi" w:cstheme="minorHAnsi"/>
                <w:sz w:val="16"/>
                <w:szCs w:val="16"/>
                <w:lang w:val="en-US" w:eastAsia="ru-RU"/>
              </w:rPr>
              <w:t xml:space="preserve"> </w:t>
            </w:r>
          </w:p>
          <w:p w14:paraId="4AEB800C" w14:textId="77777777" w:rsidR="006F18F9" w:rsidRPr="00691EFA" w:rsidRDefault="006F18F9" w:rsidP="00106C8A">
            <w:pPr>
              <w:rPr>
                <w:rFonts w:asciiTheme="minorHAnsi" w:eastAsia="Times New Roman" w:hAnsiTheme="minorHAnsi" w:cstheme="minorHAnsi"/>
                <w:sz w:val="16"/>
                <w:szCs w:val="16"/>
                <w:lang w:val="en-US" w:eastAsia="ru-RU"/>
              </w:rPr>
            </w:pPr>
            <w:r w:rsidRPr="00691EFA">
              <w:rPr>
                <w:rFonts w:asciiTheme="minorHAnsi" w:eastAsia="Times New Roman" w:hAnsiTheme="minorHAnsi" w:cstheme="minorHAnsi"/>
                <w:color w:val="0000FF"/>
                <w:sz w:val="16"/>
                <w:szCs w:val="16"/>
                <w:lang w:val="en-US" w:eastAsia="ru-RU"/>
              </w:rPr>
              <w:t>Then</w:t>
            </w:r>
            <w:r w:rsidRPr="00691EFA">
              <w:rPr>
                <w:rFonts w:asciiTheme="minorHAnsi" w:eastAsia="Times New Roman" w:hAnsiTheme="minorHAnsi" w:cstheme="minorHAnsi"/>
                <w:sz w:val="16"/>
                <w:szCs w:val="16"/>
                <w:lang w:val="en-US" w:eastAsia="ru-RU"/>
              </w:rPr>
              <w:t xml:space="preserve"> I can select the tags that I would like to subscribe for my news, in each category: “location”, “departments”, and “brands”. </w:t>
            </w:r>
          </w:p>
          <w:p w14:paraId="479C3C27" w14:textId="77777777" w:rsidR="006F18F9" w:rsidRPr="009A4972" w:rsidRDefault="006F18F9" w:rsidP="00106C8A">
            <w:pPr>
              <w:rPr>
                <w:rFonts w:asciiTheme="minorHAnsi" w:eastAsia="Times New Roman" w:hAnsiTheme="minorHAnsi" w:cstheme="minorHAnsi"/>
                <w:sz w:val="16"/>
                <w:szCs w:val="16"/>
                <w:lang w:val="en-US" w:eastAsia="ru-RU"/>
              </w:rPr>
            </w:pPr>
            <w:r w:rsidRPr="00691EFA">
              <w:rPr>
                <w:rFonts w:asciiTheme="minorHAnsi" w:eastAsia="Times New Roman" w:hAnsiTheme="minorHAnsi" w:cstheme="minorHAnsi"/>
                <w:color w:val="0000FF"/>
                <w:sz w:val="16"/>
                <w:szCs w:val="16"/>
                <w:lang w:val="en-US" w:eastAsia="ru-RU"/>
              </w:rPr>
              <w:t>And</w:t>
            </w:r>
            <w:r w:rsidRPr="00691EFA">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 xml:space="preserve">each of these metadata categories are located in two managed </w:t>
            </w:r>
            <w:r w:rsidRPr="009A4972">
              <w:rPr>
                <w:rFonts w:asciiTheme="minorHAnsi" w:eastAsia="Times New Roman" w:hAnsiTheme="minorHAnsi" w:cstheme="minorHAnsi"/>
                <w:sz w:val="16"/>
                <w:szCs w:val="16"/>
                <w:lang w:val="en-US" w:eastAsia="ru-RU"/>
              </w:rPr>
              <w:t>metadata lists.</w:t>
            </w:r>
          </w:p>
          <w:p w14:paraId="4FBC89C5" w14:textId="77777777" w:rsidR="006F18F9" w:rsidRDefault="006F18F9" w:rsidP="00106C8A">
            <w:p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List 1) is f</w:t>
            </w:r>
            <w:r w:rsidRPr="009A4972">
              <w:rPr>
                <w:rFonts w:asciiTheme="minorHAnsi" w:eastAsia="Times New Roman" w:hAnsiTheme="minorHAnsi" w:cstheme="minorHAnsi"/>
                <w:sz w:val="16"/>
                <w:szCs w:val="16"/>
                <w:lang w:val="en-US" w:eastAsia="ru-RU"/>
              </w:rPr>
              <w:t>or</w:t>
            </w:r>
            <w:r w:rsidRPr="009A4972">
              <w:rPr>
                <w:rFonts w:asciiTheme="minorHAnsi" w:eastAsia="Times New Roman" w:hAnsiTheme="minorHAnsi" w:cstheme="minorHAnsi"/>
                <w:color w:val="0000FF"/>
                <w:sz w:val="16"/>
                <w:szCs w:val="16"/>
                <w:lang w:val="en-US" w:eastAsia="ru-RU"/>
              </w:rPr>
              <w:t xml:space="preserve"> </w:t>
            </w:r>
            <w:r w:rsidRPr="009A4972">
              <w:rPr>
                <w:rFonts w:asciiTheme="minorHAnsi" w:eastAsia="Times New Roman" w:hAnsiTheme="minorHAnsi" w:cstheme="minorHAnsi"/>
                <w:sz w:val="16"/>
                <w:szCs w:val="16"/>
                <w:lang w:val="en-US" w:eastAsia="ru-RU"/>
              </w:rPr>
              <w:t>“location”, “departments”, and “brands”</w:t>
            </w:r>
            <w:r>
              <w:rPr>
                <w:rFonts w:asciiTheme="minorHAnsi" w:eastAsia="Times New Roman" w:hAnsiTheme="minorHAnsi" w:cstheme="minorHAnsi"/>
                <w:sz w:val="16"/>
                <w:szCs w:val="16"/>
                <w:lang w:val="en-US" w:eastAsia="ru-RU"/>
              </w:rPr>
              <w:t xml:space="preserve"> metadata terms that are predefined by corporate communications</w:t>
            </w:r>
            <w:r w:rsidRPr="009A4972">
              <w:rPr>
                <w:rFonts w:asciiTheme="minorHAnsi" w:eastAsia="Times New Roman" w:hAnsiTheme="minorHAnsi" w:cstheme="minorHAnsi"/>
                <w:sz w:val="16"/>
                <w:szCs w:val="16"/>
                <w:lang w:val="en-US" w:eastAsia="ru-RU"/>
              </w:rPr>
              <w:t xml:space="preserve"> </w:t>
            </w:r>
          </w:p>
          <w:p w14:paraId="0EFE3019" w14:textId="77777777" w:rsidR="006F18F9" w:rsidRDefault="006F18F9" w:rsidP="00106C8A">
            <w:p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List 2) is f</w:t>
            </w:r>
            <w:r w:rsidRPr="009A4972">
              <w:rPr>
                <w:rFonts w:asciiTheme="minorHAnsi" w:eastAsia="Times New Roman" w:hAnsiTheme="minorHAnsi" w:cstheme="minorHAnsi"/>
                <w:sz w:val="16"/>
                <w:szCs w:val="16"/>
                <w:lang w:val="en-US" w:eastAsia="ru-RU"/>
              </w:rPr>
              <w:t>or</w:t>
            </w:r>
            <w:r w:rsidRPr="009A4972">
              <w:rPr>
                <w:rFonts w:asciiTheme="minorHAnsi" w:eastAsia="Times New Roman" w:hAnsiTheme="minorHAnsi" w:cstheme="minorHAnsi"/>
                <w:color w:val="0000FF"/>
                <w:sz w:val="16"/>
                <w:szCs w:val="16"/>
                <w:lang w:val="en-US" w:eastAsia="ru-RU"/>
              </w:rPr>
              <w:t xml:space="preserve"> </w:t>
            </w:r>
            <w:r w:rsidRPr="009A4972">
              <w:rPr>
                <w:rFonts w:asciiTheme="minorHAnsi" w:eastAsia="Times New Roman" w:hAnsiTheme="minorHAnsi" w:cstheme="minorHAnsi"/>
                <w:sz w:val="16"/>
                <w:szCs w:val="16"/>
                <w:lang w:val="en-US" w:eastAsia="ru-RU"/>
              </w:rPr>
              <w:t>“</w:t>
            </w:r>
            <w:r>
              <w:rPr>
                <w:rFonts w:asciiTheme="minorHAnsi" w:eastAsia="Times New Roman" w:hAnsiTheme="minorHAnsi" w:cstheme="minorHAnsi"/>
                <w:sz w:val="16"/>
                <w:szCs w:val="16"/>
                <w:lang w:val="en-US" w:eastAsia="ru-RU"/>
              </w:rPr>
              <w:t>addition topic tags</w:t>
            </w:r>
            <w:r w:rsidRPr="009A4972">
              <w:rPr>
                <w:rFonts w:asciiTheme="minorHAnsi" w:eastAsia="Times New Roman" w:hAnsiTheme="minorHAnsi" w:cstheme="minorHAnsi"/>
                <w:sz w:val="16"/>
                <w:szCs w:val="16"/>
                <w:lang w:val="en-US" w:eastAsia="ru-RU"/>
              </w:rPr>
              <w:t>”</w:t>
            </w:r>
            <w:r>
              <w:rPr>
                <w:rFonts w:asciiTheme="minorHAnsi" w:eastAsia="Times New Roman" w:hAnsiTheme="minorHAnsi" w:cstheme="minorHAnsi"/>
                <w:sz w:val="16"/>
                <w:szCs w:val="16"/>
                <w:lang w:val="en-US" w:eastAsia="ru-RU"/>
              </w:rPr>
              <w:t xml:space="preserve"> metadata terms that can also predefined by corporate communications by existing terms that do not fall under the other 3 categories</w:t>
            </w:r>
          </w:p>
          <w:p w14:paraId="4887E747" w14:textId="77777777" w:rsidR="006F18F9" w:rsidRPr="009A4972" w:rsidRDefault="006F18F9" w:rsidP="00106C8A">
            <w:pPr>
              <w:rPr>
                <w:rFonts w:asciiTheme="minorHAnsi" w:eastAsia="Times New Roman" w:hAnsiTheme="minorHAnsi" w:cstheme="minorHAnsi"/>
                <w:color w:val="0000FF"/>
                <w:sz w:val="16"/>
                <w:szCs w:val="16"/>
                <w:highlight w:val="yellow"/>
                <w:lang w:val="en-US" w:eastAsia="ru-RU"/>
              </w:rPr>
            </w:pPr>
            <w:r w:rsidRPr="00691EFA">
              <w:rPr>
                <w:rFonts w:asciiTheme="minorHAnsi" w:eastAsia="Times New Roman" w:hAnsiTheme="minorHAnsi" w:cstheme="minorHAnsi"/>
                <w:color w:val="0000FF"/>
                <w:sz w:val="16"/>
                <w:szCs w:val="16"/>
                <w:lang w:val="en-US" w:eastAsia="ru-RU"/>
              </w:rPr>
              <w:t>And</w:t>
            </w:r>
            <w:r w:rsidRPr="00691EFA">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are also naturally updated by publishers that create new topic tags when publishing content.</w:t>
            </w:r>
          </w:p>
        </w:tc>
        <w:tc>
          <w:tcPr>
            <w:tcW w:w="884" w:type="dxa"/>
          </w:tcPr>
          <w:p w14:paraId="20C0717A" w14:textId="77777777" w:rsidR="006F18F9" w:rsidRPr="00A862BA" w:rsidRDefault="006F18F9" w:rsidP="00106C8A">
            <w:pPr>
              <w:jc w:val="right"/>
              <w:rPr>
                <w:rFonts w:asciiTheme="minorHAnsi" w:eastAsia="Times New Roman" w:hAnsiTheme="minorHAnsi" w:cstheme="minorHAnsi"/>
                <w:color w:val="000000"/>
                <w:sz w:val="16"/>
                <w:szCs w:val="16"/>
                <w:lang w:val="en-US"/>
              </w:rPr>
            </w:pPr>
            <w:r w:rsidRPr="00A862BA">
              <w:rPr>
                <w:rFonts w:asciiTheme="minorHAnsi" w:eastAsia="Times New Roman" w:hAnsiTheme="minorHAnsi" w:cstheme="minorHAnsi"/>
                <w:color w:val="000000"/>
                <w:sz w:val="16"/>
                <w:szCs w:val="16"/>
                <w:lang w:val="en-US"/>
              </w:rPr>
              <w:t>1</w:t>
            </w:r>
          </w:p>
        </w:tc>
      </w:tr>
    </w:tbl>
    <w:p w14:paraId="2660CEB1" w14:textId="54BEB80D" w:rsidR="006F18F9" w:rsidRDefault="006F18F9" w:rsidP="006F18F9">
      <w:pPr>
        <w:rPr>
          <w:lang w:val="en-US" w:eastAsia="en-GB"/>
        </w:rPr>
      </w:pPr>
    </w:p>
    <w:p w14:paraId="6AE62E7F" w14:textId="77777777" w:rsidR="006F18F9" w:rsidRDefault="006F18F9" w:rsidP="006F18F9">
      <w:pPr>
        <w:rPr>
          <w:lang w:val="en-US" w:eastAsia="en-GB"/>
        </w:rPr>
      </w:pPr>
    </w:p>
    <w:p w14:paraId="08598BBA" w14:textId="77777777" w:rsidR="005C4114" w:rsidRDefault="005C4114" w:rsidP="006F18F9">
      <w:pPr>
        <w:rPr>
          <w:lang w:val="en-US" w:eastAsia="en-GB"/>
        </w:rPr>
      </w:pPr>
    </w:p>
    <w:p w14:paraId="648A63A2" w14:textId="77777777" w:rsidR="009F2F36" w:rsidRDefault="009F2F36" w:rsidP="006F18F9">
      <w:pPr>
        <w:rPr>
          <w:lang w:val="en-US" w:eastAsia="en-GB"/>
        </w:rPr>
      </w:pPr>
    </w:p>
    <w:p w14:paraId="0CC377D9" w14:textId="77777777" w:rsidR="009F2F36" w:rsidRPr="00653794" w:rsidRDefault="009F2F36" w:rsidP="006F18F9">
      <w:pPr>
        <w:rPr>
          <w:lang w:val="en-US" w:eastAsia="en-GB"/>
        </w:rPr>
      </w:pPr>
    </w:p>
    <w:p w14:paraId="1B92A1F2" w14:textId="763108C9" w:rsidR="006F18F9" w:rsidRDefault="006F18F9" w:rsidP="00ED5E60">
      <w:pPr>
        <w:pStyle w:val="Heading2"/>
        <w:numPr>
          <w:ilvl w:val="1"/>
          <w:numId w:val="20"/>
        </w:numPr>
      </w:pPr>
      <w:bookmarkStart w:id="1728" w:name="_Toc461707149"/>
      <w:bookmarkStart w:id="1729" w:name="_Toc463013460"/>
      <w:r w:rsidRPr="004E359E">
        <w:lastRenderedPageBreak/>
        <w:t xml:space="preserve">User </w:t>
      </w:r>
      <w:r>
        <w:t>settings Profile</w:t>
      </w:r>
      <w:bookmarkEnd w:id="1728"/>
      <w:bookmarkEnd w:id="1729"/>
    </w:p>
    <w:tbl>
      <w:tblPr>
        <w:tblStyle w:val="TableGrid"/>
        <w:tblW w:w="9532" w:type="dxa"/>
        <w:tblInd w:w="-289" w:type="dxa"/>
        <w:tblLayout w:type="fixed"/>
        <w:tblLook w:val="04A0" w:firstRow="1" w:lastRow="0" w:firstColumn="1" w:lastColumn="0" w:noHBand="0" w:noVBand="1"/>
      </w:tblPr>
      <w:tblGrid>
        <w:gridCol w:w="568"/>
        <w:gridCol w:w="1134"/>
        <w:gridCol w:w="1417"/>
        <w:gridCol w:w="5529"/>
        <w:gridCol w:w="884"/>
      </w:tblGrid>
      <w:tr w:rsidR="006F18F9" w:rsidRPr="00193438" w14:paraId="1748D448" w14:textId="77777777" w:rsidTr="00106C8A">
        <w:trPr>
          <w:trHeight w:val="280"/>
        </w:trPr>
        <w:tc>
          <w:tcPr>
            <w:tcW w:w="568" w:type="dxa"/>
            <w:shd w:val="clear" w:color="auto" w:fill="122632" w:themeFill="text1"/>
            <w:hideMark/>
          </w:tcPr>
          <w:p w14:paraId="635B724A"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Id</w:t>
            </w:r>
          </w:p>
        </w:tc>
        <w:tc>
          <w:tcPr>
            <w:tcW w:w="1134" w:type="dxa"/>
            <w:shd w:val="clear" w:color="auto" w:fill="122632" w:themeFill="text1"/>
            <w:hideMark/>
          </w:tcPr>
          <w:p w14:paraId="463C759F"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category</w:t>
            </w:r>
          </w:p>
        </w:tc>
        <w:tc>
          <w:tcPr>
            <w:tcW w:w="1417" w:type="dxa"/>
            <w:shd w:val="clear" w:color="auto" w:fill="122632" w:themeFill="text1"/>
            <w:hideMark/>
          </w:tcPr>
          <w:p w14:paraId="18792E74"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name</w:t>
            </w:r>
          </w:p>
        </w:tc>
        <w:tc>
          <w:tcPr>
            <w:tcW w:w="5529" w:type="dxa"/>
            <w:shd w:val="clear" w:color="auto" w:fill="122632" w:themeFill="text1"/>
            <w:hideMark/>
          </w:tcPr>
          <w:p w14:paraId="7BF7DBDF"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Description</w:t>
            </w:r>
          </w:p>
        </w:tc>
        <w:tc>
          <w:tcPr>
            <w:tcW w:w="884" w:type="dxa"/>
            <w:shd w:val="clear" w:color="auto" w:fill="122632" w:themeFill="text1"/>
            <w:hideMark/>
          </w:tcPr>
          <w:p w14:paraId="6EBB0201"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Priority</w:t>
            </w:r>
          </w:p>
        </w:tc>
      </w:tr>
      <w:tr w:rsidR="00D41ADE" w:rsidRPr="00606C71" w14:paraId="4C41C358" w14:textId="77777777" w:rsidTr="00EC542E">
        <w:trPr>
          <w:trHeight w:val="988"/>
        </w:trPr>
        <w:tc>
          <w:tcPr>
            <w:tcW w:w="9532" w:type="dxa"/>
            <w:gridSpan w:val="5"/>
          </w:tcPr>
          <w:p w14:paraId="366498AC" w14:textId="20CE346E" w:rsidR="00D41ADE" w:rsidRPr="00A862BA" w:rsidRDefault="00D41ADE" w:rsidP="00106C8A">
            <w:pPr>
              <w:jc w:val="right"/>
              <w:rPr>
                <w:rFonts w:asciiTheme="minorHAnsi" w:eastAsia="Times New Roman" w:hAnsiTheme="minorHAnsi" w:cstheme="minorHAnsi"/>
                <w:color w:val="000000"/>
                <w:sz w:val="16"/>
                <w:szCs w:val="16"/>
                <w:lang w:val="en-US"/>
              </w:rPr>
            </w:pPr>
            <w:r>
              <w:rPr>
                <w:noProof/>
                <w:lang w:val="sk-SK" w:eastAsia="sk-SK"/>
              </w:rPr>
              <w:drawing>
                <wp:inline distT="0" distB="0" distL="0" distR="0" wp14:anchorId="21BE1F21" wp14:editId="15BCED30">
                  <wp:extent cx="5915660" cy="4138930"/>
                  <wp:effectExtent l="0" t="0" r="889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15660" cy="4138930"/>
                          </a:xfrm>
                          <a:prstGeom prst="rect">
                            <a:avLst/>
                          </a:prstGeom>
                        </pic:spPr>
                      </pic:pic>
                    </a:graphicData>
                  </a:graphic>
                </wp:inline>
              </w:drawing>
            </w:r>
          </w:p>
        </w:tc>
      </w:tr>
      <w:tr w:rsidR="00D41ADE" w:rsidRPr="00606C71" w14:paraId="0EEE9B69" w14:textId="77777777" w:rsidTr="00106C8A">
        <w:trPr>
          <w:trHeight w:val="988"/>
        </w:trPr>
        <w:tc>
          <w:tcPr>
            <w:tcW w:w="568" w:type="dxa"/>
          </w:tcPr>
          <w:p w14:paraId="2437CF4D" w14:textId="4C2E62AC" w:rsidR="00D41ADE" w:rsidRPr="00691EFA" w:rsidRDefault="00D41ADE" w:rsidP="00D41ADE">
            <w:pPr>
              <w:rPr>
                <w:rFonts w:asciiTheme="minorHAnsi" w:eastAsia="Times New Roman" w:hAnsiTheme="minorHAnsi" w:cstheme="minorHAnsi"/>
                <w:color w:val="000000"/>
                <w:sz w:val="16"/>
                <w:szCs w:val="16"/>
                <w:lang w:val="en-US"/>
              </w:rPr>
            </w:pPr>
          </w:p>
        </w:tc>
        <w:tc>
          <w:tcPr>
            <w:tcW w:w="1134" w:type="dxa"/>
          </w:tcPr>
          <w:p w14:paraId="0C188249" w14:textId="08F36ED5" w:rsidR="00D41ADE" w:rsidRPr="00691EFA" w:rsidRDefault="00D41ADE" w:rsidP="00D41ADE">
            <w:pPr>
              <w:rPr>
                <w:rFonts w:asciiTheme="minorHAnsi" w:eastAsia="Times New Roman" w:hAnsiTheme="minorHAnsi" w:cstheme="minorHAnsi"/>
                <w:color w:val="000000"/>
                <w:sz w:val="16"/>
                <w:szCs w:val="16"/>
                <w:lang w:val="en-US"/>
              </w:rPr>
            </w:pPr>
            <w:r w:rsidRPr="00691EFA">
              <w:rPr>
                <w:rFonts w:asciiTheme="minorHAnsi" w:eastAsia="Times New Roman" w:hAnsiTheme="minorHAnsi" w:cstheme="minorHAnsi"/>
                <w:color w:val="000000"/>
                <w:sz w:val="16"/>
                <w:szCs w:val="16"/>
                <w:lang w:val="en-US"/>
              </w:rPr>
              <w:t xml:space="preserve">My </w:t>
            </w:r>
            <w:r>
              <w:rPr>
                <w:rFonts w:asciiTheme="minorHAnsi" w:eastAsia="Times New Roman" w:hAnsiTheme="minorHAnsi" w:cstheme="minorHAnsi"/>
                <w:color w:val="000000"/>
                <w:sz w:val="16"/>
                <w:szCs w:val="16"/>
                <w:lang w:val="en-US"/>
              </w:rPr>
              <w:t>Settings</w:t>
            </w:r>
          </w:p>
        </w:tc>
        <w:tc>
          <w:tcPr>
            <w:tcW w:w="1417" w:type="dxa"/>
          </w:tcPr>
          <w:p w14:paraId="234ADEAC" w14:textId="7DEF98F9" w:rsidR="00D41ADE" w:rsidRDefault="00D41ADE" w:rsidP="00D41ADE">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Profile manager</w:t>
            </w:r>
          </w:p>
        </w:tc>
        <w:tc>
          <w:tcPr>
            <w:tcW w:w="5529" w:type="dxa"/>
          </w:tcPr>
          <w:p w14:paraId="6BCC801D" w14:textId="77777777" w:rsidR="00D41ADE" w:rsidRDefault="00D41ADE" w:rsidP="00D41ADE">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on my settings page</w:t>
            </w:r>
          </w:p>
          <w:p w14:paraId="1F5BDBE3" w14:textId="77777777" w:rsidR="00D41ADE" w:rsidRPr="00691EFA" w:rsidRDefault="00D41ADE" w:rsidP="00D41ADE">
            <w:pPr>
              <w:rPr>
                <w:rFonts w:asciiTheme="minorHAnsi" w:eastAsia="Times New Roman" w:hAnsiTheme="minorHAnsi" w:cstheme="minorHAnsi"/>
                <w:sz w:val="16"/>
                <w:szCs w:val="16"/>
                <w:lang w:val="en-US" w:eastAsia="ru-RU"/>
              </w:rPr>
            </w:pPr>
            <w:r w:rsidRPr="00691EFA">
              <w:rPr>
                <w:rFonts w:asciiTheme="minorHAnsi" w:eastAsia="Times New Roman" w:hAnsiTheme="minorHAnsi" w:cstheme="minorHAnsi"/>
                <w:color w:val="0000FF"/>
                <w:sz w:val="16"/>
                <w:szCs w:val="16"/>
                <w:lang w:val="en-US" w:eastAsia="ru-RU"/>
              </w:rPr>
              <w:t>And</w:t>
            </w:r>
            <w:r w:rsidRPr="00691EFA">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 xml:space="preserve">I </w:t>
            </w:r>
            <w:r w:rsidRPr="00691EFA">
              <w:rPr>
                <w:rFonts w:asciiTheme="minorHAnsi" w:eastAsia="Times New Roman" w:hAnsiTheme="minorHAnsi" w:cstheme="minorHAnsi"/>
                <w:sz w:val="16"/>
                <w:szCs w:val="16"/>
                <w:lang w:val="en-US" w:eastAsia="ru-RU"/>
              </w:rPr>
              <w:t>clicked the “</w:t>
            </w:r>
            <w:r>
              <w:rPr>
                <w:rFonts w:asciiTheme="minorHAnsi" w:eastAsia="Times New Roman" w:hAnsiTheme="minorHAnsi" w:cstheme="minorHAnsi"/>
                <w:sz w:val="16"/>
                <w:szCs w:val="16"/>
                <w:lang w:val="en-US" w:eastAsia="ru-RU"/>
              </w:rPr>
              <w:t>Profile</w:t>
            </w:r>
            <w:r w:rsidRPr="00691EFA">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tab</w:t>
            </w:r>
            <w:r w:rsidRPr="00691EFA">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in the left navigation</w:t>
            </w:r>
          </w:p>
          <w:p w14:paraId="220F56FA" w14:textId="77777777" w:rsidR="00D41ADE" w:rsidRDefault="00D41ADE" w:rsidP="00D41ADE">
            <w:pPr>
              <w:rPr>
                <w:rFonts w:asciiTheme="minorHAnsi" w:eastAsia="Times New Roman" w:hAnsiTheme="minorHAnsi" w:cstheme="minorHAnsi"/>
                <w:sz w:val="16"/>
                <w:szCs w:val="16"/>
                <w:lang w:val="en-US" w:eastAsia="ru-RU"/>
              </w:rPr>
            </w:pPr>
            <w:r w:rsidRPr="00691EFA">
              <w:rPr>
                <w:rFonts w:asciiTheme="minorHAnsi" w:eastAsia="Times New Roman" w:hAnsiTheme="minorHAnsi" w:cstheme="minorHAnsi"/>
                <w:color w:val="0000FF"/>
                <w:sz w:val="16"/>
                <w:szCs w:val="16"/>
                <w:lang w:val="en-US" w:eastAsia="ru-RU"/>
              </w:rPr>
              <w:t>Then</w:t>
            </w:r>
            <w:r w:rsidRPr="00691EFA">
              <w:rPr>
                <w:rFonts w:asciiTheme="minorHAnsi" w:eastAsia="Times New Roman" w:hAnsiTheme="minorHAnsi" w:cstheme="minorHAnsi"/>
                <w:sz w:val="16"/>
                <w:szCs w:val="16"/>
                <w:lang w:val="en-US" w:eastAsia="ru-RU"/>
              </w:rPr>
              <w:t xml:space="preserve"> I </w:t>
            </w:r>
            <w:r>
              <w:rPr>
                <w:rFonts w:asciiTheme="minorHAnsi" w:eastAsia="Times New Roman" w:hAnsiTheme="minorHAnsi" w:cstheme="minorHAnsi"/>
                <w:sz w:val="16"/>
                <w:szCs w:val="16"/>
                <w:lang w:val="en-US" w:eastAsia="ru-RU"/>
              </w:rPr>
              <w:t>have the following fields above that  I fill</w:t>
            </w:r>
          </w:p>
          <w:p w14:paraId="4188818C" w14:textId="77777777" w:rsidR="00D41ADE" w:rsidRDefault="00D41ADE" w:rsidP="00D41ADE">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w:t>
            </w:r>
            <w:r w:rsidRPr="00691EFA">
              <w:rPr>
                <w:rFonts w:asciiTheme="minorHAnsi" w:eastAsia="Times New Roman" w:hAnsiTheme="minorHAnsi" w:cstheme="minorHAnsi"/>
                <w:color w:val="0000FF"/>
                <w:sz w:val="16"/>
                <w:szCs w:val="16"/>
                <w:lang w:val="en-US" w:eastAsia="ru-RU"/>
              </w:rPr>
              <w:t>hen</w:t>
            </w:r>
            <w:r w:rsidRPr="00691EFA">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 xml:space="preserve">I fill the field and click save changes </w:t>
            </w:r>
          </w:p>
          <w:p w14:paraId="0A4D3026" w14:textId="2CDEB1B3" w:rsidR="00D41ADE" w:rsidRDefault="00D41ADE" w:rsidP="00D41ADE">
            <w:pPr>
              <w:rPr>
                <w:rFonts w:asciiTheme="minorHAnsi" w:eastAsia="Times New Roman" w:hAnsiTheme="minorHAnsi" w:cstheme="minorHAnsi"/>
                <w:color w:val="0000FF"/>
                <w:sz w:val="16"/>
                <w:szCs w:val="16"/>
                <w:lang w:val="en-US" w:eastAsia="ru-RU"/>
              </w:rPr>
            </w:pPr>
            <w:r w:rsidRPr="00691EFA">
              <w:rPr>
                <w:rFonts w:asciiTheme="minorHAnsi" w:eastAsia="Times New Roman" w:hAnsiTheme="minorHAnsi" w:cstheme="minorHAnsi"/>
                <w:color w:val="0000FF"/>
                <w:sz w:val="16"/>
                <w:szCs w:val="16"/>
                <w:lang w:val="en-US" w:eastAsia="ru-RU"/>
              </w:rPr>
              <w:t>Then</w:t>
            </w:r>
            <w:r w:rsidRPr="00691EFA">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my profile will be updated.</w:t>
            </w:r>
          </w:p>
        </w:tc>
        <w:tc>
          <w:tcPr>
            <w:tcW w:w="884" w:type="dxa"/>
          </w:tcPr>
          <w:p w14:paraId="4E3CD61B" w14:textId="7653F1B2" w:rsidR="00D41ADE" w:rsidRPr="00A862BA" w:rsidRDefault="00D41ADE" w:rsidP="00D41ADE">
            <w:pPr>
              <w:jc w:val="right"/>
              <w:rPr>
                <w:rFonts w:asciiTheme="minorHAnsi" w:eastAsia="Times New Roman" w:hAnsiTheme="minorHAnsi" w:cstheme="minorHAnsi"/>
                <w:color w:val="000000"/>
                <w:sz w:val="16"/>
                <w:szCs w:val="16"/>
                <w:lang w:val="en-US"/>
              </w:rPr>
            </w:pPr>
            <w:r w:rsidRPr="00A862BA">
              <w:rPr>
                <w:rFonts w:asciiTheme="minorHAnsi" w:eastAsia="Times New Roman" w:hAnsiTheme="minorHAnsi" w:cstheme="minorHAnsi"/>
                <w:color w:val="000000"/>
                <w:sz w:val="16"/>
                <w:szCs w:val="16"/>
                <w:lang w:val="en-US"/>
              </w:rPr>
              <w:t>1</w:t>
            </w:r>
          </w:p>
        </w:tc>
      </w:tr>
    </w:tbl>
    <w:p w14:paraId="59689472" w14:textId="4B5FBD0E" w:rsidR="006F18F9" w:rsidRDefault="006F18F9" w:rsidP="00D41ADE">
      <w:pPr>
        <w:rPr>
          <w:sz w:val="22"/>
        </w:rPr>
      </w:pPr>
    </w:p>
    <w:p w14:paraId="32E4AA03" w14:textId="77777777" w:rsidR="00D41ADE" w:rsidRDefault="00D41ADE" w:rsidP="00D41ADE">
      <w:pPr>
        <w:rPr>
          <w:sz w:val="22"/>
        </w:rPr>
      </w:pPr>
    </w:p>
    <w:p w14:paraId="1C13C025" w14:textId="5AEF165E" w:rsidR="006F18F9" w:rsidRDefault="006F18F9" w:rsidP="00ED5E60">
      <w:pPr>
        <w:pStyle w:val="Heading2"/>
        <w:numPr>
          <w:ilvl w:val="1"/>
          <w:numId w:val="20"/>
        </w:numPr>
      </w:pPr>
      <w:bookmarkStart w:id="1730" w:name="_Toc461707150"/>
      <w:bookmarkStart w:id="1731" w:name="_Toc463013461"/>
      <w:r w:rsidRPr="004E359E">
        <w:t xml:space="preserve">User </w:t>
      </w:r>
      <w:r>
        <w:t>settings Expertise</w:t>
      </w:r>
      <w:bookmarkEnd w:id="1730"/>
      <w:bookmarkEnd w:id="1731"/>
    </w:p>
    <w:tbl>
      <w:tblPr>
        <w:tblStyle w:val="TableGrid"/>
        <w:tblW w:w="9532" w:type="dxa"/>
        <w:tblInd w:w="-289" w:type="dxa"/>
        <w:tblLayout w:type="fixed"/>
        <w:tblLook w:val="04A0" w:firstRow="1" w:lastRow="0" w:firstColumn="1" w:lastColumn="0" w:noHBand="0" w:noVBand="1"/>
      </w:tblPr>
      <w:tblGrid>
        <w:gridCol w:w="568"/>
        <w:gridCol w:w="1134"/>
        <w:gridCol w:w="1417"/>
        <w:gridCol w:w="5529"/>
        <w:gridCol w:w="884"/>
      </w:tblGrid>
      <w:tr w:rsidR="006F18F9" w:rsidRPr="00193438" w14:paraId="0A1A742A" w14:textId="77777777" w:rsidTr="00106C8A">
        <w:trPr>
          <w:trHeight w:val="280"/>
        </w:trPr>
        <w:tc>
          <w:tcPr>
            <w:tcW w:w="568" w:type="dxa"/>
            <w:shd w:val="clear" w:color="auto" w:fill="122632" w:themeFill="text1"/>
            <w:hideMark/>
          </w:tcPr>
          <w:p w14:paraId="3CBF000B"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Id</w:t>
            </w:r>
          </w:p>
        </w:tc>
        <w:tc>
          <w:tcPr>
            <w:tcW w:w="1134" w:type="dxa"/>
            <w:shd w:val="clear" w:color="auto" w:fill="122632" w:themeFill="text1"/>
            <w:hideMark/>
          </w:tcPr>
          <w:p w14:paraId="06716D1B"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category</w:t>
            </w:r>
          </w:p>
        </w:tc>
        <w:tc>
          <w:tcPr>
            <w:tcW w:w="1417" w:type="dxa"/>
            <w:shd w:val="clear" w:color="auto" w:fill="122632" w:themeFill="text1"/>
            <w:hideMark/>
          </w:tcPr>
          <w:p w14:paraId="487366BF"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name</w:t>
            </w:r>
          </w:p>
        </w:tc>
        <w:tc>
          <w:tcPr>
            <w:tcW w:w="5529" w:type="dxa"/>
            <w:shd w:val="clear" w:color="auto" w:fill="122632" w:themeFill="text1"/>
            <w:hideMark/>
          </w:tcPr>
          <w:p w14:paraId="0E39813C"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Description</w:t>
            </w:r>
          </w:p>
        </w:tc>
        <w:tc>
          <w:tcPr>
            <w:tcW w:w="884" w:type="dxa"/>
            <w:shd w:val="clear" w:color="auto" w:fill="122632" w:themeFill="text1"/>
            <w:hideMark/>
          </w:tcPr>
          <w:p w14:paraId="4F1F9816"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Priority</w:t>
            </w:r>
          </w:p>
        </w:tc>
      </w:tr>
      <w:tr w:rsidR="006F18F9" w:rsidRPr="00606C71" w14:paraId="377D2151" w14:textId="77777777" w:rsidTr="00106C8A">
        <w:trPr>
          <w:trHeight w:val="988"/>
        </w:trPr>
        <w:tc>
          <w:tcPr>
            <w:tcW w:w="568" w:type="dxa"/>
          </w:tcPr>
          <w:p w14:paraId="33E71F83" w14:textId="77777777" w:rsidR="006F18F9" w:rsidRPr="00A734BB" w:rsidRDefault="006F18F9" w:rsidP="00106C8A">
            <w:pPr>
              <w:rPr>
                <w:rFonts w:asciiTheme="minorHAnsi" w:eastAsia="Times New Roman" w:hAnsiTheme="minorHAnsi" w:cstheme="minorHAnsi"/>
                <w:color w:val="000000"/>
                <w:sz w:val="16"/>
                <w:szCs w:val="16"/>
                <w:highlight w:val="yellow"/>
                <w:lang w:val="en-US"/>
              </w:rPr>
            </w:pPr>
          </w:p>
        </w:tc>
        <w:tc>
          <w:tcPr>
            <w:tcW w:w="8964" w:type="dxa"/>
            <w:gridSpan w:val="4"/>
          </w:tcPr>
          <w:p w14:paraId="44B0BD88" w14:textId="77777777" w:rsidR="006F18F9" w:rsidRDefault="006F18F9" w:rsidP="00106C8A">
            <w:pPr>
              <w:rPr>
                <w:rFonts w:asciiTheme="minorHAnsi" w:eastAsia="Times New Roman" w:hAnsiTheme="minorHAnsi" w:cstheme="minorHAnsi"/>
                <w:color w:val="000000"/>
                <w:sz w:val="16"/>
                <w:szCs w:val="16"/>
                <w:lang w:val="en-US"/>
              </w:rPr>
            </w:pPr>
          </w:p>
          <w:p w14:paraId="4B63D52F" w14:textId="5BB35766" w:rsidR="006F18F9" w:rsidRDefault="006F18F9" w:rsidP="00106C8A">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  </w:t>
            </w:r>
            <w:r w:rsidR="00D41ADE">
              <w:rPr>
                <w:noProof/>
                <w:lang w:val="sk-SK" w:eastAsia="sk-SK"/>
              </w:rPr>
              <w:drawing>
                <wp:inline distT="0" distB="0" distL="0" distR="0" wp14:anchorId="0A2CD773" wp14:editId="2942513D">
                  <wp:extent cx="5158740" cy="1064418"/>
                  <wp:effectExtent l="0" t="0" r="3810" b="254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653" cy="1065019"/>
                          </a:xfrm>
                          <a:prstGeom prst="rect">
                            <a:avLst/>
                          </a:prstGeom>
                        </pic:spPr>
                      </pic:pic>
                    </a:graphicData>
                  </a:graphic>
                </wp:inline>
              </w:drawing>
            </w:r>
          </w:p>
          <w:p w14:paraId="4FF6508D" w14:textId="77777777" w:rsidR="006F18F9" w:rsidRPr="00606C71" w:rsidRDefault="006F18F9" w:rsidP="00106C8A">
            <w:pPr>
              <w:rPr>
                <w:rFonts w:asciiTheme="minorHAnsi" w:eastAsia="Times New Roman" w:hAnsiTheme="minorHAnsi" w:cstheme="minorHAnsi"/>
                <w:color w:val="000000"/>
                <w:sz w:val="16"/>
                <w:szCs w:val="16"/>
                <w:highlight w:val="yellow"/>
                <w:lang w:val="en-US"/>
              </w:rPr>
            </w:pPr>
          </w:p>
        </w:tc>
      </w:tr>
      <w:tr w:rsidR="006F18F9" w:rsidRPr="00606C71" w14:paraId="4AE4E840" w14:textId="77777777" w:rsidTr="00106C8A">
        <w:trPr>
          <w:trHeight w:val="988"/>
        </w:trPr>
        <w:tc>
          <w:tcPr>
            <w:tcW w:w="568" w:type="dxa"/>
          </w:tcPr>
          <w:p w14:paraId="5673F013" w14:textId="2A8C38AD" w:rsidR="006F18F9" w:rsidRPr="00E215DC" w:rsidRDefault="006F18F9" w:rsidP="00106C8A">
            <w:pPr>
              <w:rPr>
                <w:rFonts w:asciiTheme="minorHAnsi" w:eastAsia="Times New Roman" w:hAnsiTheme="minorHAnsi" w:cstheme="minorHAnsi"/>
                <w:color w:val="000000"/>
                <w:sz w:val="16"/>
                <w:szCs w:val="16"/>
                <w:lang w:val="en-US"/>
              </w:rPr>
            </w:pPr>
          </w:p>
        </w:tc>
        <w:tc>
          <w:tcPr>
            <w:tcW w:w="1134" w:type="dxa"/>
          </w:tcPr>
          <w:p w14:paraId="38CDE5F7" w14:textId="77777777" w:rsidR="006F18F9" w:rsidRPr="00691EFA" w:rsidRDefault="006F18F9" w:rsidP="00106C8A">
            <w:pPr>
              <w:rPr>
                <w:rFonts w:asciiTheme="minorHAnsi" w:eastAsia="Times New Roman" w:hAnsiTheme="minorHAnsi" w:cstheme="minorHAnsi"/>
                <w:color w:val="000000"/>
                <w:sz w:val="16"/>
                <w:szCs w:val="16"/>
                <w:lang w:val="en-US"/>
              </w:rPr>
            </w:pPr>
            <w:r w:rsidRPr="00691EFA">
              <w:rPr>
                <w:rFonts w:asciiTheme="minorHAnsi" w:eastAsia="Times New Roman" w:hAnsiTheme="minorHAnsi" w:cstheme="minorHAnsi"/>
                <w:color w:val="000000"/>
                <w:sz w:val="16"/>
                <w:szCs w:val="16"/>
                <w:lang w:val="en-US"/>
              </w:rPr>
              <w:t xml:space="preserve">My </w:t>
            </w:r>
            <w:r>
              <w:rPr>
                <w:rFonts w:asciiTheme="minorHAnsi" w:eastAsia="Times New Roman" w:hAnsiTheme="minorHAnsi" w:cstheme="minorHAnsi"/>
                <w:color w:val="000000"/>
                <w:sz w:val="16"/>
                <w:szCs w:val="16"/>
                <w:lang w:val="en-US"/>
              </w:rPr>
              <w:t>Settings</w:t>
            </w:r>
          </w:p>
        </w:tc>
        <w:tc>
          <w:tcPr>
            <w:tcW w:w="1417" w:type="dxa"/>
          </w:tcPr>
          <w:p w14:paraId="4DFBFF22" w14:textId="77777777" w:rsidR="006F18F9" w:rsidRPr="00691EFA" w:rsidRDefault="006F18F9" w:rsidP="00106C8A">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Expertise manager</w:t>
            </w:r>
          </w:p>
        </w:tc>
        <w:tc>
          <w:tcPr>
            <w:tcW w:w="5529" w:type="dxa"/>
          </w:tcPr>
          <w:p w14:paraId="5777A35A" w14:textId="77777777" w:rsidR="006F18F9" w:rsidRDefault="006F18F9" w:rsidP="00106C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on my settings page</w:t>
            </w:r>
          </w:p>
          <w:p w14:paraId="23C29208" w14:textId="77777777" w:rsidR="006F18F9" w:rsidRPr="00691EFA" w:rsidRDefault="006F18F9" w:rsidP="00106C8A">
            <w:pPr>
              <w:rPr>
                <w:rFonts w:asciiTheme="minorHAnsi" w:eastAsia="Times New Roman" w:hAnsiTheme="minorHAnsi" w:cstheme="minorHAnsi"/>
                <w:sz w:val="16"/>
                <w:szCs w:val="16"/>
                <w:lang w:val="en-US" w:eastAsia="ru-RU"/>
              </w:rPr>
            </w:pPr>
            <w:r w:rsidRPr="00691EFA">
              <w:rPr>
                <w:rFonts w:asciiTheme="minorHAnsi" w:eastAsia="Times New Roman" w:hAnsiTheme="minorHAnsi" w:cstheme="minorHAnsi"/>
                <w:color w:val="0000FF"/>
                <w:sz w:val="16"/>
                <w:szCs w:val="16"/>
                <w:lang w:val="en-US" w:eastAsia="ru-RU"/>
              </w:rPr>
              <w:t>And</w:t>
            </w:r>
            <w:r w:rsidRPr="00691EFA">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 xml:space="preserve">I </w:t>
            </w:r>
            <w:r w:rsidRPr="00691EFA">
              <w:rPr>
                <w:rFonts w:asciiTheme="minorHAnsi" w:eastAsia="Times New Roman" w:hAnsiTheme="minorHAnsi" w:cstheme="minorHAnsi"/>
                <w:sz w:val="16"/>
                <w:szCs w:val="16"/>
                <w:lang w:val="en-US" w:eastAsia="ru-RU"/>
              </w:rPr>
              <w:t>clicked the “</w:t>
            </w:r>
            <w:r>
              <w:rPr>
                <w:rFonts w:asciiTheme="minorHAnsi" w:eastAsia="Times New Roman" w:hAnsiTheme="minorHAnsi" w:cstheme="minorHAnsi"/>
                <w:sz w:val="16"/>
                <w:szCs w:val="16"/>
                <w:lang w:val="en-US" w:eastAsia="ru-RU"/>
              </w:rPr>
              <w:t>Expertise</w:t>
            </w:r>
            <w:r w:rsidRPr="00691EFA">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tab</w:t>
            </w:r>
            <w:r w:rsidRPr="00691EFA">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in the left navigation</w:t>
            </w:r>
          </w:p>
          <w:p w14:paraId="7A690AAE" w14:textId="77777777" w:rsidR="006F18F9" w:rsidRPr="00691EFA" w:rsidRDefault="006F18F9" w:rsidP="00106C8A">
            <w:pPr>
              <w:rPr>
                <w:rFonts w:asciiTheme="minorHAnsi" w:eastAsia="Times New Roman" w:hAnsiTheme="minorHAnsi" w:cstheme="minorHAnsi"/>
                <w:sz w:val="16"/>
                <w:szCs w:val="16"/>
                <w:lang w:val="en-US" w:eastAsia="ru-RU"/>
              </w:rPr>
            </w:pPr>
            <w:r w:rsidRPr="00691EFA">
              <w:rPr>
                <w:rFonts w:asciiTheme="minorHAnsi" w:eastAsia="Times New Roman" w:hAnsiTheme="minorHAnsi" w:cstheme="minorHAnsi"/>
                <w:color w:val="0000FF"/>
                <w:sz w:val="16"/>
                <w:szCs w:val="16"/>
                <w:lang w:val="en-US" w:eastAsia="ru-RU"/>
              </w:rPr>
              <w:t>Then</w:t>
            </w:r>
            <w:r w:rsidRPr="00691EFA">
              <w:rPr>
                <w:rFonts w:asciiTheme="minorHAnsi" w:eastAsia="Times New Roman" w:hAnsiTheme="minorHAnsi" w:cstheme="minorHAnsi"/>
                <w:sz w:val="16"/>
                <w:szCs w:val="16"/>
                <w:lang w:val="en-US" w:eastAsia="ru-RU"/>
              </w:rPr>
              <w:t xml:space="preserve"> I can select </w:t>
            </w:r>
            <w:r>
              <w:rPr>
                <w:rFonts w:asciiTheme="minorHAnsi" w:eastAsia="Times New Roman" w:hAnsiTheme="minorHAnsi" w:cstheme="minorHAnsi"/>
                <w:sz w:val="16"/>
                <w:szCs w:val="16"/>
                <w:lang w:val="en-US" w:eastAsia="ru-RU"/>
              </w:rPr>
              <w:t>add</w:t>
            </w:r>
            <w:r w:rsidRPr="00691EFA">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topics</w:t>
            </w:r>
            <w:r w:rsidRPr="00691EFA">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to my profile that I consider to be an expert in.</w:t>
            </w:r>
          </w:p>
          <w:p w14:paraId="2ACBA3E2" w14:textId="77777777" w:rsidR="006F18F9" w:rsidRPr="00691EFA" w:rsidRDefault="006F18F9" w:rsidP="00106C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When</w:t>
            </w:r>
            <w:r w:rsidRPr="00691EFA">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I click in the add item text field</w:t>
            </w:r>
          </w:p>
          <w:p w14:paraId="615AD384" w14:textId="77777777" w:rsidR="006F18F9" w:rsidRDefault="006F18F9" w:rsidP="00106C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and</w:t>
            </w:r>
            <w:r w:rsidRPr="00691EFA">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I start typing a word</w:t>
            </w:r>
          </w:p>
          <w:p w14:paraId="7471548E" w14:textId="77777777" w:rsidR="006F18F9" w:rsidRDefault="006F18F9" w:rsidP="00106C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Then</w:t>
            </w:r>
            <w:r w:rsidRPr="00691EFA">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system will show auto-complete suggestions below the field, of existing terms that are already in the data base.</w:t>
            </w:r>
          </w:p>
          <w:p w14:paraId="3AC5B11D" w14:textId="77777777" w:rsidR="006F18F9" w:rsidRDefault="006F18F9" w:rsidP="00106C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w:t>
            </w:r>
            <w:r w:rsidRPr="00691EFA">
              <w:rPr>
                <w:rFonts w:asciiTheme="minorHAnsi" w:eastAsia="Times New Roman" w:hAnsiTheme="minorHAnsi" w:cstheme="minorHAnsi"/>
                <w:color w:val="0000FF"/>
                <w:sz w:val="16"/>
                <w:szCs w:val="16"/>
                <w:lang w:val="en-US" w:eastAsia="ru-RU"/>
              </w:rPr>
              <w:t>hen</w:t>
            </w:r>
            <w:r w:rsidRPr="00691EFA">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 xml:space="preserve">I have finished my selection and clicked save changes </w:t>
            </w:r>
          </w:p>
          <w:p w14:paraId="4D28842B" w14:textId="77777777" w:rsidR="006F18F9" w:rsidRPr="00691EFA" w:rsidRDefault="006F18F9" w:rsidP="00106C8A">
            <w:pPr>
              <w:rPr>
                <w:rFonts w:asciiTheme="minorHAnsi" w:eastAsia="Times New Roman" w:hAnsiTheme="minorHAnsi" w:cstheme="minorHAnsi"/>
                <w:color w:val="0000FF"/>
                <w:sz w:val="16"/>
                <w:szCs w:val="16"/>
                <w:lang w:val="en-US" w:eastAsia="ru-RU"/>
              </w:rPr>
            </w:pPr>
            <w:r w:rsidRPr="00691EFA">
              <w:rPr>
                <w:rFonts w:asciiTheme="minorHAnsi" w:eastAsia="Times New Roman" w:hAnsiTheme="minorHAnsi" w:cstheme="minorHAnsi"/>
                <w:color w:val="0000FF"/>
                <w:sz w:val="16"/>
                <w:szCs w:val="16"/>
                <w:lang w:val="en-US" w:eastAsia="ru-RU"/>
              </w:rPr>
              <w:lastRenderedPageBreak/>
              <w:t>Then</w:t>
            </w:r>
            <w:r w:rsidRPr="00691EFA">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my profile will be updated, showing these topics.</w:t>
            </w:r>
          </w:p>
        </w:tc>
        <w:tc>
          <w:tcPr>
            <w:tcW w:w="884" w:type="dxa"/>
          </w:tcPr>
          <w:p w14:paraId="26634F46" w14:textId="77777777" w:rsidR="006F18F9" w:rsidRPr="00A862BA" w:rsidRDefault="006F18F9" w:rsidP="00106C8A">
            <w:pPr>
              <w:jc w:val="right"/>
              <w:rPr>
                <w:rFonts w:asciiTheme="minorHAnsi" w:eastAsia="Times New Roman" w:hAnsiTheme="minorHAnsi" w:cstheme="minorHAnsi"/>
                <w:color w:val="000000"/>
                <w:sz w:val="16"/>
                <w:szCs w:val="16"/>
                <w:lang w:val="en-US"/>
              </w:rPr>
            </w:pPr>
            <w:r w:rsidRPr="00A862BA">
              <w:rPr>
                <w:rFonts w:asciiTheme="minorHAnsi" w:eastAsia="Times New Roman" w:hAnsiTheme="minorHAnsi" w:cstheme="minorHAnsi"/>
                <w:color w:val="000000"/>
                <w:sz w:val="16"/>
                <w:szCs w:val="16"/>
                <w:lang w:val="en-US"/>
              </w:rPr>
              <w:lastRenderedPageBreak/>
              <w:t>1</w:t>
            </w:r>
          </w:p>
        </w:tc>
      </w:tr>
    </w:tbl>
    <w:p w14:paraId="4AAEC574" w14:textId="77777777" w:rsidR="006F18F9" w:rsidRDefault="006F18F9" w:rsidP="006F18F9">
      <w:pPr>
        <w:spacing w:after="0"/>
        <w:rPr>
          <w:sz w:val="22"/>
        </w:rPr>
      </w:pPr>
    </w:p>
    <w:p w14:paraId="2DD9C3B1" w14:textId="77777777" w:rsidR="006F18F9" w:rsidRDefault="006F18F9" w:rsidP="006F18F9">
      <w:pPr>
        <w:spacing w:after="0"/>
        <w:rPr>
          <w:sz w:val="22"/>
        </w:rPr>
      </w:pPr>
    </w:p>
    <w:p w14:paraId="16351AE5" w14:textId="3FE9A3DC" w:rsidR="006F18F9" w:rsidRDefault="006F18F9" w:rsidP="00ED5E60">
      <w:pPr>
        <w:pStyle w:val="Heading2"/>
        <w:numPr>
          <w:ilvl w:val="1"/>
          <w:numId w:val="20"/>
        </w:numPr>
      </w:pPr>
      <w:bookmarkStart w:id="1732" w:name="_Toc461707151"/>
      <w:bookmarkStart w:id="1733" w:name="_Toc463013462"/>
      <w:r w:rsidRPr="004E359E">
        <w:t xml:space="preserve">User </w:t>
      </w:r>
      <w:r>
        <w:t>settings News</w:t>
      </w:r>
      <w:bookmarkEnd w:id="1732"/>
      <w:bookmarkEnd w:id="1733"/>
    </w:p>
    <w:tbl>
      <w:tblPr>
        <w:tblStyle w:val="TableGrid"/>
        <w:tblW w:w="9532" w:type="dxa"/>
        <w:tblInd w:w="-289" w:type="dxa"/>
        <w:tblLayout w:type="fixed"/>
        <w:tblLook w:val="04A0" w:firstRow="1" w:lastRow="0" w:firstColumn="1" w:lastColumn="0" w:noHBand="0" w:noVBand="1"/>
      </w:tblPr>
      <w:tblGrid>
        <w:gridCol w:w="568"/>
        <w:gridCol w:w="1134"/>
        <w:gridCol w:w="1417"/>
        <w:gridCol w:w="5529"/>
        <w:gridCol w:w="884"/>
      </w:tblGrid>
      <w:tr w:rsidR="006F18F9" w:rsidRPr="00193438" w14:paraId="29B0ECB8" w14:textId="77777777" w:rsidTr="00106C8A">
        <w:trPr>
          <w:trHeight w:val="280"/>
        </w:trPr>
        <w:tc>
          <w:tcPr>
            <w:tcW w:w="568" w:type="dxa"/>
            <w:shd w:val="clear" w:color="auto" w:fill="122632" w:themeFill="text1"/>
            <w:hideMark/>
          </w:tcPr>
          <w:p w14:paraId="0E558282"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Id</w:t>
            </w:r>
          </w:p>
        </w:tc>
        <w:tc>
          <w:tcPr>
            <w:tcW w:w="1134" w:type="dxa"/>
            <w:shd w:val="clear" w:color="auto" w:fill="122632" w:themeFill="text1"/>
            <w:hideMark/>
          </w:tcPr>
          <w:p w14:paraId="017C7B5D"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category</w:t>
            </w:r>
          </w:p>
        </w:tc>
        <w:tc>
          <w:tcPr>
            <w:tcW w:w="1417" w:type="dxa"/>
            <w:shd w:val="clear" w:color="auto" w:fill="122632" w:themeFill="text1"/>
            <w:hideMark/>
          </w:tcPr>
          <w:p w14:paraId="1F9552DD"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name</w:t>
            </w:r>
          </w:p>
        </w:tc>
        <w:tc>
          <w:tcPr>
            <w:tcW w:w="5529" w:type="dxa"/>
            <w:shd w:val="clear" w:color="auto" w:fill="122632" w:themeFill="text1"/>
            <w:hideMark/>
          </w:tcPr>
          <w:p w14:paraId="3E98A4FB"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Description</w:t>
            </w:r>
          </w:p>
        </w:tc>
        <w:tc>
          <w:tcPr>
            <w:tcW w:w="884" w:type="dxa"/>
            <w:shd w:val="clear" w:color="auto" w:fill="122632" w:themeFill="text1"/>
            <w:hideMark/>
          </w:tcPr>
          <w:p w14:paraId="00FDF51C"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Priority</w:t>
            </w:r>
          </w:p>
        </w:tc>
      </w:tr>
      <w:tr w:rsidR="006F18F9" w:rsidRPr="00606C71" w14:paraId="6CF6172A" w14:textId="77777777" w:rsidTr="00106C8A">
        <w:trPr>
          <w:trHeight w:val="988"/>
        </w:trPr>
        <w:tc>
          <w:tcPr>
            <w:tcW w:w="568" w:type="dxa"/>
          </w:tcPr>
          <w:p w14:paraId="03761582" w14:textId="77777777" w:rsidR="006F18F9" w:rsidRPr="00A734BB" w:rsidRDefault="006F18F9" w:rsidP="00106C8A">
            <w:pPr>
              <w:rPr>
                <w:rFonts w:asciiTheme="minorHAnsi" w:eastAsia="Times New Roman" w:hAnsiTheme="minorHAnsi" w:cstheme="minorHAnsi"/>
                <w:color w:val="000000"/>
                <w:sz w:val="16"/>
                <w:szCs w:val="16"/>
                <w:highlight w:val="yellow"/>
                <w:lang w:val="en-US"/>
              </w:rPr>
            </w:pPr>
          </w:p>
        </w:tc>
        <w:tc>
          <w:tcPr>
            <w:tcW w:w="8964" w:type="dxa"/>
            <w:gridSpan w:val="4"/>
          </w:tcPr>
          <w:p w14:paraId="6423BFDA" w14:textId="77777777" w:rsidR="006F18F9" w:rsidRDefault="006F18F9" w:rsidP="00106C8A">
            <w:pPr>
              <w:rPr>
                <w:rFonts w:asciiTheme="minorHAnsi" w:eastAsia="Times New Roman" w:hAnsiTheme="minorHAnsi" w:cstheme="minorHAnsi"/>
                <w:color w:val="000000"/>
                <w:sz w:val="16"/>
                <w:szCs w:val="16"/>
                <w:lang w:val="en-US"/>
              </w:rPr>
            </w:pPr>
          </w:p>
          <w:p w14:paraId="4A84096A" w14:textId="4A78E5E5" w:rsidR="006F18F9" w:rsidRDefault="006F18F9" w:rsidP="00106C8A">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  </w:t>
            </w:r>
            <w:r w:rsidR="00D41ADE">
              <w:rPr>
                <w:noProof/>
                <w:lang w:val="sk-SK" w:eastAsia="sk-SK"/>
              </w:rPr>
              <w:drawing>
                <wp:inline distT="0" distB="0" distL="0" distR="0" wp14:anchorId="1B187180" wp14:editId="13C6FB7E">
                  <wp:extent cx="5554980" cy="1817370"/>
                  <wp:effectExtent l="0" t="0" r="762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54980" cy="1817370"/>
                          </a:xfrm>
                          <a:prstGeom prst="rect">
                            <a:avLst/>
                          </a:prstGeom>
                        </pic:spPr>
                      </pic:pic>
                    </a:graphicData>
                  </a:graphic>
                </wp:inline>
              </w:drawing>
            </w:r>
            <w:r>
              <w:rPr>
                <w:rStyle w:val="CommentReference"/>
              </w:rPr>
              <w:t xml:space="preserve"> </w:t>
            </w:r>
          </w:p>
          <w:p w14:paraId="466A095D" w14:textId="77777777" w:rsidR="006F18F9" w:rsidRPr="00606C71" w:rsidRDefault="006F18F9" w:rsidP="00106C8A">
            <w:pPr>
              <w:rPr>
                <w:rFonts w:asciiTheme="minorHAnsi" w:eastAsia="Times New Roman" w:hAnsiTheme="minorHAnsi" w:cstheme="minorHAnsi"/>
                <w:color w:val="000000"/>
                <w:sz w:val="16"/>
                <w:szCs w:val="16"/>
                <w:highlight w:val="yellow"/>
                <w:lang w:val="en-US"/>
              </w:rPr>
            </w:pPr>
          </w:p>
        </w:tc>
      </w:tr>
      <w:tr w:rsidR="006F18F9" w:rsidRPr="00606C71" w14:paraId="665B1D9C" w14:textId="77777777" w:rsidTr="00106C8A">
        <w:trPr>
          <w:trHeight w:val="988"/>
        </w:trPr>
        <w:tc>
          <w:tcPr>
            <w:tcW w:w="568" w:type="dxa"/>
          </w:tcPr>
          <w:p w14:paraId="37E3930E" w14:textId="606716AB" w:rsidR="006F18F9" w:rsidRPr="00691EFA" w:rsidRDefault="006F18F9" w:rsidP="00106C8A">
            <w:pPr>
              <w:rPr>
                <w:rFonts w:asciiTheme="minorHAnsi" w:eastAsia="Times New Roman" w:hAnsiTheme="minorHAnsi" w:cstheme="minorHAnsi"/>
                <w:color w:val="000000"/>
                <w:sz w:val="16"/>
                <w:szCs w:val="16"/>
                <w:lang w:val="en-US"/>
              </w:rPr>
            </w:pPr>
          </w:p>
        </w:tc>
        <w:tc>
          <w:tcPr>
            <w:tcW w:w="1134" w:type="dxa"/>
          </w:tcPr>
          <w:p w14:paraId="308D5009" w14:textId="77777777" w:rsidR="006F18F9" w:rsidRPr="00691EFA" w:rsidRDefault="006F18F9" w:rsidP="00106C8A">
            <w:pPr>
              <w:rPr>
                <w:rFonts w:asciiTheme="minorHAnsi" w:eastAsia="Times New Roman" w:hAnsiTheme="minorHAnsi" w:cstheme="minorHAnsi"/>
                <w:color w:val="000000"/>
                <w:sz w:val="16"/>
                <w:szCs w:val="16"/>
                <w:lang w:val="en-US"/>
              </w:rPr>
            </w:pPr>
            <w:r w:rsidRPr="00691EFA">
              <w:rPr>
                <w:rFonts w:asciiTheme="minorHAnsi" w:eastAsia="Times New Roman" w:hAnsiTheme="minorHAnsi" w:cstheme="minorHAnsi"/>
                <w:color w:val="000000"/>
                <w:sz w:val="16"/>
                <w:szCs w:val="16"/>
                <w:lang w:val="en-US"/>
              </w:rPr>
              <w:t xml:space="preserve">My </w:t>
            </w:r>
            <w:r>
              <w:rPr>
                <w:rFonts w:asciiTheme="minorHAnsi" w:eastAsia="Times New Roman" w:hAnsiTheme="minorHAnsi" w:cstheme="minorHAnsi"/>
                <w:color w:val="000000"/>
                <w:sz w:val="16"/>
                <w:szCs w:val="16"/>
                <w:lang w:val="en-US"/>
              </w:rPr>
              <w:t>Settings</w:t>
            </w:r>
          </w:p>
        </w:tc>
        <w:tc>
          <w:tcPr>
            <w:tcW w:w="1417" w:type="dxa"/>
          </w:tcPr>
          <w:p w14:paraId="38443BD7" w14:textId="77777777" w:rsidR="006F18F9" w:rsidRPr="00691EFA" w:rsidRDefault="006F18F9" w:rsidP="00106C8A">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News manager</w:t>
            </w:r>
          </w:p>
        </w:tc>
        <w:tc>
          <w:tcPr>
            <w:tcW w:w="5529" w:type="dxa"/>
          </w:tcPr>
          <w:p w14:paraId="2CB88764" w14:textId="77777777" w:rsidR="006F18F9" w:rsidRDefault="006F18F9" w:rsidP="00106C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on my settings page</w:t>
            </w:r>
          </w:p>
          <w:p w14:paraId="3E2ECA77" w14:textId="77777777" w:rsidR="006F18F9" w:rsidRPr="00691EFA" w:rsidRDefault="006F18F9" w:rsidP="00106C8A">
            <w:pPr>
              <w:rPr>
                <w:rFonts w:asciiTheme="minorHAnsi" w:eastAsia="Times New Roman" w:hAnsiTheme="minorHAnsi" w:cstheme="minorHAnsi"/>
                <w:sz w:val="16"/>
                <w:szCs w:val="16"/>
                <w:lang w:val="en-US" w:eastAsia="ru-RU"/>
              </w:rPr>
            </w:pPr>
            <w:r w:rsidRPr="00691EFA">
              <w:rPr>
                <w:rFonts w:asciiTheme="minorHAnsi" w:eastAsia="Times New Roman" w:hAnsiTheme="minorHAnsi" w:cstheme="minorHAnsi"/>
                <w:color w:val="0000FF"/>
                <w:sz w:val="16"/>
                <w:szCs w:val="16"/>
                <w:lang w:val="en-US" w:eastAsia="ru-RU"/>
              </w:rPr>
              <w:t>And</w:t>
            </w:r>
            <w:r w:rsidRPr="00691EFA">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 xml:space="preserve">I </w:t>
            </w:r>
            <w:r w:rsidRPr="00691EFA">
              <w:rPr>
                <w:rFonts w:asciiTheme="minorHAnsi" w:eastAsia="Times New Roman" w:hAnsiTheme="minorHAnsi" w:cstheme="minorHAnsi"/>
                <w:sz w:val="16"/>
                <w:szCs w:val="16"/>
                <w:lang w:val="en-US" w:eastAsia="ru-RU"/>
              </w:rPr>
              <w:t>clicked the “</w:t>
            </w:r>
            <w:r>
              <w:rPr>
                <w:rFonts w:asciiTheme="minorHAnsi" w:eastAsia="Times New Roman" w:hAnsiTheme="minorHAnsi" w:cstheme="minorHAnsi"/>
                <w:sz w:val="16"/>
                <w:szCs w:val="16"/>
                <w:lang w:val="en-US" w:eastAsia="ru-RU"/>
              </w:rPr>
              <w:t>News</w:t>
            </w:r>
            <w:r w:rsidRPr="00691EFA">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tab</w:t>
            </w:r>
            <w:r w:rsidRPr="00691EFA">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in the left navigation</w:t>
            </w:r>
          </w:p>
          <w:p w14:paraId="241A077B" w14:textId="77777777" w:rsidR="006F18F9" w:rsidRPr="00691EFA" w:rsidRDefault="006F18F9" w:rsidP="00106C8A">
            <w:pPr>
              <w:rPr>
                <w:rFonts w:asciiTheme="minorHAnsi" w:eastAsia="Times New Roman" w:hAnsiTheme="minorHAnsi" w:cstheme="minorHAnsi"/>
                <w:sz w:val="16"/>
                <w:szCs w:val="16"/>
                <w:lang w:val="en-US" w:eastAsia="ru-RU"/>
              </w:rPr>
            </w:pPr>
            <w:r w:rsidRPr="00691EFA">
              <w:rPr>
                <w:rFonts w:asciiTheme="minorHAnsi" w:eastAsia="Times New Roman" w:hAnsiTheme="minorHAnsi" w:cstheme="minorHAnsi"/>
                <w:color w:val="0000FF"/>
                <w:sz w:val="16"/>
                <w:szCs w:val="16"/>
                <w:lang w:val="en-US" w:eastAsia="ru-RU"/>
              </w:rPr>
              <w:t>Then</w:t>
            </w:r>
            <w:r w:rsidRPr="00691EFA">
              <w:rPr>
                <w:rFonts w:asciiTheme="minorHAnsi" w:eastAsia="Times New Roman" w:hAnsiTheme="minorHAnsi" w:cstheme="minorHAnsi"/>
                <w:sz w:val="16"/>
                <w:szCs w:val="16"/>
                <w:lang w:val="en-US" w:eastAsia="ru-RU"/>
              </w:rPr>
              <w:t xml:space="preserve"> I can select the tags that I would like to subscribe for my news, in each category: “location</w:t>
            </w:r>
            <w:r>
              <w:rPr>
                <w:rFonts w:asciiTheme="minorHAnsi" w:eastAsia="Times New Roman" w:hAnsiTheme="minorHAnsi" w:cstheme="minorHAnsi"/>
                <w:sz w:val="16"/>
                <w:szCs w:val="16"/>
                <w:lang w:val="en-US" w:eastAsia="ru-RU"/>
              </w:rPr>
              <w:t>”, “departments”, and “brands”</w:t>
            </w:r>
          </w:p>
          <w:p w14:paraId="159DC1C4" w14:textId="77777777" w:rsidR="006F18F9" w:rsidRPr="00691EFA" w:rsidRDefault="006F18F9" w:rsidP="00106C8A">
            <w:pPr>
              <w:rPr>
                <w:rFonts w:asciiTheme="minorHAnsi" w:eastAsia="Times New Roman" w:hAnsiTheme="minorHAnsi" w:cstheme="minorHAnsi"/>
                <w:sz w:val="16"/>
                <w:szCs w:val="16"/>
                <w:lang w:val="en-US" w:eastAsia="ru-RU"/>
              </w:rPr>
            </w:pPr>
            <w:r w:rsidRPr="00691EFA">
              <w:rPr>
                <w:rFonts w:asciiTheme="minorHAnsi" w:eastAsia="Times New Roman" w:hAnsiTheme="minorHAnsi" w:cstheme="minorHAnsi"/>
                <w:color w:val="0000FF"/>
                <w:sz w:val="16"/>
                <w:szCs w:val="16"/>
                <w:lang w:val="en-US" w:eastAsia="ru-RU"/>
              </w:rPr>
              <w:t>And</w:t>
            </w:r>
            <w:r w:rsidRPr="00691EFA">
              <w:rPr>
                <w:rFonts w:asciiTheme="minorHAnsi" w:eastAsia="Times New Roman" w:hAnsiTheme="minorHAnsi" w:cstheme="minorHAnsi"/>
                <w:sz w:val="16"/>
                <w:szCs w:val="16"/>
                <w:lang w:val="en-US" w:eastAsia="ru-RU"/>
              </w:rPr>
              <w:t xml:space="preserve"> by default, I will at least have my location, department, and brand if applicable, as presets based on </w:t>
            </w:r>
            <w:r>
              <w:rPr>
                <w:rFonts w:asciiTheme="minorHAnsi" w:eastAsia="Times New Roman" w:hAnsiTheme="minorHAnsi" w:cstheme="minorHAnsi"/>
                <w:sz w:val="16"/>
                <w:szCs w:val="16"/>
                <w:lang w:val="en-US" w:eastAsia="ru-RU"/>
              </w:rPr>
              <w:t>my active directory information</w:t>
            </w:r>
          </w:p>
          <w:p w14:paraId="601F4C00" w14:textId="77777777" w:rsidR="006F18F9" w:rsidRDefault="006F18F9" w:rsidP="00106C8A">
            <w:pPr>
              <w:rPr>
                <w:rFonts w:asciiTheme="minorHAnsi" w:eastAsia="Times New Roman" w:hAnsiTheme="minorHAnsi" w:cstheme="minorHAnsi"/>
                <w:sz w:val="16"/>
                <w:szCs w:val="16"/>
                <w:lang w:val="en-US" w:eastAsia="ru-RU"/>
              </w:rPr>
            </w:pPr>
            <w:r w:rsidRPr="00691EFA">
              <w:rPr>
                <w:rFonts w:asciiTheme="minorHAnsi" w:eastAsia="Times New Roman" w:hAnsiTheme="minorHAnsi" w:cstheme="minorHAnsi"/>
                <w:color w:val="0000FF"/>
                <w:sz w:val="16"/>
                <w:szCs w:val="16"/>
                <w:lang w:val="en-US" w:eastAsia="ru-RU"/>
              </w:rPr>
              <w:t>And</w:t>
            </w:r>
            <w:r w:rsidRPr="00691EFA">
              <w:rPr>
                <w:rFonts w:asciiTheme="minorHAnsi" w:eastAsia="Times New Roman" w:hAnsiTheme="minorHAnsi" w:cstheme="minorHAnsi"/>
                <w:sz w:val="16"/>
                <w:szCs w:val="16"/>
                <w:lang w:val="en-US" w:eastAsia="ru-RU"/>
              </w:rPr>
              <w:t xml:space="preserve"> I cannot remove my presets required by internal communications.</w:t>
            </w:r>
          </w:p>
          <w:p w14:paraId="2BB38700" w14:textId="77777777" w:rsidR="006F18F9" w:rsidRPr="00691EFA" w:rsidRDefault="006F18F9" w:rsidP="00106C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When</w:t>
            </w:r>
            <w:r w:rsidRPr="00691EFA">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I click in the add item text field</w:t>
            </w:r>
          </w:p>
          <w:p w14:paraId="214ECD2A" w14:textId="77777777" w:rsidR="006F18F9" w:rsidRDefault="006F18F9" w:rsidP="00106C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and</w:t>
            </w:r>
            <w:r w:rsidRPr="00691EFA">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I start typing a word</w:t>
            </w:r>
          </w:p>
          <w:p w14:paraId="672186A4" w14:textId="77777777" w:rsidR="006F18F9" w:rsidRDefault="006F18F9" w:rsidP="00106C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Then</w:t>
            </w:r>
            <w:r w:rsidRPr="00691EFA">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system will show auto-complete suggestions below the field, of existing terms that are already in the data base.</w:t>
            </w:r>
          </w:p>
          <w:p w14:paraId="0C373F3D" w14:textId="77777777" w:rsidR="006F18F9" w:rsidRDefault="006F18F9" w:rsidP="00106C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w:t>
            </w:r>
            <w:r w:rsidRPr="00691EFA">
              <w:rPr>
                <w:rFonts w:asciiTheme="minorHAnsi" w:eastAsia="Times New Roman" w:hAnsiTheme="minorHAnsi" w:cstheme="minorHAnsi"/>
                <w:color w:val="0000FF"/>
                <w:sz w:val="16"/>
                <w:szCs w:val="16"/>
                <w:lang w:val="en-US" w:eastAsia="ru-RU"/>
              </w:rPr>
              <w:t>hen</w:t>
            </w:r>
            <w:r w:rsidRPr="00691EFA">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 xml:space="preserve">I have finished my selection and clicked save changes </w:t>
            </w:r>
          </w:p>
          <w:p w14:paraId="3E81ABBA" w14:textId="77777777" w:rsidR="006F18F9" w:rsidRPr="002A658C" w:rsidRDefault="006F18F9" w:rsidP="00106C8A">
            <w:pPr>
              <w:rPr>
                <w:rFonts w:asciiTheme="minorHAnsi" w:eastAsia="Times New Roman" w:hAnsiTheme="minorHAnsi" w:cstheme="minorHAnsi"/>
                <w:sz w:val="16"/>
                <w:szCs w:val="16"/>
                <w:lang w:val="en-US" w:eastAsia="ru-RU"/>
              </w:rPr>
            </w:pPr>
            <w:r w:rsidRPr="00691EFA">
              <w:rPr>
                <w:rFonts w:asciiTheme="minorHAnsi" w:eastAsia="Times New Roman" w:hAnsiTheme="minorHAnsi" w:cstheme="minorHAnsi"/>
                <w:color w:val="0000FF"/>
                <w:sz w:val="16"/>
                <w:szCs w:val="16"/>
                <w:lang w:val="en-US" w:eastAsia="ru-RU"/>
              </w:rPr>
              <w:t>Then</w:t>
            </w:r>
            <w:r w:rsidRPr="00691EFA">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my news feed will be updated.</w:t>
            </w:r>
          </w:p>
        </w:tc>
        <w:tc>
          <w:tcPr>
            <w:tcW w:w="884" w:type="dxa"/>
          </w:tcPr>
          <w:p w14:paraId="0FA5CAA0" w14:textId="77777777" w:rsidR="006F18F9" w:rsidRPr="00A862BA" w:rsidRDefault="006F18F9" w:rsidP="00106C8A">
            <w:pPr>
              <w:jc w:val="right"/>
              <w:rPr>
                <w:rFonts w:asciiTheme="minorHAnsi" w:eastAsia="Times New Roman" w:hAnsiTheme="minorHAnsi" w:cstheme="minorHAnsi"/>
                <w:color w:val="000000"/>
                <w:sz w:val="16"/>
                <w:szCs w:val="16"/>
                <w:lang w:val="en-US"/>
              </w:rPr>
            </w:pPr>
            <w:r w:rsidRPr="00A862BA">
              <w:rPr>
                <w:rFonts w:asciiTheme="minorHAnsi" w:eastAsia="Times New Roman" w:hAnsiTheme="minorHAnsi" w:cstheme="minorHAnsi"/>
                <w:color w:val="000000"/>
                <w:sz w:val="16"/>
                <w:szCs w:val="16"/>
                <w:lang w:val="en-US"/>
              </w:rPr>
              <w:t>1</w:t>
            </w:r>
          </w:p>
        </w:tc>
      </w:tr>
    </w:tbl>
    <w:p w14:paraId="508BE06F" w14:textId="77777777" w:rsidR="006F18F9" w:rsidRDefault="006F18F9" w:rsidP="006F18F9">
      <w:pPr>
        <w:spacing w:after="0"/>
        <w:rPr>
          <w:sz w:val="22"/>
        </w:rPr>
      </w:pPr>
    </w:p>
    <w:p w14:paraId="651A882B" w14:textId="77777777" w:rsidR="009F2F36" w:rsidRDefault="009F2F36">
      <w:pPr>
        <w:rPr>
          <w:rFonts w:asciiTheme="majorHAnsi" w:eastAsia="Times New Roman" w:hAnsiTheme="majorHAnsi" w:cstheme="majorBidi"/>
          <w:bCs/>
          <w:color w:val="122632" w:themeColor="text1"/>
          <w:sz w:val="32"/>
          <w:szCs w:val="26"/>
          <w:lang w:val="en-US" w:eastAsia="en-GB"/>
        </w:rPr>
      </w:pPr>
      <w:r>
        <w:br w:type="page"/>
      </w:r>
    </w:p>
    <w:p w14:paraId="212DD858" w14:textId="4C72A46B" w:rsidR="006F18F9" w:rsidRDefault="006F18F9" w:rsidP="00ED5E60">
      <w:pPr>
        <w:pStyle w:val="Heading2"/>
        <w:numPr>
          <w:ilvl w:val="1"/>
          <w:numId w:val="20"/>
        </w:numPr>
      </w:pPr>
      <w:bookmarkStart w:id="1734" w:name="_Toc461707152"/>
      <w:bookmarkStart w:id="1735" w:name="_Toc463013463"/>
      <w:r w:rsidRPr="004E359E">
        <w:lastRenderedPageBreak/>
        <w:t xml:space="preserve">User </w:t>
      </w:r>
      <w:r>
        <w:t>settings Notifications</w:t>
      </w:r>
      <w:bookmarkEnd w:id="1734"/>
      <w:bookmarkEnd w:id="1735"/>
    </w:p>
    <w:tbl>
      <w:tblPr>
        <w:tblStyle w:val="TableGrid"/>
        <w:tblW w:w="9532" w:type="dxa"/>
        <w:tblInd w:w="-289" w:type="dxa"/>
        <w:tblLayout w:type="fixed"/>
        <w:tblLook w:val="04A0" w:firstRow="1" w:lastRow="0" w:firstColumn="1" w:lastColumn="0" w:noHBand="0" w:noVBand="1"/>
      </w:tblPr>
      <w:tblGrid>
        <w:gridCol w:w="568"/>
        <w:gridCol w:w="1134"/>
        <w:gridCol w:w="1417"/>
        <w:gridCol w:w="5529"/>
        <w:gridCol w:w="884"/>
      </w:tblGrid>
      <w:tr w:rsidR="006F18F9" w:rsidRPr="00193438" w14:paraId="077800E1" w14:textId="77777777" w:rsidTr="00106C8A">
        <w:trPr>
          <w:trHeight w:val="280"/>
        </w:trPr>
        <w:tc>
          <w:tcPr>
            <w:tcW w:w="568" w:type="dxa"/>
            <w:shd w:val="clear" w:color="auto" w:fill="122632" w:themeFill="text1"/>
            <w:hideMark/>
          </w:tcPr>
          <w:p w14:paraId="76D16F86"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Id</w:t>
            </w:r>
          </w:p>
        </w:tc>
        <w:tc>
          <w:tcPr>
            <w:tcW w:w="1134" w:type="dxa"/>
            <w:shd w:val="clear" w:color="auto" w:fill="122632" w:themeFill="text1"/>
            <w:hideMark/>
          </w:tcPr>
          <w:p w14:paraId="5BB0536D"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category</w:t>
            </w:r>
          </w:p>
        </w:tc>
        <w:tc>
          <w:tcPr>
            <w:tcW w:w="1417" w:type="dxa"/>
            <w:shd w:val="clear" w:color="auto" w:fill="122632" w:themeFill="text1"/>
            <w:hideMark/>
          </w:tcPr>
          <w:p w14:paraId="167D5E3B"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name</w:t>
            </w:r>
          </w:p>
        </w:tc>
        <w:tc>
          <w:tcPr>
            <w:tcW w:w="5529" w:type="dxa"/>
            <w:shd w:val="clear" w:color="auto" w:fill="122632" w:themeFill="text1"/>
            <w:hideMark/>
          </w:tcPr>
          <w:p w14:paraId="6294CAE8"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Description</w:t>
            </w:r>
          </w:p>
        </w:tc>
        <w:tc>
          <w:tcPr>
            <w:tcW w:w="884" w:type="dxa"/>
            <w:shd w:val="clear" w:color="auto" w:fill="122632" w:themeFill="text1"/>
            <w:hideMark/>
          </w:tcPr>
          <w:p w14:paraId="01391F72"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Priority</w:t>
            </w:r>
          </w:p>
        </w:tc>
      </w:tr>
      <w:tr w:rsidR="006F18F9" w:rsidRPr="00606C71" w14:paraId="10BD82E6" w14:textId="77777777" w:rsidTr="00106C8A">
        <w:trPr>
          <w:trHeight w:val="988"/>
        </w:trPr>
        <w:tc>
          <w:tcPr>
            <w:tcW w:w="568" w:type="dxa"/>
          </w:tcPr>
          <w:p w14:paraId="21C66E84" w14:textId="77777777" w:rsidR="006F18F9" w:rsidRPr="00A734BB" w:rsidRDefault="006F18F9" w:rsidP="00106C8A">
            <w:pPr>
              <w:rPr>
                <w:rFonts w:asciiTheme="minorHAnsi" w:eastAsia="Times New Roman" w:hAnsiTheme="minorHAnsi" w:cstheme="minorHAnsi"/>
                <w:color w:val="000000"/>
                <w:sz w:val="16"/>
                <w:szCs w:val="16"/>
                <w:highlight w:val="yellow"/>
                <w:lang w:val="en-US"/>
              </w:rPr>
            </w:pPr>
          </w:p>
        </w:tc>
        <w:tc>
          <w:tcPr>
            <w:tcW w:w="8964" w:type="dxa"/>
            <w:gridSpan w:val="4"/>
          </w:tcPr>
          <w:p w14:paraId="548A7476" w14:textId="42C86654" w:rsidR="006F18F9" w:rsidRDefault="0023418A" w:rsidP="00106C8A">
            <w:pPr>
              <w:rPr>
                <w:rFonts w:asciiTheme="minorHAnsi" w:eastAsia="Times New Roman" w:hAnsiTheme="minorHAnsi" w:cstheme="minorHAnsi"/>
                <w:color w:val="000000"/>
                <w:sz w:val="16"/>
                <w:szCs w:val="16"/>
                <w:lang w:val="en-US"/>
              </w:rPr>
            </w:pPr>
            <w:r>
              <w:rPr>
                <w:noProof/>
                <w:lang w:val="sk-SK" w:eastAsia="sk-SK"/>
              </w:rPr>
              <w:drawing>
                <wp:inline distT="0" distB="0" distL="0" distR="0" wp14:anchorId="1D0A7225" wp14:editId="34C9AFD0">
                  <wp:extent cx="5803265" cy="3575685"/>
                  <wp:effectExtent l="0" t="0" r="698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803265" cy="3575685"/>
                          </a:xfrm>
                          <a:prstGeom prst="rect">
                            <a:avLst/>
                          </a:prstGeom>
                        </pic:spPr>
                      </pic:pic>
                    </a:graphicData>
                  </a:graphic>
                </wp:inline>
              </w:drawing>
            </w:r>
          </w:p>
          <w:p w14:paraId="5EA2C565" w14:textId="30D3C46A" w:rsidR="006F18F9" w:rsidRDefault="006F18F9" w:rsidP="00106C8A">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  </w:t>
            </w:r>
          </w:p>
          <w:p w14:paraId="257B92DA" w14:textId="77777777" w:rsidR="006F18F9" w:rsidRPr="00606C71" w:rsidRDefault="006F18F9" w:rsidP="00106C8A">
            <w:pPr>
              <w:rPr>
                <w:rFonts w:asciiTheme="minorHAnsi" w:eastAsia="Times New Roman" w:hAnsiTheme="minorHAnsi" w:cstheme="minorHAnsi"/>
                <w:color w:val="000000"/>
                <w:sz w:val="16"/>
                <w:szCs w:val="16"/>
                <w:highlight w:val="yellow"/>
                <w:lang w:val="en-US"/>
              </w:rPr>
            </w:pPr>
          </w:p>
        </w:tc>
      </w:tr>
      <w:tr w:rsidR="006F18F9" w:rsidRPr="00606C71" w14:paraId="18160D7F" w14:textId="77777777" w:rsidTr="00106C8A">
        <w:trPr>
          <w:trHeight w:val="988"/>
        </w:trPr>
        <w:tc>
          <w:tcPr>
            <w:tcW w:w="568" w:type="dxa"/>
          </w:tcPr>
          <w:p w14:paraId="515372E4" w14:textId="6DDD8572" w:rsidR="006F18F9" w:rsidRPr="00691EFA" w:rsidRDefault="006F18F9" w:rsidP="00106C8A">
            <w:pPr>
              <w:rPr>
                <w:rFonts w:asciiTheme="minorHAnsi" w:eastAsia="Times New Roman" w:hAnsiTheme="minorHAnsi" w:cstheme="minorHAnsi"/>
                <w:color w:val="000000"/>
                <w:sz w:val="16"/>
                <w:szCs w:val="16"/>
                <w:lang w:val="en-US"/>
              </w:rPr>
            </w:pPr>
          </w:p>
        </w:tc>
        <w:tc>
          <w:tcPr>
            <w:tcW w:w="1134" w:type="dxa"/>
          </w:tcPr>
          <w:p w14:paraId="096B7DA8" w14:textId="77777777" w:rsidR="006F18F9" w:rsidRPr="00691EFA" w:rsidRDefault="006F18F9" w:rsidP="00106C8A">
            <w:pPr>
              <w:rPr>
                <w:rFonts w:asciiTheme="minorHAnsi" w:eastAsia="Times New Roman" w:hAnsiTheme="minorHAnsi" w:cstheme="minorHAnsi"/>
                <w:color w:val="000000"/>
                <w:sz w:val="16"/>
                <w:szCs w:val="16"/>
                <w:lang w:val="en-US"/>
              </w:rPr>
            </w:pPr>
            <w:r w:rsidRPr="00691EFA">
              <w:rPr>
                <w:rFonts w:asciiTheme="minorHAnsi" w:eastAsia="Times New Roman" w:hAnsiTheme="minorHAnsi" w:cstheme="minorHAnsi"/>
                <w:color w:val="000000"/>
                <w:sz w:val="16"/>
                <w:szCs w:val="16"/>
                <w:lang w:val="en-US"/>
              </w:rPr>
              <w:t xml:space="preserve">My </w:t>
            </w:r>
            <w:r>
              <w:rPr>
                <w:rFonts w:asciiTheme="minorHAnsi" w:eastAsia="Times New Roman" w:hAnsiTheme="minorHAnsi" w:cstheme="minorHAnsi"/>
                <w:color w:val="000000"/>
                <w:sz w:val="16"/>
                <w:szCs w:val="16"/>
                <w:lang w:val="en-US"/>
              </w:rPr>
              <w:t>Settings</w:t>
            </w:r>
          </w:p>
        </w:tc>
        <w:tc>
          <w:tcPr>
            <w:tcW w:w="1417" w:type="dxa"/>
          </w:tcPr>
          <w:p w14:paraId="7BC04DED" w14:textId="77777777" w:rsidR="006F18F9" w:rsidRPr="00691EFA" w:rsidRDefault="006F18F9" w:rsidP="00106C8A">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Notifications Manager</w:t>
            </w:r>
          </w:p>
        </w:tc>
        <w:tc>
          <w:tcPr>
            <w:tcW w:w="5529" w:type="dxa"/>
          </w:tcPr>
          <w:p w14:paraId="1B7A6A45" w14:textId="77777777" w:rsidR="006F18F9" w:rsidRDefault="006F18F9" w:rsidP="00106C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on my settings page</w:t>
            </w:r>
          </w:p>
          <w:p w14:paraId="424BA592" w14:textId="77777777" w:rsidR="006F18F9" w:rsidRPr="00691EFA" w:rsidRDefault="006F18F9" w:rsidP="00106C8A">
            <w:pPr>
              <w:rPr>
                <w:rFonts w:asciiTheme="minorHAnsi" w:eastAsia="Times New Roman" w:hAnsiTheme="minorHAnsi" w:cstheme="minorHAnsi"/>
                <w:sz w:val="16"/>
                <w:szCs w:val="16"/>
                <w:lang w:val="en-US" w:eastAsia="ru-RU"/>
              </w:rPr>
            </w:pPr>
            <w:r w:rsidRPr="00691EFA">
              <w:rPr>
                <w:rFonts w:asciiTheme="minorHAnsi" w:eastAsia="Times New Roman" w:hAnsiTheme="minorHAnsi" w:cstheme="minorHAnsi"/>
                <w:color w:val="0000FF"/>
                <w:sz w:val="16"/>
                <w:szCs w:val="16"/>
                <w:lang w:val="en-US" w:eastAsia="ru-RU"/>
              </w:rPr>
              <w:t>And</w:t>
            </w:r>
            <w:r w:rsidRPr="00691EFA">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 xml:space="preserve">I </w:t>
            </w:r>
            <w:r w:rsidRPr="00691EFA">
              <w:rPr>
                <w:rFonts w:asciiTheme="minorHAnsi" w:eastAsia="Times New Roman" w:hAnsiTheme="minorHAnsi" w:cstheme="minorHAnsi"/>
                <w:sz w:val="16"/>
                <w:szCs w:val="16"/>
                <w:lang w:val="en-US" w:eastAsia="ru-RU"/>
              </w:rPr>
              <w:t>clicked the “</w:t>
            </w:r>
            <w:r>
              <w:rPr>
                <w:rFonts w:asciiTheme="minorHAnsi" w:eastAsia="Times New Roman" w:hAnsiTheme="minorHAnsi" w:cstheme="minorHAnsi"/>
                <w:sz w:val="16"/>
                <w:szCs w:val="16"/>
                <w:lang w:val="en-US" w:eastAsia="ru-RU"/>
              </w:rPr>
              <w:t>Notifications</w:t>
            </w:r>
            <w:r w:rsidRPr="00691EFA">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tab</w:t>
            </w:r>
            <w:r w:rsidRPr="00691EFA">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in the left navigation</w:t>
            </w:r>
          </w:p>
          <w:p w14:paraId="6B1B96F9" w14:textId="77777777" w:rsidR="006F18F9" w:rsidRPr="00691EFA" w:rsidRDefault="006F18F9" w:rsidP="00106C8A">
            <w:pPr>
              <w:rPr>
                <w:rFonts w:asciiTheme="minorHAnsi" w:eastAsia="Times New Roman" w:hAnsiTheme="minorHAnsi" w:cstheme="minorHAnsi"/>
                <w:sz w:val="16"/>
                <w:szCs w:val="16"/>
                <w:lang w:val="en-US" w:eastAsia="ru-RU"/>
              </w:rPr>
            </w:pPr>
            <w:r w:rsidRPr="00691EFA">
              <w:rPr>
                <w:rFonts w:asciiTheme="minorHAnsi" w:eastAsia="Times New Roman" w:hAnsiTheme="minorHAnsi" w:cstheme="minorHAnsi"/>
                <w:color w:val="0000FF"/>
                <w:sz w:val="16"/>
                <w:szCs w:val="16"/>
                <w:lang w:val="en-US" w:eastAsia="ru-RU"/>
              </w:rPr>
              <w:t>Then</w:t>
            </w:r>
            <w:r w:rsidRPr="00691EFA">
              <w:rPr>
                <w:rFonts w:asciiTheme="minorHAnsi" w:eastAsia="Times New Roman" w:hAnsiTheme="minorHAnsi" w:cstheme="minorHAnsi"/>
                <w:sz w:val="16"/>
                <w:szCs w:val="16"/>
                <w:lang w:val="en-US" w:eastAsia="ru-RU"/>
              </w:rPr>
              <w:t xml:space="preserve"> I can </w:t>
            </w:r>
            <w:r>
              <w:rPr>
                <w:rFonts w:asciiTheme="minorHAnsi" w:eastAsia="Times New Roman" w:hAnsiTheme="minorHAnsi" w:cstheme="minorHAnsi"/>
                <w:sz w:val="16"/>
                <w:szCs w:val="16"/>
                <w:lang w:val="en-US" w:eastAsia="ru-RU"/>
              </w:rPr>
              <w:t>define my email notifications and at what frequency.</w:t>
            </w:r>
          </w:p>
          <w:p w14:paraId="1C7BAC7F" w14:textId="77777777" w:rsidR="006F18F9" w:rsidRPr="00691EFA" w:rsidRDefault="006F18F9" w:rsidP="00106C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And</w:t>
            </w:r>
            <w:r w:rsidRPr="00691EFA">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all Sitrion web notifications are set as default for everyone.</w:t>
            </w:r>
          </w:p>
          <w:p w14:paraId="4F95361D" w14:textId="77777777" w:rsidR="006F18F9" w:rsidRDefault="006F18F9" w:rsidP="00106C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w:t>
            </w:r>
            <w:r w:rsidRPr="00691EFA">
              <w:rPr>
                <w:rFonts w:asciiTheme="minorHAnsi" w:eastAsia="Times New Roman" w:hAnsiTheme="minorHAnsi" w:cstheme="minorHAnsi"/>
                <w:color w:val="0000FF"/>
                <w:sz w:val="16"/>
                <w:szCs w:val="16"/>
                <w:lang w:val="en-US" w:eastAsia="ru-RU"/>
              </w:rPr>
              <w:t>hen</w:t>
            </w:r>
            <w:r w:rsidRPr="00691EFA">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 xml:space="preserve">I have finished my selection and clicked save changes </w:t>
            </w:r>
          </w:p>
          <w:p w14:paraId="2A49D64C" w14:textId="77777777" w:rsidR="006F18F9" w:rsidRDefault="006F18F9" w:rsidP="00106C8A">
            <w:pPr>
              <w:rPr>
                <w:rFonts w:asciiTheme="minorHAnsi" w:eastAsia="Times New Roman" w:hAnsiTheme="minorHAnsi" w:cstheme="minorHAnsi"/>
                <w:sz w:val="16"/>
                <w:szCs w:val="16"/>
                <w:lang w:val="en-US" w:eastAsia="ru-RU"/>
              </w:rPr>
            </w:pPr>
            <w:r w:rsidRPr="00691EFA">
              <w:rPr>
                <w:rFonts w:asciiTheme="minorHAnsi" w:eastAsia="Times New Roman" w:hAnsiTheme="minorHAnsi" w:cstheme="minorHAnsi"/>
                <w:color w:val="0000FF"/>
                <w:sz w:val="16"/>
                <w:szCs w:val="16"/>
                <w:lang w:val="en-US" w:eastAsia="ru-RU"/>
              </w:rPr>
              <w:t>Then</w:t>
            </w:r>
            <w:r w:rsidRPr="00691EFA">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my settings will be updated,</w:t>
            </w:r>
          </w:p>
          <w:p w14:paraId="6DAEDA54" w14:textId="77777777" w:rsidR="006F18F9" w:rsidRPr="00691EFA" w:rsidRDefault="006F18F9" w:rsidP="00106C8A">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the system will notify me about my Engage activity according to my settings.</w:t>
            </w:r>
          </w:p>
        </w:tc>
        <w:tc>
          <w:tcPr>
            <w:tcW w:w="884" w:type="dxa"/>
          </w:tcPr>
          <w:p w14:paraId="67FAB59C" w14:textId="77777777" w:rsidR="006F18F9" w:rsidRPr="00A862BA" w:rsidRDefault="006F18F9" w:rsidP="00106C8A">
            <w:pPr>
              <w:jc w:val="right"/>
              <w:rPr>
                <w:rFonts w:asciiTheme="minorHAnsi" w:eastAsia="Times New Roman" w:hAnsiTheme="minorHAnsi" w:cstheme="minorHAnsi"/>
                <w:color w:val="000000"/>
                <w:sz w:val="16"/>
                <w:szCs w:val="16"/>
                <w:lang w:val="en-US"/>
              </w:rPr>
            </w:pPr>
            <w:r w:rsidRPr="00A862BA">
              <w:rPr>
                <w:rFonts w:asciiTheme="minorHAnsi" w:eastAsia="Times New Roman" w:hAnsiTheme="minorHAnsi" w:cstheme="minorHAnsi"/>
                <w:color w:val="000000"/>
                <w:sz w:val="16"/>
                <w:szCs w:val="16"/>
                <w:lang w:val="en-US"/>
              </w:rPr>
              <w:t>1</w:t>
            </w:r>
          </w:p>
        </w:tc>
      </w:tr>
    </w:tbl>
    <w:p w14:paraId="2110833A" w14:textId="77777777" w:rsidR="006F18F9" w:rsidRDefault="006F18F9" w:rsidP="006F18F9">
      <w:pPr>
        <w:spacing w:after="0"/>
        <w:rPr>
          <w:sz w:val="22"/>
        </w:rPr>
      </w:pPr>
    </w:p>
    <w:p w14:paraId="1187037E" w14:textId="77777777" w:rsidR="006F18F9" w:rsidRDefault="006F18F9" w:rsidP="006F18F9">
      <w:pPr>
        <w:rPr>
          <w:sz w:val="22"/>
        </w:rPr>
      </w:pPr>
      <w:r>
        <w:rPr>
          <w:sz w:val="22"/>
        </w:rPr>
        <w:br w:type="page"/>
      </w:r>
    </w:p>
    <w:p w14:paraId="039DADD4" w14:textId="77777777" w:rsidR="006F18F9" w:rsidRDefault="006F18F9" w:rsidP="006F18F9">
      <w:pPr>
        <w:spacing w:after="0"/>
        <w:rPr>
          <w:sz w:val="22"/>
        </w:rPr>
      </w:pPr>
    </w:p>
    <w:p w14:paraId="53224235" w14:textId="1D4C9F2D" w:rsidR="006F18F9" w:rsidRDefault="006F18F9" w:rsidP="00ED5E60">
      <w:pPr>
        <w:pStyle w:val="Heading2"/>
        <w:numPr>
          <w:ilvl w:val="1"/>
          <w:numId w:val="20"/>
        </w:numPr>
      </w:pPr>
      <w:bookmarkStart w:id="1736" w:name="_Toc461707153"/>
      <w:bookmarkStart w:id="1737" w:name="_Toc463013464"/>
      <w:r w:rsidRPr="004E359E">
        <w:t xml:space="preserve">User </w:t>
      </w:r>
      <w:r>
        <w:t>settings Colleagues</w:t>
      </w:r>
      <w:bookmarkEnd w:id="1736"/>
      <w:bookmarkEnd w:id="1737"/>
    </w:p>
    <w:p w14:paraId="1F83460F" w14:textId="77777777" w:rsidR="00E20DD3" w:rsidRPr="00E20DD3" w:rsidRDefault="00E20DD3" w:rsidP="00E20DD3">
      <w:pPr>
        <w:rPr>
          <w:lang w:val="en-US" w:eastAsia="en-GB"/>
        </w:rPr>
      </w:pPr>
    </w:p>
    <w:tbl>
      <w:tblPr>
        <w:tblStyle w:val="TableGrid"/>
        <w:tblW w:w="9532" w:type="dxa"/>
        <w:tblInd w:w="-289" w:type="dxa"/>
        <w:tblLayout w:type="fixed"/>
        <w:tblLook w:val="04A0" w:firstRow="1" w:lastRow="0" w:firstColumn="1" w:lastColumn="0" w:noHBand="0" w:noVBand="1"/>
      </w:tblPr>
      <w:tblGrid>
        <w:gridCol w:w="568"/>
        <w:gridCol w:w="1134"/>
        <w:gridCol w:w="1417"/>
        <w:gridCol w:w="5529"/>
        <w:gridCol w:w="884"/>
      </w:tblGrid>
      <w:tr w:rsidR="006F18F9" w:rsidRPr="00193438" w14:paraId="56503E0A" w14:textId="77777777" w:rsidTr="00106C8A">
        <w:trPr>
          <w:trHeight w:val="280"/>
        </w:trPr>
        <w:tc>
          <w:tcPr>
            <w:tcW w:w="568" w:type="dxa"/>
            <w:shd w:val="clear" w:color="auto" w:fill="122632" w:themeFill="text1"/>
            <w:hideMark/>
          </w:tcPr>
          <w:p w14:paraId="6452BAD3"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Id</w:t>
            </w:r>
          </w:p>
        </w:tc>
        <w:tc>
          <w:tcPr>
            <w:tcW w:w="1134" w:type="dxa"/>
            <w:shd w:val="clear" w:color="auto" w:fill="122632" w:themeFill="text1"/>
            <w:hideMark/>
          </w:tcPr>
          <w:p w14:paraId="54D62D1B"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category</w:t>
            </w:r>
          </w:p>
        </w:tc>
        <w:tc>
          <w:tcPr>
            <w:tcW w:w="1417" w:type="dxa"/>
            <w:shd w:val="clear" w:color="auto" w:fill="122632" w:themeFill="text1"/>
            <w:hideMark/>
          </w:tcPr>
          <w:p w14:paraId="378D59B3"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name</w:t>
            </w:r>
          </w:p>
        </w:tc>
        <w:tc>
          <w:tcPr>
            <w:tcW w:w="5529" w:type="dxa"/>
            <w:shd w:val="clear" w:color="auto" w:fill="122632" w:themeFill="text1"/>
            <w:hideMark/>
          </w:tcPr>
          <w:p w14:paraId="44B6E94A"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Description</w:t>
            </w:r>
          </w:p>
        </w:tc>
        <w:tc>
          <w:tcPr>
            <w:tcW w:w="884" w:type="dxa"/>
            <w:shd w:val="clear" w:color="auto" w:fill="122632" w:themeFill="text1"/>
            <w:hideMark/>
          </w:tcPr>
          <w:p w14:paraId="38209DBD"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Priority</w:t>
            </w:r>
          </w:p>
        </w:tc>
      </w:tr>
      <w:tr w:rsidR="006F18F9" w:rsidRPr="00606C71" w14:paraId="477147D7" w14:textId="77777777" w:rsidTr="00106C8A">
        <w:trPr>
          <w:trHeight w:val="988"/>
        </w:trPr>
        <w:tc>
          <w:tcPr>
            <w:tcW w:w="568" w:type="dxa"/>
          </w:tcPr>
          <w:p w14:paraId="5F68F26D" w14:textId="77777777" w:rsidR="006F18F9" w:rsidRPr="00A734BB" w:rsidRDefault="006F18F9" w:rsidP="00106C8A">
            <w:pPr>
              <w:rPr>
                <w:rFonts w:asciiTheme="minorHAnsi" w:eastAsia="Times New Roman" w:hAnsiTheme="minorHAnsi" w:cstheme="minorHAnsi"/>
                <w:color w:val="000000"/>
                <w:sz w:val="16"/>
                <w:szCs w:val="16"/>
                <w:highlight w:val="yellow"/>
                <w:lang w:val="en-US"/>
              </w:rPr>
            </w:pPr>
          </w:p>
        </w:tc>
        <w:tc>
          <w:tcPr>
            <w:tcW w:w="8964" w:type="dxa"/>
            <w:gridSpan w:val="4"/>
          </w:tcPr>
          <w:p w14:paraId="582935E9" w14:textId="77777777" w:rsidR="006F18F9" w:rsidRDefault="006F18F9" w:rsidP="00106C8A">
            <w:pPr>
              <w:rPr>
                <w:rFonts w:asciiTheme="minorHAnsi" w:eastAsia="Times New Roman" w:hAnsiTheme="minorHAnsi" w:cstheme="minorHAnsi"/>
                <w:color w:val="000000"/>
                <w:sz w:val="16"/>
                <w:szCs w:val="16"/>
                <w:lang w:val="en-US"/>
              </w:rPr>
            </w:pPr>
          </w:p>
          <w:p w14:paraId="4005FE37" w14:textId="75990865" w:rsidR="006F18F9" w:rsidRDefault="006F18F9" w:rsidP="00106C8A">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  </w:t>
            </w:r>
            <w:r w:rsidR="00D41ADE">
              <w:rPr>
                <w:noProof/>
                <w:lang w:val="sk-SK" w:eastAsia="sk-SK"/>
              </w:rPr>
              <w:drawing>
                <wp:inline distT="0" distB="0" distL="0" distR="0" wp14:anchorId="0AE3EE94" wp14:editId="65444CC0">
                  <wp:extent cx="5554980" cy="3676650"/>
                  <wp:effectExtent l="0" t="0" r="762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54980" cy="3676650"/>
                          </a:xfrm>
                          <a:prstGeom prst="rect">
                            <a:avLst/>
                          </a:prstGeom>
                        </pic:spPr>
                      </pic:pic>
                    </a:graphicData>
                  </a:graphic>
                </wp:inline>
              </w:drawing>
            </w:r>
          </w:p>
          <w:p w14:paraId="40F66443" w14:textId="77777777" w:rsidR="006F18F9" w:rsidRPr="00606C71" w:rsidRDefault="006F18F9" w:rsidP="00106C8A">
            <w:pPr>
              <w:rPr>
                <w:rFonts w:asciiTheme="minorHAnsi" w:eastAsia="Times New Roman" w:hAnsiTheme="minorHAnsi" w:cstheme="minorHAnsi"/>
                <w:color w:val="000000"/>
                <w:sz w:val="16"/>
                <w:szCs w:val="16"/>
                <w:highlight w:val="yellow"/>
                <w:lang w:val="en-US"/>
              </w:rPr>
            </w:pPr>
          </w:p>
        </w:tc>
      </w:tr>
      <w:tr w:rsidR="006F18F9" w:rsidRPr="00606C71" w14:paraId="30A94DF5" w14:textId="77777777" w:rsidTr="00106C8A">
        <w:trPr>
          <w:trHeight w:val="988"/>
        </w:trPr>
        <w:tc>
          <w:tcPr>
            <w:tcW w:w="568" w:type="dxa"/>
          </w:tcPr>
          <w:p w14:paraId="5FDDD35A" w14:textId="7254CF7D" w:rsidR="006F18F9" w:rsidRPr="00691EFA" w:rsidRDefault="006F18F9" w:rsidP="00106C8A">
            <w:pPr>
              <w:rPr>
                <w:rFonts w:asciiTheme="minorHAnsi" w:eastAsia="Times New Roman" w:hAnsiTheme="minorHAnsi" w:cstheme="minorHAnsi"/>
                <w:color w:val="000000"/>
                <w:sz w:val="16"/>
                <w:szCs w:val="16"/>
                <w:lang w:val="en-US"/>
              </w:rPr>
            </w:pPr>
          </w:p>
        </w:tc>
        <w:tc>
          <w:tcPr>
            <w:tcW w:w="1134" w:type="dxa"/>
          </w:tcPr>
          <w:p w14:paraId="5C021223" w14:textId="77777777" w:rsidR="006F18F9" w:rsidRPr="00691EFA" w:rsidRDefault="006F18F9" w:rsidP="00106C8A">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My Settings</w:t>
            </w:r>
          </w:p>
        </w:tc>
        <w:tc>
          <w:tcPr>
            <w:tcW w:w="1417" w:type="dxa"/>
          </w:tcPr>
          <w:p w14:paraId="567EBEE0" w14:textId="77777777" w:rsidR="006F18F9" w:rsidRPr="00691EFA" w:rsidRDefault="006F18F9" w:rsidP="00106C8A">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Colleagues </w:t>
            </w:r>
            <w:r w:rsidRPr="00691EFA">
              <w:rPr>
                <w:rFonts w:asciiTheme="minorHAnsi" w:eastAsia="Times New Roman" w:hAnsiTheme="minorHAnsi" w:cstheme="minorHAnsi"/>
                <w:color w:val="000000"/>
                <w:sz w:val="16"/>
                <w:szCs w:val="16"/>
                <w:lang w:val="en-US"/>
              </w:rPr>
              <w:t xml:space="preserve">manager </w:t>
            </w:r>
          </w:p>
        </w:tc>
        <w:tc>
          <w:tcPr>
            <w:tcW w:w="5529" w:type="dxa"/>
          </w:tcPr>
          <w:p w14:paraId="576D825F" w14:textId="77777777" w:rsidR="006F18F9" w:rsidRDefault="006F18F9" w:rsidP="00106C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on my settings page</w:t>
            </w:r>
          </w:p>
          <w:p w14:paraId="1F2F5F0A" w14:textId="77777777" w:rsidR="006F18F9" w:rsidRPr="00691EFA" w:rsidRDefault="006F18F9" w:rsidP="00106C8A">
            <w:pPr>
              <w:rPr>
                <w:rFonts w:asciiTheme="minorHAnsi" w:eastAsia="Times New Roman" w:hAnsiTheme="minorHAnsi" w:cstheme="minorHAnsi"/>
                <w:sz w:val="16"/>
                <w:szCs w:val="16"/>
                <w:lang w:val="en-US" w:eastAsia="ru-RU"/>
              </w:rPr>
            </w:pPr>
            <w:r w:rsidRPr="00691EFA">
              <w:rPr>
                <w:rFonts w:asciiTheme="minorHAnsi" w:eastAsia="Times New Roman" w:hAnsiTheme="minorHAnsi" w:cstheme="minorHAnsi"/>
                <w:color w:val="0000FF"/>
                <w:sz w:val="16"/>
                <w:szCs w:val="16"/>
                <w:lang w:val="en-US" w:eastAsia="ru-RU"/>
              </w:rPr>
              <w:t>And</w:t>
            </w:r>
            <w:r w:rsidRPr="00691EFA">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 xml:space="preserve">I </w:t>
            </w:r>
            <w:r w:rsidRPr="00691EFA">
              <w:rPr>
                <w:rFonts w:asciiTheme="minorHAnsi" w:eastAsia="Times New Roman" w:hAnsiTheme="minorHAnsi" w:cstheme="minorHAnsi"/>
                <w:sz w:val="16"/>
                <w:szCs w:val="16"/>
                <w:lang w:val="en-US" w:eastAsia="ru-RU"/>
              </w:rPr>
              <w:t>clicked the “</w:t>
            </w:r>
            <w:r>
              <w:rPr>
                <w:rFonts w:asciiTheme="minorHAnsi" w:eastAsia="Times New Roman" w:hAnsiTheme="minorHAnsi" w:cstheme="minorHAnsi"/>
                <w:sz w:val="16"/>
                <w:szCs w:val="16"/>
                <w:lang w:val="en-US" w:eastAsia="ru-RU"/>
              </w:rPr>
              <w:t>Colleagues</w:t>
            </w:r>
            <w:r w:rsidRPr="00691EFA">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tab</w:t>
            </w:r>
            <w:r w:rsidRPr="00691EFA">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in the left navigation</w:t>
            </w:r>
          </w:p>
          <w:p w14:paraId="775DC504" w14:textId="77777777" w:rsidR="006F18F9" w:rsidRPr="00691EFA" w:rsidRDefault="006F18F9" w:rsidP="00106C8A">
            <w:pPr>
              <w:rPr>
                <w:rFonts w:asciiTheme="minorHAnsi" w:eastAsia="Times New Roman" w:hAnsiTheme="minorHAnsi" w:cstheme="minorHAnsi"/>
                <w:sz w:val="16"/>
                <w:szCs w:val="16"/>
                <w:lang w:val="en-US" w:eastAsia="ru-RU"/>
              </w:rPr>
            </w:pPr>
            <w:r w:rsidRPr="00691EFA">
              <w:rPr>
                <w:rFonts w:asciiTheme="minorHAnsi" w:eastAsia="Times New Roman" w:hAnsiTheme="minorHAnsi" w:cstheme="minorHAnsi"/>
                <w:color w:val="0000FF"/>
                <w:sz w:val="16"/>
                <w:szCs w:val="16"/>
                <w:lang w:val="en-US" w:eastAsia="ru-RU"/>
              </w:rPr>
              <w:t>Then</w:t>
            </w:r>
            <w:r w:rsidRPr="00691EFA">
              <w:rPr>
                <w:rFonts w:asciiTheme="minorHAnsi" w:eastAsia="Times New Roman" w:hAnsiTheme="minorHAnsi" w:cstheme="minorHAnsi"/>
                <w:sz w:val="16"/>
                <w:szCs w:val="16"/>
                <w:lang w:val="en-US" w:eastAsia="ru-RU"/>
              </w:rPr>
              <w:t xml:space="preserve"> I can </w:t>
            </w:r>
            <w:r>
              <w:rPr>
                <w:rFonts w:asciiTheme="minorHAnsi" w:eastAsia="Times New Roman" w:hAnsiTheme="minorHAnsi" w:cstheme="minorHAnsi"/>
                <w:sz w:val="16"/>
                <w:szCs w:val="16"/>
                <w:lang w:val="en-US" w:eastAsia="ru-RU"/>
              </w:rPr>
              <w:t>manage my colleagues’ selection that will appear on my profile.</w:t>
            </w:r>
          </w:p>
          <w:p w14:paraId="635C281B" w14:textId="77777777" w:rsidR="006F18F9" w:rsidRPr="00691EFA" w:rsidRDefault="006F18F9" w:rsidP="00106C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When</w:t>
            </w:r>
            <w:r w:rsidRPr="00691EFA">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 xml:space="preserve">I click on one or more colleagues from the list  </w:t>
            </w:r>
          </w:p>
          <w:p w14:paraId="617B852C" w14:textId="77777777" w:rsidR="006F18F9" w:rsidRDefault="006F18F9" w:rsidP="00106C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w:t>
            </w:r>
            <w:r w:rsidRPr="00691EFA">
              <w:rPr>
                <w:rFonts w:asciiTheme="minorHAnsi" w:eastAsia="Times New Roman" w:hAnsiTheme="minorHAnsi" w:cstheme="minorHAnsi"/>
                <w:color w:val="0000FF"/>
                <w:sz w:val="16"/>
                <w:szCs w:val="16"/>
                <w:lang w:val="en-US" w:eastAsia="ru-RU"/>
              </w:rPr>
              <w:t>hen</w:t>
            </w:r>
            <w:r w:rsidRPr="00691EFA">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I can use the actions delete or edit colleagues buttons</w:t>
            </w:r>
          </w:p>
          <w:p w14:paraId="5AB0E25E" w14:textId="4BA5E9DC" w:rsidR="006F18F9" w:rsidRDefault="006F18F9" w:rsidP="00106C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And</w:t>
            </w:r>
            <w:r w:rsidRPr="00691EFA">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with the view suggestions button, the system will open a pop-up SharePoint form to show me colleague suggestions based on Active Directory</w:t>
            </w:r>
            <w:r w:rsidR="00D41ADE">
              <w:rPr>
                <w:rFonts w:asciiTheme="minorHAnsi" w:eastAsia="Times New Roman" w:hAnsiTheme="minorHAnsi" w:cstheme="minorHAnsi"/>
                <w:sz w:val="16"/>
                <w:szCs w:val="16"/>
                <w:lang w:val="en-US" w:eastAsia="ru-RU"/>
              </w:rPr>
              <w:t xml:space="preserve"> / Nakisa / SAP</w:t>
            </w:r>
            <w:r>
              <w:rPr>
                <w:rFonts w:asciiTheme="minorHAnsi" w:eastAsia="Times New Roman" w:hAnsiTheme="minorHAnsi" w:cstheme="minorHAnsi"/>
                <w:sz w:val="16"/>
                <w:szCs w:val="16"/>
                <w:lang w:val="en-US" w:eastAsia="ru-RU"/>
              </w:rPr>
              <w:t>.</w:t>
            </w:r>
          </w:p>
          <w:p w14:paraId="4EE913E1" w14:textId="77777777" w:rsidR="006F18F9" w:rsidRDefault="006F18F9" w:rsidP="00106C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And</w:t>
            </w:r>
            <w:r w:rsidRPr="00691EFA">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 xml:space="preserve">with the add colleagues button, the system will open a pop-up SharePoint form to search and add a colleague to my list. </w:t>
            </w:r>
          </w:p>
          <w:p w14:paraId="5EAC6F82" w14:textId="77777777" w:rsidR="006F18F9" w:rsidRDefault="006F18F9" w:rsidP="00106C8A">
            <w:pPr>
              <w:rPr>
                <w:rFonts w:asciiTheme="minorHAnsi" w:eastAsia="Times New Roman" w:hAnsiTheme="minorHAnsi" w:cstheme="minorHAnsi"/>
                <w:sz w:val="16"/>
                <w:szCs w:val="16"/>
                <w:lang w:val="en-US" w:eastAsia="ru-RU"/>
              </w:rPr>
            </w:pPr>
          </w:p>
          <w:p w14:paraId="183EC717" w14:textId="77777777" w:rsidR="006F18F9" w:rsidRPr="00FA4C29" w:rsidRDefault="006F18F9" w:rsidP="00106C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*This is an OOB SharePoint web-part, like the existing form used on JTI’s current intranet.</w:t>
            </w:r>
          </w:p>
        </w:tc>
        <w:tc>
          <w:tcPr>
            <w:tcW w:w="884" w:type="dxa"/>
          </w:tcPr>
          <w:p w14:paraId="3B68704F" w14:textId="77777777" w:rsidR="006F18F9" w:rsidRPr="00A862BA" w:rsidRDefault="006F18F9" w:rsidP="00106C8A">
            <w:pPr>
              <w:jc w:val="right"/>
              <w:rPr>
                <w:rFonts w:asciiTheme="minorHAnsi" w:eastAsia="Times New Roman" w:hAnsiTheme="minorHAnsi" w:cstheme="minorHAnsi"/>
                <w:color w:val="000000"/>
                <w:sz w:val="16"/>
                <w:szCs w:val="16"/>
                <w:lang w:val="en-US"/>
              </w:rPr>
            </w:pPr>
            <w:r w:rsidRPr="00A862BA">
              <w:rPr>
                <w:rFonts w:asciiTheme="minorHAnsi" w:eastAsia="Times New Roman" w:hAnsiTheme="minorHAnsi" w:cstheme="minorHAnsi"/>
                <w:color w:val="000000"/>
                <w:sz w:val="16"/>
                <w:szCs w:val="16"/>
                <w:lang w:val="en-US"/>
              </w:rPr>
              <w:t>1</w:t>
            </w:r>
          </w:p>
        </w:tc>
      </w:tr>
      <w:tr w:rsidR="0023418A" w:rsidRPr="00606C71" w14:paraId="60E7A165" w14:textId="77777777" w:rsidTr="00106C8A">
        <w:trPr>
          <w:trHeight w:val="988"/>
        </w:trPr>
        <w:tc>
          <w:tcPr>
            <w:tcW w:w="568" w:type="dxa"/>
          </w:tcPr>
          <w:p w14:paraId="6E4F8567" w14:textId="77777777" w:rsidR="0023418A" w:rsidRPr="00691EFA" w:rsidRDefault="0023418A" w:rsidP="0023418A">
            <w:pPr>
              <w:rPr>
                <w:rFonts w:asciiTheme="minorHAnsi" w:eastAsia="Times New Roman" w:hAnsiTheme="minorHAnsi" w:cstheme="minorHAnsi"/>
                <w:color w:val="000000"/>
                <w:sz w:val="16"/>
                <w:szCs w:val="16"/>
                <w:lang w:val="en-US"/>
              </w:rPr>
            </w:pPr>
          </w:p>
        </w:tc>
        <w:tc>
          <w:tcPr>
            <w:tcW w:w="1134" w:type="dxa"/>
          </w:tcPr>
          <w:p w14:paraId="7BBDB29B" w14:textId="377B0F25" w:rsidR="0023418A" w:rsidRDefault="0023418A" w:rsidP="0023418A">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Contact us</w:t>
            </w:r>
          </w:p>
        </w:tc>
        <w:tc>
          <w:tcPr>
            <w:tcW w:w="1417" w:type="dxa"/>
          </w:tcPr>
          <w:p w14:paraId="3779DD9E" w14:textId="0700CD92" w:rsidR="0023418A" w:rsidRDefault="0023418A" w:rsidP="0023418A">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Contact us</w:t>
            </w:r>
          </w:p>
        </w:tc>
        <w:tc>
          <w:tcPr>
            <w:tcW w:w="5529" w:type="dxa"/>
          </w:tcPr>
          <w:p w14:paraId="5937D33C" w14:textId="44DB0652" w:rsidR="0023418A" w:rsidRDefault="0023418A" w:rsidP="0023418A">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Contact us = GSD</w:t>
            </w:r>
          </w:p>
        </w:tc>
        <w:tc>
          <w:tcPr>
            <w:tcW w:w="884" w:type="dxa"/>
          </w:tcPr>
          <w:p w14:paraId="4DAF80A9" w14:textId="77777777" w:rsidR="0023418A" w:rsidRPr="00A862BA" w:rsidRDefault="0023418A" w:rsidP="0023418A">
            <w:pPr>
              <w:jc w:val="right"/>
              <w:rPr>
                <w:rFonts w:asciiTheme="minorHAnsi" w:eastAsia="Times New Roman" w:hAnsiTheme="minorHAnsi" w:cstheme="minorHAnsi"/>
                <w:color w:val="000000"/>
                <w:sz w:val="16"/>
                <w:szCs w:val="16"/>
                <w:lang w:val="en-US"/>
              </w:rPr>
            </w:pPr>
          </w:p>
        </w:tc>
      </w:tr>
    </w:tbl>
    <w:p w14:paraId="6A207FE0" w14:textId="77777777" w:rsidR="006F18F9" w:rsidRDefault="006F18F9" w:rsidP="006F18F9">
      <w:pPr>
        <w:spacing w:after="0"/>
        <w:rPr>
          <w:sz w:val="22"/>
        </w:rPr>
      </w:pPr>
    </w:p>
    <w:p w14:paraId="7BD6A656" w14:textId="77777777" w:rsidR="006F18F9" w:rsidRDefault="006F18F9" w:rsidP="006F18F9">
      <w:pPr>
        <w:spacing w:after="0"/>
        <w:rPr>
          <w:sz w:val="22"/>
        </w:rPr>
      </w:pPr>
    </w:p>
    <w:p w14:paraId="74B83C02" w14:textId="77777777" w:rsidR="006F18F9" w:rsidRDefault="006F18F9" w:rsidP="006F18F9">
      <w:pPr>
        <w:spacing w:after="0"/>
        <w:rPr>
          <w:sz w:val="22"/>
        </w:rPr>
      </w:pPr>
    </w:p>
    <w:p w14:paraId="5AE301DA" w14:textId="77777777" w:rsidR="006F18F9" w:rsidRDefault="006F18F9" w:rsidP="006F18F9">
      <w:pPr>
        <w:spacing w:after="0"/>
        <w:rPr>
          <w:sz w:val="22"/>
        </w:rPr>
      </w:pPr>
    </w:p>
    <w:p w14:paraId="51CADC0A" w14:textId="77777777" w:rsidR="006F18F9" w:rsidRDefault="006F18F9" w:rsidP="006F18F9">
      <w:pPr>
        <w:spacing w:after="0"/>
        <w:rPr>
          <w:sz w:val="22"/>
        </w:rPr>
      </w:pPr>
    </w:p>
    <w:p w14:paraId="6E684F49" w14:textId="77777777" w:rsidR="006F18F9" w:rsidRDefault="006F18F9" w:rsidP="006F18F9">
      <w:pPr>
        <w:spacing w:after="0"/>
        <w:rPr>
          <w:sz w:val="22"/>
        </w:rPr>
      </w:pPr>
    </w:p>
    <w:p w14:paraId="32B693B0" w14:textId="77777777" w:rsidR="006F18F9" w:rsidRDefault="006F18F9" w:rsidP="006F18F9">
      <w:pPr>
        <w:spacing w:after="0"/>
        <w:rPr>
          <w:sz w:val="22"/>
        </w:rPr>
      </w:pPr>
    </w:p>
    <w:p w14:paraId="214C9DA2" w14:textId="77777777" w:rsidR="006F18F9" w:rsidRDefault="006F18F9" w:rsidP="006F18F9">
      <w:pPr>
        <w:spacing w:after="0"/>
        <w:rPr>
          <w:sz w:val="22"/>
        </w:rPr>
      </w:pPr>
    </w:p>
    <w:p w14:paraId="13480966" w14:textId="77777777" w:rsidR="006F18F9" w:rsidRDefault="006F18F9" w:rsidP="006F18F9">
      <w:pPr>
        <w:spacing w:after="0"/>
        <w:rPr>
          <w:sz w:val="22"/>
        </w:rPr>
      </w:pPr>
    </w:p>
    <w:p w14:paraId="4D9D54B6" w14:textId="77777777" w:rsidR="006F18F9" w:rsidRDefault="006F18F9" w:rsidP="006F18F9">
      <w:pPr>
        <w:spacing w:after="0"/>
        <w:rPr>
          <w:sz w:val="22"/>
        </w:rPr>
      </w:pPr>
    </w:p>
    <w:p w14:paraId="27C7AEF9" w14:textId="77777777" w:rsidR="006F18F9" w:rsidRDefault="006F18F9" w:rsidP="006F18F9">
      <w:pPr>
        <w:spacing w:after="0"/>
        <w:rPr>
          <w:sz w:val="22"/>
        </w:rPr>
      </w:pPr>
    </w:p>
    <w:p w14:paraId="05D51612" w14:textId="77777777" w:rsidR="006F18F9" w:rsidRDefault="006F18F9" w:rsidP="00ED5E60">
      <w:pPr>
        <w:pStyle w:val="Heading1"/>
        <w:numPr>
          <w:ilvl w:val="0"/>
          <w:numId w:val="20"/>
        </w:numPr>
      </w:pPr>
      <w:bookmarkStart w:id="1738" w:name="_Toc461707154"/>
      <w:bookmarkStart w:id="1739" w:name="_Toc463013465"/>
      <w:r>
        <w:t>Onboarding page components</w:t>
      </w:r>
      <w:bookmarkEnd w:id="1738"/>
      <w:bookmarkEnd w:id="1739"/>
    </w:p>
    <w:p w14:paraId="5E73D4E8" w14:textId="16811EEA" w:rsidR="00EF5669" w:rsidRDefault="006F18F9" w:rsidP="00ED5E60">
      <w:pPr>
        <w:pStyle w:val="Heading2"/>
        <w:numPr>
          <w:ilvl w:val="1"/>
          <w:numId w:val="20"/>
        </w:numPr>
      </w:pPr>
      <w:bookmarkStart w:id="1740" w:name="_Toc461707155"/>
      <w:bookmarkStart w:id="1741" w:name="_Toc463013466"/>
      <w:r>
        <w:t>Login pag</w:t>
      </w:r>
      <w:r w:rsidR="00E20DD3">
        <w:t>e</w:t>
      </w:r>
      <w:bookmarkEnd w:id="1740"/>
      <w:bookmarkEnd w:id="1741"/>
    </w:p>
    <w:p w14:paraId="40E10CD4" w14:textId="22D5E735" w:rsidR="00526A63" w:rsidRPr="00526A63" w:rsidRDefault="008F5848" w:rsidP="00526A63">
      <w:pPr>
        <w:pStyle w:val="Bodycopy"/>
        <w:ind w:left="0"/>
        <w:rPr>
          <w:rFonts w:asciiTheme="minorHAnsi" w:hAnsiTheme="minorHAnsi" w:cstheme="minorHAnsi"/>
          <w:color w:val="8F9195" w:themeColor="text2"/>
          <w:sz w:val="22"/>
        </w:rPr>
      </w:pPr>
      <w:hyperlink r:id="rId142" w:history="1">
        <w:r w:rsidR="00526A63" w:rsidRPr="00616267">
          <w:rPr>
            <w:rStyle w:val="Hyperlink"/>
            <w:rFonts w:asciiTheme="minorHAnsi" w:hAnsiTheme="minorHAnsi" w:cstheme="minorHAnsi"/>
            <w:sz w:val="22"/>
          </w:rPr>
          <w:t>http://insidejti.azurewebsites.net/public/login.html</w:t>
        </w:r>
      </w:hyperlink>
    </w:p>
    <w:tbl>
      <w:tblPr>
        <w:tblStyle w:val="TableGrid"/>
        <w:tblW w:w="9532" w:type="dxa"/>
        <w:tblInd w:w="-289" w:type="dxa"/>
        <w:tblLayout w:type="fixed"/>
        <w:tblLook w:val="04A0" w:firstRow="1" w:lastRow="0" w:firstColumn="1" w:lastColumn="0" w:noHBand="0" w:noVBand="1"/>
      </w:tblPr>
      <w:tblGrid>
        <w:gridCol w:w="568"/>
        <w:gridCol w:w="1134"/>
        <w:gridCol w:w="1417"/>
        <w:gridCol w:w="5529"/>
        <w:gridCol w:w="884"/>
      </w:tblGrid>
      <w:tr w:rsidR="006F18F9" w:rsidRPr="00193438" w14:paraId="52959482" w14:textId="77777777" w:rsidTr="00106C8A">
        <w:trPr>
          <w:trHeight w:val="280"/>
        </w:trPr>
        <w:tc>
          <w:tcPr>
            <w:tcW w:w="568" w:type="dxa"/>
            <w:shd w:val="clear" w:color="auto" w:fill="122632" w:themeFill="text1"/>
            <w:hideMark/>
          </w:tcPr>
          <w:p w14:paraId="0D748DCA"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Id</w:t>
            </w:r>
          </w:p>
        </w:tc>
        <w:tc>
          <w:tcPr>
            <w:tcW w:w="1134" w:type="dxa"/>
            <w:shd w:val="clear" w:color="auto" w:fill="122632" w:themeFill="text1"/>
            <w:hideMark/>
          </w:tcPr>
          <w:p w14:paraId="4B704531"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category</w:t>
            </w:r>
          </w:p>
        </w:tc>
        <w:tc>
          <w:tcPr>
            <w:tcW w:w="1417" w:type="dxa"/>
            <w:shd w:val="clear" w:color="auto" w:fill="122632" w:themeFill="text1"/>
            <w:hideMark/>
          </w:tcPr>
          <w:p w14:paraId="2D1B353B"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name</w:t>
            </w:r>
          </w:p>
        </w:tc>
        <w:tc>
          <w:tcPr>
            <w:tcW w:w="5529" w:type="dxa"/>
            <w:shd w:val="clear" w:color="auto" w:fill="122632" w:themeFill="text1"/>
            <w:hideMark/>
          </w:tcPr>
          <w:p w14:paraId="07D5D667"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Description</w:t>
            </w:r>
          </w:p>
        </w:tc>
        <w:tc>
          <w:tcPr>
            <w:tcW w:w="884" w:type="dxa"/>
            <w:shd w:val="clear" w:color="auto" w:fill="122632" w:themeFill="text1"/>
            <w:hideMark/>
          </w:tcPr>
          <w:p w14:paraId="318EE936"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Priority</w:t>
            </w:r>
          </w:p>
        </w:tc>
      </w:tr>
      <w:tr w:rsidR="006F18F9" w:rsidRPr="00606C71" w14:paraId="4A7F1F92" w14:textId="77777777" w:rsidTr="00106C8A">
        <w:trPr>
          <w:trHeight w:val="988"/>
        </w:trPr>
        <w:tc>
          <w:tcPr>
            <w:tcW w:w="568" w:type="dxa"/>
          </w:tcPr>
          <w:p w14:paraId="4F6F1B8A" w14:textId="77777777" w:rsidR="006F18F9" w:rsidRPr="00A734BB" w:rsidRDefault="006F18F9" w:rsidP="00106C8A">
            <w:pPr>
              <w:rPr>
                <w:rFonts w:asciiTheme="minorHAnsi" w:eastAsia="Times New Roman" w:hAnsiTheme="minorHAnsi" w:cstheme="minorHAnsi"/>
                <w:color w:val="000000"/>
                <w:sz w:val="16"/>
                <w:szCs w:val="16"/>
                <w:highlight w:val="yellow"/>
                <w:lang w:val="en-US"/>
              </w:rPr>
            </w:pPr>
          </w:p>
        </w:tc>
        <w:tc>
          <w:tcPr>
            <w:tcW w:w="8964" w:type="dxa"/>
            <w:gridSpan w:val="4"/>
          </w:tcPr>
          <w:p w14:paraId="74804E94" w14:textId="77777777" w:rsidR="006F18F9" w:rsidRDefault="006F18F9" w:rsidP="00106C8A">
            <w:pPr>
              <w:rPr>
                <w:rFonts w:asciiTheme="minorHAnsi" w:eastAsia="Times New Roman" w:hAnsiTheme="minorHAnsi" w:cstheme="minorHAnsi"/>
                <w:color w:val="000000"/>
                <w:sz w:val="16"/>
                <w:szCs w:val="16"/>
                <w:lang w:val="en-US"/>
              </w:rPr>
            </w:pPr>
          </w:p>
          <w:p w14:paraId="79536E9C" w14:textId="372280EA" w:rsidR="006F18F9" w:rsidRPr="00A76A9E" w:rsidRDefault="006F18F9" w:rsidP="00106C8A">
            <w:pPr>
              <w:rPr>
                <w:noProof/>
                <w:lang w:val="en-US"/>
              </w:rPr>
            </w:pPr>
            <w:r>
              <w:rPr>
                <w:rFonts w:asciiTheme="minorHAnsi" w:eastAsia="Times New Roman" w:hAnsiTheme="minorHAnsi" w:cstheme="minorHAnsi"/>
                <w:color w:val="000000"/>
                <w:sz w:val="16"/>
                <w:szCs w:val="16"/>
                <w:lang w:val="en-US"/>
              </w:rPr>
              <w:t xml:space="preserve">  </w:t>
            </w:r>
            <w:r w:rsidR="00D41ADE">
              <w:rPr>
                <w:noProof/>
                <w:lang w:val="sk-SK" w:eastAsia="sk-SK"/>
              </w:rPr>
              <w:drawing>
                <wp:inline distT="0" distB="0" distL="0" distR="0" wp14:anchorId="41B8514C" wp14:editId="5713A49A">
                  <wp:extent cx="5554980" cy="3338830"/>
                  <wp:effectExtent l="0" t="0" r="762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54980" cy="3338830"/>
                          </a:xfrm>
                          <a:prstGeom prst="rect">
                            <a:avLst/>
                          </a:prstGeom>
                        </pic:spPr>
                      </pic:pic>
                    </a:graphicData>
                  </a:graphic>
                </wp:inline>
              </w:drawing>
            </w:r>
          </w:p>
          <w:p w14:paraId="10C757C7" w14:textId="77777777" w:rsidR="006F18F9" w:rsidRPr="00606C71" w:rsidRDefault="006F18F9" w:rsidP="00106C8A">
            <w:pPr>
              <w:rPr>
                <w:rFonts w:asciiTheme="minorHAnsi" w:eastAsia="Times New Roman" w:hAnsiTheme="minorHAnsi" w:cstheme="minorHAnsi"/>
                <w:color w:val="000000"/>
                <w:sz w:val="16"/>
                <w:szCs w:val="16"/>
                <w:highlight w:val="yellow"/>
                <w:lang w:val="en-US"/>
              </w:rPr>
            </w:pPr>
          </w:p>
        </w:tc>
      </w:tr>
      <w:tr w:rsidR="006F18F9" w:rsidRPr="00193438" w14:paraId="6EF17ABD" w14:textId="77777777" w:rsidTr="00106C8A">
        <w:trPr>
          <w:trHeight w:val="280"/>
        </w:trPr>
        <w:tc>
          <w:tcPr>
            <w:tcW w:w="568" w:type="dxa"/>
            <w:shd w:val="clear" w:color="auto" w:fill="auto"/>
          </w:tcPr>
          <w:p w14:paraId="09EAF950"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color w:val="000000"/>
                <w:sz w:val="16"/>
                <w:szCs w:val="16"/>
                <w:lang w:val="en-US"/>
              </w:rPr>
              <w:t>13</w:t>
            </w:r>
            <w:r w:rsidRPr="00691EFA">
              <w:rPr>
                <w:rFonts w:asciiTheme="minorHAnsi" w:eastAsia="Times New Roman" w:hAnsiTheme="minorHAnsi" w:cstheme="minorHAnsi"/>
                <w:color w:val="000000"/>
                <w:sz w:val="16"/>
                <w:szCs w:val="16"/>
                <w:lang w:val="en-US"/>
              </w:rPr>
              <w:t>.1</w:t>
            </w:r>
          </w:p>
        </w:tc>
        <w:tc>
          <w:tcPr>
            <w:tcW w:w="1134" w:type="dxa"/>
            <w:shd w:val="clear" w:color="auto" w:fill="auto"/>
          </w:tcPr>
          <w:p w14:paraId="166B1A4D" w14:textId="77777777" w:rsidR="006F18F9" w:rsidRDefault="006F18F9" w:rsidP="00106C8A">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color w:val="000000"/>
                <w:sz w:val="16"/>
                <w:szCs w:val="16"/>
                <w:lang w:val="en-US"/>
              </w:rPr>
              <w:t>Onboarding</w:t>
            </w:r>
          </w:p>
        </w:tc>
        <w:tc>
          <w:tcPr>
            <w:tcW w:w="1417" w:type="dxa"/>
            <w:shd w:val="clear" w:color="auto" w:fill="auto"/>
          </w:tcPr>
          <w:p w14:paraId="25DCC435" w14:textId="77777777" w:rsidR="006F18F9" w:rsidRDefault="006F18F9" w:rsidP="00106C8A">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color w:val="000000"/>
                <w:sz w:val="16"/>
                <w:szCs w:val="16"/>
                <w:lang w:val="en-US"/>
              </w:rPr>
              <w:t>Login</w:t>
            </w:r>
          </w:p>
        </w:tc>
        <w:tc>
          <w:tcPr>
            <w:tcW w:w="5529" w:type="dxa"/>
            <w:shd w:val="clear" w:color="auto" w:fill="auto"/>
          </w:tcPr>
          <w:p w14:paraId="215FDCA1" w14:textId="77777777" w:rsidR="006F18F9" w:rsidRDefault="006F18F9" w:rsidP="00106C8A">
            <w:pPr>
              <w:rPr>
                <w:rFonts w:asciiTheme="minorHAnsi" w:eastAsia="Times New Roman" w:hAnsiTheme="minorHAnsi" w:cstheme="minorHAnsi"/>
                <w:sz w:val="16"/>
                <w:szCs w:val="16"/>
                <w:lang w:val="en-US" w:eastAsia="ru-RU"/>
              </w:rPr>
            </w:pPr>
            <w:r w:rsidRPr="00691EFA">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 xml:space="preserve">I am not a logged in user </w:t>
            </w:r>
          </w:p>
          <w:p w14:paraId="759FC8E1" w14:textId="77777777" w:rsidR="006F18F9" w:rsidRDefault="006F18F9" w:rsidP="00106C8A">
            <w:pPr>
              <w:rPr>
                <w:rFonts w:asciiTheme="minorHAnsi" w:eastAsia="Times New Roman" w:hAnsiTheme="minorHAnsi" w:cstheme="minorHAnsi"/>
                <w:sz w:val="16"/>
                <w:szCs w:val="16"/>
                <w:lang w:val="en-US" w:eastAsia="ru-RU"/>
              </w:rPr>
            </w:pPr>
            <w:r w:rsidRPr="00691EFA">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This is my first time landing on the JTI intranet</w:t>
            </w:r>
          </w:p>
          <w:p w14:paraId="0DEA4904" w14:textId="77777777" w:rsidR="006F18F9" w:rsidRDefault="006F18F9" w:rsidP="00106C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OR</w:t>
            </w:r>
            <w:r>
              <w:rPr>
                <w:rFonts w:asciiTheme="minorHAnsi" w:eastAsia="Times New Roman" w:hAnsiTheme="minorHAnsi" w:cstheme="minorHAnsi"/>
                <w:sz w:val="16"/>
                <w:szCs w:val="16"/>
                <w:lang w:val="en-US" w:eastAsia="ru-RU"/>
              </w:rPr>
              <w:t xml:space="preserve"> I have logged out of my intranet account</w:t>
            </w:r>
          </w:p>
          <w:p w14:paraId="6FFFD9DE" w14:textId="77777777" w:rsidR="006F18F9" w:rsidRDefault="006F18F9" w:rsidP="00106C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Then</w:t>
            </w:r>
            <w:r>
              <w:rPr>
                <w:rFonts w:asciiTheme="minorHAnsi" w:eastAsia="Times New Roman" w:hAnsiTheme="minorHAnsi" w:cstheme="minorHAnsi"/>
                <w:sz w:val="16"/>
                <w:szCs w:val="16"/>
                <w:lang w:val="en-US" w:eastAsia="ru-RU"/>
              </w:rPr>
              <w:t xml:space="preserve"> I will land on this JTI intranet login page.</w:t>
            </w:r>
          </w:p>
          <w:p w14:paraId="45561B6D" w14:textId="77777777" w:rsidR="006F18F9" w:rsidRPr="00AE235B" w:rsidRDefault="006F18F9" w:rsidP="00106C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the action is mandatory.</w:t>
            </w:r>
          </w:p>
        </w:tc>
        <w:tc>
          <w:tcPr>
            <w:tcW w:w="884" w:type="dxa"/>
            <w:shd w:val="clear" w:color="auto" w:fill="auto"/>
          </w:tcPr>
          <w:p w14:paraId="1366EF28"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sidRPr="00A862BA">
              <w:rPr>
                <w:rFonts w:asciiTheme="minorHAnsi" w:eastAsia="Times New Roman" w:hAnsiTheme="minorHAnsi" w:cstheme="minorHAnsi"/>
                <w:color w:val="000000"/>
                <w:sz w:val="16"/>
                <w:szCs w:val="16"/>
                <w:lang w:val="en-US"/>
              </w:rPr>
              <w:t>1</w:t>
            </w:r>
          </w:p>
        </w:tc>
      </w:tr>
    </w:tbl>
    <w:p w14:paraId="25A058BC" w14:textId="3286F968" w:rsidR="006F18F9" w:rsidRPr="00653794" w:rsidRDefault="006F18F9" w:rsidP="006F18F9">
      <w:pPr>
        <w:rPr>
          <w:lang w:val="en-US" w:eastAsia="en-GB"/>
        </w:rPr>
      </w:pPr>
    </w:p>
    <w:p w14:paraId="36D59B41" w14:textId="5425DFB8" w:rsidR="00E20DD3" w:rsidRDefault="00E20DD3" w:rsidP="00ED5E60">
      <w:pPr>
        <w:pStyle w:val="Heading2"/>
        <w:numPr>
          <w:ilvl w:val="1"/>
          <w:numId w:val="20"/>
        </w:numPr>
      </w:pPr>
      <w:bookmarkStart w:id="1742" w:name="_Toc461707156"/>
      <w:bookmarkStart w:id="1743" w:name="_Toc463013467"/>
      <w:r>
        <w:t>Onboarding page</w:t>
      </w:r>
      <w:bookmarkEnd w:id="1742"/>
      <w:bookmarkEnd w:id="1743"/>
    </w:p>
    <w:p w14:paraId="25C7ADB2" w14:textId="785F4833" w:rsidR="00526A63" w:rsidRPr="00526A63" w:rsidRDefault="008F5848" w:rsidP="00526A63">
      <w:pPr>
        <w:rPr>
          <w:lang w:val="en-US" w:eastAsia="en-GB"/>
        </w:rPr>
      </w:pPr>
      <w:hyperlink r:id="rId144" w:history="1">
        <w:r w:rsidR="00526A63" w:rsidRPr="00736F64">
          <w:rPr>
            <w:rStyle w:val="Hyperlink"/>
          </w:rPr>
          <w:t>http://insidejti.azurewebsites.net/public/index-tutorial.html</w:t>
        </w:r>
      </w:hyperlink>
    </w:p>
    <w:tbl>
      <w:tblPr>
        <w:tblStyle w:val="TableGrid"/>
        <w:tblW w:w="9532" w:type="dxa"/>
        <w:tblInd w:w="-289" w:type="dxa"/>
        <w:tblLayout w:type="fixed"/>
        <w:tblLook w:val="04A0" w:firstRow="1" w:lastRow="0" w:firstColumn="1" w:lastColumn="0" w:noHBand="0" w:noVBand="1"/>
      </w:tblPr>
      <w:tblGrid>
        <w:gridCol w:w="710"/>
        <w:gridCol w:w="992"/>
        <w:gridCol w:w="1417"/>
        <w:gridCol w:w="5529"/>
        <w:gridCol w:w="884"/>
      </w:tblGrid>
      <w:tr w:rsidR="006F18F9" w:rsidRPr="00193438" w14:paraId="03E5848B" w14:textId="77777777" w:rsidTr="0030720B">
        <w:trPr>
          <w:trHeight w:val="280"/>
        </w:trPr>
        <w:tc>
          <w:tcPr>
            <w:tcW w:w="710" w:type="dxa"/>
            <w:shd w:val="clear" w:color="auto" w:fill="122632" w:themeFill="text1"/>
            <w:hideMark/>
          </w:tcPr>
          <w:p w14:paraId="180AA7A7"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Id</w:t>
            </w:r>
          </w:p>
        </w:tc>
        <w:tc>
          <w:tcPr>
            <w:tcW w:w="992" w:type="dxa"/>
            <w:shd w:val="clear" w:color="auto" w:fill="122632" w:themeFill="text1"/>
            <w:hideMark/>
          </w:tcPr>
          <w:p w14:paraId="6BCE6D02"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category</w:t>
            </w:r>
          </w:p>
        </w:tc>
        <w:tc>
          <w:tcPr>
            <w:tcW w:w="1417" w:type="dxa"/>
            <w:shd w:val="clear" w:color="auto" w:fill="122632" w:themeFill="text1"/>
            <w:hideMark/>
          </w:tcPr>
          <w:p w14:paraId="6938E088"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name</w:t>
            </w:r>
          </w:p>
        </w:tc>
        <w:tc>
          <w:tcPr>
            <w:tcW w:w="5529" w:type="dxa"/>
            <w:shd w:val="clear" w:color="auto" w:fill="122632" w:themeFill="text1"/>
            <w:hideMark/>
          </w:tcPr>
          <w:p w14:paraId="460AB685"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Description</w:t>
            </w:r>
          </w:p>
        </w:tc>
        <w:tc>
          <w:tcPr>
            <w:tcW w:w="884" w:type="dxa"/>
            <w:shd w:val="clear" w:color="auto" w:fill="122632" w:themeFill="text1"/>
            <w:hideMark/>
          </w:tcPr>
          <w:p w14:paraId="2408E27C" w14:textId="77777777" w:rsidR="006F18F9" w:rsidRPr="00193438" w:rsidRDefault="006F18F9" w:rsidP="00106C8A">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Priority</w:t>
            </w:r>
          </w:p>
        </w:tc>
      </w:tr>
      <w:tr w:rsidR="006F18F9" w:rsidRPr="00606C71" w14:paraId="2F7FB5BE" w14:textId="77777777" w:rsidTr="0030720B">
        <w:trPr>
          <w:trHeight w:val="773"/>
        </w:trPr>
        <w:tc>
          <w:tcPr>
            <w:tcW w:w="710" w:type="dxa"/>
          </w:tcPr>
          <w:p w14:paraId="171A85A4" w14:textId="77777777" w:rsidR="006F18F9" w:rsidRPr="00A76A9E" w:rsidRDefault="006F18F9" w:rsidP="00106C8A">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13.2</w:t>
            </w:r>
          </w:p>
        </w:tc>
        <w:tc>
          <w:tcPr>
            <w:tcW w:w="992" w:type="dxa"/>
          </w:tcPr>
          <w:p w14:paraId="6F85A071" w14:textId="77777777" w:rsidR="006F18F9" w:rsidRPr="00691EFA" w:rsidRDefault="006F18F9" w:rsidP="00106C8A">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Wizard</w:t>
            </w:r>
          </w:p>
        </w:tc>
        <w:tc>
          <w:tcPr>
            <w:tcW w:w="1417" w:type="dxa"/>
          </w:tcPr>
          <w:p w14:paraId="74691445" w14:textId="1C7C90C1" w:rsidR="006F18F9" w:rsidRPr="00691EFA" w:rsidRDefault="00D41ADE" w:rsidP="00106C8A">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Language</w:t>
            </w:r>
          </w:p>
        </w:tc>
        <w:tc>
          <w:tcPr>
            <w:tcW w:w="5529" w:type="dxa"/>
          </w:tcPr>
          <w:p w14:paraId="7E3B99C4" w14:textId="77777777" w:rsidR="006F18F9" w:rsidRDefault="006F18F9" w:rsidP="00106C8A">
            <w:pPr>
              <w:rPr>
                <w:rFonts w:asciiTheme="minorHAnsi" w:eastAsia="Times New Roman" w:hAnsiTheme="minorHAnsi" w:cstheme="minorHAnsi"/>
                <w:sz w:val="16"/>
                <w:szCs w:val="16"/>
                <w:lang w:val="en-US" w:eastAsia="ru-RU"/>
              </w:rPr>
            </w:pPr>
            <w:r w:rsidRPr="00691EFA">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 xml:space="preserve">I am a logged in user </w:t>
            </w:r>
          </w:p>
          <w:p w14:paraId="4F86FA66" w14:textId="77777777" w:rsidR="006F18F9" w:rsidRDefault="006F18F9" w:rsidP="00106C8A">
            <w:pPr>
              <w:rPr>
                <w:rFonts w:asciiTheme="minorHAnsi" w:eastAsia="Times New Roman" w:hAnsiTheme="minorHAnsi" w:cstheme="minorHAnsi"/>
                <w:sz w:val="16"/>
                <w:szCs w:val="16"/>
                <w:lang w:val="en-US" w:eastAsia="ru-RU"/>
              </w:rPr>
            </w:pPr>
            <w:r w:rsidRPr="00691EFA">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This is my first time landing on then JTI intranet</w:t>
            </w:r>
          </w:p>
          <w:p w14:paraId="4C697283" w14:textId="77777777" w:rsidR="00E70C27" w:rsidRDefault="00E70C27" w:rsidP="00106C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Then</w:t>
            </w:r>
            <w:r>
              <w:rPr>
                <w:rFonts w:asciiTheme="minorHAnsi" w:eastAsia="Times New Roman" w:hAnsiTheme="minorHAnsi" w:cstheme="minorHAnsi"/>
                <w:sz w:val="16"/>
                <w:szCs w:val="16"/>
                <w:lang w:val="en-US" w:eastAsia="ru-RU"/>
              </w:rPr>
              <w:t xml:space="preserve"> I will land on step two of the setup wizard to set my language preference</w:t>
            </w:r>
          </w:p>
          <w:p w14:paraId="70674D53" w14:textId="3F3AC377" w:rsidR="006F18F9" w:rsidRPr="004075D4" w:rsidRDefault="006F18F9" w:rsidP="00106C8A">
            <w:pPr>
              <w:rPr>
                <w:rFonts w:asciiTheme="minorHAnsi" w:eastAsia="Times New Roman" w:hAnsiTheme="minorHAnsi" w:cstheme="minorHAnsi"/>
                <w:sz w:val="16"/>
                <w:szCs w:val="16"/>
                <w:lang w:val="en-US" w:eastAsia="ru-RU"/>
              </w:rPr>
            </w:pPr>
            <w:r w:rsidRPr="00691EFA">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the system allows me to choose to set my language preference of the intranet by</w:t>
            </w:r>
            <w:r w:rsidR="00D41ADE">
              <w:rPr>
                <w:rFonts w:asciiTheme="minorHAnsi" w:eastAsia="Times New Roman" w:hAnsiTheme="minorHAnsi" w:cstheme="minorHAnsi"/>
                <w:sz w:val="16"/>
                <w:szCs w:val="16"/>
                <w:lang w:val="en-US" w:eastAsia="ru-RU"/>
              </w:rPr>
              <w:t xml:space="preserve"> selecting from a dropdown menu</w:t>
            </w:r>
          </w:p>
        </w:tc>
        <w:tc>
          <w:tcPr>
            <w:tcW w:w="884" w:type="dxa"/>
          </w:tcPr>
          <w:p w14:paraId="460E592C" w14:textId="77777777" w:rsidR="006F18F9" w:rsidRPr="00A862BA" w:rsidRDefault="006F18F9" w:rsidP="00106C8A">
            <w:pPr>
              <w:jc w:val="right"/>
              <w:rPr>
                <w:rFonts w:asciiTheme="minorHAnsi" w:eastAsia="Times New Roman" w:hAnsiTheme="minorHAnsi" w:cstheme="minorHAnsi"/>
                <w:color w:val="000000"/>
                <w:sz w:val="16"/>
                <w:szCs w:val="16"/>
                <w:lang w:val="en-US"/>
              </w:rPr>
            </w:pPr>
            <w:r w:rsidRPr="00A862BA">
              <w:rPr>
                <w:rFonts w:asciiTheme="minorHAnsi" w:eastAsia="Times New Roman" w:hAnsiTheme="minorHAnsi" w:cstheme="minorHAnsi"/>
                <w:color w:val="000000"/>
                <w:sz w:val="16"/>
                <w:szCs w:val="16"/>
                <w:lang w:val="en-US"/>
              </w:rPr>
              <w:t>1</w:t>
            </w:r>
          </w:p>
        </w:tc>
      </w:tr>
      <w:tr w:rsidR="006F18F9" w:rsidRPr="00606C71" w14:paraId="680063C0" w14:textId="77777777" w:rsidTr="0030720B">
        <w:trPr>
          <w:trHeight w:val="773"/>
        </w:trPr>
        <w:tc>
          <w:tcPr>
            <w:tcW w:w="710" w:type="dxa"/>
          </w:tcPr>
          <w:p w14:paraId="516BFBCF" w14:textId="045AF3F8" w:rsidR="006F18F9" w:rsidRPr="00691EFA" w:rsidRDefault="006F18F9" w:rsidP="00106C8A">
            <w:pPr>
              <w:rPr>
                <w:rFonts w:asciiTheme="minorHAnsi" w:eastAsia="Times New Roman" w:hAnsiTheme="minorHAnsi" w:cstheme="minorHAnsi"/>
                <w:color w:val="000000"/>
                <w:sz w:val="16"/>
                <w:szCs w:val="16"/>
                <w:lang w:val="en-US"/>
              </w:rPr>
            </w:pPr>
          </w:p>
        </w:tc>
        <w:tc>
          <w:tcPr>
            <w:tcW w:w="8822" w:type="dxa"/>
            <w:gridSpan w:val="4"/>
          </w:tcPr>
          <w:p w14:paraId="36A82079" w14:textId="77777777" w:rsidR="006F18F9" w:rsidRDefault="006F18F9" w:rsidP="00106C8A">
            <w:pPr>
              <w:jc w:val="right"/>
              <w:rPr>
                <w:rFonts w:asciiTheme="minorHAnsi" w:eastAsia="Times New Roman" w:hAnsiTheme="minorHAnsi" w:cstheme="minorHAnsi"/>
                <w:color w:val="000000"/>
                <w:sz w:val="16"/>
                <w:szCs w:val="16"/>
                <w:lang w:val="en-US"/>
              </w:rPr>
            </w:pPr>
          </w:p>
          <w:p w14:paraId="6AF2877D" w14:textId="4722F1FF" w:rsidR="006F18F9" w:rsidRDefault="006F18F9" w:rsidP="00106C8A">
            <w:pPr>
              <w:jc w:val="both"/>
              <w:rPr>
                <w:rFonts w:asciiTheme="minorHAnsi" w:eastAsia="Times New Roman" w:hAnsiTheme="minorHAnsi" w:cstheme="minorHAnsi"/>
                <w:color w:val="000000"/>
                <w:sz w:val="16"/>
                <w:szCs w:val="16"/>
                <w:lang w:val="en-US"/>
              </w:rPr>
            </w:pPr>
          </w:p>
          <w:p w14:paraId="7544B5D3" w14:textId="6DFE8B4E" w:rsidR="006F18F9" w:rsidRPr="00A862BA" w:rsidRDefault="0023418A" w:rsidP="00106C8A">
            <w:pPr>
              <w:jc w:val="right"/>
              <w:rPr>
                <w:rFonts w:asciiTheme="minorHAnsi" w:eastAsia="Times New Roman" w:hAnsiTheme="minorHAnsi" w:cstheme="minorHAnsi"/>
                <w:color w:val="000000"/>
                <w:sz w:val="16"/>
                <w:szCs w:val="16"/>
                <w:lang w:val="en-US"/>
              </w:rPr>
            </w:pPr>
            <w:r>
              <w:rPr>
                <w:noProof/>
                <w:lang w:val="sk-SK" w:eastAsia="sk-SK"/>
              </w:rPr>
              <w:lastRenderedPageBreak/>
              <w:drawing>
                <wp:inline distT="0" distB="0" distL="0" distR="0" wp14:anchorId="59332C9D" wp14:editId="1B4377DA">
                  <wp:extent cx="5713095" cy="1366520"/>
                  <wp:effectExtent l="0" t="0" r="190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13095" cy="1366520"/>
                          </a:xfrm>
                          <a:prstGeom prst="rect">
                            <a:avLst/>
                          </a:prstGeom>
                        </pic:spPr>
                      </pic:pic>
                    </a:graphicData>
                  </a:graphic>
                </wp:inline>
              </w:drawing>
            </w:r>
          </w:p>
        </w:tc>
      </w:tr>
      <w:tr w:rsidR="006F18F9" w:rsidRPr="00606C71" w14:paraId="01B91AD8" w14:textId="77777777" w:rsidTr="0030720B">
        <w:trPr>
          <w:trHeight w:val="773"/>
        </w:trPr>
        <w:tc>
          <w:tcPr>
            <w:tcW w:w="710" w:type="dxa"/>
          </w:tcPr>
          <w:p w14:paraId="71FF9F94" w14:textId="6B1BFC24" w:rsidR="006F18F9" w:rsidRPr="00691EFA" w:rsidRDefault="0030720B" w:rsidP="00106C8A">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13.2.1</w:t>
            </w:r>
          </w:p>
        </w:tc>
        <w:tc>
          <w:tcPr>
            <w:tcW w:w="992" w:type="dxa"/>
          </w:tcPr>
          <w:p w14:paraId="7699E101" w14:textId="77777777" w:rsidR="006F18F9" w:rsidRDefault="006F18F9" w:rsidP="00106C8A">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Wizard</w:t>
            </w:r>
          </w:p>
        </w:tc>
        <w:tc>
          <w:tcPr>
            <w:tcW w:w="1417" w:type="dxa"/>
          </w:tcPr>
          <w:p w14:paraId="0859E777" w14:textId="77777777" w:rsidR="006F18F9" w:rsidRDefault="006F18F9" w:rsidP="00106C8A">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Manage My News</w:t>
            </w:r>
          </w:p>
        </w:tc>
        <w:tc>
          <w:tcPr>
            <w:tcW w:w="5529" w:type="dxa"/>
          </w:tcPr>
          <w:p w14:paraId="7C117CB2" w14:textId="77777777" w:rsidR="006F18F9" w:rsidRDefault="006F18F9" w:rsidP="00106C8A">
            <w:pPr>
              <w:rPr>
                <w:rFonts w:asciiTheme="minorHAnsi" w:eastAsia="Times New Roman" w:hAnsiTheme="minorHAnsi" w:cstheme="minorHAnsi"/>
                <w:sz w:val="16"/>
                <w:szCs w:val="16"/>
                <w:lang w:val="en-US" w:eastAsia="ru-RU"/>
              </w:rPr>
            </w:pPr>
            <w:r w:rsidRPr="00691EFA">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 xml:space="preserve">I am a logged in user </w:t>
            </w:r>
          </w:p>
          <w:p w14:paraId="45E9A8E8" w14:textId="77777777" w:rsidR="006F18F9" w:rsidRDefault="006F18F9" w:rsidP="00106C8A">
            <w:pPr>
              <w:rPr>
                <w:rFonts w:asciiTheme="minorHAnsi" w:eastAsia="Times New Roman" w:hAnsiTheme="minorHAnsi" w:cstheme="minorHAnsi"/>
                <w:sz w:val="16"/>
                <w:szCs w:val="16"/>
                <w:lang w:val="en-US" w:eastAsia="ru-RU"/>
              </w:rPr>
            </w:pPr>
            <w:r w:rsidRPr="00691EFA">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I have clicked to start the setup wizard</w:t>
            </w:r>
          </w:p>
          <w:p w14:paraId="3001AA05" w14:textId="52C4B0D3" w:rsidR="006F18F9" w:rsidRDefault="006F18F9" w:rsidP="00106C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Then</w:t>
            </w:r>
            <w:r>
              <w:rPr>
                <w:rFonts w:asciiTheme="minorHAnsi" w:eastAsia="Times New Roman" w:hAnsiTheme="minorHAnsi" w:cstheme="minorHAnsi"/>
                <w:sz w:val="16"/>
                <w:szCs w:val="16"/>
                <w:lang w:val="en-US" w:eastAsia="ru-RU"/>
              </w:rPr>
              <w:t xml:space="preserve"> I will land on step </w:t>
            </w:r>
            <w:r w:rsidR="00E70C27">
              <w:rPr>
                <w:rFonts w:asciiTheme="minorHAnsi" w:eastAsia="Times New Roman" w:hAnsiTheme="minorHAnsi" w:cstheme="minorHAnsi"/>
                <w:sz w:val="16"/>
                <w:szCs w:val="16"/>
                <w:lang w:val="en-US" w:eastAsia="ru-RU"/>
              </w:rPr>
              <w:t>two</w:t>
            </w:r>
            <w:r>
              <w:rPr>
                <w:rFonts w:asciiTheme="minorHAnsi" w:eastAsia="Times New Roman" w:hAnsiTheme="minorHAnsi" w:cstheme="minorHAnsi"/>
                <w:sz w:val="16"/>
                <w:szCs w:val="16"/>
                <w:lang w:val="en-US" w:eastAsia="ru-RU"/>
              </w:rPr>
              <w:t xml:space="preserve"> of the setup wizard to manage my news.</w:t>
            </w:r>
          </w:p>
          <w:p w14:paraId="4AE43E35" w14:textId="77777777" w:rsidR="006F18F9" w:rsidRDefault="006F18F9" w:rsidP="00106C8A">
            <w:pPr>
              <w:rPr>
                <w:rFonts w:asciiTheme="minorHAnsi" w:eastAsia="Times New Roman" w:hAnsiTheme="minorHAnsi" w:cstheme="minorHAnsi"/>
                <w:sz w:val="16"/>
                <w:szCs w:val="16"/>
                <w:lang w:val="en-US" w:eastAsia="ru-RU"/>
              </w:rPr>
            </w:pPr>
            <w:r w:rsidRPr="00691EFA">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the system will use the same my news manager then the component in my news settings*</w:t>
            </w:r>
          </w:p>
          <w:p w14:paraId="31336088" w14:textId="77777777" w:rsidR="006F18F9" w:rsidRDefault="006F18F9" w:rsidP="00106C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the action is not be mandatory but strongly recommended</w:t>
            </w:r>
          </w:p>
          <w:p w14:paraId="62FB86B2" w14:textId="77777777" w:rsidR="006F18F9" w:rsidRDefault="006F18F9" w:rsidP="00106C8A">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*See my news settings component in previous chapter.</w:t>
            </w:r>
          </w:p>
          <w:p w14:paraId="1B0AFCC1" w14:textId="05AA220D" w:rsidR="0023418A" w:rsidRPr="0052509E" w:rsidRDefault="0023418A" w:rsidP="00106C8A">
            <w:pPr>
              <w:rPr>
                <w:rFonts w:asciiTheme="minorHAnsi" w:eastAsia="Times New Roman" w:hAnsiTheme="minorHAnsi" w:cstheme="minorHAnsi"/>
                <w:color w:val="0000FF"/>
                <w:sz w:val="16"/>
                <w:szCs w:val="16"/>
                <w:lang w:val="en-US" w:eastAsia="ru-RU"/>
              </w:rPr>
            </w:pPr>
            <w:r>
              <w:rPr>
                <w:noProof/>
                <w:lang w:val="sk-SK" w:eastAsia="sk-SK"/>
              </w:rPr>
              <w:drawing>
                <wp:inline distT="0" distB="0" distL="0" distR="0" wp14:anchorId="6AE90EE2" wp14:editId="09ECDCDB">
                  <wp:extent cx="3373755" cy="15976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373755" cy="1597660"/>
                          </a:xfrm>
                          <a:prstGeom prst="rect">
                            <a:avLst/>
                          </a:prstGeom>
                        </pic:spPr>
                      </pic:pic>
                    </a:graphicData>
                  </a:graphic>
                </wp:inline>
              </w:drawing>
            </w:r>
          </w:p>
        </w:tc>
        <w:tc>
          <w:tcPr>
            <w:tcW w:w="884" w:type="dxa"/>
          </w:tcPr>
          <w:p w14:paraId="0F8F2633" w14:textId="77777777" w:rsidR="006F18F9" w:rsidRPr="00A862BA" w:rsidRDefault="006F18F9" w:rsidP="00106C8A">
            <w:pPr>
              <w:jc w:val="right"/>
              <w:rPr>
                <w:rFonts w:asciiTheme="minorHAnsi" w:eastAsia="Times New Roman" w:hAnsiTheme="minorHAnsi" w:cstheme="minorHAnsi"/>
                <w:color w:val="000000"/>
                <w:sz w:val="16"/>
                <w:szCs w:val="16"/>
                <w:lang w:val="en-US"/>
              </w:rPr>
            </w:pPr>
            <w:r w:rsidRPr="00A862BA">
              <w:rPr>
                <w:rFonts w:asciiTheme="minorHAnsi" w:eastAsia="Times New Roman" w:hAnsiTheme="minorHAnsi" w:cstheme="minorHAnsi"/>
                <w:color w:val="000000"/>
                <w:sz w:val="16"/>
                <w:szCs w:val="16"/>
                <w:lang w:val="en-US"/>
              </w:rPr>
              <w:t>1</w:t>
            </w:r>
          </w:p>
        </w:tc>
      </w:tr>
      <w:tr w:rsidR="0030720B" w:rsidRPr="00A862BA" w14:paraId="67970620" w14:textId="77777777" w:rsidTr="0030720B">
        <w:trPr>
          <w:trHeight w:val="988"/>
        </w:trPr>
        <w:tc>
          <w:tcPr>
            <w:tcW w:w="710" w:type="dxa"/>
          </w:tcPr>
          <w:p w14:paraId="02F8A38F" w14:textId="2BA4D1E3" w:rsidR="0030720B" w:rsidRPr="00691EFA" w:rsidRDefault="0030720B" w:rsidP="0030720B">
            <w:pPr>
              <w:rPr>
                <w:rFonts w:asciiTheme="minorHAnsi" w:eastAsia="Times New Roman" w:hAnsiTheme="minorHAnsi" w:cstheme="minorHAnsi"/>
                <w:color w:val="000000"/>
                <w:sz w:val="16"/>
                <w:szCs w:val="16"/>
                <w:lang w:val="en-US"/>
              </w:rPr>
            </w:pPr>
            <w:r w:rsidRPr="008D6A13">
              <w:rPr>
                <w:rFonts w:asciiTheme="minorHAnsi" w:eastAsia="Times New Roman" w:hAnsiTheme="minorHAnsi" w:cstheme="minorHAnsi"/>
                <w:color w:val="000000"/>
                <w:sz w:val="16"/>
                <w:szCs w:val="16"/>
                <w:lang w:val="en-US"/>
              </w:rPr>
              <w:t>13.2.</w:t>
            </w:r>
            <w:r>
              <w:rPr>
                <w:rFonts w:asciiTheme="minorHAnsi" w:eastAsia="Times New Roman" w:hAnsiTheme="minorHAnsi" w:cstheme="minorHAnsi"/>
                <w:color w:val="000000"/>
                <w:sz w:val="16"/>
                <w:szCs w:val="16"/>
                <w:lang w:val="en-US"/>
              </w:rPr>
              <w:t>2</w:t>
            </w:r>
          </w:p>
        </w:tc>
        <w:tc>
          <w:tcPr>
            <w:tcW w:w="992" w:type="dxa"/>
          </w:tcPr>
          <w:p w14:paraId="17A75954" w14:textId="77777777" w:rsidR="0030720B" w:rsidRPr="00691EFA" w:rsidRDefault="0030720B" w:rsidP="0030720B">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Wizard</w:t>
            </w:r>
          </w:p>
        </w:tc>
        <w:tc>
          <w:tcPr>
            <w:tcW w:w="1417" w:type="dxa"/>
          </w:tcPr>
          <w:p w14:paraId="0A1A9DB9" w14:textId="77777777" w:rsidR="0030720B" w:rsidRPr="00691EFA" w:rsidRDefault="0030720B" w:rsidP="0030720B">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Connect with my colleagues</w:t>
            </w:r>
          </w:p>
        </w:tc>
        <w:tc>
          <w:tcPr>
            <w:tcW w:w="5529" w:type="dxa"/>
          </w:tcPr>
          <w:p w14:paraId="3A218126" w14:textId="77777777" w:rsidR="0030720B" w:rsidRDefault="0030720B" w:rsidP="0030720B">
            <w:pPr>
              <w:rPr>
                <w:rFonts w:asciiTheme="minorHAnsi" w:eastAsia="Times New Roman" w:hAnsiTheme="minorHAnsi" w:cstheme="minorHAnsi"/>
                <w:sz w:val="16"/>
                <w:szCs w:val="16"/>
                <w:lang w:val="en-US" w:eastAsia="ru-RU"/>
              </w:rPr>
            </w:pPr>
            <w:r w:rsidRPr="00691EFA">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 xml:space="preserve">I am a logged in user </w:t>
            </w:r>
          </w:p>
          <w:p w14:paraId="32645876" w14:textId="77777777" w:rsidR="0030720B" w:rsidRDefault="0030720B" w:rsidP="0030720B">
            <w:pPr>
              <w:rPr>
                <w:rFonts w:asciiTheme="minorHAnsi" w:eastAsia="Times New Roman" w:hAnsiTheme="minorHAnsi" w:cstheme="minorHAnsi"/>
                <w:sz w:val="16"/>
                <w:szCs w:val="16"/>
                <w:lang w:val="en-US" w:eastAsia="ru-RU"/>
              </w:rPr>
            </w:pPr>
            <w:r w:rsidRPr="00691EFA">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I have clicked to start the setup wizard</w:t>
            </w:r>
          </w:p>
          <w:p w14:paraId="4EA26F8C" w14:textId="51DDCEC5" w:rsidR="0030720B" w:rsidRDefault="0030720B" w:rsidP="0030720B">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Then</w:t>
            </w:r>
            <w:r>
              <w:rPr>
                <w:rFonts w:asciiTheme="minorHAnsi" w:eastAsia="Times New Roman" w:hAnsiTheme="minorHAnsi" w:cstheme="minorHAnsi"/>
                <w:sz w:val="16"/>
                <w:szCs w:val="16"/>
                <w:lang w:val="en-US" w:eastAsia="ru-RU"/>
              </w:rPr>
              <w:t xml:space="preserve"> I will land on step three of the setup wizard to connect with my colleagues.</w:t>
            </w:r>
          </w:p>
          <w:p w14:paraId="489E2F0B" w14:textId="5A5DF9B7" w:rsidR="0030720B" w:rsidRDefault="0030720B" w:rsidP="0030720B">
            <w:pPr>
              <w:rPr>
                <w:rFonts w:asciiTheme="minorHAnsi" w:eastAsia="Times New Roman" w:hAnsiTheme="minorHAnsi" w:cstheme="minorHAnsi"/>
                <w:sz w:val="16"/>
                <w:szCs w:val="16"/>
                <w:lang w:val="en-US" w:eastAsia="ru-RU"/>
              </w:rPr>
            </w:pPr>
            <w:r w:rsidRPr="00691EFA">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the system will show me a list of suggested colleagues based on my network criteria from SAP / AD connected.</w:t>
            </w:r>
          </w:p>
          <w:p w14:paraId="777F8306" w14:textId="77777777" w:rsidR="0030720B" w:rsidRDefault="0030720B" w:rsidP="0030720B">
            <w:pPr>
              <w:rPr>
                <w:rFonts w:asciiTheme="minorHAnsi" w:eastAsia="Times New Roman" w:hAnsiTheme="minorHAnsi" w:cstheme="minorHAnsi"/>
                <w:sz w:val="16"/>
                <w:szCs w:val="16"/>
                <w:lang w:val="en-US" w:eastAsia="ru-RU"/>
              </w:rPr>
            </w:pPr>
            <w:r w:rsidRPr="00691EFA">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the network criteria is determined based on my Active Directory desk location, market location and department.</w:t>
            </w:r>
          </w:p>
          <w:p w14:paraId="71D268B3" w14:textId="77777777" w:rsidR="0030720B" w:rsidRDefault="0030720B" w:rsidP="0030720B">
            <w:pPr>
              <w:rPr>
                <w:rFonts w:asciiTheme="minorHAnsi" w:eastAsia="Times New Roman" w:hAnsiTheme="minorHAnsi" w:cstheme="minorHAnsi"/>
                <w:sz w:val="16"/>
                <w:szCs w:val="16"/>
                <w:lang w:val="en-US" w:eastAsia="ru-RU"/>
              </w:rPr>
            </w:pPr>
            <w:r w:rsidRPr="00691EFA">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t</w:t>
            </w:r>
            <w:r w:rsidRPr="00EB7035">
              <w:rPr>
                <w:rFonts w:asciiTheme="minorHAnsi" w:eastAsia="Times New Roman" w:hAnsiTheme="minorHAnsi" w:cstheme="minorHAnsi"/>
                <w:sz w:val="16"/>
                <w:szCs w:val="16"/>
                <w:lang w:val="en-US" w:eastAsia="ru-RU"/>
              </w:rPr>
              <w:t xml:space="preserve">he colleague name should </w:t>
            </w:r>
            <w:r>
              <w:rPr>
                <w:rFonts w:asciiTheme="minorHAnsi" w:eastAsia="Times New Roman" w:hAnsiTheme="minorHAnsi" w:cstheme="minorHAnsi"/>
                <w:sz w:val="16"/>
                <w:szCs w:val="16"/>
                <w:lang w:val="en-US" w:eastAsia="ru-RU"/>
              </w:rPr>
              <w:t>have the</w:t>
            </w:r>
            <w:r w:rsidRPr="00EB7035">
              <w:rPr>
                <w:rFonts w:asciiTheme="minorHAnsi" w:eastAsia="Times New Roman" w:hAnsiTheme="minorHAnsi" w:cstheme="minorHAnsi"/>
                <w:sz w:val="16"/>
                <w:szCs w:val="16"/>
                <w:lang w:val="en-US" w:eastAsia="ru-RU"/>
              </w:rPr>
              <w:t xml:space="preserve"> user card action component </w:t>
            </w:r>
          </w:p>
          <w:p w14:paraId="30078E0B" w14:textId="77777777" w:rsidR="0030720B" w:rsidRDefault="0030720B" w:rsidP="0030720B">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When</w:t>
            </w:r>
            <w:r>
              <w:rPr>
                <w:rFonts w:asciiTheme="minorHAnsi" w:eastAsia="Times New Roman" w:hAnsiTheme="minorHAnsi" w:cstheme="minorHAnsi"/>
                <w:sz w:val="16"/>
                <w:szCs w:val="16"/>
                <w:lang w:val="en-US" w:eastAsia="ru-RU"/>
              </w:rPr>
              <w:t xml:space="preserve"> I click on the follow button to the right of the user name </w:t>
            </w:r>
          </w:p>
          <w:p w14:paraId="2CE10EF1" w14:textId="77777777" w:rsidR="0030720B" w:rsidRDefault="0030720B" w:rsidP="0030720B">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Then</w:t>
            </w:r>
            <w:r>
              <w:rPr>
                <w:rFonts w:asciiTheme="minorHAnsi" w:eastAsia="Times New Roman" w:hAnsiTheme="minorHAnsi" w:cstheme="minorHAnsi"/>
                <w:sz w:val="16"/>
                <w:szCs w:val="16"/>
                <w:lang w:val="en-US" w:eastAsia="ru-RU"/>
              </w:rPr>
              <w:t xml:space="preserve"> the system will add this person to my list of colleagues I follow. </w:t>
            </w:r>
          </w:p>
          <w:p w14:paraId="74614A3C" w14:textId="77777777" w:rsidR="0030720B" w:rsidRDefault="0030720B" w:rsidP="0030720B">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the action is not be mandatory but strongly recommended</w:t>
            </w:r>
          </w:p>
          <w:p w14:paraId="0B70DC55" w14:textId="77777777" w:rsidR="0023418A" w:rsidRDefault="0023418A" w:rsidP="0030720B">
            <w:pPr>
              <w:rPr>
                <w:rFonts w:asciiTheme="minorHAnsi" w:eastAsia="Times New Roman" w:hAnsiTheme="minorHAnsi" w:cstheme="minorHAnsi"/>
                <w:sz w:val="16"/>
                <w:szCs w:val="16"/>
                <w:lang w:val="en-US" w:eastAsia="ru-RU"/>
              </w:rPr>
            </w:pPr>
            <w:r>
              <w:rPr>
                <w:noProof/>
                <w:lang w:val="sk-SK" w:eastAsia="sk-SK"/>
              </w:rPr>
              <w:drawing>
                <wp:inline distT="0" distB="0" distL="0" distR="0" wp14:anchorId="1A4973A6" wp14:editId="0EE6766F">
                  <wp:extent cx="3373755" cy="13417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373755" cy="1341755"/>
                          </a:xfrm>
                          <a:prstGeom prst="rect">
                            <a:avLst/>
                          </a:prstGeom>
                        </pic:spPr>
                      </pic:pic>
                    </a:graphicData>
                  </a:graphic>
                </wp:inline>
              </w:drawing>
            </w:r>
          </w:p>
          <w:p w14:paraId="51071050" w14:textId="03C15324" w:rsidR="0023418A" w:rsidRPr="004075D4" w:rsidRDefault="0023418A" w:rsidP="0030720B">
            <w:pPr>
              <w:rPr>
                <w:rFonts w:asciiTheme="minorHAnsi" w:eastAsia="Times New Roman" w:hAnsiTheme="minorHAnsi" w:cstheme="minorHAnsi"/>
                <w:sz w:val="16"/>
                <w:szCs w:val="16"/>
                <w:lang w:val="en-US" w:eastAsia="ru-RU"/>
              </w:rPr>
            </w:pPr>
            <w:r w:rsidRPr="00016A32">
              <w:rPr>
                <w:rFonts w:asciiTheme="minorHAnsi" w:eastAsia="Times New Roman" w:hAnsiTheme="minorHAnsi" w:cstheme="minorHAnsi"/>
                <w:sz w:val="16"/>
                <w:szCs w:val="16"/>
                <w:lang w:val="en-US" w:eastAsia="ru-RU"/>
              </w:rPr>
              <w:t>This is the same component than in the onboarding section – see 12.6</w:t>
            </w:r>
          </w:p>
        </w:tc>
        <w:tc>
          <w:tcPr>
            <w:tcW w:w="884" w:type="dxa"/>
          </w:tcPr>
          <w:p w14:paraId="1709A1F6" w14:textId="77777777" w:rsidR="0030720B" w:rsidRPr="00A862BA" w:rsidRDefault="0030720B" w:rsidP="0030720B">
            <w:pPr>
              <w:jc w:val="right"/>
              <w:rPr>
                <w:rFonts w:asciiTheme="minorHAnsi" w:eastAsia="Times New Roman" w:hAnsiTheme="minorHAnsi" w:cstheme="minorHAnsi"/>
                <w:color w:val="000000"/>
                <w:sz w:val="16"/>
                <w:szCs w:val="16"/>
                <w:lang w:val="en-US"/>
              </w:rPr>
            </w:pPr>
            <w:r w:rsidRPr="00A862BA">
              <w:rPr>
                <w:rFonts w:asciiTheme="minorHAnsi" w:eastAsia="Times New Roman" w:hAnsiTheme="minorHAnsi" w:cstheme="minorHAnsi"/>
                <w:color w:val="000000"/>
                <w:sz w:val="16"/>
                <w:szCs w:val="16"/>
                <w:lang w:val="en-US"/>
              </w:rPr>
              <w:t>1</w:t>
            </w:r>
          </w:p>
        </w:tc>
      </w:tr>
      <w:tr w:rsidR="0030720B" w:rsidRPr="00A862BA" w14:paraId="0D7F46D2" w14:textId="77777777" w:rsidTr="0030720B">
        <w:trPr>
          <w:trHeight w:val="773"/>
        </w:trPr>
        <w:tc>
          <w:tcPr>
            <w:tcW w:w="710" w:type="dxa"/>
          </w:tcPr>
          <w:p w14:paraId="50B1926E" w14:textId="6D14BF03" w:rsidR="0030720B" w:rsidRPr="00691EFA" w:rsidRDefault="0030720B" w:rsidP="0030720B">
            <w:pPr>
              <w:rPr>
                <w:rFonts w:asciiTheme="minorHAnsi" w:eastAsia="Times New Roman" w:hAnsiTheme="minorHAnsi" w:cstheme="minorHAnsi"/>
                <w:color w:val="000000"/>
                <w:sz w:val="16"/>
                <w:szCs w:val="16"/>
                <w:lang w:val="en-US"/>
              </w:rPr>
            </w:pPr>
            <w:r w:rsidRPr="008D6A13">
              <w:rPr>
                <w:rFonts w:asciiTheme="minorHAnsi" w:eastAsia="Times New Roman" w:hAnsiTheme="minorHAnsi" w:cstheme="minorHAnsi"/>
                <w:color w:val="000000"/>
                <w:sz w:val="16"/>
                <w:szCs w:val="16"/>
                <w:lang w:val="en-US"/>
              </w:rPr>
              <w:t>13.2.</w:t>
            </w:r>
            <w:r>
              <w:rPr>
                <w:rFonts w:asciiTheme="minorHAnsi" w:eastAsia="Times New Roman" w:hAnsiTheme="minorHAnsi" w:cstheme="minorHAnsi"/>
                <w:color w:val="000000"/>
                <w:sz w:val="16"/>
                <w:szCs w:val="16"/>
                <w:lang w:val="en-US"/>
              </w:rPr>
              <w:t>3</w:t>
            </w:r>
          </w:p>
        </w:tc>
        <w:tc>
          <w:tcPr>
            <w:tcW w:w="992" w:type="dxa"/>
          </w:tcPr>
          <w:p w14:paraId="474B650B" w14:textId="77777777" w:rsidR="0030720B" w:rsidRPr="00691EFA" w:rsidRDefault="0030720B" w:rsidP="0030720B">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Wizard</w:t>
            </w:r>
          </w:p>
        </w:tc>
        <w:tc>
          <w:tcPr>
            <w:tcW w:w="1417" w:type="dxa"/>
          </w:tcPr>
          <w:p w14:paraId="32704418" w14:textId="77777777" w:rsidR="0030720B" w:rsidRPr="00691EFA" w:rsidRDefault="0030720B" w:rsidP="0030720B">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Join recommended communities</w:t>
            </w:r>
          </w:p>
        </w:tc>
        <w:tc>
          <w:tcPr>
            <w:tcW w:w="5529" w:type="dxa"/>
          </w:tcPr>
          <w:p w14:paraId="17F1122E" w14:textId="77777777" w:rsidR="0030720B" w:rsidRDefault="0030720B" w:rsidP="0030720B">
            <w:pPr>
              <w:rPr>
                <w:rFonts w:asciiTheme="minorHAnsi" w:eastAsia="Times New Roman" w:hAnsiTheme="minorHAnsi" w:cstheme="minorHAnsi"/>
                <w:sz w:val="16"/>
                <w:szCs w:val="16"/>
                <w:lang w:val="en-US" w:eastAsia="ru-RU"/>
              </w:rPr>
            </w:pPr>
            <w:r w:rsidRPr="00691EFA">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 xml:space="preserve">I am a logged in user </w:t>
            </w:r>
          </w:p>
          <w:p w14:paraId="165330CD" w14:textId="77777777" w:rsidR="0030720B" w:rsidRDefault="0030720B" w:rsidP="0030720B">
            <w:pPr>
              <w:rPr>
                <w:rFonts w:asciiTheme="minorHAnsi" w:eastAsia="Times New Roman" w:hAnsiTheme="minorHAnsi" w:cstheme="minorHAnsi"/>
                <w:sz w:val="16"/>
                <w:szCs w:val="16"/>
                <w:lang w:val="en-US" w:eastAsia="ru-RU"/>
              </w:rPr>
            </w:pPr>
            <w:r w:rsidRPr="00691EFA">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I have clicked to start the setup wizard</w:t>
            </w:r>
          </w:p>
          <w:p w14:paraId="1083E3E5" w14:textId="2D2764C4" w:rsidR="0030720B" w:rsidRDefault="0030720B" w:rsidP="0030720B">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Then</w:t>
            </w:r>
            <w:r>
              <w:rPr>
                <w:rFonts w:asciiTheme="minorHAnsi" w:eastAsia="Times New Roman" w:hAnsiTheme="minorHAnsi" w:cstheme="minorHAnsi"/>
                <w:sz w:val="16"/>
                <w:szCs w:val="16"/>
                <w:lang w:val="en-US" w:eastAsia="ru-RU"/>
              </w:rPr>
              <w:t xml:space="preserve"> I will land on step four of the setup wizard to join communities</w:t>
            </w:r>
          </w:p>
          <w:p w14:paraId="2ECA7D3E" w14:textId="77777777" w:rsidR="0030720B" w:rsidRDefault="0030720B" w:rsidP="0030720B">
            <w:pPr>
              <w:rPr>
                <w:rFonts w:asciiTheme="minorHAnsi" w:eastAsia="Times New Roman" w:hAnsiTheme="minorHAnsi" w:cstheme="minorHAnsi"/>
                <w:sz w:val="16"/>
                <w:szCs w:val="16"/>
                <w:lang w:val="en-US" w:eastAsia="ru-RU"/>
              </w:rPr>
            </w:pPr>
            <w:r w:rsidRPr="00691EFA">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the system will show me a list of suggested communities based on my network criteria.</w:t>
            </w:r>
          </w:p>
          <w:p w14:paraId="29337E14" w14:textId="77777777" w:rsidR="0030720B" w:rsidRDefault="0030720B" w:rsidP="0030720B">
            <w:pPr>
              <w:rPr>
                <w:rFonts w:asciiTheme="minorHAnsi" w:eastAsia="Times New Roman" w:hAnsiTheme="minorHAnsi" w:cstheme="minorHAnsi"/>
                <w:sz w:val="16"/>
                <w:szCs w:val="16"/>
                <w:lang w:val="en-US" w:eastAsia="ru-RU"/>
              </w:rPr>
            </w:pPr>
            <w:r w:rsidRPr="00691EFA">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the network criteria is determined based on my Active Directory, market location and department.</w:t>
            </w:r>
          </w:p>
          <w:p w14:paraId="377894D7" w14:textId="77777777" w:rsidR="0030720B" w:rsidRDefault="0030720B" w:rsidP="0030720B">
            <w:pPr>
              <w:rPr>
                <w:rFonts w:asciiTheme="minorHAnsi" w:eastAsia="Times New Roman" w:hAnsiTheme="minorHAnsi" w:cstheme="minorHAnsi"/>
                <w:sz w:val="16"/>
                <w:szCs w:val="16"/>
                <w:lang w:val="en-US" w:eastAsia="ru-RU"/>
              </w:rPr>
            </w:pPr>
            <w:r w:rsidRPr="00691EFA">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t</w:t>
            </w:r>
            <w:r w:rsidRPr="00EB7035">
              <w:rPr>
                <w:rFonts w:asciiTheme="minorHAnsi" w:eastAsia="Times New Roman" w:hAnsiTheme="minorHAnsi" w:cstheme="minorHAnsi"/>
                <w:sz w:val="16"/>
                <w:szCs w:val="16"/>
                <w:lang w:val="en-US" w:eastAsia="ru-RU"/>
              </w:rPr>
              <w:t xml:space="preserve">he </w:t>
            </w:r>
            <w:r>
              <w:rPr>
                <w:rFonts w:asciiTheme="minorHAnsi" w:eastAsia="Times New Roman" w:hAnsiTheme="minorHAnsi" w:cstheme="minorHAnsi"/>
                <w:sz w:val="16"/>
                <w:szCs w:val="16"/>
                <w:lang w:val="en-US" w:eastAsia="ru-RU"/>
              </w:rPr>
              <w:t>community</w:t>
            </w:r>
            <w:r w:rsidRPr="00EB7035">
              <w:rPr>
                <w:rFonts w:asciiTheme="minorHAnsi" w:eastAsia="Times New Roman" w:hAnsiTheme="minorHAnsi" w:cstheme="minorHAnsi"/>
                <w:sz w:val="16"/>
                <w:szCs w:val="16"/>
                <w:lang w:val="en-US" w:eastAsia="ru-RU"/>
              </w:rPr>
              <w:t xml:space="preserve"> name should </w:t>
            </w:r>
            <w:r>
              <w:rPr>
                <w:rFonts w:asciiTheme="minorHAnsi" w:eastAsia="Times New Roman" w:hAnsiTheme="minorHAnsi" w:cstheme="minorHAnsi"/>
                <w:sz w:val="16"/>
                <w:szCs w:val="16"/>
                <w:lang w:val="en-US" w:eastAsia="ru-RU"/>
              </w:rPr>
              <w:t>have the</w:t>
            </w:r>
            <w:r w:rsidRPr="00EB7035">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sz w:val="16"/>
                <w:szCs w:val="16"/>
                <w:lang w:val="en-US" w:eastAsia="ru-RU"/>
              </w:rPr>
              <w:t>community</w:t>
            </w:r>
            <w:r w:rsidRPr="00EB7035">
              <w:rPr>
                <w:rFonts w:asciiTheme="minorHAnsi" w:eastAsia="Times New Roman" w:hAnsiTheme="minorHAnsi" w:cstheme="minorHAnsi"/>
                <w:sz w:val="16"/>
                <w:szCs w:val="16"/>
                <w:lang w:val="en-US" w:eastAsia="ru-RU"/>
              </w:rPr>
              <w:t xml:space="preserve"> card action component </w:t>
            </w:r>
          </w:p>
          <w:p w14:paraId="27F2D233" w14:textId="77777777" w:rsidR="0030720B" w:rsidRDefault="0030720B" w:rsidP="0030720B">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When</w:t>
            </w:r>
            <w:r>
              <w:rPr>
                <w:rFonts w:asciiTheme="minorHAnsi" w:eastAsia="Times New Roman" w:hAnsiTheme="minorHAnsi" w:cstheme="minorHAnsi"/>
                <w:sz w:val="16"/>
                <w:szCs w:val="16"/>
                <w:lang w:val="en-US" w:eastAsia="ru-RU"/>
              </w:rPr>
              <w:t xml:space="preserve"> I click on the follow button to the right of the user name </w:t>
            </w:r>
          </w:p>
          <w:p w14:paraId="2976BD0E" w14:textId="77777777" w:rsidR="0030720B" w:rsidRDefault="0030720B" w:rsidP="0030720B">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Then</w:t>
            </w:r>
            <w:r>
              <w:rPr>
                <w:rFonts w:asciiTheme="minorHAnsi" w:eastAsia="Times New Roman" w:hAnsiTheme="minorHAnsi" w:cstheme="minorHAnsi"/>
                <w:sz w:val="16"/>
                <w:szCs w:val="16"/>
                <w:lang w:val="en-US" w:eastAsia="ru-RU"/>
              </w:rPr>
              <w:t xml:space="preserve"> the system will add this community to my list of communities I follow. </w:t>
            </w:r>
          </w:p>
          <w:p w14:paraId="4B3F8359" w14:textId="77777777" w:rsidR="0030720B" w:rsidRPr="004075D4" w:rsidRDefault="0030720B" w:rsidP="0030720B">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the action is not mandatory but strongly recommended</w:t>
            </w:r>
          </w:p>
        </w:tc>
        <w:tc>
          <w:tcPr>
            <w:tcW w:w="884" w:type="dxa"/>
          </w:tcPr>
          <w:p w14:paraId="5E9ECF30" w14:textId="77777777" w:rsidR="0030720B" w:rsidRPr="00A862BA" w:rsidRDefault="0030720B" w:rsidP="0030720B">
            <w:pPr>
              <w:jc w:val="right"/>
              <w:rPr>
                <w:rFonts w:asciiTheme="minorHAnsi" w:eastAsia="Times New Roman" w:hAnsiTheme="minorHAnsi" w:cstheme="minorHAnsi"/>
                <w:color w:val="000000"/>
                <w:sz w:val="16"/>
                <w:szCs w:val="16"/>
                <w:lang w:val="en-US"/>
              </w:rPr>
            </w:pPr>
            <w:r w:rsidRPr="00A862BA">
              <w:rPr>
                <w:rFonts w:asciiTheme="minorHAnsi" w:eastAsia="Times New Roman" w:hAnsiTheme="minorHAnsi" w:cstheme="minorHAnsi"/>
                <w:color w:val="000000"/>
                <w:sz w:val="16"/>
                <w:szCs w:val="16"/>
                <w:lang w:val="en-US"/>
              </w:rPr>
              <w:t>1</w:t>
            </w:r>
          </w:p>
        </w:tc>
      </w:tr>
      <w:tr w:rsidR="0030720B" w:rsidRPr="00A862BA" w14:paraId="58BDEFD1" w14:textId="77777777" w:rsidTr="0030720B">
        <w:trPr>
          <w:trHeight w:val="988"/>
        </w:trPr>
        <w:tc>
          <w:tcPr>
            <w:tcW w:w="710" w:type="dxa"/>
          </w:tcPr>
          <w:p w14:paraId="29133377" w14:textId="4FF0D637" w:rsidR="0030720B" w:rsidRPr="00691EFA" w:rsidRDefault="0030720B" w:rsidP="0030720B">
            <w:pPr>
              <w:rPr>
                <w:rFonts w:asciiTheme="minorHAnsi" w:eastAsia="Times New Roman" w:hAnsiTheme="minorHAnsi" w:cstheme="minorHAnsi"/>
                <w:color w:val="000000"/>
                <w:sz w:val="16"/>
                <w:szCs w:val="16"/>
                <w:lang w:val="en-US"/>
              </w:rPr>
            </w:pPr>
            <w:r w:rsidRPr="008D6A13">
              <w:rPr>
                <w:rFonts w:asciiTheme="minorHAnsi" w:eastAsia="Times New Roman" w:hAnsiTheme="minorHAnsi" w:cstheme="minorHAnsi"/>
                <w:color w:val="000000"/>
                <w:sz w:val="16"/>
                <w:szCs w:val="16"/>
                <w:lang w:val="en-US"/>
              </w:rPr>
              <w:t>13.2.</w:t>
            </w:r>
            <w:r>
              <w:rPr>
                <w:rFonts w:asciiTheme="minorHAnsi" w:eastAsia="Times New Roman" w:hAnsiTheme="minorHAnsi" w:cstheme="minorHAnsi"/>
                <w:color w:val="000000"/>
                <w:sz w:val="16"/>
                <w:szCs w:val="16"/>
                <w:lang w:val="en-US"/>
              </w:rPr>
              <w:t>4</w:t>
            </w:r>
          </w:p>
        </w:tc>
        <w:tc>
          <w:tcPr>
            <w:tcW w:w="992" w:type="dxa"/>
          </w:tcPr>
          <w:p w14:paraId="60AA2C07" w14:textId="77777777" w:rsidR="0030720B" w:rsidRPr="00691EFA" w:rsidRDefault="0030720B" w:rsidP="0030720B">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Wizard</w:t>
            </w:r>
          </w:p>
        </w:tc>
        <w:tc>
          <w:tcPr>
            <w:tcW w:w="1417" w:type="dxa"/>
          </w:tcPr>
          <w:p w14:paraId="7B67F38A" w14:textId="77777777" w:rsidR="0030720B" w:rsidRPr="00691EFA" w:rsidRDefault="0030720B" w:rsidP="0030720B">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Personalize your profile content</w:t>
            </w:r>
          </w:p>
        </w:tc>
        <w:tc>
          <w:tcPr>
            <w:tcW w:w="5529" w:type="dxa"/>
          </w:tcPr>
          <w:p w14:paraId="5DF6DDA8" w14:textId="77777777" w:rsidR="0030720B" w:rsidRDefault="0030720B" w:rsidP="0030720B">
            <w:pPr>
              <w:rPr>
                <w:rFonts w:asciiTheme="minorHAnsi" w:eastAsia="Times New Roman" w:hAnsiTheme="minorHAnsi" w:cstheme="minorHAnsi"/>
                <w:sz w:val="16"/>
                <w:szCs w:val="16"/>
                <w:lang w:val="en-US" w:eastAsia="ru-RU"/>
              </w:rPr>
            </w:pPr>
            <w:r w:rsidRPr="00691EFA">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 xml:space="preserve">I am a logged in user </w:t>
            </w:r>
          </w:p>
          <w:p w14:paraId="62A25EDB" w14:textId="41032508" w:rsidR="0030720B" w:rsidRDefault="0030720B" w:rsidP="0030720B">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When</w:t>
            </w:r>
            <w:r>
              <w:rPr>
                <w:rFonts w:asciiTheme="minorHAnsi" w:eastAsia="Times New Roman" w:hAnsiTheme="minorHAnsi" w:cstheme="minorHAnsi"/>
                <w:sz w:val="16"/>
                <w:szCs w:val="16"/>
                <w:lang w:val="en-US" w:eastAsia="ru-RU"/>
              </w:rPr>
              <w:t xml:space="preserve"> I have clicked to start the setup wizard</w:t>
            </w:r>
          </w:p>
          <w:p w14:paraId="0A1DD5D2" w14:textId="68B64C8D" w:rsidR="0030720B" w:rsidRDefault="0030720B" w:rsidP="0030720B">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Then</w:t>
            </w:r>
            <w:r>
              <w:rPr>
                <w:rFonts w:asciiTheme="minorHAnsi" w:eastAsia="Times New Roman" w:hAnsiTheme="minorHAnsi" w:cstheme="minorHAnsi"/>
                <w:sz w:val="16"/>
                <w:szCs w:val="16"/>
                <w:lang w:val="en-US" w:eastAsia="ru-RU"/>
              </w:rPr>
              <w:t xml:space="preserve"> I will land on step five of the setup wizard to personalize my profile content</w:t>
            </w:r>
          </w:p>
          <w:p w14:paraId="35A0A019" w14:textId="7A5C9C44" w:rsidR="0030720B" w:rsidRDefault="0030720B" w:rsidP="0030720B">
            <w:pPr>
              <w:rPr>
                <w:rFonts w:asciiTheme="minorHAnsi" w:eastAsia="Times New Roman" w:hAnsiTheme="minorHAnsi" w:cstheme="minorHAnsi"/>
                <w:sz w:val="16"/>
                <w:szCs w:val="16"/>
                <w:lang w:val="en-US" w:eastAsia="ru-RU"/>
              </w:rPr>
            </w:pPr>
            <w:r w:rsidRPr="00691EFA">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the system will show me a form to fill my birthday, interests, about description, Linkedin profile, and expertise tags.</w:t>
            </w:r>
          </w:p>
          <w:p w14:paraId="67CE8F4E" w14:textId="3076EB2B" w:rsidR="0030720B" w:rsidRDefault="0030720B" w:rsidP="0030720B">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lastRenderedPageBreak/>
              <w:t>And</w:t>
            </w:r>
            <w:r>
              <w:rPr>
                <w:rFonts w:asciiTheme="minorHAnsi" w:eastAsia="Times New Roman" w:hAnsiTheme="minorHAnsi" w:cstheme="minorHAnsi"/>
                <w:sz w:val="16"/>
                <w:szCs w:val="16"/>
                <w:lang w:val="en-US" w:eastAsia="ru-RU"/>
              </w:rPr>
              <w:t xml:space="preserve"> by default no tags have been selected for me for my expertise tags (unlike how it is presented on the prototype</w:t>
            </w:r>
          </w:p>
          <w:p w14:paraId="6EE923C2" w14:textId="010DAA23" w:rsidR="0023418A" w:rsidRDefault="0023418A" w:rsidP="0030720B">
            <w:pPr>
              <w:rPr>
                <w:rFonts w:asciiTheme="minorHAnsi" w:eastAsia="Times New Roman" w:hAnsiTheme="minorHAnsi" w:cstheme="minorHAnsi"/>
                <w:sz w:val="16"/>
                <w:szCs w:val="16"/>
                <w:lang w:val="en-US" w:eastAsia="ru-RU"/>
              </w:rPr>
            </w:pPr>
            <w:r>
              <w:rPr>
                <w:noProof/>
                <w:lang w:val="sk-SK" w:eastAsia="sk-SK"/>
              </w:rPr>
              <w:drawing>
                <wp:inline distT="0" distB="0" distL="0" distR="0" wp14:anchorId="0444C07C" wp14:editId="5C98F843">
                  <wp:extent cx="3373755" cy="161036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73755" cy="1610360"/>
                          </a:xfrm>
                          <a:prstGeom prst="rect">
                            <a:avLst/>
                          </a:prstGeom>
                        </pic:spPr>
                      </pic:pic>
                    </a:graphicData>
                  </a:graphic>
                </wp:inline>
              </w:drawing>
            </w:r>
          </w:p>
          <w:p w14:paraId="4EEA17ED" w14:textId="1DF7356F" w:rsidR="0023418A" w:rsidRDefault="0023418A" w:rsidP="0030720B">
            <w:p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w:t>
            </w:r>
            <w:r w:rsidRPr="00016A32">
              <w:rPr>
                <w:rFonts w:asciiTheme="minorHAnsi" w:eastAsia="Times New Roman" w:hAnsiTheme="minorHAnsi" w:cstheme="minorHAnsi"/>
                <w:sz w:val="16"/>
                <w:szCs w:val="16"/>
                <w:lang w:val="en-US" w:eastAsia="ru-RU"/>
              </w:rPr>
              <w:t>This is the same component as the one described in 12.</w:t>
            </w:r>
            <w:r>
              <w:rPr>
                <w:rFonts w:asciiTheme="minorHAnsi" w:eastAsia="Times New Roman" w:hAnsiTheme="minorHAnsi" w:cstheme="minorHAnsi"/>
                <w:sz w:val="16"/>
                <w:szCs w:val="16"/>
                <w:lang w:val="en-US" w:eastAsia="ru-RU"/>
              </w:rPr>
              <w:t>2</w:t>
            </w:r>
            <w:r w:rsidRPr="00016A32">
              <w:rPr>
                <w:rFonts w:asciiTheme="minorHAnsi" w:eastAsia="Times New Roman" w:hAnsiTheme="minorHAnsi" w:cstheme="minorHAnsi"/>
                <w:sz w:val="16"/>
                <w:szCs w:val="16"/>
                <w:lang w:val="en-US" w:eastAsia="ru-RU"/>
              </w:rPr>
              <w:t xml:space="preserve"> but with more fields.</w:t>
            </w:r>
          </w:p>
          <w:p w14:paraId="6E2AAB82" w14:textId="3B7A8F0C" w:rsidR="0030720B" w:rsidRPr="004075D4" w:rsidRDefault="0030720B" w:rsidP="0030720B">
            <w:pPr>
              <w:rPr>
                <w:rFonts w:asciiTheme="minorHAnsi" w:eastAsia="Times New Roman" w:hAnsiTheme="minorHAnsi" w:cstheme="minorHAnsi"/>
                <w:sz w:val="16"/>
                <w:szCs w:val="16"/>
                <w:lang w:val="en-US" w:eastAsia="ru-RU"/>
              </w:rPr>
            </w:pPr>
          </w:p>
        </w:tc>
        <w:tc>
          <w:tcPr>
            <w:tcW w:w="884" w:type="dxa"/>
          </w:tcPr>
          <w:p w14:paraId="76027E8D" w14:textId="77777777" w:rsidR="0030720B" w:rsidRPr="00A862BA" w:rsidRDefault="0030720B" w:rsidP="0030720B">
            <w:pPr>
              <w:jc w:val="right"/>
              <w:rPr>
                <w:rFonts w:asciiTheme="minorHAnsi" w:eastAsia="Times New Roman" w:hAnsiTheme="minorHAnsi" w:cstheme="minorHAnsi"/>
                <w:color w:val="000000"/>
                <w:sz w:val="16"/>
                <w:szCs w:val="16"/>
                <w:lang w:val="en-US"/>
              </w:rPr>
            </w:pPr>
            <w:r w:rsidRPr="00A862BA">
              <w:rPr>
                <w:rFonts w:asciiTheme="minorHAnsi" w:eastAsia="Times New Roman" w:hAnsiTheme="minorHAnsi" w:cstheme="minorHAnsi"/>
                <w:color w:val="000000"/>
                <w:sz w:val="16"/>
                <w:szCs w:val="16"/>
                <w:lang w:val="en-US"/>
              </w:rPr>
              <w:lastRenderedPageBreak/>
              <w:t>1</w:t>
            </w:r>
          </w:p>
        </w:tc>
      </w:tr>
      <w:tr w:rsidR="0030720B" w:rsidRPr="00A862BA" w14:paraId="78D4F4E5" w14:textId="77777777" w:rsidTr="00662809">
        <w:trPr>
          <w:trHeight w:val="988"/>
        </w:trPr>
        <w:tc>
          <w:tcPr>
            <w:tcW w:w="710" w:type="dxa"/>
          </w:tcPr>
          <w:p w14:paraId="395F33E4" w14:textId="6556ED32" w:rsidR="0030720B" w:rsidRPr="00691EFA" w:rsidRDefault="0030720B" w:rsidP="0030720B">
            <w:pPr>
              <w:rPr>
                <w:rFonts w:asciiTheme="minorHAnsi" w:eastAsia="Times New Roman" w:hAnsiTheme="minorHAnsi" w:cstheme="minorHAnsi"/>
                <w:color w:val="000000"/>
                <w:sz w:val="16"/>
                <w:szCs w:val="16"/>
                <w:lang w:val="en-US"/>
              </w:rPr>
            </w:pPr>
            <w:r w:rsidRPr="008D6A13">
              <w:rPr>
                <w:rFonts w:asciiTheme="minorHAnsi" w:eastAsia="Times New Roman" w:hAnsiTheme="minorHAnsi" w:cstheme="minorHAnsi"/>
                <w:color w:val="000000"/>
                <w:sz w:val="16"/>
                <w:szCs w:val="16"/>
                <w:lang w:val="en-US"/>
              </w:rPr>
              <w:t>13.2.</w:t>
            </w:r>
            <w:r>
              <w:rPr>
                <w:rFonts w:asciiTheme="minorHAnsi" w:eastAsia="Times New Roman" w:hAnsiTheme="minorHAnsi" w:cstheme="minorHAnsi"/>
                <w:color w:val="000000"/>
                <w:sz w:val="16"/>
                <w:szCs w:val="16"/>
                <w:lang w:val="en-US"/>
              </w:rPr>
              <w:t>5</w:t>
            </w:r>
          </w:p>
        </w:tc>
        <w:tc>
          <w:tcPr>
            <w:tcW w:w="992" w:type="dxa"/>
          </w:tcPr>
          <w:p w14:paraId="14567E42" w14:textId="77777777" w:rsidR="0030720B" w:rsidRPr="00691EFA" w:rsidRDefault="0030720B" w:rsidP="0030720B">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Wizard</w:t>
            </w:r>
          </w:p>
        </w:tc>
        <w:tc>
          <w:tcPr>
            <w:tcW w:w="1417" w:type="dxa"/>
          </w:tcPr>
          <w:p w14:paraId="553667F1" w14:textId="77777777" w:rsidR="0030720B" w:rsidRPr="00691EFA" w:rsidRDefault="0030720B" w:rsidP="0030720B">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Define your notifications</w:t>
            </w:r>
          </w:p>
        </w:tc>
        <w:tc>
          <w:tcPr>
            <w:tcW w:w="5529" w:type="dxa"/>
            <w:shd w:val="clear" w:color="auto" w:fill="auto"/>
          </w:tcPr>
          <w:p w14:paraId="2E70A4E1" w14:textId="77777777" w:rsidR="0023418A" w:rsidRPr="008168E9" w:rsidRDefault="0023418A" w:rsidP="0023418A">
            <w:pPr>
              <w:rPr>
                <w:rFonts w:asciiTheme="minorHAnsi" w:eastAsia="Times New Roman" w:hAnsiTheme="minorHAnsi" w:cstheme="minorHAnsi"/>
                <w:sz w:val="16"/>
                <w:szCs w:val="16"/>
                <w:lang w:val="en-US" w:eastAsia="ru-RU"/>
              </w:rPr>
            </w:pPr>
            <w:r w:rsidRPr="008168E9">
              <w:rPr>
                <w:rFonts w:asciiTheme="minorHAnsi" w:eastAsia="Times New Roman" w:hAnsiTheme="minorHAnsi" w:cstheme="minorHAnsi"/>
                <w:color w:val="0000FF"/>
                <w:sz w:val="16"/>
                <w:szCs w:val="16"/>
                <w:lang w:val="en-US" w:eastAsia="ru-RU"/>
              </w:rPr>
              <w:t xml:space="preserve">Given </w:t>
            </w:r>
            <w:r w:rsidRPr="008168E9">
              <w:rPr>
                <w:rFonts w:asciiTheme="minorHAnsi" w:eastAsia="Times New Roman" w:hAnsiTheme="minorHAnsi" w:cstheme="minorHAnsi"/>
                <w:sz w:val="16"/>
                <w:szCs w:val="16"/>
                <w:lang w:val="en-US" w:eastAsia="ru-RU"/>
              </w:rPr>
              <w:t xml:space="preserve">I am a logged in user </w:t>
            </w:r>
          </w:p>
          <w:p w14:paraId="327211CC" w14:textId="77777777" w:rsidR="0023418A" w:rsidRPr="008168E9" w:rsidRDefault="0023418A" w:rsidP="0023418A">
            <w:pPr>
              <w:rPr>
                <w:rFonts w:asciiTheme="minorHAnsi" w:eastAsia="Times New Roman" w:hAnsiTheme="minorHAnsi" w:cstheme="minorHAnsi"/>
                <w:sz w:val="16"/>
                <w:szCs w:val="16"/>
                <w:lang w:val="en-US" w:eastAsia="ru-RU"/>
              </w:rPr>
            </w:pPr>
            <w:r w:rsidRPr="008168E9">
              <w:rPr>
                <w:rFonts w:asciiTheme="minorHAnsi" w:eastAsia="Times New Roman" w:hAnsiTheme="minorHAnsi" w:cstheme="minorHAnsi"/>
                <w:color w:val="0000FF"/>
                <w:sz w:val="16"/>
                <w:szCs w:val="16"/>
                <w:lang w:val="en-US" w:eastAsia="ru-RU"/>
              </w:rPr>
              <w:t>And</w:t>
            </w:r>
            <w:r w:rsidRPr="008168E9">
              <w:rPr>
                <w:rFonts w:asciiTheme="minorHAnsi" w:eastAsia="Times New Roman" w:hAnsiTheme="minorHAnsi" w:cstheme="minorHAnsi"/>
                <w:sz w:val="16"/>
                <w:szCs w:val="16"/>
                <w:lang w:val="en-US" w:eastAsia="ru-RU"/>
              </w:rPr>
              <w:t xml:space="preserve"> I have clicked to start the setup wizard</w:t>
            </w:r>
          </w:p>
          <w:p w14:paraId="5D219294" w14:textId="77777777" w:rsidR="0023418A" w:rsidRPr="008168E9" w:rsidRDefault="0023418A" w:rsidP="0023418A">
            <w:pPr>
              <w:rPr>
                <w:rFonts w:asciiTheme="minorHAnsi" w:eastAsia="Times New Roman" w:hAnsiTheme="minorHAnsi" w:cstheme="minorHAnsi"/>
                <w:sz w:val="16"/>
                <w:szCs w:val="16"/>
                <w:lang w:val="en-US" w:eastAsia="ru-RU"/>
              </w:rPr>
            </w:pPr>
            <w:r w:rsidRPr="008168E9">
              <w:rPr>
                <w:rFonts w:asciiTheme="minorHAnsi" w:eastAsia="Times New Roman" w:hAnsiTheme="minorHAnsi" w:cstheme="minorHAnsi"/>
                <w:color w:val="0000FF"/>
                <w:sz w:val="16"/>
                <w:szCs w:val="16"/>
                <w:lang w:val="en-US" w:eastAsia="ru-RU"/>
              </w:rPr>
              <w:t>Then</w:t>
            </w:r>
            <w:r w:rsidRPr="008168E9">
              <w:rPr>
                <w:rFonts w:asciiTheme="minorHAnsi" w:eastAsia="Times New Roman" w:hAnsiTheme="minorHAnsi" w:cstheme="minorHAnsi"/>
                <w:sz w:val="16"/>
                <w:szCs w:val="16"/>
                <w:lang w:val="en-US" w:eastAsia="ru-RU"/>
              </w:rPr>
              <w:t xml:space="preserve"> I will land on step five of the setup wizard to define my notifications</w:t>
            </w:r>
          </w:p>
          <w:p w14:paraId="6C011EF1" w14:textId="77777777" w:rsidR="0023418A" w:rsidRPr="008168E9" w:rsidRDefault="0023418A" w:rsidP="0023418A">
            <w:pPr>
              <w:rPr>
                <w:rFonts w:asciiTheme="minorHAnsi" w:eastAsia="Times New Roman" w:hAnsiTheme="minorHAnsi" w:cstheme="minorHAnsi"/>
                <w:sz w:val="16"/>
                <w:szCs w:val="16"/>
                <w:lang w:val="en-US" w:eastAsia="ru-RU"/>
              </w:rPr>
            </w:pPr>
            <w:r w:rsidRPr="008168E9">
              <w:rPr>
                <w:rFonts w:asciiTheme="minorHAnsi" w:eastAsia="Times New Roman" w:hAnsiTheme="minorHAnsi" w:cstheme="minorHAnsi"/>
                <w:color w:val="0000FF"/>
                <w:sz w:val="16"/>
                <w:szCs w:val="16"/>
                <w:lang w:val="en-US" w:eastAsia="ru-RU"/>
              </w:rPr>
              <w:t>And</w:t>
            </w:r>
            <w:r w:rsidRPr="008168E9">
              <w:rPr>
                <w:rFonts w:asciiTheme="minorHAnsi" w:eastAsia="Times New Roman" w:hAnsiTheme="minorHAnsi" w:cstheme="minorHAnsi"/>
                <w:sz w:val="16"/>
                <w:szCs w:val="16"/>
                <w:lang w:val="en-US" w:eastAsia="ru-RU"/>
              </w:rPr>
              <w:t xml:space="preserve"> the system will show me a list of fields to fill to set up my Engage and News email digest.</w:t>
            </w:r>
          </w:p>
          <w:p w14:paraId="020CE1F7" w14:textId="77777777" w:rsidR="0023418A" w:rsidRDefault="0023418A" w:rsidP="0023418A">
            <w:pPr>
              <w:rPr>
                <w:rFonts w:asciiTheme="minorHAnsi" w:eastAsia="Times New Roman" w:hAnsiTheme="minorHAnsi" w:cstheme="minorHAnsi"/>
                <w:sz w:val="16"/>
                <w:szCs w:val="16"/>
                <w:lang w:val="en-US" w:eastAsia="ru-RU"/>
              </w:rPr>
            </w:pPr>
            <w:r w:rsidRPr="008168E9">
              <w:rPr>
                <w:rFonts w:asciiTheme="minorHAnsi" w:eastAsia="Times New Roman" w:hAnsiTheme="minorHAnsi" w:cstheme="minorHAnsi"/>
                <w:color w:val="0000FF"/>
                <w:sz w:val="16"/>
                <w:szCs w:val="16"/>
                <w:lang w:val="en-US" w:eastAsia="ru-RU"/>
              </w:rPr>
              <w:t>And</w:t>
            </w:r>
            <w:r w:rsidRPr="008168E9">
              <w:rPr>
                <w:rFonts w:asciiTheme="minorHAnsi" w:eastAsia="Times New Roman" w:hAnsiTheme="minorHAnsi" w:cstheme="minorHAnsi"/>
                <w:sz w:val="16"/>
                <w:szCs w:val="16"/>
                <w:lang w:val="en-US" w:eastAsia="ru-RU"/>
              </w:rPr>
              <w:t xml:space="preserve"> none of these fields are mandatory but set by default for me</w:t>
            </w:r>
          </w:p>
          <w:p w14:paraId="43456F1C" w14:textId="77777777" w:rsidR="0023418A" w:rsidRDefault="0023418A" w:rsidP="0023418A">
            <w:pPr>
              <w:rPr>
                <w:rFonts w:asciiTheme="minorHAnsi" w:eastAsia="Times New Roman" w:hAnsiTheme="minorHAnsi" w:cstheme="minorHAnsi"/>
                <w:sz w:val="16"/>
                <w:szCs w:val="16"/>
                <w:lang w:val="en-US" w:eastAsia="ru-RU"/>
              </w:rPr>
            </w:pPr>
          </w:p>
          <w:p w14:paraId="59C46FB9" w14:textId="77777777" w:rsidR="0023418A" w:rsidRDefault="0023418A" w:rsidP="0023418A">
            <w:p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*This is the same component than 12.5 but contains more fields.</w:t>
            </w:r>
          </w:p>
          <w:p w14:paraId="3478999F" w14:textId="5893CD18" w:rsidR="0030720B" w:rsidRDefault="0030720B" w:rsidP="0030720B">
            <w:pPr>
              <w:rPr>
                <w:rFonts w:asciiTheme="minorHAnsi" w:eastAsia="Times New Roman" w:hAnsiTheme="minorHAnsi" w:cstheme="minorHAnsi"/>
                <w:sz w:val="16"/>
                <w:szCs w:val="16"/>
                <w:lang w:val="en-US" w:eastAsia="ru-RU"/>
              </w:rPr>
            </w:pPr>
          </w:p>
          <w:p w14:paraId="3E16404C" w14:textId="11AA3318" w:rsidR="0023418A" w:rsidRPr="004075D4" w:rsidRDefault="0023418A" w:rsidP="0030720B">
            <w:pPr>
              <w:rPr>
                <w:rFonts w:asciiTheme="minorHAnsi" w:eastAsia="Times New Roman" w:hAnsiTheme="minorHAnsi" w:cstheme="minorHAnsi"/>
                <w:sz w:val="16"/>
                <w:szCs w:val="16"/>
                <w:lang w:val="en-US" w:eastAsia="ru-RU"/>
              </w:rPr>
            </w:pPr>
            <w:r>
              <w:rPr>
                <w:noProof/>
                <w:lang w:val="sk-SK" w:eastAsia="sk-SK"/>
              </w:rPr>
              <w:drawing>
                <wp:inline distT="0" distB="0" distL="0" distR="0" wp14:anchorId="4976DA63" wp14:editId="6FA4EA6B">
                  <wp:extent cx="3373755" cy="17913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373755" cy="1791335"/>
                          </a:xfrm>
                          <a:prstGeom prst="rect">
                            <a:avLst/>
                          </a:prstGeom>
                        </pic:spPr>
                      </pic:pic>
                    </a:graphicData>
                  </a:graphic>
                </wp:inline>
              </w:drawing>
            </w:r>
          </w:p>
        </w:tc>
        <w:tc>
          <w:tcPr>
            <w:tcW w:w="884" w:type="dxa"/>
          </w:tcPr>
          <w:p w14:paraId="76AD7E58" w14:textId="77777777" w:rsidR="0030720B" w:rsidRPr="00A862BA" w:rsidRDefault="0030720B" w:rsidP="0030720B">
            <w:pPr>
              <w:jc w:val="right"/>
              <w:rPr>
                <w:rFonts w:asciiTheme="minorHAnsi" w:eastAsia="Times New Roman" w:hAnsiTheme="minorHAnsi" w:cstheme="minorHAnsi"/>
                <w:color w:val="000000"/>
                <w:sz w:val="16"/>
                <w:szCs w:val="16"/>
                <w:lang w:val="en-US"/>
              </w:rPr>
            </w:pPr>
            <w:r w:rsidRPr="00A862BA">
              <w:rPr>
                <w:rFonts w:asciiTheme="minorHAnsi" w:eastAsia="Times New Roman" w:hAnsiTheme="minorHAnsi" w:cstheme="minorHAnsi"/>
                <w:color w:val="000000"/>
                <w:sz w:val="16"/>
                <w:szCs w:val="16"/>
                <w:lang w:val="en-US"/>
              </w:rPr>
              <w:t>1</w:t>
            </w:r>
          </w:p>
        </w:tc>
      </w:tr>
      <w:tr w:rsidR="0030720B" w:rsidRPr="00A862BA" w14:paraId="4BA62185" w14:textId="77777777" w:rsidTr="0030720B">
        <w:trPr>
          <w:trHeight w:val="988"/>
        </w:trPr>
        <w:tc>
          <w:tcPr>
            <w:tcW w:w="710" w:type="dxa"/>
          </w:tcPr>
          <w:p w14:paraId="5FE53A89" w14:textId="52D6829C" w:rsidR="0030720B" w:rsidRPr="00691EFA" w:rsidRDefault="0030720B" w:rsidP="0030720B">
            <w:pPr>
              <w:rPr>
                <w:rFonts w:asciiTheme="minorHAnsi" w:eastAsia="Times New Roman" w:hAnsiTheme="minorHAnsi" w:cstheme="minorHAnsi"/>
                <w:color w:val="000000"/>
                <w:sz w:val="16"/>
                <w:szCs w:val="16"/>
                <w:lang w:val="en-US"/>
              </w:rPr>
            </w:pPr>
            <w:r w:rsidRPr="008D6A13">
              <w:rPr>
                <w:rFonts w:asciiTheme="minorHAnsi" w:eastAsia="Times New Roman" w:hAnsiTheme="minorHAnsi" w:cstheme="minorHAnsi"/>
                <w:color w:val="000000"/>
                <w:sz w:val="16"/>
                <w:szCs w:val="16"/>
                <w:lang w:val="en-US"/>
              </w:rPr>
              <w:t>13.2.</w:t>
            </w:r>
            <w:r>
              <w:rPr>
                <w:rFonts w:asciiTheme="minorHAnsi" w:eastAsia="Times New Roman" w:hAnsiTheme="minorHAnsi" w:cstheme="minorHAnsi"/>
                <w:color w:val="000000"/>
                <w:sz w:val="16"/>
                <w:szCs w:val="16"/>
                <w:lang w:val="en-US"/>
              </w:rPr>
              <w:t>6</w:t>
            </w:r>
          </w:p>
        </w:tc>
        <w:tc>
          <w:tcPr>
            <w:tcW w:w="992" w:type="dxa"/>
          </w:tcPr>
          <w:p w14:paraId="78038D88" w14:textId="77777777" w:rsidR="0030720B" w:rsidRPr="00691EFA" w:rsidRDefault="0030720B" w:rsidP="0030720B">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Wizard end / first time on index</w:t>
            </w:r>
          </w:p>
        </w:tc>
        <w:tc>
          <w:tcPr>
            <w:tcW w:w="1417" w:type="dxa"/>
          </w:tcPr>
          <w:p w14:paraId="3B598C99" w14:textId="77777777" w:rsidR="0030720B" w:rsidRPr="00691EFA" w:rsidRDefault="0030720B" w:rsidP="0030720B">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Set up complete confirmation</w:t>
            </w:r>
          </w:p>
        </w:tc>
        <w:tc>
          <w:tcPr>
            <w:tcW w:w="5529" w:type="dxa"/>
          </w:tcPr>
          <w:p w14:paraId="3989D106" w14:textId="77777777" w:rsidR="0023418A" w:rsidRDefault="0023418A" w:rsidP="0023418A">
            <w:pPr>
              <w:rPr>
                <w:rFonts w:asciiTheme="minorHAnsi" w:eastAsia="Times New Roman" w:hAnsiTheme="minorHAnsi" w:cstheme="minorHAnsi"/>
                <w:sz w:val="16"/>
                <w:szCs w:val="16"/>
                <w:lang w:val="en-US" w:eastAsia="ru-RU"/>
              </w:rPr>
            </w:pPr>
            <w:r w:rsidRPr="00691EFA">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I have clicked complete at the end of the setup wizard</w:t>
            </w:r>
          </w:p>
          <w:p w14:paraId="7724B2DC" w14:textId="77777777" w:rsidR="0023418A" w:rsidRDefault="0023418A" w:rsidP="002341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Then</w:t>
            </w:r>
            <w:r>
              <w:rPr>
                <w:rFonts w:asciiTheme="minorHAnsi" w:eastAsia="Times New Roman" w:hAnsiTheme="minorHAnsi" w:cstheme="minorHAnsi"/>
                <w:sz w:val="16"/>
                <w:szCs w:val="16"/>
                <w:lang w:val="en-US" w:eastAsia="ru-RU"/>
              </w:rPr>
              <w:t xml:space="preserve"> the system will bring me to the inside index page for the first time</w:t>
            </w:r>
          </w:p>
          <w:p w14:paraId="55EEA066" w14:textId="77777777" w:rsidR="0023418A" w:rsidRDefault="0023418A" w:rsidP="0023418A">
            <w:pPr>
              <w:rPr>
                <w:rFonts w:asciiTheme="minorHAnsi" w:eastAsia="Times New Roman" w:hAnsiTheme="minorHAnsi" w:cstheme="minorHAnsi"/>
                <w:sz w:val="16"/>
                <w:szCs w:val="16"/>
                <w:lang w:val="en-US" w:eastAsia="ru-RU"/>
              </w:rPr>
            </w:pPr>
            <w:r w:rsidRPr="00691EFA">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I will be notified by an alert box that my settings have been saved.</w:t>
            </w:r>
          </w:p>
          <w:p w14:paraId="3E8C5A46" w14:textId="77777777" w:rsidR="0023418A" w:rsidRDefault="0023418A" w:rsidP="002341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I will have the choice to start a demo video to visit the new features of the site.</w:t>
            </w:r>
          </w:p>
          <w:p w14:paraId="296FF484" w14:textId="77777777" w:rsidR="0023418A" w:rsidRDefault="0023418A" w:rsidP="002341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I can click remind me later button to not see the demo now </w:t>
            </w:r>
          </w:p>
          <w:p w14:paraId="47043190" w14:textId="77777777" w:rsidR="0023418A" w:rsidRDefault="0023418A" w:rsidP="0023418A">
            <w:pPr>
              <w:rPr>
                <w:rFonts w:asciiTheme="minorHAnsi" w:eastAsia="Times New Roman" w:hAnsiTheme="minorHAnsi" w:cstheme="minorHAnsi"/>
                <w:sz w:val="16"/>
                <w:szCs w:val="16"/>
                <w:lang w:val="en-US" w:eastAsia="ru-RU"/>
              </w:rPr>
            </w:pPr>
            <w:r w:rsidRPr="001837CA">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I can click on the ‘X’ button to close the alert panel permanently. </w:t>
            </w:r>
          </w:p>
          <w:p w14:paraId="06EE3157" w14:textId="77777777" w:rsidR="0023418A" w:rsidRDefault="0023418A" w:rsidP="0023418A">
            <w:pPr>
              <w:rPr>
                <w:rFonts w:asciiTheme="minorHAnsi" w:eastAsia="Times New Roman" w:hAnsiTheme="minorHAnsi" w:cstheme="minorHAnsi"/>
                <w:sz w:val="16"/>
                <w:szCs w:val="16"/>
                <w:lang w:val="en-US" w:eastAsia="ru-RU"/>
              </w:rPr>
            </w:pPr>
          </w:p>
          <w:p w14:paraId="7AE789C7" w14:textId="77777777" w:rsidR="0023418A" w:rsidRDefault="0023418A" w:rsidP="0023418A">
            <w:pPr>
              <w:rPr>
                <w:rFonts w:asciiTheme="minorHAnsi" w:eastAsia="Times New Roman" w:hAnsiTheme="minorHAnsi" w:cstheme="minorHAnsi"/>
                <w:sz w:val="16"/>
                <w:szCs w:val="16"/>
                <w:lang w:val="en-US" w:eastAsia="ru-RU"/>
              </w:rPr>
            </w:pPr>
            <w:r w:rsidRPr="00691EFA">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 xml:space="preserve">I am a shared account user </w:t>
            </w:r>
          </w:p>
          <w:p w14:paraId="1F9D99D2" w14:textId="77777777" w:rsidR="0023418A" w:rsidRDefault="0023418A" w:rsidP="0023418A">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 xml:space="preserve">And </w:t>
            </w:r>
            <w:r w:rsidRPr="001837CA">
              <w:rPr>
                <w:rFonts w:asciiTheme="minorHAnsi" w:eastAsia="Times New Roman" w:hAnsiTheme="minorHAnsi" w:cstheme="minorHAnsi"/>
                <w:color w:val="122632" w:themeColor="text1"/>
                <w:sz w:val="16"/>
                <w:szCs w:val="16"/>
                <w:lang w:val="en-US" w:eastAsia="ru-RU"/>
              </w:rPr>
              <w:t>the account has already been set up</w:t>
            </w:r>
            <w:r>
              <w:rPr>
                <w:rFonts w:asciiTheme="minorHAnsi" w:eastAsia="Times New Roman" w:hAnsiTheme="minorHAnsi" w:cstheme="minorHAnsi"/>
                <w:color w:val="122632" w:themeColor="text1"/>
                <w:sz w:val="16"/>
                <w:szCs w:val="16"/>
                <w:lang w:val="en-US" w:eastAsia="ru-RU"/>
              </w:rPr>
              <w:t xml:space="preserve"> by the account administrator </w:t>
            </w:r>
          </w:p>
          <w:p w14:paraId="7C22D0F2" w14:textId="77777777" w:rsidR="0023418A" w:rsidRDefault="0023418A" w:rsidP="002341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Then</w:t>
            </w:r>
            <w:r>
              <w:rPr>
                <w:rFonts w:asciiTheme="minorHAnsi" w:eastAsia="Times New Roman" w:hAnsiTheme="minorHAnsi" w:cstheme="minorHAnsi"/>
                <w:sz w:val="16"/>
                <w:szCs w:val="16"/>
                <w:lang w:val="en-US" w:eastAsia="ru-RU"/>
              </w:rPr>
              <w:t xml:space="preserve"> the system will bring me to the inside index page for the first time</w:t>
            </w:r>
          </w:p>
          <w:p w14:paraId="5EB6D4F0" w14:textId="77777777" w:rsidR="0023418A" w:rsidRDefault="0023418A" w:rsidP="002341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I will have the choice to start a demo video to visit the new features of the site.</w:t>
            </w:r>
          </w:p>
          <w:p w14:paraId="2713F34D" w14:textId="77777777" w:rsidR="0023418A" w:rsidRDefault="0023418A" w:rsidP="0023418A">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I can click remind me later button to not see the demo now and ensure the alert box appears each time the index page is viewed.</w:t>
            </w:r>
          </w:p>
          <w:p w14:paraId="43698AF8" w14:textId="77777777" w:rsidR="0023418A" w:rsidRDefault="0023418A" w:rsidP="0023418A">
            <w:pPr>
              <w:rPr>
                <w:rFonts w:asciiTheme="minorHAnsi" w:eastAsia="Times New Roman" w:hAnsiTheme="minorHAnsi" w:cstheme="minorHAnsi"/>
                <w:sz w:val="16"/>
                <w:szCs w:val="16"/>
                <w:lang w:val="en-US" w:eastAsia="ru-RU"/>
              </w:rPr>
            </w:pPr>
          </w:p>
          <w:p w14:paraId="43051633" w14:textId="77777777" w:rsidR="0023418A" w:rsidRDefault="0023418A" w:rsidP="0023418A">
            <w:pPr>
              <w:ind w:left="360"/>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w:t>
            </w:r>
            <w:r w:rsidRPr="00066AFC">
              <w:rPr>
                <w:rFonts w:asciiTheme="minorHAnsi" w:eastAsia="Times New Roman" w:hAnsiTheme="minorHAnsi" w:cstheme="minorHAnsi"/>
                <w:sz w:val="16"/>
                <w:szCs w:val="16"/>
                <w:lang w:val="en-US" w:eastAsia="ru-RU"/>
              </w:rPr>
              <w:t xml:space="preserve">Note for shared accounts, the alert box should remain visible for a period of </w:t>
            </w:r>
            <w:r>
              <w:rPr>
                <w:rFonts w:asciiTheme="minorHAnsi" w:eastAsia="Times New Roman" w:hAnsiTheme="minorHAnsi" w:cstheme="minorHAnsi"/>
                <w:sz w:val="16"/>
                <w:szCs w:val="16"/>
                <w:lang w:val="en-US" w:eastAsia="ru-RU"/>
              </w:rPr>
              <w:t xml:space="preserve">one month , after which, once it is closed by a user, it will be permanently unavailable for that account in the index page. </w:t>
            </w:r>
          </w:p>
          <w:p w14:paraId="35316EA8" w14:textId="184E2C06" w:rsidR="0023418A" w:rsidRDefault="0023418A" w:rsidP="0023418A">
            <w:pPr>
              <w:ind w:left="360"/>
              <w:rPr>
                <w:rFonts w:asciiTheme="minorHAnsi" w:eastAsia="Times New Roman" w:hAnsiTheme="minorHAnsi" w:cstheme="minorHAnsi"/>
                <w:sz w:val="16"/>
                <w:szCs w:val="16"/>
                <w:lang w:val="en-US" w:eastAsia="ru-RU"/>
              </w:rPr>
            </w:pPr>
            <w:r>
              <w:rPr>
                <w:noProof/>
                <w:lang w:val="sk-SK" w:eastAsia="sk-SK"/>
              </w:rPr>
              <w:drawing>
                <wp:inline distT="0" distB="0" distL="0" distR="0" wp14:anchorId="09FB9B0E" wp14:editId="14781665">
                  <wp:extent cx="3373755" cy="7708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73755" cy="770890"/>
                          </a:xfrm>
                          <a:prstGeom prst="rect">
                            <a:avLst/>
                          </a:prstGeom>
                        </pic:spPr>
                      </pic:pic>
                    </a:graphicData>
                  </a:graphic>
                </wp:inline>
              </w:drawing>
            </w:r>
          </w:p>
          <w:p w14:paraId="74F48EE4" w14:textId="1B961D26" w:rsidR="0030720B" w:rsidRPr="004075D4" w:rsidRDefault="0030720B" w:rsidP="0030720B">
            <w:pPr>
              <w:rPr>
                <w:rFonts w:asciiTheme="minorHAnsi" w:eastAsia="Times New Roman" w:hAnsiTheme="minorHAnsi" w:cstheme="minorHAnsi"/>
                <w:sz w:val="16"/>
                <w:szCs w:val="16"/>
                <w:lang w:val="en-US" w:eastAsia="ru-RU"/>
              </w:rPr>
            </w:pPr>
          </w:p>
        </w:tc>
        <w:tc>
          <w:tcPr>
            <w:tcW w:w="884" w:type="dxa"/>
          </w:tcPr>
          <w:p w14:paraId="651AAE85" w14:textId="77777777" w:rsidR="0030720B" w:rsidRPr="00A862BA" w:rsidRDefault="0030720B" w:rsidP="0030720B">
            <w:pPr>
              <w:jc w:val="right"/>
              <w:rPr>
                <w:rFonts w:asciiTheme="minorHAnsi" w:eastAsia="Times New Roman" w:hAnsiTheme="minorHAnsi" w:cstheme="minorHAnsi"/>
                <w:color w:val="000000"/>
                <w:sz w:val="16"/>
                <w:szCs w:val="16"/>
                <w:lang w:val="en-US"/>
              </w:rPr>
            </w:pPr>
            <w:r w:rsidRPr="00A862BA">
              <w:rPr>
                <w:rFonts w:asciiTheme="minorHAnsi" w:eastAsia="Times New Roman" w:hAnsiTheme="minorHAnsi" w:cstheme="minorHAnsi"/>
                <w:color w:val="000000"/>
                <w:sz w:val="16"/>
                <w:szCs w:val="16"/>
                <w:lang w:val="en-US"/>
              </w:rPr>
              <w:t>1</w:t>
            </w:r>
          </w:p>
        </w:tc>
      </w:tr>
    </w:tbl>
    <w:p w14:paraId="7D03F99E" w14:textId="77777777" w:rsidR="006F18F9" w:rsidRDefault="006F18F9" w:rsidP="006F18F9">
      <w:pPr>
        <w:tabs>
          <w:tab w:val="left" w:pos="6648"/>
        </w:tabs>
        <w:spacing w:after="0"/>
        <w:rPr>
          <w:sz w:val="22"/>
        </w:rPr>
      </w:pPr>
      <w:r>
        <w:rPr>
          <w:sz w:val="22"/>
        </w:rPr>
        <w:tab/>
      </w:r>
    </w:p>
    <w:p w14:paraId="3F20804C" w14:textId="77777777" w:rsidR="009F2F36" w:rsidRDefault="009F2F36">
      <w:pPr>
        <w:rPr>
          <w:rFonts w:ascii="Georgia" w:eastAsia="Times New Roman" w:hAnsi="Georgia" w:cs="Times New Roman"/>
          <w:color w:val="7ECEAA"/>
          <w:kern w:val="28"/>
          <w:sz w:val="44"/>
          <w:szCs w:val="46"/>
          <w:lang w:val="en-US" w:eastAsia="en-GB"/>
          <w14:cntxtAlts/>
        </w:rPr>
      </w:pPr>
      <w:r>
        <w:br w:type="page"/>
      </w:r>
    </w:p>
    <w:p w14:paraId="2555CF9B" w14:textId="45E6B7A8" w:rsidR="00805BE8" w:rsidRDefault="00805BE8" w:rsidP="00ED5E60">
      <w:pPr>
        <w:pStyle w:val="Heading1"/>
        <w:numPr>
          <w:ilvl w:val="0"/>
          <w:numId w:val="20"/>
        </w:numPr>
      </w:pPr>
      <w:bookmarkStart w:id="1744" w:name="_Toc461707157"/>
      <w:bookmarkStart w:id="1745" w:name="_Toc463013468"/>
      <w:commentRangeStart w:id="1746"/>
      <w:commentRangeStart w:id="1747"/>
      <w:commentRangeStart w:id="1748"/>
      <w:r w:rsidRPr="084969DA">
        <w:lastRenderedPageBreak/>
        <w:t xml:space="preserve">Resources </w:t>
      </w:r>
      <w:commentRangeEnd w:id="1746"/>
      <w:r w:rsidR="00CA153E">
        <w:rPr>
          <w:rStyle w:val="CommentReference"/>
          <w:rFonts w:ascii="Arial" w:eastAsiaTheme="minorHAnsi" w:hAnsi="Arial" w:cstheme="minorBidi"/>
          <w:color w:val="auto"/>
          <w:kern w:val="0"/>
          <w:lang w:val="en-GB" w:eastAsia="en-US"/>
          <w14:cntxtAlts w14:val="0"/>
        </w:rPr>
        <w:commentReference w:id="1746"/>
      </w:r>
      <w:commentRangeEnd w:id="1747"/>
      <w:r w:rsidR="00F10EB4">
        <w:rPr>
          <w:rStyle w:val="CommentReference"/>
          <w:rFonts w:ascii="Arial" w:eastAsiaTheme="minorHAnsi" w:hAnsi="Arial" w:cstheme="minorBidi"/>
          <w:color w:val="auto"/>
          <w:kern w:val="0"/>
          <w:lang w:val="en-GB" w:eastAsia="en-US"/>
          <w14:cntxtAlts w14:val="0"/>
        </w:rPr>
        <w:commentReference w:id="1747"/>
      </w:r>
      <w:commentRangeEnd w:id="1748"/>
      <w:r w:rsidR="00496EE6">
        <w:rPr>
          <w:rStyle w:val="CommentReference"/>
          <w:rFonts w:ascii="Arial" w:eastAsiaTheme="minorHAnsi" w:hAnsi="Arial" w:cstheme="minorBidi"/>
          <w:color w:val="auto"/>
          <w:kern w:val="0"/>
          <w:lang w:val="en-GB" w:eastAsia="en-US"/>
          <w14:cntxtAlts w14:val="0"/>
        </w:rPr>
        <w:commentReference w:id="1748"/>
      </w:r>
      <w:r w:rsidRPr="084969DA">
        <w:t>page components</w:t>
      </w:r>
      <w:r w:rsidR="00960CDE">
        <w:t xml:space="preserve"> </w:t>
      </w:r>
      <w:r w:rsidR="00960CDE" w:rsidRPr="00960CDE">
        <w:rPr>
          <w:highlight w:val="yellow"/>
        </w:rPr>
        <w:t>(</w:t>
      </w:r>
      <w:r w:rsidR="00C8186F">
        <w:rPr>
          <w:highlight w:val="yellow"/>
        </w:rPr>
        <w:t>new</w:t>
      </w:r>
      <w:r w:rsidR="00960CDE" w:rsidRPr="00960CDE">
        <w:rPr>
          <w:highlight w:val="yellow"/>
        </w:rPr>
        <w:t>)</w:t>
      </w:r>
      <w:bookmarkEnd w:id="1744"/>
      <w:bookmarkEnd w:id="1745"/>
    </w:p>
    <w:p w14:paraId="147A876F" w14:textId="75481C4A" w:rsidR="0058344C" w:rsidRPr="008F59BB" w:rsidRDefault="00910AD0" w:rsidP="000348C0">
      <w:pPr>
        <w:rPr>
          <w:ins w:id="1749" w:author="Ghita Benotmane" w:date="2016-09-15T09:52:00Z"/>
          <w:lang w:val="en-US"/>
        </w:rPr>
      </w:pPr>
      <w:commentRangeStart w:id="1750"/>
      <w:commentRangeStart w:id="1751"/>
      <w:commentRangeStart w:id="1752"/>
      <w:commentRangeStart w:id="1753"/>
      <w:r>
        <w:t>During the onboarding wizard, there should be a tool that recommend</w:t>
      </w:r>
      <w:r w:rsidR="00631752">
        <w:t>s</w:t>
      </w:r>
      <w:r>
        <w:t xml:space="preserve"> </w:t>
      </w:r>
      <w:r w:rsidR="005C4114">
        <w:t xml:space="preserve">pages, applications, sites and documents </w:t>
      </w:r>
      <w:r w:rsidR="00631752">
        <w:t xml:space="preserve">to add to </w:t>
      </w:r>
      <w:r w:rsidR="005C4114">
        <w:t xml:space="preserve">“My </w:t>
      </w:r>
      <w:r w:rsidR="005D5A03">
        <w:t>f</w:t>
      </w:r>
      <w:r w:rsidR="005C4114">
        <w:t>avorites”</w:t>
      </w:r>
      <w:r w:rsidR="00631752">
        <w:t xml:space="preserve"> page</w:t>
      </w:r>
      <w:r>
        <w:t xml:space="preserve"> based on </w:t>
      </w:r>
      <w:r w:rsidR="005C4114">
        <w:t>my default settings.</w:t>
      </w:r>
      <w:commentRangeEnd w:id="1750"/>
      <w:r w:rsidR="005C4114">
        <w:rPr>
          <w:rStyle w:val="CommentReference"/>
        </w:rPr>
        <w:commentReference w:id="1750"/>
      </w:r>
      <w:commentRangeEnd w:id="1751"/>
      <w:r w:rsidR="00F10EB4">
        <w:rPr>
          <w:rStyle w:val="CommentReference"/>
        </w:rPr>
        <w:commentReference w:id="1751"/>
      </w:r>
      <w:commentRangeEnd w:id="1752"/>
      <w:r w:rsidR="008F59BB">
        <w:rPr>
          <w:rStyle w:val="CommentReference"/>
        </w:rPr>
        <w:commentReference w:id="1752"/>
      </w:r>
      <w:commentRangeEnd w:id="1753"/>
      <w:r w:rsidR="00496EE6">
        <w:rPr>
          <w:rStyle w:val="CommentReference"/>
        </w:rPr>
        <w:commentReference w:id="1753"/>
      </w:r>
      <w:r w:rsidR="005C4114">
        <w:t xml:space="preserve"> </w:t>
      </w:r>
    </w:p>
    <w:p w14:paraId="2C227926" w14:textId="69E086ED" w:rsidR="00E755D5" w:rsidRPr="0058344C" w:rsidDel="00E52ACD" w:rsidRDefault="00E755D5" w:rsidP="000348C0">
      <w:pPr>
        <w:rPr>
          <w:del w:id="1754" w:author="Ghita Benotmane" w:date="2016-09-15T09:58:00Z"/>
          <w:lang w:val="en-US"/>
        </w:rPr>
      </w:pPr>
      <w:bookmarkStart w:id="1755" w:name="_Resources_section"/>
      <w:bookmarkStart w:id="1756" w:name="_Toc463013469"/>
      <w:bookmarkEnd w:id="1755"/>
      <w:bookmarkEnd w:id="1756"/>
    </w:p>
    <w:p w14:paraId="75105DE8" w14:textId="19E8DA0E" w:rsidR="002D6061" w:rsidRPr="00AC3947" w:rsidRDefault="00AC3947" w:rsidP="00ED5E60">
      <w:pPr>
        <w:pStyle w:val="Heading2"/>
        <w:numPr>
          <w:ilvl w:val="1"/>
          <w:numId w:val="20"/>
        </w:numPr>
        <w:rPr>
          <w:rFonts w:eastAsiaTheme="minorEastAsia"/>
        </w:rPr>
      </w:pPr>
      <w:bookmarkStart w:id="1757" w:name="_Toc461707158"/>
      <w:bookmarkStart w:id="1758" w:name="_Toc463013470"/>
      <w:r>
        <w:rPr>
          <w:rFonts w:eastAsiaTheme="minorEastAsia"/>
        </w:rPr>
        <w:t>General</w:t>
      </w:r>
      <w:bookmarkEnd w:id="1757"/>
      <w:bookmarkEnd w:id="1758"/>
    </w:p>
    <w:tbl>
      <w:tblPr>
        <w:tblStyle w:val="TableGrid"/>
        <w:tblW w:w="9532" w:type="dxa"/>
        <w:tblInd w:w="-289" w:type="dxa"/>
        <w:tblLayout w:type="fixed"/>
        <w:tblLook w:val="04A0" w:firstRow="1" w:lastRow="0" w:firstColumn="1" w:lastColumn="0" w:noHBand="0" w:noVBand="1"/>
      </w:tblPr>
      <w:tblGrid>
        <w:gridCol w:w="710"/>
        <w:gridCol w:w="1275"/>
        <w:gridCol w:w="142"/>
        <w:gridCol w:w="1559"/>
        <w:gridCol w:w="4962"/>
        <w:gridCol w:w="884"/>
      </w:tblGrid>
      <w:tr w:rsidR="002D6061" w:rsidRPr="00193438" w14:paraId="3F52457E" w14:textId="77777777" w:rsidTr="00FB5D33">
        <w:trPr>
          <w:trHeight w:val="280"/>
        </w:trPr>
        <w:tc>
          <w:tcPr>
            <w:tcW w:w="710" w:type="dxa"/>
            <w:shd w:val="clear" w:color="auto" w:fill="122632" w:themeFill="text1"/>
            <w:hideMark/>
          </w:tcPr>
          <w:p w14:paraId="7CE0D1A0" w14:textId="77777777" w:rsidR="002D6061" w:rsidRPr="00387D6C" w:rsidRDefault="002D6061" w:rsidP="00FB5D33">
            <w:pPr>
              <w:jc w:val="center"/>
              <w:rPr>
                <w:rFonts w:asciiTheme="minorHAnsi" w:eastAsia="Times New Roman" w:hAnsiTheme="minorHAnsi" w:cstheme="minorHAnsi"/>
                <w:b/>
                <w:bCs/>
                <w:color w:val="FFFFFF" w:themeColor="background1"/>
                <w:sz w:val="16"/>
                <w:szCs w:val="16"/>
                <w:lang w:val="en-US"/>
              </w:rPr>
            </w:pPr>
            <w:r w:rsidRPr="00387D6C">
              <w:rPr>
                <w:rFonts w:asciiTheme="minorHAnsi" w:eastAsia="Times New Roman" w:hAnsiTheme="minorHAnsi" w:cstheme="minorHAnsi"/>
                <w:b/>
                <w:bCs/>
                <w:color w:val="FFFFFF" w:themeColor="background1"/>
                <w:sz w:val="16"/>
                <w:szCs w:val="16"/>
                <w:lang w:val="en-US"/>
              </w:rPr>
              <w:t>Id</w:t>
            </w:r>
          </w:p>
        </w:tc>
        <w:tc>
          <w:tcPr>
            <w:tcW w:w="1275" w:type="dxa"/>
            <w:shd w:val="clear" w:color="auto" w:fill="122632" w:themeFill="text1"/>
            <w:hideMark/>
          </w:tcPr>
          <w:p w14:paraId="57D6D472" w14:textId="77777777" w:rsidR="002D6061" w:rsidRPr="00387D6C" w:rsidRDefault="002D6061" w:rsidP="00FB5D33">
            <w:pPr>
              <w:jc w:val="center"/>
              <w:rPr>
                <w:rFonts w:asciiTheme="minorHAnsi" w:eastAsia="Times New Roman" w:hAnsiTheme="minorHAnsi" w:cstheme="minorHAnsi"/>
                <w:b/>
                <w:bCs/>
                <w:color w:val="FFFFFF" w:themeColor="background1"/>
                <w:sz w:val="16"/>
                <w:szCs w:val="16"/>
                <w:lang w:val="en-US"/>
              </w:rPr>
            </w:pPr>
            <w:r w:rsidRPr="00387D6C">
              <w:rPr>
                <w:rFonts w:asciiTheme="minorHAnsi" w:eastAsia="Times New Roman" w:hAnsiTheme="minorHAnsi" w:cstheme="minorHAnsi"/>
                <w:b/>
                <w:bCs/>
                <w:color w:val="FFFFFF" w:themeColor="background1"/>
                <w:sz w:val="16"/>
                <w:szCs w:val="16"/>
                <w:lang w:val="en-US"/>
              </w:rPr>
              <w:t>Feature category</w:t>
            </w:r>
          </w:p>
        </w:tc>
        <w:tc>
          <w:tcPr>
            <w:tcW w:w="1701" w:type="dxa"/>
            <w:gridSpan w:val="2"/>
            <w:shd w:val="clear" w:color="auto" w:fill="122632" w:themeFill="text1"/>
            <w:hideMark/>
          </w:tcPr>
          <w:p w14:paraId="67A0F3DA" w14:textId="77777777" w:rsidR="002D6061" w:rsidRPr="00387D6C" w:rsidRDefault="002D6061" w:rsidP="00FB5D33">
            <w:pPr>
              <w:jc w:val="center"/>
              <w:rPr>
                <w:rFonts w:asciiTheme="minorHAnsi" w:eastAsia="Times New Roman" w:hAnsiTheme="minorHAnsi" w:cstheme="minorHAnsi"/>
                <w:b/>
                <w:bCs/>
                <w:color w:val="FFFFFF" w:themeColor="background1"/>
                <w:sz w:val="16"/>
                <w:szCs w:val="16"/>
                <w:lang w:val="en-US"/>
              </w:rPr>
            </w:pPr>
            <w:r w:rsidRPr="00387D6C">
              <w:rPr>
                <w:rFonts w:asciiTheme="minorHAnsi" w:eastAsia="Times New Roman" w:hAnsiTheme="minorHAnsi" w:cstheme="minorHAnsi"/>
                <w:b/>
                <w:bCs/>
                <w:color w:val="FFFFFF" w:themeColor="background1"/>
                <w:sz w:val="16"/>
                <w:szCs w:val="16"/>
                <w:lang w:val="en-US"/>
              </w:rPr>
              <w:t>Feature name</w:t>
            </w:r>
          </w:p>
        </w:tc>
        <w:tc>
          <w:tcPr>
            <w:tcW w:w="4962" w:type="dxa"/>
            <w:shd w:val="clear" w:color="auto" w:fill="122632" w:themeFill="text1"/>
            <w:hideMark/>
          </w:tcPr>
          <w:p w14:paraId="24B7D541" w14:textId="77777777" w:rsidR="002D6061" w:rsidRPr="00387D6C" w:rsidRDefault="002D6061" w:rsidP="00FB5D33">
            <w:pPr>
              <w:jc w:val="center"/>
              <w:rPr>
                <w:rFonts w:asciiTheme="minorHAnsi" w:eastAsia="Times New Roman" w:hAnsiTheme="minorHAnsi" w:cstheme="minorHAnsi"/>
                <w:b/>
                <w:bCs/>
                <w:color w:val="FFFFFF" w:themeColor="background1"/>
                <w:sz w:val="16"/>
                <w:szCs w:val="16"/>
                <w:lang w:val="en-US"/>
              </w:rPr>
            </w:pPr>
            <w:r w:rsidRPr="00387D6C">
              <w:rPr>
                <w:rFonts w:asciiTheme="minorHAnsi" w:eastAsia="Times New Roman" w:hAnsiTheme="minorHAnsi" w:cstheme="minorHAnsi"/>
                <w:b/>
                <w:bCs/>
                <w:color w:val="FFFFFF" w:themeColor="background1"/>
                <w:sz w:val="16"/>
                <w:szCs w:val="16"/>
                <w:lang w:val="en-US"/>
              </w:rPr>
              <w:t>Description</w:t>
            </w:r>
          </w:p>
        </w:tc>
        <w:tc>
          <w:tcPr>
            <w:tcW w:w="884" w:type="dxa"/>
            <w:shd w:val="clear" w:color="auto" w:fill="122632" w:themeFill="text1"/>
            <w:hideMark/>
          </w:tcPr>
          <w:p w14:paraId="3B7CD709" w14:textId="77777777" w:rsidR="002D6061" w:rsidRPr="00387D6C" w:rsidRDefault="002D6061" w:rsidP="00FB5D33">
            <w:pPr>
              <w:jc w:val="center"/>
              <w:rPr>
                <w:rFonts w:asciiTheme="minorHAnsi" w:eastAsia="Times New Roman" w:hAnsiTheme="minorHAnsi" w:cstheme="minorHAnsi"/>
                <w:b/>
                <w:bCs/>
                <w:color w:val="FFFFFF" w:themeColor="background1"/>
                <w:sz w:val="16"/>
                <w:szCs w:val="16"/>
                <w:lang w:val="en-US"/>
              </w:rPr>
            </w:pPr>
            <w:r w:rsidRPr="00387D6C">
              <w:rPr>
                <w:rFonts w:asciiTheme="minorHAnsi" w:eastAsia="Times New Roman" w:hAnsiTheme="minorHAnsi" w:cstheme="minorHAnsi"/>
                <w:b/>
                <w:bCs/>
                <w:color w:val="FFFFFF" w:themeColor="background1"/>
                <w:sz w:val="16"/>
                <w:szCs w:val="16"/>
                <w:lang w:val="en-US"/>
              </w:rPr>
              <w:t>Priority</w:t>
            </w:r>
          </w:p>
        </w:tc>
      </w:tr>
      <w:tr w:rsidR="00662809" w:rsidRPr="00662809" w14:paraId="629C07CB" w14:textId="77777777" w:rsidTr="00FB5D33">
        <w:trPr>
          <w:trHeight w:val="507"/>
        </w:trPr>
        <w:tc>
          <w:tcPr>
            <w:tcW w:w="9532" w:type="dxa"/>
            <w:gridSpan w:val="6"/>
            <w:vAlign w:val="center"/>
          </w:tcPr>
          <w:p w14:paraId="37C6D9BD" w14:textId="57857FEB" w:rsidR="00662809" w:rsidRPr="00662809" w:rsidRDefault="008F5848" w:rsidP="00FB5D33">
            <w:pPr>
              <w:jc w:val="center"/>
              <w:rPr>
                <w:rFonts w:asciiTheme="minorHAnsi" w:eastAsia="Times New Roman" w:hAnsiTheme="minorHAnsi" w:cstheme="minorHAnsi"/>
                <w:color w:val="000000"/>
                <w:sz w:val="24"/>
                <w:szCs w:val="24"/>
                <w:lang w:val="en-US"/>
              </w:rPr>
            </w:pPr>
            <w:hyperlink r:id="rId151" w:anchor="g=1&amp;p=my_favorites" w:history="1">
              <w:r w:rsidR="00CD32BA" w:rsidRPr="005874F5">
                <w:rPr>
                  <w:rStyle w:val="Hyperlink"/>
                  <w:rFonts w:asciiTheme="minorHAnsi" w:eastAsia="Times New Roman" w:hAnsiTheme="minorHAnsi" w:cstheme="minorHAnsi"/>
                  <w:sz w:val="24"/>
                  <w:szCs w:val="24"/>
                  <w:lang w:val="en-US"/>
                </w:rPr>
                <w:t>http://g8n7dx.axshare.com/#g=1&amp;p=my_favorites</w:t>
              </w:r>
            </w:hyperlink>
            <w:r w:rsidR="00CD32BA">
              <w:rPr>
                <w:rFonts w:asciiTheme="minorHAnsi" w:eastAsia="Times New Roman" w:hAnsiTheme="minorHAnsi" w:cstheme="minorHAnsi"/>
                <w:color w:val="0000FF"/>
                <w:sz w:val="24"/>
                <w:szCs w:val="24"/>
                <w:lang w:val="en-US"/>
              </w:rPr>
              <w:t xml:space="preserve"> </w:t>
            </w:r>
          </w:p>
        </w:tc>
      </w:tr>
      <w:tr w:rsidR="002D6061" w14:paraId="5D3A29E9" w14:textId="77777777" w:rsidTr="00FB5D33">
        <w:trPr>
          <w:trHeight w:val="507"/>
        </w:trPr>
        <w:tc>
          <w:tcPr>
            <w:tcW w:w="710" w:type="dxa"/>
          </w:tcPr>
          <w:p w14:paraId="159A9AD5" w14:textId="68DAD087" w:rsidR="002D6061" w:rsidRPr="00387D6C" w:rsidRDefault="002D6061" w:rsidP="00FB5D33">
            <w:pPr>
              <w:jc w:val="right"/>
              <w:rPr>
                <w:rFonts w:asciiTheme="minorHAnsi" w:eastAsia="Times New Roman" w:hAnsiTheme="minorHAnsi" w:cstheme="minorHAnsi"/>
                <w:color w:val="000000"/>
                <w:sz w:val="16"/>
                <w:szCs w:val="16"/>
                <w:highlight w:val="yellow"/>
                <w:lang w:val="en-US"/>
              </w:rPr>
            </w:pPr>
            <w:r>
              <w:rPr>
                <w:rFonts w:eastAsia="Arial" w:cs="Arial"/>
                <w:sz w:val="16"/>
                <w:szCs w:val="16"/>
              </w:rPr>
              <w:t>14.1</w:t>
            </w:r>
            <w:r w:rsidRPr="084969DA">
              <w:rPr>
                <w:rFonts w:eastAsia="Arial" w:cs="Arial"/>
                <w:sz w:val="16"/>
                <w:szCs w:val="16"/>
              </w:rPr>
              <w:t>.1</w:t>
            </w:r>
            <w:r w:rsidR="00AC3947">
              <w:rPr>
                <w:rFonts w:eastAsia="Arial" w:cs="Arial"/>
                <w:sz w:val="16"/>
                <w:szCs w:val="16"/>
              </w:rPr>
              <w:t>.</w:t>
            </w:r>
          </w:p>
        </w:tc>
        <w:tc>
          <w:tcPr>
            <w:tcW w:w="1417" w:type="dxa"/>
            <w:gridSpan w:val="2"/>
          </w:tcPr>
          <w:p w14:paraId="6732981F" w14:textId="7FCD67AA" w:rsidR="002D6061" w:rsidRPr="00387D6C" w:rsidRDefault="002D6061" w:rsidP="002D6061">
            <w:pPr>
              <w:rPr>
                <w:rFonts w:asciiTheme="minorHAnsi" w:eastAsia="Times New Roman" w:hAnsiTheme="minorHAnsi" w:cstheme="minorHAnsi"/>
                <w:b/>
                <w:color w:val="000000"/>
                <w:sz w:val="16"/>
                <w:szCs w:val="16"/>
                <w:lang w:val="en-US"/>
              </w:rPr>
            </w:pPr>
            <w:r>
              <w:rPr>
                <w:rFonts w:asciiTheme="minorHAnsi" w:eastAsiaTheme="minorEastAsia" w:hAnsiTheme="minorHAnsi"/>
                <w:b/>
                <w:bCs/>
                <w:color w:val="000000"/>
                <w:sz w:val="16"/>
                <w:szCs w:val="16"/>
                <w:lang w:val="en-US"/>
              </w:rPr>
              <w:t xml:space="preserve">Resources section </w:t>
            </w:r>
            <w:r w:rsidRPr="40D430EC">
              <w:rPr>
                <w:rFonts w:asciiTheme="minorHAnsi" w:eastAsiaTheme="minorEastAsia" w:hAnsiTheme="minorHAnsi"/>
                <w:b/>
                <w:bCs/>
                <w:color w:val="000000"/>
                <w:sz w:val="16"/>
                <w:szCs w:val="16"/>
                <w:lang w:val="en-US"/>
              </w:rPr>
              <w:t xml:space="preserve"> </w:t>
            </w:r>
          </w:p>
        </w:tc>
        <w:tc>
          <w:tcPr>
            <w:tcW w:w="1559" w:type="dxa"/>
          </w:tcPr>
          <w:p w14:paraId="1B02C6B0" w14:textId="77777777" w:rsidR="002D6061" w:rsidRPr="00387D6C" w:rsidRDefault="002D6061" w:rsidP="00FB5D33">
            <w:pPr>
              <w:rPr>
                <w:rFonts w:asciiTheme="minorHAnsi" w:eastAsia="Times New Roman" w:hAnsiTheme="minorHAnsi" w:cstheme="minorHAnsi"/>
                <w:color w:val="000000"/>
                <w:sz w:val="16"/>
                <w:szCs w:val="16"/>
                <w:lang w:val="en-US"/>
              </w:rPr>
            </w:pPr>
            <w:r w:rsidRPr="00387D6C">
              <w:rPr>
                <w:rFonts w:asciiTheme="minorHAnsi" w:eastAsia="Times New Roman" w:hAnsiTheme="minorHAnsi" w:cstheme="minorHAnsi"/>
                <w:color w:val="000000"/>
                <w:sz w:val="16"/>
                <w:szCs w:val="16"/>
                <w:lang w:val="en-US"/>
              </w:rPr>
              <w:t>General</w:t>
            </w:r>
          </w:p>
        </w:tc>
        <w:tc>
          <w:tcPr>
            <w:tcW w:w="4962" w:type="dxa"/>
          </w:tcPr>
          <w:p w14:paraId="548D1737" w14:textId="77777777" w:rsidR="002D6061" w:rsidRPr="00E32392" w:rsidRDefault="002D6061" w:rsidP="00FB5D33">
            <w:pPr>
              <w:textAlignment w:val="baseline"/>
              <w:rPr>
                <w:rFonts w:ascii="Segoe UI" w:eastAsia="Times New Roman" w:hAnsi="Segoe UI" w:cs="Segoe UI"/>
                <w:sz w:val="12"/>
                <w:szCs w:val="12"/>
                <w:lang w:val="en-US"/>
              </w:rPr>
            </w:pPr>
            <w:r w:rsidRPr="00E32392">
              <w:rPr>
                <w:rFonts w:eastAsia="Times New Roman" w:cs="Arial"/>
                <w:color w:val="0000FF"/>
                <w:sz w:val="16"/>
                <w:szCs w:val="16"/>
                <w:lang w:val="en-US"/>
              </w:rPr>
              <w:t xml:space="preserve">Given </w:t>
            </w:r>
            <w:r w:rsidRPr="00E32392">
              <w:rPr>
                <w:rFonts w:eastAsia="Times New Roman" w:cs="Arial"/>
                <w:sz w:val="16"/>
                <w:szCs w:val="16"/>
                <w:lang w:val="en-US"/>
              </w:rPr>
              <w:t>that I am a logged user </w:t>
            </w:r>
          </w:p>
          <w:p w14:paraId="43C08B8C" w14:textId="77777777" w:rsidR="002D6061" w:rsidRPr="00E32392" w:rsidRDefault="002D6061" w:rsidP="00FB5D33">
            <w:pPr>
              <w:textAlignment w:val="baseline"/>
              <w:rPr>
                <w:rFonts w:ascii="Segoe UI" w:eastAsia="Times New Roman" w:hAnsi="Segoe UI" w:cs="Segoe UI"/>
                <w:sz w:val="12"/>
                <w:szCs w:val="12"/>
                <w:lang w:val="en-US"/>
              </w:rPr>
            </w:pPr>
            <w:r w:rsidRPr="00E32392">
              <w:rPr>
                <w:rFonts w:eastAsia="Times New Roman" w:cs="Arial"/>
                <w:color w:val="0000FF"/>
                <w:sz w:val="16"/>
                <w:szCs w:val="16"/>
                <w:lang w:val="en-US"/>
              </w:rPr>
              <w:t>When</w:t>
            </w:r>
            <w:r w:rsidRPr="00E32392">
              <w:rPr>
                <w:rFonts w:eastAsia="Times New Roman" w:cs="Arial"/>
                <w:sz w:val="16"/>
                <w:szCs w:val="16"/>
                <w:lang w:val="en-US"/>
              </w:rPr>
              <w:t xml:space="preserve"> </w:t>
            </w:r>
            <w:r w:rsidRPr="00E32392">
              <w:rPr>
                <w:rFonts w:eastAsia="Times New Roman" w:cs="Arial"/>
                <w:color w:val="000000"/>
                <w:sz w:val="16"/>
                <w:szCs w:val="16"/>
                <w:lang w:val="en-US"/>
              </w:rPr>
              <w:t>I click on the Resources tab in the navigation menu</w:t>
            </w:r>
            <w:r w:rsidRPr="00E32392">
              <w:rPr>
                <w:rFonts w:eastAsia="Times New Roman" w:cs="Arial"/>
                <w:sz w:val="16"/>
                <w:szCs w:val="16"/>
                <w:lang w:val="en-US"/>
              </w:rPr>
              <w:t> </w:t>
            </w:r>
          </w:p>
          <w:p w14:paraId="4CB64948" w14:textId="088AD6AE" w:rsidR="002D6061" w:rsidRPr="00E32392" w:rsidRDefault="002D6061" w:rsidP="00FB5D33">
            <w:pPr>
              <w:textAlignment w:val="baseline"/>
              <w:rPr>
                <w:rFonts w:ascii="Segoe UI" w:eastAsia="Times New Roman" w:hAnsi="Segoe UI" w:cs="Segoe UI"/>
                <w:sz w:val="12"/>
                <w:szCs w:val="12"/>
                <w:lang w:val="en-US"/>
              </w:rPr>
            </w:pPr>
            <w:r w:rsidRPr="00E32392">
              <w:rPr>
                <w:rFonts w:eastAsia="Times New Roman" w:cs="Arial"/>
                <w:color w:val="0000FF"/>
                <w:sz w:val="16"/>
                <w:szCs w:val="16"/>
                <w:lang w:val="en-US"/>
              </w:rPr>
              <w:t>Then</w:t>
            </w:r>
            <w:r w:rsidRPr="00E32392">
              <w:rPr>
                <w:rFonts w:eastAsia="Times New Roman" w:cs="Arial"/>
                <w:sz w:val="16"/>
                <w:szCs w:val="16"/>
                <w:lang w:val="en-US"/>
              </w:rPr>
              <w:t xml:space="preserve"> the system brings me to the “My Favorites” page,</w:t>
            </w:r>
            <w:r>
              <w:rPr>
                <w:rFonts w:eastAsia="Times New Roman" w:cs="Arial"/>
                <w:sz w:val="16"/>
                <w:szCs w:val="16"/>
                <w:lang w:val="en-US"/>
              </w:rPr>
              <w:t xml:space="preserve"> first in the resources section</w:t>
            </w:r>
            <w:r w:rsidRPr="00E32392">
              <w:rPr>
                <w:rFonts w:eastAsia="Times New Roman" w:cs="Arial"/>
                <w:sz w:val="16"/>
                <w:szCs w:val="16"/>
                <w:lang w:val="en-US"/>
              </w:rPr>
              <w:t> </w:t>
            </w:r>
          </w:p>
          <w:p w14:paraId="0E51F847" w14:textId="77777777" w:rsidR="002D6061" w:rsidRDefault="002D6061" w:rsidP="00FB5D33">
            <w:pPr>
              <w:textAlignment w:val="baseline"/>
              <w:rPr>
                <w:rFonts w:eastAsia="Times New Roman" w:cs="Arial"/>
                <w:sz w:val="16"/>
                <w:szCs w:val="16"/>
                <w:lang w:val="en-US"/>
              </w:rPr>
            </w:pPr>
            <w:r w:rsidRPr="006B611F">
              <w:rPr>
                <w:rFonts w:eastAsia="Times New Roman" w:cs="Arial"/>
                <w:color w:val="0000FF"/>
                <w:sz w:val="16"/>
                <w:szCs w:val="16"/>
                <w:lang w:val="en-US"/>
              </w:rPr>
              <w:t>When</w:t>
            </w:r>
            <w:r w:rsidRPr="00E32392">
              <w:rPr>
                <w:rFonts w:eastAsia="Times New Roman" w:cs="Arial"/>
                <w:sz w:val="16"/>
                <w:szCs w:val="16"/>
                <w:lang w:val="en-US"/>
              </w:rPr>
              <w:t xml:space="preserve"> on this page, I arrive on a dashboard where </w:t>
            </w:r>
            <w:r w:rsidRPr="00E32392">
              <w:rPr>
                <w:rFonts w:eastAsia="Times New Roman" w:cs="Arial"/>
                <w:color w:val="000000"/>
                <w:sz w:val="16"/>
                <w:szCs w:val="16"/>
                <w:lang w:val="en-US"/>
              </w:rPr>
              <w:t>I can browse through my following resources : My applications &amp; sites; My saved documents; My pages</w:t>
            </w:r>
            <w:r w:rsidRPr="00D50FD0">
              <w:rPr>
                <w:rFonts w:eastAsia="Times New Roman" w:cs="Arial"/>
                <w:sz w:val="16"/>
                <w:szCs w:val="16"/>
                <w:lang w:val="en-US"/>
              </w:rPr>
              <w:t> </w:t>
            </w:r>
          </w:p>
          <w:p w14:paraId="35C30D95" w14:textId="77777777" w:rsidR="002D6061" w:rsidRDefault="002D6061" w:rsidP="002D6061">
            <w:pPr>
              <w:textAlignment w:val="baseline"/>
              <w:rPr>
                <w:rFonts w:eastAsia="Times New Roman" w:cs="Arial"/>
                <w:sz w:val="16"/>
                <w:szCs w:val="16"/>
                <w:lang w:val="en-US"/>
              </w:rPr>
            </w:pPr>
            <w:r w:rsidRPr="006B611F">
              <w:rPr>
                <w:rFonts w:eastAsia="Times New Roman" w:cs="Arial"/>
                <w:color w:val="0000FF"/>
                <w:sz w:val="16"/>
                <w:szCs w:val="16"/>
                <w:lang w:val="en-US"/>
              </w:rPr>
              <w:t xml:space="preserve">And </w:t>
            </w:r>
            <w:r>
              <w:rPr>
                <w:rFonts w:eastAsia="Times New Roman" w:cs="Arial"/>
                <w:sz w:val="16"/>
                <w:szCs w:val="16"/>
                <w:lang w:val="en-US"/>
              </w:rPr>
              <w:t>I can navigate to other pages of the Resources section using the left navigation:</w:t>
            </w:r>
          </w:p>
          <w:p w14:paraId="2873B38B" w14:textId="77777777" w:rsidR="002D6061" w:rsidRDefault="002D6061" w:rsidP="002D6061">
            <w:pPr>
              <w:pStyle w:val="ListParagraph"/>
              <w:numPr>
                <w:ilvl w:val="0"/>
                <w:numId w:val="48"/>
              </w:numPr>
              <w:textAlignment w:val="baseline"/>
              <w:rPr>
                <w:rFonts w:eastAsia="Times New Roman" w:cs="Arial"/>
                <w:sz w:val="16"/>
                <w:szCs w:val="16"/>
                <w:lang w:val="en-US"/>
              </w:rPr>
            </w:pPr>
            <w:r>
              <w:rPr>
                <w:rFonts w:eastAsia="Times New Roman" w:cs="Arial"/>
                <w:sz w:val="16"/>
                <w:szCs w:val="16"/>
                <w:lang w:val="en-US"/>
              </w:rPr>
              <w:t>My Favorites</w:t>
            </w:r>
          </w:p>
          <w:p w14:paraId="2F25ED11" w14:textId="77777777" w:rsidR="002D6061" w:rsidRDefault="002D6061" w:rsidP="002D6061">
            <w:pPr>
              <w:pStyle w:val="ListParagraph"/>
              <w:numPr>
                <w:ilvl w:val="0"/>
                <w:numId w:val="48"/>
              </w:numPr>
              <w:textAlignment w:val="baseline"/>
              <w:rPr>
                <w:rFonts w:eastAsia="Times New Roman" w:cs="Arial"/>
                <w:sz w:val="16"/>
                <w:szCs w:val="16"/>
                <w:lang w:val="en-US"/>
              </w:rPr>
            </w:pPr>
            <w:commentRangeStart w:id="1759"/>
            <w:commentRangeStart w:id="1760"/>
            <w:r>
              <w:rPr>
                <w:rFonts w:eastAsia="Times New Roman" w:cs="Arial"/>
                <w:sz w:val="16"/>
                <w:szCs w:val="16"/>
                <w:lang w:val="en-US"/>
              </w:rPr>
              <w:t>Recommended</w:t>
            </w:r>
            <w:commentRangeEnd w:id="1759"/>
            <w:r w:rsidR="004D7FFD">
              <w:rPr>
                <w:rStyle w:val="CommentReference"/>
              </w:rPr>
              <w:commentReference w:id="1759"/>
            </w:r>
            <w:commentRangeEnd w:id="1760"/>
            <w:r w:rsidR="00584438">
              <w:rPr>
                <w:rStyle w:val="CommentReference"/>
              </w:rPr>
              <w:commentReference w:id="1760"/>
            </w:r>
          </w:p>
          <w:p w14:paraId="0C0BC1DC" w14:textId="4C470246" w:rsidR="002D6061" w:rsidRDefault="002D6061" w:rsidP="002D6061">
            <w:pPr>
              <w:pStyle w:val="ListParagraph"/>
              <w:numPr>
                <w:ilvl w:val="0"/>
                <w:numId w:val="48"/>
              </w:numPr>
              <w:textAlignment w:val="baseline"/>
              <w:rPr>
                <w:rFonts w:eastAsia="Times New Roman" w:cs="Arial"/>
                <w:sz w:val="16"/>
                <w:szCs w:val="16"/>
                <w:lang w:val="en-US"/>
              </w:rPr>
            </w:pPr>
            <w:r>
              <w:rPr>
                <w:rFonts w:eastAsia="Times New Roman" w:cs="Arial"/>
                <w:sz w:val="16"/>
                <w:szCs w:val="16"/>
                <w:lang w:val="en-US"/>
              </w:rPr>
              <w:t>Applications &amp; sites</w:t>
            </w:r>
          </w:p>
          <w:p w14:paraId="00BBF123" w14:textId="451E71DA" w:rsidR="002D6061" w:rsidRDefault="002D6061" w:rsidP="002D6061">
            <w:pPr>
              <w:pStyle w:val="ListParagraph"/>
              <w:numPr>
                <w:ilvl w:val="0"/>
                <w:numId w:val="48"/>
              </w:numPr>
              <w:textAlignment w:val="baseline"/>
              <w:rPr>
                <w:rFonts w:eastAsia="Times New Roman" w:cs="Arial"/>
                <w:sz w:val="16"/>
                <w:szCs w:val="16"/>
                <w:lang w:val="en-US"/>
              </w:rPr>
            </w:pPr>
            <w:r>
              <w:rPr>
                <w:rFonts w:eastAsia="Times New Roman" w:cs="Arial"/>
                <w:sz w:val="16"/>
                <w:szCs w:val="16"/>
                <w:lang w:val="en-US"/>
              </w:rPr>
              <w:t>Guidelines &amp; toolkits</w:t>
            </w:r>
          </w:p>
          <w:p w14:paraId="638D8592" w14:textId="3646664B" w:rsidR="002D6061" w:rsidRDefault="002D6061" w:rsidP="002D6061">
            <w:pPr>
              <w:pStyle w:val="ListParagraph"/>
              <w:numPr>
                <w:ilvl w:val="0"/>
                <w:numId w:val="48"/>
              </w:numPr>
              <w:textAlignment w:val="baseline"/>
              <w:rPr>
                <w:rFonts w:eastAsia="Times New Roman" w:cs="Arial"/>
                <w:sz w:val="16"/>
                <w:szCs w:val="16"/>
                <w:lang w:val="en-US"/>
              </w:rPr>
            </w:pPr>
            <w:r>
              <w:rPr>
                <w:rFonts w:eastAsia="Times New Roman" w:cs="Arial"/>
                <w:sz w:val="16"/>
                <w:szCs w:val="16"/>
                <w:lang w:val="en-US"/>
              </w:rPr>
              <w:t>Policies &amp; procedures</w:t>
            </w:r>
          </w:p>
          <w:p w14:paraId="354D5FFF" w14:textId="77777777" w:rsidR="002D6061" w:rsidRDefault="002D6061" w:rsidP="002D6061">
            <w:pPr>
              <w:pStyle w:val="ListParagraph"/>
              <w:numPr>
                <w:ilvl w:val="0"/>
                <w:numId w:val="48"/>
              </w:numPr>
              <w:textAlignment w:val="baseline"/>
              <w:rPr>
                <w:rFonts w:eastAsia="Times New Roman" w:cs="Arial"/>
                <w:sz w:val="16"/>
                <w:szCs w:val="16"/>
                <w:lang w:val="en-US"/>
              </w:rPr>
            </w:pPr>
            <w:r>
              <w:rPr>
                <w:rFonts w:eastAsia="Times New Roman" w:cs="Arial"/>
                <w:sz w:val="16"/>
                <w:szCs w:val="16"/>
                <w:lang w:val="en-US"/>
              </w:rPr>
              <w:t>Reports &amp; case studies</w:t>
            </w:r>
          </w:p>
          <w:p w14:paraId="676229DB" w14:textId="77777777" w:rsidR="002D6061" w:rsidRDefault="002D6061" w:rsidP="002D6061">
            <w:pPr>
              <w:pStyle w:val="ListParagraph"/>
              <w:numPr>
                <w:ilvl w:val="0"/>
                <w:numId w:val="48"/>
              </w:numPr>
              <w:textAlignment w:val="baseline"/>
              <w:rPr>
                <w:rFonts w:eastAsia="Times New Roman" w:cs="Arial"/>
                <w:sz w:val="16"/>
                <w:szCs w:val="16"/>
                <w:lang w:val="en-US"/>
              </w:rPr>
            </w:pPr>
            <w:r>
              <w:rPr>
                <w:rFonts w:eastAsia="Times New Roman" w:cs="Arial"/>
                <w:sz w:val="16"/>
                <w:szCs w:val="16"/>
                <w:lang w:val="en-US"/>
              </w:rPr>
              <w:t>Templates</w:t>
            </w:r>
          </w:p>
          <w:p w14:paraId="02D02CA7" w14:textId="77777777" w:rsidR="002D6061" w:rsidRDefault="002D6061" w:rsidP="002D6061">
            <w:pPr>
              <w:pStyle w:val="ListParagraph"/>
              <w:numPr>
                <w:ilvl w:val="0"/>
                <w:numId w:val="48"/>
              </w:numPr>
              <w:textAlignment w:val="baseline"/>
              <w:rPr>
                <w:rFonts w:eastAsia="Times New Roman" w:cs="Arial"/>
                <w:sz w:val="16"/>
                <w:szCs w:val="16"/>
                <w:lang w:val="en-US"/>
              </w:rPr>
            </w:pPr>
            <w:r>
              <w:rPr>
                <w:rFonts w:eastAsia="Times New Roman" w:cs="Arial"/>
                <w:sz w:val="16"/>
                <w:szCs w:val="16"/>
                <w:lang w:val="en-US"/>
              </w:rPr>
              <w:t>Trainings</w:t>
            </w:r>
          </w:p>
          <w:p w14:paraId="08263DAE" w14:textId="4DC41EEC" w:rsidR="002D6061" w:rsidRPr="002D6061" w:rsidRDefault="002D6061" w:rsidP="002D6061">
            <w:pPr>
              <w:pStyle w:val="ListParagraph"/>
              <w:numPr>
                <w:ilvl w:val="0"/>
                <w:numId w:val="48"/>
              </w:numPr>
              <w:textAlignment w:val="baseline"/>
              <w:rPr>
                <w:rFonts w:eastAsia="Times New Roman" w:cs="Arial"/>
                <w:sz w:val="16"/>
                <w:szCs w:val="16"/>
                <w:lang w:val="en-US"/>
              </w:rPr>
            </w:pPr>
            <w:r>
              <w:rPr>
                <w:rFonts w:eastAsia="Times New Roman" w:cs="Arial"/>
                <w:sz w:val="16"/>
                <w:szCs w:val="16"/>
                <w:lang w:val="en-US"/>
              </w:rPr>
              <w:t>Glossary</w:t>
            </w:r>
          </w:p>
        </w:tc>
        <w:tc>
          <w:tcPr>
            <w:tcW w:w="884" w:type="dxa"/>
          </w:tcPr>
          <w:p w14:paraId="3E18EC9D" w14:textId="77777777" w:rsidR="002D6061" w:rsidRPr="00387D6C" w:rsidRDefault="002D6061" w:rsidP="00FB5D33">
            <w:pPr>
              <w:jc w:val="right"/>
              <w:rPr>
                <w:rFonts w:asciiTheme="minorHAnsi" w:eastAsia="Times New Roman" w:hAnsiTheme="minorHAnsi" w:cstheme="minorHAnsi"/>
                <w:color w:val="000000"/>
                <w:sz w:val="16"/>
                <w:szCs w:val="16"/>
                <w:lang w:val="en-US"/>
              </w:rPr>
            </w:pPr>
            <w:r w:rsidRPr="00387D6C">
              <w:rPr>
                <w:rFonts w:asciiTheme="minorHAnsi" w:eastAsia="Times New Roman" w:hAnsiTheme="minorHAnsi" w:cstheme="minorHAnsi"/>
                <w:color w:val="000000"/>
                <w:sz w:val="16"/>
                <w:szCs w:val="16"/>
                <w:lang w:val="en-US"/>
              </w:rPr>
              <w:t>1</w:t>
            </w:r>
          </w:p>
        </w:tc>
      </w:tr>
      <w:tr w:rsidR="00AC3947" w14:paraId="740FD56D" w14:textId="77777777" w:rsidTr="00FB5D33">
        <w:trPr>
          <w:trHeight w:val="867"/>
        </w:trPr>
        <w:tc>
          <w:tcPr>
            <w:tcW w:w="710" w:type="dxa"/>
          </w:tcPr>
          <w:p w14:paraId="0C362DDA" w14:textId="7015ACED" w:rsidR="00AC3947" w:rsidRDefault="00AC3947" w:rsidP="00AC3947">
            <w:pPr>
              <w:jc w:val="center"/>
            </w:pPr>
            <w:r w:rsidRPr="00A46855">
              <w:rPr>
                <w:rFonts w:eastAsia="Arial" w:cs="Arial"/>
                <w:sz w:val="16"/>
                <w:szCs w:val="16"/>
              </w:rPr>
              <w:t>14.1</w:t>
            </w:r>
            <w:r>
              <w:rPr>
                <w:rFonts w:eastAsia="Arial" w:cs="Arial"/>
                <w:sz w:val="16"/>
                <w:szCs w:val="16"/>
              </w:rPr>
              <w:t>.2</w:t>
            </w:r>
            <w:r w:rsidRPr="00A46855">
              <w:rPr>
                <w:rFonts w:eastAsia="Arial" w:cs="Arial"/>
                <w:sz w:val="16"/>
                <w:szCs w:val="16"/>
              </w:rPr>
              <w:t>.</w:t>
            </w:r>
          </w:p>
        </w:tc>
        <w:tc>
          <w:tcPr>
            <w:tcW w:w="1417" w:type="dxa"/>
            <w:gridSpan w:val="2"/>
          </w:tcPr>
          <w:p w14:paraId="1589C097" w14:textId="40D7393E" w:rsidR="00AC3947" w:rsidRPr="0044084D" w:rsidRDefault="00AC3947" w:rsidP="00AC3947">
            <w:pPr>
              <w:rPr>
                <w:rStyle w:val="normaltextrun"/>
                <w:rFonts w:cs="Arial"/>
                <w:b/>
                <w:bCs/>
                <w:color w:val="000000"/>
                <w:sz w:val="16"/>
                <w:szCs w:val="16"/>
              </w:rPr>
            </w:pPr>
            <w:r>
              <w:rPr>
                <w:rStyle w:val="normaltextrun"/>
                <w:rFonts w:cs="Arial"/>
                <w:b/>
                <w:bCs/>
                <w:color w:val="000000"/>
                <w:sz w:val="16"/>
                <w:szCs w:val="16"/>
              </w:rPr>
              <w:t xml:space="preserve">Resources section </w:t>
            </w:r>
          </w:p>
        </w:tc>
        <w:tc>
          <w:tcPr>
            <w:tcW w:w="1559" w:type="dxa"/>
          </w:tcPr>
          <w:p w14:paraId="60AE23C4" w14:textId="0D81C6D6" w:rsidR="00AC3947" w:rsidRDefault="00AC3947" w:rsidP="00AC3947">
            <w:pPr>
              <w:rPr>
                <w:rFonts w:asciiTheme="minorHAnsi" w:eastAsiaTheme="minorEastAsia" w:hAnsiTheme="minorHAnsi"/>
                <w:color w:val="000000"/>
                <w:sz w:val="16"/>
                <w:szCs w:val="16"/>
                <w:lang w:val="en-US"/>
              </w:rPr>
            </w:pPr>
            <w:commentRangeStart w:id="1761"/>
            <w:commentRangeStart w:id="1762"/>
            <w:r>
              <w:rPr>
                <w:rFonts w:asciiTheme="minorHAnsi" w:eastAsiaTheme="minorEastAsia" w:hAnsiTheme="minorHAnsi"/>
                <w:color w:val="000000"/>
                <w:sz w:val="16"/>
                <w:szCs w:val="16"/>
                <w:lang w:val="en-US"/>
              </w:rPr>
              <w:t>Layout for applications &amp; sites cards</w:t>
            </w:r>
            <w:commentRangeEnd w:id="1761"/>
            <w:r w:rsidR="00037D51">
              <w:rPr>
                <w:rStyle w:val="CommentReference"/>
              </w:rPr>
              <w:commentReference w:id="1761"/>
            </w:r>
            <w:commentRangeEnd w:id="1762"/>
            <w:r w:rsidR="008F59BB">
              <w:rPr>
                <w:rStyle w:val="CommentReference"/>
              </w:rPr>
              <w:commentReference w:id="1762"/>
            </w:r>
          </w:p>
        </w:tc>
        <w:tc>
          <w:tcPr>
            <w:tcW w:w="4962" w:type="dxa"/>
          </w:tcPr>
          <w:p w14:paraId="139EF7EA" w14:textId="77777777" w:rsidR="00AC3947" w:rsidRPr="00D50FD0" w:rsidRDefault="00AC3947" w:rsidP="00AC3947">
            <w:pPr>
              <w:textAlignment w:val="baseline"/>
              <w:rPr>
                <w:rFonts w:ascii="Segoe UI" w:eastAsia="Times New Roman" w:hAnsi="Segoe UI" w:cs="Segoe UI"/>
                <w:sz w:val="12"/>
                <w:szCs w:val="12"/>
                <w:lang w:val="en-US"/>
              </w:rPr>
            </w:pPr>
            <w:r w:rsidRPr="00D50FD0">
              <w:rPr>
                <w:rFonts w:eastAsia="Times New Roman" w:cs="Arial"/>
                <w:color w:val="0000FF"/>
                <w:sz w:val="16"/>
                <w:szCs w:val="16"/>
                <w:lang w:val="en-US"/>
              </w:rPr>
              <w:t xml:space="preserve">Given </w:t>
            </w:r>
            <w:r w:rsidRPr="00D50FD0">
              <w:rPr>
                <w:rFonts w:eastAsia="Times New Roman" w:cs="Arial"/>
                <w:sz w:val="16"/>
                <w:szCs w:val="16"/>
                <w:lang w:val="en-US"/>
              </w:rPr>
              <w:t>that I am a logged user </w:t>
            </w:r>
          </w:p>
          <w:p w14:paraId="54997A16" w14:textId="4A989398" w:rsidR="00AC3947" w:rsidRPr="00D50FD0" w:rsidRDefault="00AC3947" w:rsidP="00AC3947">
            <w:pPr>
              <w:textAlignment w:val="baseline"/>
              <w:rPr>
                <w:rFonts w:ascii="Segoe UI" w:eastAsia="Times New Roman" w:hAnsi="Segoe UI" w:cs="Segoe UI"/>
                <w:sz w:val="12"/>
                <w:szCs w:val="12"/>
                <w:lang w:val="en-US"/>
              </w:rPr>
            </w:pPr>
            <w:r>
              <w:rPr>
                <w:rFonts w:eastAsia="Times New Roman" w:cs="Arial"/>
                <w:color w:val="0000FF"/>
                <w:sz w:val="16"/>
                <w:szCs w:val="16"/>
                <w:lang w:val="en-US"/>
              </w:rPr>
              <w:t>When</w:t>
            </w:r>
            <w:r w:rsidRPr="00D50FD0">
              <w:rPr>
                <w:rFonts w:eastAsia="Times New Roman" w:cs="Arial"/>
                <w:sz w:val="16"/>
                <w:szCs w:val="16"/>
                <w:lang w:val="en-US"/>
              </w:rPr>
              <w:t xml:space="preserve"> </w:t>
            </w:r>
            <w:r w:rsidRPr="00D50FD0">
              <w:rPr>
                <w:rFonts w:eastAsia="Times New Roman" w:cs="Arial"/>
                <w:color w:val="000000"/>
                <w:sz w:val="16"/>
                <w:szCs w:val="16"/>
                <w:lang w:val="en-US"/>
              </w:rPr>
              <w:t>I am on any page in the resources section</w:t>
            </w:r>
            <w:r w:rsidRPr="00D50FD0">
              <w:rPr>
                <w:rFonts w:eastAsia="Times New Roman" w:cs="Arial"/>
                <w:sz w:val="16"/>
                <w:szCs w:val="16"/>
                <w:lang w:val="en-US"/>
              </w:rPr>
              <w:t> </w:t>
            </w:r>
          </w:p>
          <w:p w14:paraId="1EED9308" w14:textId="77777777" w:rsidR="00AC3947" w:rsidRDefault="00AC3947" w:rsidP="00AC3947">
            <w:pPr>
              <w:textAlignment w:val="baseline"/>
              <w:rPr>
                <w:rFonts w:eastAsia="Times New Roman" w:cs="Arial"/>
                <w:sz w:val="16"/>
                <w:szCs w:val="16"/>
                <w:lang w:val="en-US"/>
              </w:rPr>
            </w:pPr>
            <w:r>
              <w:rPr>
                <w:rFonts w:eastAsia="Times New Roman" w:cs="Arial"/>
                <w:color w:val="0000FF"/>
                <w:sz w:val="16"/>
                <w:szCs w:val="16"/>
                <w:lang w:val="en-US"/>
              </w:rPr>
              <w:t>Then</w:t>
            </w:r>
            <w:r w:rsidRPr="00D50FD0">
              <w:rPr>
                <w:rFonts w:eastAsia="Times New Roman" w:cs="Arial"/>
                <w:color w:val="0000FF"/>
                <w:sz w:val="16"/>
                <w:szCs w:val="16"/>
                <w:lang w:val="en-US"/>
              </w:rPr>
              <w:t xml:space="preserve"> </w:t>
            </w:r>
            <w:r>
              <w:rPr>
                <w:rFonts w:eastAsia="Times New Roman" w:cs="Arial"/>
                <w:sz w:val="16"/>
                <w:szCs w:val="16"/>
                <w:lang w:val="en-US"/>
              </w:rPr>
              <w:t>I see a list view of application &amp; sites resources in a card format</w:t>
            </w:r>
            <w:r w:rsidRPr="00D50FD0">
              <w:rPr>
                <w:rFonts w:eastAsia="Times New Roman" w:cs="Arial"/>
                <w:sz w:val="16"/>
                <w:szCs w:val="16"/>
                <w:lang w:val="en-US"/>
              </w:rPr>
              <w:t> </w:t>
            </w:r>
            <w:r>
              <w:rPr>
                <w:rFonts w:eastAsia="Times New Roman" w:cs="Arial"/>
                <w:sz w:val="16"/>
                <w:szCs w:val="16"/>
                <w:lang w:val="en-US"/>
              </w:rPr>
              <w:t xml:space="preserve">with the </w:t>
            </w:r>
            <w:commentRangeStart w:id="1763"/>
            <w:commentRangeStart w:id="1764"/>
            <w:r>
              <w:rPr>
                <w:rFonts w:eastAsia="Times New Roman" w:cs="Arial"/>
                <w:sz w:val="16"/>
                <w:szCs w:val="16"/>
                <w:lang w:val="en-US"/>
              </w:rPr>
              <w:t>following components</w:t>
            </w:r>
            <w:commentRangeEnd w:id="1763"/>
            <w:r w:rsidR="006C3FE2">
              <w:rPr>
                <w:rStyle w:val="CommentReference"/>
              </w:rPr>
              <w:commentReference w:id="1763"/>
            </w:r>
            <w:commentRangeEnd w:id="1764"/>
            <w:r w:rsidR="00584438">
              <w:rPr>
                <w:rStyle w:val="CommentReference"/>
              </w:rPr>
              <w:commentReference w:id="1764"/>
            </w:r>
            <w:r>
              <w:rPr>
                <w:rFonts w:eastAsia="Times New Roman" w:cs="Arial"/>
                <w:sz w:val="16"/>
                <w:szCs w:val="16"/>
                <w:lang w:val="en-US"/>
              </w:rPr>
              <w:t>:</w:t>
            </w:r>
          </w:p>
          <w:p w14:paraId="1B2E691C" w14:textId="77777777" w:rsidR="00AC3947" w:rsidRDefault="00AC3947" w:rsidP="00AC3947">
            <w:pPr>
              <w:pStyle w:val="ListParagraph"/>
              <w:numPr>
                <w:ilvl w:val="0"/>
                <w:numId w:val="14"/>
              </w:numPr>
              <w:textAlignment w:val="baseline"/>
              <w:rPr>
                <w:rFonts w:eastAsia="Times New Roman" w:cs="Arial"/>
                <w:sz w:val="16"/>
                <w:szCs w:val="16"/>
                <w:lang w:val="en-US"/>
              </w:rPr>
            </w:pPr>
            <w:r>
              <w:rPr>
                <w:rFonts w:eastAsia="Times New Roman" w:cs="Arial"/>
                <w:sz w:val="16"/>
                <w:szCs w:val="16"/>
                <w:lang w:val="en-US"/>
              </w:rPr>
              <w:t>Application or Site Thumbnail</w:t>
            </w:r>
          </w:p>
          <w:p w14:paraId="5E830A6C" w14:textId="77777777" w:rsidR="00AC3947" w:rsidRDefault="00AC3947" w:rsidP="00AC3947">
            <w:pPr>
              <w:pStyle w:val="ListParagraph"/>
              <w:numPr>
                <w:ilvl w:val="0"/>
                <w:numId w:val="14"/>
              </w:numPr>
              <w:textAlignment w:val="baseline"/>
              <w:rPr>
                <w:rFonts w:eastAsia="Times New Roman" w:cs="Arial"/>
                <w:sz w:val="16"/>
                <w:szCs w:val="16"/>
                <w:lang w:val="en-US"/>
              </w:rPr>
            </w:pPr>
            <w:r>
              <w:rPr>
                <w:rFonts w:eastAsia="Times New Roman" w:cs="Arial"/>
                <w:sz w:val="16"/>
                <w:szCs w:val="16"/>
                <w:lang w:val="en-US"/>
              </w:rPr>
              <w:t>Application or Site name</w:t>
            </w:r>
          </w:p>
          <w:p w14:paraId="6433B45D" w14:textId="77777777" w:rsidR="00AC3947" w:rsidRDefault="00AC3947" w:rsidP="00AC3947">
            <w:pPr>
              <w:pStyle w:val="ListParagraph"/>
              <w:numPr>
                <w:ilvl w:val="0"/>
                <w:numId w:val="14"/>
              </w:numPr>
              <w:textAlignment w:val="baseline"/>
              <w:rPr>
                <w:rFonts w:eastAsia="Times New Roman" w:cs="Arial"/>
                <w:sz w:val="16"/>
                <w:szCs w:val="16"/>
                <w:lang w:val="en-US"/>
              </w:rPr>
            </w:pPr>
            <w:r>
              <w:rPr>
                <w:rFonts w:eastAsia="Times New Roman" w:cs="Arial"/>
                <w:sz w:val="16"/>
                <w:szCs w:val="16"/>
                <w:lang w:val="en-US"/>
              </w:rPr>
              <w:t>Private or Public status (if private, display a padlock icon; if public, nothing to display)</w:t>
            </w:r>
          </w:p>
          <w:p w14:paraId="2E9B398A" w14:textId="77777777" w:rsidR="00AC3947" w:rsidRDefault="00AC3947" w:rsidP="00AC3947">
            <w:pPr>
              <w:pStyle w:val="ListParagraph"/>
              <w:numPr>
                <w:ilvl w:val="0"/>
                <w:numId w:val="14"/>
              </w:numPr>
              <w:textAlignment w:val="baseline"/>
              <w:rPr>
                <w:rFonts w:eastAsia="Times New Roman" w:cs="Arial"/>
                <w:sz w:val="16"/>
                <w:szCs w:val="16"/>
                <w:lang w:val="en-US"/>
              </w:rPr>
            </w:pPr>
            <w:commentRangeStart w:id="1765"/>
            <w:commentRangeStart w:id="1766"/>
            <w:commentRangeStart w:id="1767"/>
            <w:commentRangeStart w:id="1768"/>
            <w:commentRangeStart w:id="1769"/>
            <w:r>
              <w:rPr>
                <w:rFonts w:eastAsia="Times New Roman" w:cs="Arial"/>
                <w:sz w:val="16"/>
                <w:szCs w:val="16"/>
                <w:lang w:val="en-US"/>
              </w:rPr>
              <w:t>First 3 tags used to index the Application or Site (Market, Function or Brand, third tag</w:t>
            </w:r>
            <w:ins w:id="1770" w:author="Ghita Benotmane" w:date="2016-09-15T10:01:00Z">
              <w:r w:rsidR="00CB138A">
                <w:rPr>
                  <w:rFonts w:eastAsia="Times New Roman" w:cs="Arial"/>
                  <w:sz w:val="16"/>
                  <w:szCs w:val="16"/>
                  <w:lang w:val="en-US"/>
                </w:rPr>
                <w:t xml:space="preserve"> added by the publisher, see section 14.7</w:t>
              </w:r>
            </w:ins>
            <w:ins w:id="1771" w:author="Ghita Benotmane" w:date="2016-09-15T15:19:00Z">
              <w:r>
                <w:rPr>
                  <w:rFonts w:eastAsia="Times New Roman" w:cs="Arial"/>
                  <w:sz w:val="16"/>
                  <w:szCs w:val="16"/>
                  <w:lang w:val="en-US"/>
                </w:rPr>
                <w:t>))</w:t>
              </w:r>
              <w:commentRangeEnd w:id="1765"/>
              <w:commentRangeEnd w:id="1767"/>
              <w:commentRangeEnd w:id="1768"/>
              <w:commentRangeEnd w:id="1769"/>
              <w:r w:rsidR="00DE3875">
                <w:rPr>
                  <w:rStyle w:val="CommentReference"/>
                </w:rPr>
                <w:commentReference w:id="1765"/>
              </w:r>
            </w:ins>
            <w:commentRangeEnd w:id="1766"/>
            <w:ins w:id="1772" w:author="Ghita Benotmane" w:date="2016-09-15T16:14:00Z">
              <w:r w:rsidR="008F59BB">
                <w:rPr>
                  <w:rStyle w:val="CommentReference"/>
                </w:rPr>
                <w:commentReference w:id="1766"/>
              </w:r>
            </w:ins>
            <w:ins w:id="1773" w:author="Ghita Benotmane" w:date="2016-09-15T15:19:00Z">
              <w:r w:rsidR="00037D51">
                <w:rPr>
                  <w:rStyle w:val="CommentReference"/>
                </w:rPr>
                <w:commentReference w:id="1767"/>
              </w:r>
            </w:ins>
            <w:ins w:id="1774" w:author="Ghita Benotmane" w:date="2016-09-15T16:15:00Z">
              <w:r w:rsidR="008F59BB">
                <w:rPr>
                  <w:rStyle w:val="CommentReference"/>
                </w:rPr>
                <w:commentReference w:id="1768"/>
              </w:r>
            </w:ins>
            <w:r w:rsidR="00163F26">
              <w:rPr>
                <w:rStyle w:val="CommentReference"/>
              </w:rPr>
              <w:commentReference w:id="1769"/>
            </w:r>
          </w:p>
          <w:p w14:paraId="13FB303D" w14:textId="77777777" w:rsidR="00AC3947" w:rsidRDefault="00AC3947" w:rsidP="00AC3947">
            <w:pPr>
              <w:pStyle w:val="ListParagraph"/>
              <w:numPr>
                <w:ilvl w:val="0"/>
                <w:numId w:val="14"/>
              </w:numPr>
              <w:textAlignment w:val="baseline"/>
              <w:rPr>
                <w:rFonts w:eastAsia="Times New Roman" w:cs="Arial"/>
                <w:sz w:val="16"/>
                <w:szCs w:val="16"/>
                <w:lang w:val="en-US"/>
              </w:rPr>
            </w:pPr>
            <w:r>
              <w:rPr>
                <w:rFonts w:eastAsia="Times New Roman" w:cs="Arial"/>
                <w:sz w:val="16"/>
                <w:szCs w:val="16"/>
                <w:lang w:val="en-US"/>
              </w:rPr>
              <w:t>Add to / Remove from Favorites button</w:t>
            </w:r>
          </w:p>
          <w:p w14:paraId="2676441E" w14:textId="77777777" w:rsidR="00AC3947" w:rsidRPr="004020D3" w:rsidRDefault="00AC3947" w:rsidP="00AC3947">
            <w:pPr>
              <w:pStyle w:val="ListParagraph"/>
              <w:numPr>
                <w:ilvl w:val="0"/>
                <w:numId w:val="14"/>
              </w:numPr>
              <w:textAlignment w:val="baseline"/>
              <w:rPr>
                <w:rFonts w:ascii="Segoe UI" w:eastAsia="Times New Roman" w:hAnsi="Segoe UI" w:cs="Segoe UI"/>
                <w:sz w:val="12"/>
                <w:szCs w:val="12"/>
                <w:lang w:val="en-US"/>
              </w:rPr>
            </w:pPr>
            <w:r w:rsidRPr="004020D3">
              <w:rPr>
                <w:rFonts w:eastAsia="Times New Roman" w:cs="Arial"/>
                <w:sz w:val="16"/>
                <w:szCs w:val="16"/>
                <w:lang w:val="en-US"/>
              </w:rPr>
              <w:t>Share button</w:t>
            </w:r>
          </w:p>
          <w:p w14:paraId="221FEFF8" w14:textId="77777777" w:rsidR="00AC3947" w:rsidRDefault="00AC3947" w:rsidP="00AC3947">
            <w:pPr>
              <w:spacing w:after="30"/>
              <w:textAlignment w:val="baseline"/>
              <w:rPr>
                <w:rFonts w:eastAsia="Times New Roman" w:cs="Arial"/>
                <w:sz w:val="16"/>
                <w:szCs w:val="16"/>
                <w:lang w:val="en-US"/>
              </w:rPr>
            </w:pPr>
            <w:r w:rsidRPr="00D50FD0">
              <w:rPr>
                <w:rFonts w:eastAsia="Times New Roman" w:cs="Arial"/>
                <w:color w:val="0000FF"/>
                <w:sz w:val="16"/>
                <w:szCs w:val="16"/>
                <w:lang w:val="en-US"/>
              </w:rPr>
              <w:t>When</w:t>
            </w:r>
            <w:r w:rsidRPr="00D50FD0">
              <w:rPr>
                <w:rFonts w:eastAsia="Times New Roman" w:cs="Arial"/>
                <w:sz w:val="16"/>
                <w:szCs w:val="16"/>
                <w:lang w:val="en-US"/>
              </w:rPr>
              <w:t xml:space="preserve"> I </w:t>
            </w:r>
            <w:r>
              <w:rPr>
                <w:rFonts w:eastAsia="Times New Roman" w:cs="Arial"/>
                <w:sz w:val="16"/>
                <w:szCs w:val="16"/>
                <w:lang w:val="en-US"/>
              </w:rPr>
              <w:t>click on the application or site card</w:t>
            </w:r>
          </w:p>
          <w:p w14:paraId="01DA4EA2" w14:textId="77777777" w:rsidR="00477F03" w:rsidRDefault="00AC3947" w:rsidP="00AC3947">
            <w:pPr>
              <w:spacing w:after="30"/>
              <w:textAlignment w:val="baseline"/>
              <w:rPr>
                <w:rFonts w:eastAsia="Times New Roman" w:cs="Arial"/>
                <w:sz w:val="16"/>
                <w:szCs w:val="16"/>
                <w:lang w:val="en-US"/>
              </w:rPr>
            </w:pPr>
            <w:r w:rsidRPr="00D50FD0">
              <w:rPr>
                <w:rFonts w:eastAsia="Times New Roman" w:cs="Arial"/>
                <w:color w:val="0000FF"/>
                <w:sz w:val="16"/>
                <w:szCs w:val="16"/>
                <w:lang w:val="en-US"/>
              </w:rPr>
              <w:t>Then</w:t>
            </w:r>
            <w:r w:rsidRPr="00D50FD0">
              <w:rPr>
                <w:rFonts w:eastAsia="Times New Roman" w:cs="Arial"/>
                <w:sz w:val="16"/>
                <w:szCs w:val="16"/>
                <w:lang w:val="en-US"/>
              </w:rPr>
              <w:t xml:space="preserve"> </w:t>
            </w:r>
            <w:r>
              <w:rPr>
                <w:rFonts w:eastAsia="Times New Roman" w:cs="Arial"/>
                <w:sz w:val="16"/>
                <w:szCs w:val="16"/>
                <w:lang w:val="en-US"/>
              </w:rPr>
              <w:t>the system opens the application or site in a new browser tab</w:t>
            </w:r>
          </w:p>
          <w:p w14:paraId="3E45B1FE" w14:textId="603D45A4" w:rsidR="00A9073E" w:rsidRPr="004020D3" w:rsidRDefault="00A9073E" w:rsidP="00AC3947">
            <w:pPr>
              <w:spacing w:after="30"/>
              <w:textAlignment w:val="baseline"/>
              <w:rPr>
                <w:rFonts w:eastAsia="Times New Roman" w:cs="Arial"/>
                <w:sz w:val="16"/>
                <w:szCs w:val="16"/>
                <w:lang w:val="en-US"/>
              </w:rPr>
            </w:pPr>
            <w:r>
              <w:rPr>
                <w:noProof/>
                <w:lang w:val="sk-SK" w:eastAsia="sk-SK"/>
              </w:rPr>
              <w:drawing>
                <wp:inline distT="0" distB="0" distL="0" distR="0" wp14:anchorId="29A5804B" wp14:editId="7875F43F">
                  <wp:extent cx="1206500" cy="16086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11966" cy="1615955"/>
                          </a:xfrm>
                          <a:prstGeom prst="rect">
                            <a:avLst/>
                          </a:prstGeom>
                        </pic:spPr>
                      </pic:pic>
                    </a:graphicData>
                  </a:graphic>
                </wp:inline>
              </w:drawing>
            </w:r>
          </w:p>
        </w:tc>
        <w:tc>
          <w:tcPr>
            <w:tcW w:w="884" w:type="dxa"/>
          </w:tcPr>
          <w:p w14:paraId="12CA4042" w14:textId="77777777" w:rsidR="00AC3947" w:rsidRPr="00370373" w:rsidRDefault="00AC3947" w:rsidP="00AC3947">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AC3947" w14:paraId="7E680A4B" w14:textId="77777777" w:rsidTr="00FB5D33">
        <w:trPr>
          <w:trHeight w:val="867"/>
        </w:trPr>
        <w:tc>
          <w:tcPr>
            <w:tcW w:w="710" w:type="dxa"/>
          </w:tcPr>
          <w:p w14:paraId="1E7BB24F" w14:textId="014DFE62" w:rsidR="00AC3947" w:rsidRDefault="00AC3947" w:rsidP="00AC3947">
            <w:pPr>
              <w:jc w:val="center"/>
            </w:pPr>
            <w:r w:rsidRPr="00A46855">
              <w:rPr>
                <w:rFonts w:eastAsia="Arial" w:cs="Arial"/>
                <w:sz w:val="16"/>
                <w:szCs w:val="16"/>
              </w:rPr>
              <w:t>14.1.</w:t>
            </w:r>
            <w:r>
              <w:rPr>
                <w:rFonts w:eastAsia="Arial" w:cs="Arial"/>
                <w:sz w:val="16"/>
                <w:szCs w:val="16"/>
              </w:rPr>
              <w:t>3</w:t>
            </w:r>
            <w:r w:rsidRPr="00A46855">
              <w:rPr>
                <w:rFonts w:eastAsia="Arial" w:cs="Arial"/>
                <w:sz w:val="16"/>
                <w:szCs w:val="16"/>
              </w:rPr>
              <w:t>.</w:t>
            </w:r>
          </w:p>
        </w:tc>
        <w:tc>
          <w:tcPr>
            <w:tcW w:w="1417" w:type="dxa"/>
            <w:gridSpan w:val="2"/>
          </w:tcPr>
          <w:p w14:paraId="0A742FFC" w14:textId="732B8B66" w:rsidR="00AC3947" w:rsidRPr="0044084D" w:rsidRDefault="00AC3947" w:rsidP="00AC3947">
            <w:pPr>
              <w:rPr>
                <w:rStyle w:val="normaltextrun"/>
                <w:rFonts w:cs="Arial"/>
                <w:b/>
                <w:bCs/>
                <w:color w:val="000000"/>
                <w:sz w:val="16"/>
                <w:szCs w:val="16"/>
              </w:rPr>
            </w:pPr>
            <w:r w:rsidRPr="00FA4894">
              <w:rPr>
                <w:rStyle w:val="normaltextrun"/>
                <w:rFonts w:cs="Arial"/>
                <w:b/>
                <w:bCs/>
                <w:color w:val="000000"/>
                <w:sz w:val="16"/>
                <w:szCs w:val="16"/>
              </w:rPr>
              <w:t xml:space="preserve">Resources section </w:t>
            </w:r>
          </w:p>
        </w:tc>
        <w:tc>
          <w:tcPr>
            <w:tcW w:w="1559" w:type="dxa"/>
          </w:tcPr>
          <w:p w14:paraId="26617B43" w14:textId="395A99F0" w:rsidR="00AC3947" w:rsidRDefault="00AC3947" w:rsidP="00AC3947">
            <w:pPr>
              <w:rPr>
                <w:rFonts w:asciiTheme="minorHAnsi" w:eastAsiaTheme="minorEastAsia" w:hAnsiTheme="minorHAnsi"/>
                <w:color w:val="000000"/>
                <w:sz w:val="16"/>
                <w:szCs w:val="16"/>
                <w:lang w:val="en-US"/>
              </w:rPr>
            </w:pPr>
            <w:r>
              <w:rPr>
                <w:rFonts w:asciiTheme="minorHAnsi" w:eastAsiaTheme="minorEastAsia" w:hAnsiTheme="minorHAnsi"/>
                <w:color w:val="000000"/>
                <w:sz w:val="16"/>
                <w:szCs w:val="16"/>
                <w:lang w:val="en-US"/>
              </w:rPr>
              <w:t>Layout for document cards</w:t>
            </w:r>
          </w:p>
        </w:tc>
        <w:tc>
          <w:tcPr>
            <w:tcW w:w="4962" w:type="dxa"/>
          </w:tcPr>
          <w:p w14:paraId="04C29355" w14:textId="77777777" w:rsidR="00AC3947" w:rsidRPr="00D50FD0" w:rsidRDefault="00AC3947" w:rsidP="00AC3947">
            <w:pPr>
              <w:textAlignment w:val="baseline"/>
              <w:rPr>
                <w:rFonts w:ascii="Segoe UI" w:eastAsia="Times New Roman" w:hAnsi="Segoe UI" w:cs="Segoe UI"/>
                <w:sz w:val="12"/>
                <w:szCs w:val="12"/>
                <w:lang w:val="en-US"/>
              </w:rPr>
            </w:pPr>
            <w:r w:rsidRPr="00D50FD0">
              <w:rPr>
                <w:rFonts w:eastAsia="Times New Roman" w:cs="Arial"/>
                <w:color w:val="0000FF"/>
                <w:sz w:val="16"/>
                <w:szCs w:val="16"/>
                <w:lang w:val="en-US"/>
              </w:rPr>
              <w:t xml:space="preserve">Given </w:t>
            </w:r>
            <w:r w:rsidRPr="00D50FD0">
              <w:rPr>
                <w:rFonts w:eastAsia="Times New Roman" w:cs="Arial"/>
                <w:sz w:val="16"/>
                <w:szCs w:val="16"/>
                <w:lang w:val="en-US"/>
              </w:rPr>
              <w:t>that I am a logged user </w:t>
            </w:r>
          </w:p>
          <w:p w14:paraId="2F5BDAA7" w14:textId="5A63117F" w:rsidR="00AC3947" w:rsidRDefault="00AC3947" w:rsidP="00AC3947">
            <w:pPr>
              <w:textAlignment w:val="baseline"/>
              <w:rPr>
                <w:rFonts w:eastAsia="Times New Roman" w:cs="Arial"/>
                <w:sz w:val="16"/>
                <w:szCs w:val="16"/>
                <w:lang w:val="en-US"/>
              </w:rPr>
            </w:pPr>
            <w:r>
              <w:rPr>
                <w:rFonts w:eastAsia="Times New Roman" w:cs="Arial"/>
                <w:color w:val="0000FF"/>
                <w:sz w:val="16"/>
                <w:szCs w:val="16"/>
                <w:lang w:val="en-US"/>
              </w:rPr>
              <w:t>When</w:t>
            </w:r>
            <w:r w:rsidRPr="00D50FD0">
              <w:rPr>
                <w:rFonts w:eastAsia="Times New Roman" w:cs="Arial"/>
                <w:sz w:val="16"/>
                <w:szCs w:val="16"/>
                <w:lang w:val="en-US"/>
              </w:rPr>
              <w:t xml:space="preserve"> </w:t>
            </w:r>
            <w:r w:rsidRPr="00D50FD0">
              <w:rPr>
                <w:rFonts w:eastAsia="Times New Roman" w:cs="Arial"/>
                <w:color w:val="000000"/>
                <w:sz w:val="16"/>
                <w:szCs w:val="16"/>
                <w:lang w:val="en-US"/>
              </w:rPr>
              <w:t>I am on any page in the resources section</w:t>
            </w:r>
            <w:r w:rsidRPr="00D50FD0">
              <w:rPr>
                <w:rFonts w:eastAsia="Times New Roman" w:cs="Arial"/>
                <w:sz w:val="16"/>
                <w:szCs w:val="16"/>
                <w:lang w:val="en-US"/>
              </w:rPr>
              <w:t> </w:t>
            </w:r>
          </w:p>
          <w:p w14:paraId="4B21E5C6" w14:textId="71E008D7" w:rsidR="00AC3947" w:rsidRDefault="00AC3947" w:rsidP="00AC3947">
            <w:pPr>
              <w:textAlignment w:val="baseline"/>
              <w:rPr>
                <w:rFonts w:eastAsia="Times New Roman" w:cs="Arial"/>
                <w:sz w:val="16"/>
                <w:szCs w:val="16"/>
                <w:lang w:val="en-US"/>
              </w:rPr>
            </w:pPr>
            <w:r>
              <w:rPr>
                <w:rFonts w:eastAsia="Times New Roman" w:cs="Arial"/>
                <w:color w:val="0000FF"/>
                <w:sz w:val="16"/>
                <w:szCs w:val="16"/>
                <w:lang w:val="en-US"/>
              </w:rPr>
              <w:t>Then</w:t>
            </w:r>
            <w:r w:rsidRPr="00D50FD0">
              <w:rPr>
                <w:rFonts w:eastAsia="Times New Roman" w:cs="Arial"/>
                <w:color w:val="0000FF"/>
                <w:sz w:val="16"/>
                <w:szCs w:val="16"/>
                <w:lang w:val="en-US"/>
              </w:rPr>
              <w:t xml:space="preserve"> </w:t>
            </w:r>
            <w:r>
              <w:rPr>
                <w:rFonts w:eastAsia="Times New Roman" w:cs="Arial"/>
                <w:sz w:val="16"/>
                <w:szCs w:val="16"/>
                <w:lang w:val="en-US"/>
              </w:rPr>
              <w:t>I see a list view of documents in a card format</w:t>
            </w:r>
            <w:r w:rsidRPr="00D50FD0">
              <w:rPr>
                <w:rFonts w:eastAsia="Times New Roman" w:cs="Arial"/>
                <w:sz w:val="16"/>
                <w:szCs w:val="16"/>
                <w:lang w:val="en-US"/>
              </w:rPr>
              <w:t> </w:t>
            </w:r>
            <w:r>
              <w:rPr>
                <w:rFonts w:eastAsia="Times New Roman" w:cs="Arial"/>
                <w:sz w:val="16"/>
                <w:szCs w:val="16"/>
                <w:lang w:val="en-US"/>
              </w:rPr>
              <w:t>with the following components:</w:t>
            </w:r>
          </w:p>
          <w:p w14:paraId="6E78ABE7" w14:textId="6E532F4A" w:rsidR="00AC3947" w:rsidRDefault="00EE279C" w:rsidP="00AC3947">
            <w:pPr>
              <w:pStyle w:val="ListParagraph"/>
              <w:numPr>
                <w:ilvl w:val="0"/>
                <w:numId w:val="14"/>
              </w:numPr>
              <w:textAlignment w:val="baseline"/>
              <w:rPr>
                <w:rFonts w:eastAsia="Times New Roman" w:cs="Arial"/>
                <w:sz w:val="16"/>
                <w:szCs w:val="16"/>
                <w:lang w:val="en-US"/>
              </w:rPr>
            </w:pPr>
            <w:r>
              <w:rPr>
                <w:rFonts w:eastAsia="Times New Roman" w:cs="Arial"/>
                <w:sz w:val="16"/>
                <w:szCs w:val="16"/>
                <w:lang w:val="en-US"/>
              </w:rPr>
              <w:t>Document type</w:t>
            </w:r>
            <w:r w:rsidR="00AC3947">
              <w:rPr>
                <w:rFonts w:eastAsia="Times New Roman" w:cs="Arial"/>
                <w:sz w:val="16"/>
                <w:szCs w:val="16"/>
                <w:lang w:val="en-US"/>
              </w:rPr>
              <w:t xml:space="preserve"> (Word, Excel, PowerPoint, PDF)</w:t>
            </w:r>
          </w:p>
          <w:p w14:paraId="2667A7FE" w14:textId="77777777" w:rsidR="00AC3947" w:rsidRDefault="00AC3947" w:rsidP="00AC3947">
            <w:pPr>
              <w:pStyle w:val="ListParagraph"/>
              <w:numPr>
                <w:ilvl w:val="0"/>
                <w:numId w:val="14"/>
              </w:numPr>
              <w:textAlignment w:val="baseline"/>
              <w:rPr>
                <w:rFonts w:eastAsia="Times New Roman" w:cs="Arial"/>
                <w:sz w:val="16"/>
                <w:szCs w:val="16"/>
                <w:lang w:val="en-US"/>
              </w:rPr>
            </w:pPr>
            <w:r>
              <w:rPr>
                <w:rFonts w:eastAsia="Times New Roman" w:cs="Arial"/>
                <w:sz w:val="16"/>
                <w:szCs w:val="16"/>
                <w:lang w:val="en-US"/>
              </w:rPr>
              <w:t xml:space="preserve">Document name </w:t>
            </w:r>
          </w:p>
          <w:p w14:paraId="084A14CF" w14:textId="473C3700" w:rsidR="00EE279C" w:rsidRDefault="00EE279C" w:rsidP="00AC3947">
            <w:pPr>
              <w:pStyle w:val="ListParagraph"/>
              <w:numPr>
                <w:ilvl w:val="0"/>
                <w:numId w:val="14"/>
              </w:numPr>
              <w:textAlignment w:val="baseline"/>
              <w:rPr>
                <w:rFonts w:eastAsia="Times New Roman" w:cs="Arial"/>
                <w:sz w:val="16"/>
                <w:szCs w:val="16"/>
                <w:lang w:val="en-US"/>
              </w:rPr>
            </w:pPr>
            <w:r>
              <w:rPr>
                <w:rFonts w:eastAsia="Times New Roman" w:cs="Arial"/>
                <w:sz w:val="16"/>
                <w:szCs w:val="16"/>
                <w:lang w:val="en-US"/>
              </w:rPr>
              <w:t>Last update (relative date of last document modification)</w:t>
            </w:r>
            <w:del w:id="1775" w:author="Ghita Benotmane" w:date="2016-09-02T15:43:00Z">
              <w:r w:rsidDel="00EE279C">
                <w:rPr>
                  <w:rFonts w:eastAsia="Times New Roman" w:cs="Arial"/>
                  <w:sz w:val="16"/>
                  <w:szCs w:val="16"/>
                  <w:lang w:val="en-US"/>
                </w:rPr>
                <w:delText xml:space="preserve"> </w:delText>
              </w:r>
            </w:del>
          </w:p>
          <w:p w14:paraId="71A4847A" w14:textId="3928148D" w:rsidR="00AC3947" w:rsidRDefault="00AC3947" w:rsidP="00AC3947">
            <w:pPr>
              <w:pStyle w:val="ListParagraph"/>
              <w:numPr>
                <w:ilvl w:val="0"/>
                <w:numId w:val="14"/>
              </w:numPr>
              <w:textAlignment w:val="baseline"/>
              <w:rPr>
                <w:rFonts w:eastAsia="Times New Roman" w:cs="Arial"/>
                <w:sz w:val="16"/>
                <w:szCs w:val="16"/>
                <w:lang w:val="en-US"/>
              </w:rPr>
            </w:pPr>
            <w:commentRangeStart w:id="1776"/>
            <w:commentRangeStart w:id="1777"/>
            <w:r>
              <w:rPr>
                <w:rFonts w:eastAsia="Times New Roman" w:cs="Arial"/>
                <w:sz w:val="16"/>
                <w:szCs w:val="16"/>
                <w:lang w:val="en-US"/>
              </w:rPr>
              <w:t xml:space="preserve">First 3 tags used to index the Document </w:t>
            </w:r>
            <w:ins w:id="1778" w:author="Ghita Benotmane" w:date="2016-09-02T15:52:00Z">
              <w:r w:rsidR="0072699A">
                <w:rPr>
                  <w:rFonts w:eastAsia="Times New Roman" w:cs="Arial"/>
                  <w:sz w:val="16"/>
                  <w:szCs w:val="16"/>
                  <w:lang w:val="en-US"/>
                </w:rPr>
                <w:t xml:space="preserve">by the publisher </w:t>
              </w:r>
            </w:ins>
            <w:r>
              <w:rPr>
                <w:rFonts w:eastAsia="Times New Roman" w:cs="Arial"/>
                <w:sz w:val="16"/>
                <w:szCs w:val="16"/>
                <w:lang w:val="en-US"/>
              </w:rPr>
              <w:t>(Market, Function or Brand, third tag</w:t>
            </w:r>
            <w:ins w:id="1779" w:author="Ghita Benotmane" w:date="2016-09-15T10:02:00Z">
              <w:r w:rsidR="00CB138A">
                <w:rPr>
                  <w:rFonts w:eastAsia="Times New Roman" w:cs="Arial"/>
                  <w:sz w:val="16"/>
                  <w:szCs w:val="16"/>
                  <w:lang w:val="en-US"/>
                </w:rPr>
                <w:t>, see section 14.7</w:t>
              </w:r>
            </w:ins>
            <w:ins w:id="1780" w:author="Ghita Benotmane" w:date="2016-09-15T15:19:00Z">
              <w:r>
                <w:rPr>
                  <w:rFonts w:eastAsia="Times New Roman" w:cs="Arial"/>
                  <w:sz w:val="16"/>
                  <w:szCs w:val="16"/>
                  <w:lang w:val="en-US"/>
                </w:rPr>
                <w:t>))</w:t>
              </w:r>
              <w:commentRangeEnd w:id="1776"/>
              <w:r w:rsidR="00037D51">
                <w:rPr>
                  <w:rStyle w:val="CommentReference"/>
                </w:rPr>
                <w:commentReference w:id="1776"/>
              </w:r>
            </w:ins>
            <w:commentRangeEnd w:id="1777"/>
            <w:ins w:id="1781" w:author="Ghita Benotmane" w:date="2016-09-15T16:15:00Z">
              <w:r w:rsidR="008F59BB">
                <w:rPr>
                  <w:rStyle w:val="CommentReference"/>
                </w:rPr>
                <w:commentReference w:id="1777"/>
              </w:r>
            </w:ins>
          </w:p>
          <w:p w14:paraId="621136A4" w14:textId="77777777" w:rsidR="00377080" w:rsidRPr="00377080" w:rsidRDefault="00377080" w:rsidP="00377080">
            <w:pPr>
              <w:pStyle w:val="ListParagraph"/>
              <w:numPr>
                <w:ilvl w:val="0"/>
                <w:numId w:val="14"/>
              </w:numPr>
              <w:textAlignment w:val="baseline"/>
              <w:rPr>
                <w:rFonts w:ascii="Segoe UI" w:eastAsia="Times New Roman" w:hAnsi="Segoe UI" w:cs="Segoe UI"/>
                <w:sz w:val="12"/>
                <w:szCs w:val="12"/>
                <w:lang w:val="en-US"/>
              </w:rPr>
            </w:pPr>
            <w:r w:rsidRPr="004020D3">
              <w:rPr>
                <w:rFonts w:eastAsia="Times New Roman" w:cs="Arial"/>
                <w:sz w:val="16"/>
                <w:szCs w:val="16"/>
                <w:lang w:val="en-US"/>
              </w:rPr>
              <w:t>Share button</w:t>
            </w:r>
          </w:p>
          <w:p w14:paraId="46B9B057" w14:textId="2DE3CBF7" w:rsidR="00377080" w:rsidRPr="00377080" w:rsidRDefault="00377080" w:rsidP="00377080">
            <w:pPr>
              <w:pStyle w:val="ListParagraph"/>
              <w:numPr>
                <w:ilvl w:val="0"/>
                <w:numId w:val="14"/>
              </w:numPr>
              <w:textAlignment w:val="baseline"/>
              <w:rPr>
                <w:rFonts w:ascii="Segoe UI" w:eastAsia="Times New Roman" w:hAnsi="Segoe UI" w:cs="Segoe UI"/>
                <w:sz w:val="12"/>
                <w:szCs w:val="12"/>
                <w:lang w:val="en-US"/>
              </w:rPr>
            </w:pPr>
            <w:r w:rsidRPr="00377080">
              <w:rPr>
                <w:rFonts w:eastAsia="Times New Roman" w:cs="Arial"/>
                <w:sz w:val="16"/>
                <w:szCs w:val="16"/>
                <w:lang w:val="en-US"/>
              </w:rPr>
              <w:t>Add to / Remove from Favorites button</w:t>
            </w:r>
          </w:p>
          <w:p w14:paraId="099C4028" w14:textId="77777777" w:rsidR="00AC3947" w:rsidRDefault="00AC3947" w:rsidP="00AC3947">
            <w:pPr>
              <w:spacing w:after="30"/>
              <w:textAlignment w:val="baseline"/>
              <w:rPr>
                <w:rFonts w:eastAsia="Times New Roman" w:cs="Arial"/>
                <w:sz w:val="16"/>
                <w:szCs w:val="16"/>
                <w:lang w:val="en-US"/>
              </w:rPr>
            </w:pPr>
            <w:r w:rsidRPr="00D50FD0">
              <w:rPr>
                <w:rFonts w:eastAsia="Times New Roman" w:cs="Arial"/>
                <w:color w:val="0000FF"/>
                <w:sz w:val="16"/>
                <w:szCs w:val="16"/>
                <w:lang w:val="en-US"/>
              </w:rPr>
              <w:lastRenderedPageBreak/>
              <w:t>When</w:t>
            </w:r>
            <w:r w:rsidRPr="00D50FD0">
              <w:rPr>
                <w:rFonts w:eastAsia="Times New Roman" w:cs="Arial"/>
                <w:sz w:val="16"/>
                <w:szCs w:val="16"/>
                <w:lang w:val="en-US"/>
              </w:rPr>
              <w:t xml:space="preserve"> I </w:t>
            </w:r>
            <w:r>
              <w:rPr>
                <w:rFonts w:eastAsia="Times New Roman" w:cs="Arial"/>
                <w:sz w:val="16"/>
                <w:szCs w:val="16"/>
                <w:lang w:val="en-US"/>
              </w:rPr>
              <w:t xml:space="preserve">click on the document card, </w:t>
            </w:r>
          </w:p>
          <w:p w14:paraId="4A55F275" w14:textId="3A103954" w:rsidR="00AC3947" w:rsidRDefault="00AC3947" w:rsidP="00AC3947">
            <w:pPr>
              <w:spacing w:after="30"/>
              <w:textAlignment w:val="baseline"/>
              <w:rPr>
                <w:rFonts w:eastAsia="Times New Roman" w:cs="Arial"/>
                <w:sz w:val="16"/>
                <w:szCs w:val="16"/>
                <w:lang w:val="en-US"/>
              </w:rPr>
            </w:pPr>
            <w:r w:rsidRPr="007832DF">
              <w:rPr>
                <w:rFonts w:eastAsia="Times New Roman" w:cs="Arial"/>
                <w:color w:val="0000FF"/>
                <w:sz w:val="16"/>
                <w:szCs w:val="16"/>
                <w:lang w:val="en-US"/>
              </w:rPr>
              <w:t>If</w:t>
            </w:r>
            <w:r>
              <w:rPr>
                <w:rFonts w:eastAsia="Times New Roman" w:cs="Arial"/>
                <w:sz w:val="16"/>
                <w:szCs w:val="16"/>
                <w:lang w:val="en-US"/>
              </w:rPr>
              <w:t xml:space="preserve"> the document is hosted on a specific document page (see </w:t>
            </w:r>
            <w:hyperlink w:anchor="_Document_page_components" w:history="1">
              <w:r w:rsidRPr="004B31AB">
                <w:rPr>
                  <w:rStyle w:val="Hyperlink"/>
                  <w:rFonts w:eastAsia="Times New Roman" w:cs="Arial"/>
                  <w:sz w:val="16"/>
                  <w:szCs w:val="16"/>
                  <w:lang w:val="en-US"/>
                </w:rPr>
                <w:t>Document page specification</w:t>
              </w:r>
            </w:hyperlink>
            <w:r>
              <w:rPr>
                <w:rFonts w:eastAsia="Times New Roman" w:cs="Arial"/>
                <w:sz w:val="16"/>
                <w:szCs w:val="16"/>
                <w:lang w:val="en-US"/>
              </w:rPr>
              <w:t>)</w:t>
            </w:r>
          </w:p>
          <w:p w14:paraId="5E43479F" w14:textId="77777777" w:rsidR="00AC3947" w:rsidRDefault="00AC3947" w:rsidP="00AC3947">
            <w:pPr>
              <w:spacing w:after="30"/>
              <w:textAlignment w:val="baseline"/>
              <w:rPr>
                <w:rFonts w:eastAsia="Times New Roman" w:cs="Arial"/>
                <w:sz w:val="16"/>
                <w:szCs w:val="16"/>
                <w:lang w:val="en-US"/>
              </w:rPr>
            </w:pPr>
            <w:r w:rsidRPr="00D50FD0">
              <w:rPr>
                <w:rFonts w:eastAsia="Times New Roman" w:cs="Arial"/>
                <w:color w:val="0000FF"/>
                <w:sz w:val="16"/>
                <w:szCs w:val="16"/>
                <w:lang w:val="en-US"/>
              </w:rPr>
              <w:t>Then</w:t>
            </w:r>
            <w:r w:rsidRPr="00D50FD0">
              <w:rPr>
                <w:rFonts w:eastAsia="Times New Roman" w:cs="Arial"/>
                <w:sz w:val="16"/>
                <w:szCs w:val="16"/>
                <w:lang w:val="en-US"/>
              </w:rPr>
              <w:t xml:space="preserve"> </w:t>
            </w:r>
            <w:r>
              <w:rPr>
                <w:rFonts w:eastAsia="Times New Roman" w:cs="Arial"/>
                <w:sz w:val="16"/>
                <w:szCs w:val="16"/>
                <w:lang w:val="en-US"/>
              </w:rPr>
              <w:t>the system opens the document page on the current window</w:t>
            </w:r>
          </w:p>
          <w:p w14:paraId="561F85C9" w14:textId="77777777" w:rsidR="00AC3947" w:rsidRDefault="00AC3947" w:rsidP="00AC3947">
            <w:pPr>
              <w:spacing w:after="30"/>
              <w:textAlignment w:val="baseline"/>
              <w:rPr>
                <w:rFonts w:eastAsia="Times New Roman" w:cs="Arial"/>
                <w:sz w:val="16"/>
                <w:szCs w:val="16"/>
                <w:lang w:val="en-US"/>
              </w:rPr>
            </w:pPr>
            <w:r>
              <w:rPr>
                <w:rFonts w:eastAsia="Times New Roman" w:cs="Arial"/>
                <w:color w:val="0000FF"/>
                <w:sz w:val="16"/>
                <w:szCs w:val="16"/>
                <w:lang w:val="en-US"/>
              </w:rPr>
              <w:t xml:space="preserve">Else </w:t>
            </w:r>
            <w:commentRangeStart w:id="1782"/>
            <w:commentRangeStart w:id="1783"/>
            <w:r>
              <w:rPr>
                <w:rFonts w:eastAsia="Times New Roman" w:cs="Arial"/>
                <w:color w:val="0000FF"/>
                <w:sz w:val="16"/>
                <w:szCs w:val="16"/>
                <w:lang w:val="en-US"/>
              </w:rPr>
              <w:t>if</w:t>
            </w:r>
            <w:r>
              <w:rPr>
                <w:rFonts w:eastAsia="Times New Roman" w:cs="Arial"/>
                <w:sz w:val="16"/>
                <w:szCs w:val="16"/>
                <w:lang w:val="en-US"/>
              </w:rPr>
              <w:t xml:space="preserve"> the document is </w:t>
            </w:r>
            <w:del w:id="1784" w:author="Ghita Benotmane" w:date="2016-09-14T11:32:00Z">
              <w:r>
                <w:rPr>
                  <w:rFonts w:eastAsia="Times New Roman" w:cs="Arial"/>
                  <w:sz w:val="16"/>
                  <w:szCs w:val="16"/>
                  <w:lang w:val="en-US"/>
                </w:rPr>
                <w:delText>not hosted on a specific document page</w:delText>
              </w:r>
            </w:del>
            <w:ins w:id="1785" w:author="Ghita Benotmane" w:date="2016-09-14T11:32:00Z">
              <w:r w:rsidR="001664D0">
                <w:rPr>
                  <w:rFonts w:eastAsia="Times New Roman" w:cs="Arial"/>
                  <w:sz w:val="16"/>
                  <w:szCs w:val="16"/>
                  <w:lang w:val="en-US"/>
                </w:rPr>
                <w:t>associated to a specific document page</w:t>
              </w:r>
              <w:r>
                <w:rPr>
                  <w:rFonts w:eastAsia="Times New Roman" w:cs="Arial"/>
                  <w:sz w:val="16"/>
                  <w:szCs w:val="16"/>
                  <w:lang w:val="en-US"/>
                </w:rPr>
                <w:t xml:space="preserve"> </w:t>
              </w:r>
              <w:commentRangeEnd w:id="1782"/>
              <w:commentRangeEnd w:id="1783"/>
              <w:r w:rsidR="001664D0">
                <w:rPr>
                  <w:rFonts w:eastAsia="Times New Roman" w:cs="Arial"/>
                  <w:sz w:val="16"/>
                  <w:szCs w:val="16"/>
                  <w:lang w:val="en-US"/>
                </w:rPr>
                <w:t>(see Document page section 14.6.)</w:t>
              </w:r>
            </w:ins>
            <w:ins w:id="1786" w:author="Ghita Benotmane" w:date="2016-09-15T15:19:00Z">
              <w:r>
                <w:rPr>
                  <w:rFonts w:eastAsia="Times New Roman" w:cs="Arial"/>
                  <w:sz w:val="16"/>
                  <w:szCs w:val="16"/>
                  <w:lang w:val="en-US"/>
                </w:rPr>
                <w:t xml:space="preserve"> </w:t>
              </w:r>
            </w:ins>
            <w:r w:rsidR="001219F5">
              <w:rPr>
                <w:rStyle w:val="CommentReference"/>
              </w:rPr>
              <w:commentReference w:id="1782"/>
            </w:r>
            <w:r w:rsidR="00163F26">
              <w:rPr>
                <w:rStyle w:val="CommentReference"/>
              </w:rPr>
              <w:commentReference w:id="1783"/>
            </w:r>
          </w:p>
          <w:p w14:paraId="0874CA38" w14:textId="77F5EC96" w:rsidR="00AC3947" w:rsidRDefault="00AC3947" w:rsidP="00AC3947">
            <w:pPr>
              <w:spacing w:after="30"/>
              <w:textAlignment w:val="baseline"/>
              <w:rPr>
                <w:rFonts w:eastAsia="Times New Roman" w:cs="Arial"/>
                <w:sz w:val="16"/>
                <w:szCs w:val="16"/>
                <w:lang w:val="en-US"/>
              </w:rPr>
            </w:pPr>
            <w:r w:rsidRPr="00D50FD0">
              <w:rPr>
                <w:rFonts w:eastAsia="Times New Roman" w:cs="Arial"/>
                <w:color w:val="0000FF"/>
                <w:sz w:val="16"/>
                <w:szCs w:val="16"/>
                <w:lang w:val="en-US"/>
              </w:rPr>
              <w:t>Then</w:t>
            </w:r>
            <w:r w:rsidRPr="00D50FD0">
              <w:rPr>
                <w:rFonts w:eastAsia="Times New Roman" w:cs="Arial"/>
                <w:sz w:val="16"/>
                <w:szCs w:val="16"/>
                <w:lang w:val="en-US"/>
              </w:rPr>
              <w:t xml:space="preserve"> </w:t>
            </w:r>
            <w:r>
              <w:rPr>
                <w:rFonts w:eastAsia="Times New Roman" w:cs="Arial"/>
                <w:sz w:val="16"/>
                <w:szCs w:val="16"/>
                <w:lang w:val="en-US"/>
              </w:rPr>
              <w:t>the system opens the document page on a new browser tab</w:t>
            </w:r>
            <w:r w:rsidR="006B611F">
              <w:rPr>
                <w:rFonts w:eastAsia="Times New Roman" w:cs="Arial"/>
                <w:sz w:val="16"/>
                <w:szCs w:val="16"/>
                <w:lang w:val="en-US"/>
              </w:rPr>
              <w:t xml:space="preserve"> (depending on my browser settings)</w:t>
            </w:r>
            <w:r>
              <w:rPr>
                <w:rFonts w:eastAsia="Times New Roman" w:cs="Arial"/>
                <w:sz w:val="16"/>
                <w:szCs w:val="16"/>
                <w:lang w:val="en-US"/>
              </w:rPr>
              <w:t xml:space="preserve"> or downloads the document to my computer</w:t>
            </w:r>
          </w:p>
          <w:p w14:paraId="125C66DC" w14:textId="6F7A530D" w:rsidR="00477F03" w:rsidRPr="007832DF" w:rsidRDefault="00477F03" w:rsidP="00AC3947">
            <w:pPr>
              <w:spacing w:after="30"/>
              <w:textAlignment w:val="baseline"/>
              <w:rPr>
                <w:rFonts w:eastAsia="Times New Roman" w:cs="Arial"/>
                <w:sz w:val="16"/>
                <w:szCs w:val="16"/>
                <w:lang w:val="en-US"/>
              </w:rPr>
            </w:pPr>
            <w:r>
              <w:rPr>
                <w:noProof/>
                <w:lang w:val="sk-SK" w:eastAsia="sk-SK"/>
              </w:rPr>
              <w:drawing>
                <wp:inline distT="0" distB="0" distL="0" distR="0" wp14:anchorId="56F824B7" wp14:editId="57F5B1BC">
                  <wp:extent cx="1066800" cy="139869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075695" cy="1410356"/>
                          </a:xfrm>
                          <a:prstGeom prst="rect">
                            <a:avLst/>
                          </a:prstGeom>
                        </pic:spPr>
                      </pic:pic>
                    </a:graphicData>
                  </a:graphic>
                </wp:inline>
              </w:drawing>
            </w:r>
            <w:r>
              <w:rPr>
                <w:noProof/>
                <w:lang w:val="sk-SK" w:eastAsia="sk-SK"/>
              </w:rPr>
              <w:drawing>
                <wp:inline distT="0" distB="0" distL="0" distR="0" wp14:anchorId="42D0FCC7" wp14:editId="7507D527">
                  <wp:extent cx="1052946" cy="139325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61997" cy="1405228"/>
                          </a:xfrm>
                          <a:prstGeom prst="rect">
                            <a:avLst/>
                          </a:prstGeom>
                        </pic:spPr>
                      </pic:pic>
                    </a:graphicData>
                  </a:graphic>
                </wp:inline>
              </w:drawing>
            </w:r>
          </w:p>
        </w:tc>
        <w:tc>
          <w:tcPr>
            <w:tcW w:w="884" w:type="dxa"/>
          </w:tcPr>
          <w:p w14:paraId="7DE2BC8B" w14:textId="77777777" w:rsidR="00AC3947" w:rsidRPr="00370373" w:rsidRDefault="00AC3947" w:rsidP="00AC3947">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lastRenderedPageBreak/>
              <w:t>1</w:t>
            </w:r>
          </w:p>
        </w:tc>
      </w:tr>
      <w:tr w:rsidR="00AC3947" w14:paraId="061E5225" w14:textId="77777777" w:rsidTr="00FB5D33">
        <w:trPr>
          <w:trHeight w:val="867"/>
        </w:trPr>
        <w:tc>
          <w:tcPr>
            <w:tcW w:w="710" w:type="dxa"/>
          </w:tcPr>
          <w:p w14:paraId="785FCB5D" w14:textId="213AD8A8" w:rsidR="00AC3947" w:rsidRDefault="00AC3947" w:rsidP="00AC3947">
            <w:pPr>
              <w:jc w:val="center"/>
            </w:pPr>
            <w:r w:rsidRPr="00A46855">
              <w:rPr>
                <w:rFonts w:eastAsia="Arial" w:cs="Arial"/>
                <w:sz w:val="16"/>
                <w:szCs w:val="16"/>
              </w:rPr>
              <w:t>14.1</w:t>
            </w:r>
            <w:r>
              <w:rPr>
                <w:rFonts w:eastAsia="Arial" w:cs="Arial"/>
                <w:sz w:val="16"/>
                <w:szCs w:val="16"/>
              </w:rPr>
              <w:t>.4</w:t>
            </w:r>
            <w:r w:rsidRPr="00A46855">
              <w:rPr>
                <w:rFonts w:eastAsia="Arial" w:cs="Arial"/>
                <w:sz w:val="16"/>
                <w:szCs w:val="16"/>
              </w:rPr>
              <w:t>.</w:t>
            </w:r>
          </w:p>
        </w:tc>
        <w:tc>
          <w:tcPr>
            <w:tcW w:w="1417" w:type="dxa"/>
            <w:gridSpan w:val="2"/>
          </w:tcPr>
          <w:p w14:paraId="0E09B330" w14:textId="6C113F9B" w:rsidR="00AC3947" w:rsidRPr="0044084D" w:rsidRDefault="00AC3947" w:rsidP="00AC3947">
            <w:pPr>
              <w:rPr>
                <w:rStyle w:val="normaltextrun"/>
                <w:rFonts w:cs="Arial"/>
                <w:b/>
                <w:bCs/>
                <w:color w:val="000000"/>
                <w:sz w:val="16"/>
                <w:szCs w:val="16"/>
              </w:rPr>
            </w:pPr>
            <w:r w:rsidRPr="00FA4894">
              <w:rPr>
                <w:rStyle w:val="normaltextrun"/>
                <w:rFonts w:cs="Arial"/>
                <w:b/>
                <w:bCs/>
                <w:color w:val="000000"/>
                <w:sz w:val="16"/>
                <w:szCs w:val="16"/>
              </w:rPr>
              <w:t xml:space="preserve">Resources section </w:t>
            </w:r>
          </w:p>
        </w:tc>
        <w:tc>
          <w:tcPr>
            <w:tcW w:w="1559" w:type="dxa"/>
          </w:tcPr>
          <w:p w14:paraId="252BEA6B" w14:textId="6CA07A34" w:rsidR="00AC3947" w:rsidRDefault="00AC3947" w:rsidP="00AC3947">
            <w:pPr>
              <w:rPr>
                <w:rFonts w:asciiTheme="minorHAnsi" w:eastAsiaTheme="minorEastAsia" w:hAnsiTheme="minorHAnsi"/>
                <w:color w:val="000000"/>
                <w:sz w:val="16"/>
                <w:szCs w:val="16"/>
                <w:lang w:val="en-US"/>
              </w:rPr>
            </w:pPr>
            <w:r>
              <w:rPr>
                <w:rFonts w:asciiTheme="minorHAnsi" w:eastAsiaTheme="minorEastAsia" w:hAnsiTheme="minorHAnsi"/>
                <w:color w:val="000000"/>
                <w:sz w:val="16"/>
                <w:szCs w:val="16"/>
                <w:lang w:val="en-US"/>
              </w:rPr>
              <w:t>Layout for topic pages</w:t>
            </w:r>
          </w:p>
        </w:tc>
        <w:tc>
          <w:tcPr>
            <w:tcW w:w="4962" w:type="dxa"/>
          </w:tcPr>
          <w:p w14:paraId="20CCC445" w14:textId="77777777" w:rsidR="00AC3947" w:rsidRPr="00D50FD0" w:rsidRDefault="00AC3947" w:rsidP="00AC3947">
            <w:pPr>
              <w:textAlignment w:val="baseline"/>
              <w:rPr>
                <w:rFonts w:ascii="Segoe UI" w:eastAsia="Times New Roman" w:hAnsi="Segoe UI" w:cs="Segoe UI"/>
                <w:sz w:val="12"/>
                <w:szCs w:val="12"/>
                <w:lang w:val="en-US"/>
              </w:rPr>
            </w:pPr>
            <w:r w:rsidRPr="00D50FD0">
              <w:rPr>
                <w:rFonts w:eastAsia="Times New Roman" w:cs="Arial"/>
                <w:color w:val="0000FF"/>
                <w:sz w:val="16"/>
                <w:szCs w:val="16"/>
                <w:lang w:val="en-US"/>
              </w:rPr>
              <w:t xml:space="preserve">Given </w:t>
            </w:r>
            <w:r w:rsidRPr="00D50FD0">
              <w:rPr>
                <w:rFonts w:eastAsia="Times New Roman" w:cs="Arial"/>
                <w:sz w:val="16"/>
                <w:szCs w:val="16"/>
                <w:lang w:val="en-US"/>
              </w:rPr>
              <w:t>that I am a logged user </w:t>
            </w:r>
          </w:p>
          <w:p w14:paraId="6A9243C9" w14:textId="77777777" w:rsidR="00AC3947" w:rsidRPr="00D50FD0" w:rsidRDefault="00AC3947" w:rsidP="00AC3947">
            <w:pPr>
              <w:textAlignment w:val="baseline"/>
              <w:rPr>
                <w:rFonts w:ascii="Segoe UI" w:eastAsia="Times New Roman" w:hAnsi="Segoe UI" w:cs="Segoe UI"/>
                <w:sz w:val="12"/>
                <w:szCs w:val="12"/>
                <w:lang w:val="en-US"/>
              </w:rPr>
            </w:pPr>
            <w:r>
              <w:rPr>
                <w:rFonts w:eastAsia="Times New Roman" w:cs="Arial"/>
                <w:color w:val="0000FF"/>
                <w:sz w:val="16"/>
                <w:szCs w:val="16"/>
                <w:lang w:val="en-US"/>
              </w:rPr>
              <w:t>When</w:t>
            </w:r>
            <w:r w:rsidRPr="00D50FD0">
              <w:rPr>
                <w:rFonts w:eastAsia="Times New Roman" w:cs="Arial"/>
                <w:sz w:val="16"/>
                <w:szCs w:val="16"/>
                <w:lang w:val="en-US"/>
              </w:rPr>
              <w:t xml:space="preserve"> </w:t>
            </w:r>
            <w:r w:rsidRPr="00D50FD0">
              <w:rPr>
                <w:rFonts w:eastAsia="Times New Roman" w:cs="Arial"/>
                <w:color w:val="000000"/>
                <w:sz w:val="16"/>
                <w:szCs w:val="16"/>
                <w:lang w:val="en-US"/>
              </w:rPr>
              <w:t xml:space="preserve">I am on </w:t>
            </w:r>
            <w:r>
              <w:rPr>
                <w:rFonts w:eastAsia="Times New Roman" w:cs="Arial"/>
                <w:color w:val="000000"/>
                <w:sz w:val="16"/>
                <w:szCs w:val="16"/>
                <w:lang w:val="en-US"/>
              </w:rPr>
              <w:t>My Favorites or Recommended</w:t>
            </w:r>
            <w:r w:rsidRPr="00D50FD0">
              <w:rPr>
                <w:rFonts w:eastAsia="Times New Roman" w:cs="Arial"/>
                <w:color w:val="000000"/>
                <w:sz w:val="16"/>
                <w:szCs w:val="16"/>
                <w:lang w:val="en-US"/>
              </w:rPr>
              <w:t xml:space="preserve"> page in the resources section</w:t>
            </w:r>
            <w:r w:rsidRPr="00D50FD0">
              <w:rPr>
                <w:rFonts w:eastAsia="Times New Roman" w:cs="Arial"/>
                <w:sz w:val="16"/>
                <w:szCs w:val="16"/>
                <w:lang w:val="en-US"/>
              </w:rPr>
              <w:t> </w:t>
            </w:r>
          </w:p>
          <w:p w14:paraId="083F631E" w14:textId="77777777" w:rsidR="00AC3947" w:rsidRPr="004020D3" w:rsidRDefault="00AC3947" w:rsidP="00AC3947">
            <w:pPr>
              <w:textAlignment w:val="baseline"/>
              <w:rPr>
                <w:rFonts w:ascii="Segoe UI" w:eastAsia="Times New Roman" w:hAnsi="Segoe UI" w:cs="Segoe UI"/>
                <w:sz w:val="12"/>
                <w:szCs w:val="12"/>
                <w:lang w:val="en-US"/>
              </w:rPr>
            </w:pPr>
            <w:r>
              <w:rPr>
                <w:rFonts w:eastAsia="Times New Roman" w:cs="Arial"/>
                <w:color w:val="0000FF"/>
                <w:sz w:val="16"/>
                <w:szCs w:val="16"/>
                <w:lang w:val="en-US"/>
              </w:rPr>
              <w:t>Then</w:t>
            </w:r>
            <w:r w:rsidRPr="00D50FD0">
              <w:rPr>
                <w:rFonts w:eastAsia="Times New Roman" w:cs="Arial"/>
                <w:color w:val="0000FF"/>
                <w:sz w:val="16"/>
                <w:szCs w:val="16"/>
                <w:lang w:val="en-US"/>
              </w:rPr>
              <w:t xml:space="preserve"> </w:t>
            </w:r>
            <w:r>
              <w:rPr>
                <w:rFonts w:eastAsia="Times New Roman" w:cs="Arial"/>
                <w:sz w:val="16"/>
                <w:szCs w:val="16"/>
                <w:lang w:val="en-US"/>
              </w:rPr>
              <w:t>I see a list view of pages in “My pages” or “Pages” section presented as a list of links</w:t>
            </w:r>
          </w:p>
          <w:p w14:paraId="02CA3B5C" w14:textId="77777777" w:rsidR="00AC3947" w:rsidRDefault="00AC3947" w:rsidP="00AC3947">
            <w:pPr>
              <w:spacing w:after="30"/>
              <w:textAlignment w:val="baseline"/>
              <w:rPr>
                <w:rFonts w:eastAsia="Times New Roman" w:cs="Arial"/>
                <w:sz w:val="16"/>
                <w:szCs w:val="16"/>
                <w:lang w:val="en-US"/>
              </w:rPr>
            </w:pPr>
            <w:r w:rsidRPr="00D50FD0">
              <w:rPr>
                <w:rFonts w:eastAsia="Times New Roman" w:cs="Arial"/>
                <w:color w:val="0000FF"/>
                <w:sz w:val="16"/>
                <w:szCs w:val="16"/>
                <w:lang w:val="en-US"/>
              </w:rPr>
              <w:t>When</w:t>
            </w:r>
            <w:r w:rsidRPr="00D50FD0">
              <w:rPr>
                <w:rFonts w:eastAsia="Times New Roman" w:cs="Arial"/>
                <w:sz w:val="16"/>
                <w:szCs w:val="16"/>
                <w:lang w:val="en-US"/>
              </w:rPr>
              <w:t xml:space="preserve"> I </w:t>
            </w:r>
            <w:r>
              <w:rPr>
                <w:rFonts w:eastAsia="Times New Roman" w:cs="Arial"/>
                <w:sz w:val="16"/>
                <w:szCs w:val="16"/>
                <w:lang w:val="en-US"/>
              </w:rPr>
              <w:t xml:space="preserve">click on a page link </w:t>
            </w:r>
          </w:p>
          <w:p w14:paraId="4889224B" w14:textId="77777777" w:rsidR="00AC3947" w:rsidRDefault="00AC3947" w:rsidP="00AC3947">
            <w:pPr>
              <w:spacing w:after="30"/>
              <w:textAlignment w:val="baseline"/>
              <w:rPr>
                <w:rFonts w:eastAsia="Times New Roman" w:cs="Arial"/>
                <w:sz w:val="16"/>
                <w:szCs w:val="16"/>
                <w:lang w:val="en-US"/>
              </w:rPr>
            </w:pPr>
            <w:r w:rsidRPr="00D50FD0">
              <w:rPr>
                <w:rFonts w:eastAsia="Times New Roman" w:cs="Arial"/>
                <w:color w:val="0000FF"/>
                <w:sz w:val="16"/>
                <w:szCs w:val="16"/>
                <w:lang w:val="en-US"/>
              </w:rPr>
              <w:t>Then</w:t>
            </w:r>
            <w:r w:rsidRPr="00D50FD0">
              <w:rPr>
                <w:rFonts w:eastAsia="Times New Roman" w:cs="Arial"/>
                <w:sz w:val="16"/>
                <w:szCs w:val="16"/>
                <w:lang w:val="en-US"/>
              </w:rPr>
              <w:t xml:space="preserve"> </w:t>
            </w:r>
            <w:r>
              <w:rPr>
                <w:rFonts w:eastAsia="Times New Roman" w:cs="Arial"/>
                <w:sz w:val="16"/>
                <w:szCs w:val="16"/>
                <w:lang w:val="en-US"/>
              </w:rPr>
              <w:t>the system opens the corresponding topic page in the current window</w:t>
            </w:r>
          </w:p>
          <w:p w14:paraId="2353FA83" w14:textId="40242047" w:rsidR="00477F03" w:rsidRPr="007832DF" w:rsidRDefault="00477F03" w:rsidP="00AC3947">
            <w:pPr>
              <w:spacing w:after="30"/>
              <w:textAlignment w:val="baseline"/>
              <w:rPr>
                <w:rFonts w:eastAsia="Times New Roman" w:cs="Arial"/>
                <w:sz w:val="16"/>
                <w:szCs w:val="16"/>
                <w:lang w:val="en-US"/>
              </w:rPr>
            </w:pPr>
            <w:r>
              <w:rPr>
                <w:noProof/>
                <w:lang w:val="sk-SK" w:eastAsia="sk-SK"/>
              </w:rPr>
              <w:drawing>
                <wp:inline distT="0" distB="0" distL="0" distR="0" wp14:anchorId="44F70E92" wp14:editId="3385A2B8">
                  <wp:extent cx="1378527" cy="1293924"/>
                  <wp:effectExtent l="19050" t="19050" r="12700" b="209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390687" cy="1305338"/>
                          </a:xfrm>
                          <a:prstGeom prst="rect">
                            <a:avLst/>
                          </a:prstGeom>
                          <a:ln>
                            <a:solidFill>
                              <a:schemeClr val="tx2">
                                <a:lumMod val="50000"/>
                              </a:schemeClr>
                            </a:solidFill>
                          </a:ln>
                        </pic:spPr>
                      </pic:pic>
                    </a:graphicData>
                  </a:graphic>
                </wp:inline>
              </w:drawing>
            </w:r>
          </w:p>
        </w:tc>
        <w:tc>
          <w:tcPr>
            <w:tcW w:w="884" w:type="dxa"/>
          </w:tcPr>
          <w:p w14:paraId="67BE2F02" w14:textId="77777777" w:rsidR="00AC3947" w:rsidRPr="00370373" w:rsidRDefault="00AC3947" w:rsidP="00AC3947">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AC3947" w14:paraId="4584A993" w14:textId="77777777" w:rsidTr="00FB5D33">
        <w:trPr>
          <w:trHeight w:val="867"/>
        </w:trPr>
        <w:tc>
          <w:tcPr>
            <w:tcW w:w="710" w:type="dxa"/>
          </w:tcPr>
          <w:p w14:paraId="25394930" w14:textId="4AEED0E1" w:rsidR="00AC3947" w:rsidRDefault="00AC3947" w:rsidP="00AC3947">
            <w:pPr>
              <w:jc w:val="center"/>
            </w:pPr>
            <w:r w:rsidRPr="00A46855">
              <w:rPr>
                <w:rFonts w:eastAsia="Arial" w:cs="Arial"/>
                <w:sz w:val="16"/>
                <w:szCs w:val="16"/>
              </w:rPr>
              <w:t>14.1.</w:t>
            </w:r>
            <w:r>
              <w:rPr>
                <w:rFonts w:eastAsia="Arial" w:cs="Arial"/>
                <w:sz w:val="16"/>
                <w:szCs w:val="16"/>
              </w:rPr>
              <w:t>5</w:t>
            </w:r>
            <w:r w:rsidRPr="00A46855">
              <w:rPr>
                <w:rFonts w:eastAsia="Arial" w:cs="Arial"/>
                <w:sz w:val="16"/>
                <w:szCs w:val="16"/>
              </w:rPr>
              <w:t>.</w:t>
            </w:r>
          </w:p>
        </w:tc>
        <w:tc>
          <w:tcPr>
            <w:tcW w:w="1417" w:type="dxa"/>
            <w:gridSpan w:val="2"/>
          </w:tcPr>
          <w:p w14:paraId="21B9711C" w14:textId="77777777" w:rsidR="00AC3947" w:rsidRPr="0044084D" w:rsidRDefault="00AC3947" w:rsidP="00AC3947">
            <w:pPr>
              <w:rPr>
                <w:rStyle w:val="normaltextrun"/>
                <w:rFonts w:cs="Arial"/>
                <w:b/>
                <w:bCs/>
                <w:color w:val="000000"/>
                <w:sz w:val="16"/>
                <w:szCs w:val="16"/>
              </w:rPr>
            </w:pPr>
            <w:r w:rsidRPr="0044084D">
              <w:rPr>
                <w:rStyle w:val="normaltextrun"/>
                <w:rFonts w:cs="Arial"/>
                <w:b/>
                <w:bCs/>
                <w:color w:val="000000"/>
                <w:sz w:val="16"/>
                <w:szCs w:val="16"/>
              </w:rPr>
              <w:t xml:space="preserve">Resources </w:t>
            </w:r>
            <w:r>
              <w:rPr>
                <w:rStyle w:val="normaltextrun"/>
                <w:rFonts w:cs="Arial"/>
                <w:b/>
                <w:bCs/>
                <w:color w:val="000000"/>
                <w:sz w:val="16"/>
                <w:szCs w:val="16"/>
              </w:rPr>
              <w:t>Actions</w:t>
            </w:r>
          </w:p>
        </w:tc>
        <w:tc>
          <w:tcPr>
            <w:tcW w:w="1559" w:type="dxa"/>
          </w:tcPr>
          <w:p w14:paraId="6234FB43" w14:textId="637D045D" w:rsidR="00AC3947" w:rsidRDefault="00AC3947" w:rsidP="00AC3947">
            <w:pPr>
              <w:rPr>
                <w:rFonts w:asciiTheme="minorHAnsi" w:eastAsiaTheme="minorEastAsia" w:hAnsiTheme="minorHAnsi"/>
                <w:color w:val="000000"/>
                <w:sz w:val="16"/>
                <w:szCs w:val="16"/>
                <w:lang w:val="en-US"/>
              </w:rPr>
            </w:pPr>
            <w:r>
              <w:rPr>
                <w:rFonts w:asciiTheme="minorHAnsi" w:eastAsiaTheme="minorEastAsia" w:hAnsiTheme="minorHAnsi"/>
                <w:color w:val="000000"/>
                <w:sz w:val="16"/>
                <w:szCs w:val="16"/>
                <w:lang w:val="en-US"/>
              </w:rPr>
              <w:t xml:space="preserve">Add resource button </w:t>
            </w:r>
          </w:p>
        </w:tc>
        <w:tc>
          <w:tcPr>
            <w:tcW w:w="4962" w:type="dxa"/>
          </w:tcPr>
          <w:p w14:paraId="25982D1B" w14:textId="77777777" w:rsidR="00AC3947" w:rsidRPr="00D50FD0" w:rsidRDefault="00AC3947" w:rsidP="00AC3947">
            <w:pPr>
              <w:textAlignment w:val="baseline"/>
              <w:rPr>
                <w:rFonts w:ascii="Segoe UI" w:eastAsia="Times New Roman" w:hAnsi="Segoe UI" w:cs="Segoe UI"/>
                <w:sz w:val="12"/>
                <w:szCs w:val="12"/>
                <w:lang w:val="en-US"/>
              </w:rPr>
            </w:pPr>
            <w:r w:rsidRPr="00D50FD0">
              <w:rPr>
                <w:rFonts w:eastAsia="Times New Roman" w:cs="Arial"/>
                <w:color w:val="0000FF"/>
                <w:sz w:val="16"/>
                <w:szCs w:val="16"/>
                <w:lang w:val="en-US"/>
              </w:rPr>
              <w:t xml:space="preserve">Given </w:t>
            </w:r>
            <w:r w:rsidRPr="00D50FD0">
              <w:rPr>
                <w:rFonts w:eastAsia="Times New Roman" w:cs="Arial"/>
                <w:sz w:val="16"/>
                <w:szCs w:val="16"/>
                <w:lang w:val="en-US"/>
              </w:rPr>
              <w:t>that I am a logged user </w:t>
            </w:r>
          </w:p>
          <w:p w14:paraId="5A0730A2" w14:textId="77777777" w:rsidR="00AC3947" w:rsidRPr="00D50FD0" w:rsidRDefault="00AC3947" w:rsidP="00AC3947">
            <w:pPr>
              <w:textAlignment w:val="baseline"/>
              <w:rPr>
                <w:rFonts w:ascii="Segoe UI" w:eastAsia="Times New Roman" w:hAnsi="Segoe UI" w:cs="Segoe UI"/>
                <w:sz w:val="12"/>
                <w:szCs w:val="12"/>
                <w:lang w:val="en-US"/>
              </w:rPr>
            </w:pPr>
            <w:r>
              <w:rPr>
                <w:rFonts w:eastAsia="Times New Roman" w:cs="Arial"/>
                <w:color w:val="0000FF"/>
                <w:sz w:val="16"/>
                <w:szCs w:val="16"/>
                <w:lang w:val="en-US"/>
              </w:rPr>
              <w:t>When</w:t>
            </w:r>
            <w:r w:rsidRPr="00D50FD0">
              <w:rPr>
                <w:rFonts w:eastAsia="Times New Roman" w:cs="Arial"/>
                <w:sz w:val="16"/>
                <w:szCs w:val="16"/>
                <w:lang w:val="en-US"/>
              </w:rPr>
              <w:t xml:space="preserve"> </w:t>
            </w:r>
            <w:r w:rsidRPr="00D50FD0">
              <w:rPr>
                <w:rFonts w:eastAsia="Times New Roman" w:cs="Arial"/>
                <w:color w:val="000000"/>
                <w:sz w:val="16"/>
                <w:szCs w:val="16"/>
                <w:lang w:val="en-US"/>
              </w:rPr>
              <w:t>I am on any page in the resources section</w:t>
            </w:r>
            <w:r w:rsidRPr="00D50FD0">
              <w:rPr>
                <w:rFonts w:eastAsia="Times New Roman" w:cs="Arial"/>
                <w:sz w:val="16"/>
                <w:szCs w:val="16"/>
                <w:lang w:val="en-US"/>
              </w:rPr>
              <w:t> </w:t>
            </w:r>
          </w:p>
          <w:p w14:paraId="60E1B029" w14:textId="30821CEC" w:rsidR="00AC3947" w:rsidRPr="00D50FD0" w:rsidRDefault="00AC3947" w:rsidP="00AC3947">
            <w:pPr>
              <w:textAlignment w:val="baseline"/>
              <w:rPr>
                <w:rFonts w:ascii="Segoe UI" w:eastAsia="Times New Roman" w:hAnsi="Segoe UI" w:cs="Segoe UI"/>
                <w:sz w:val="12"/>
                <w:szCs w:val="12"/>
                <w:lang w:val="en-US"/>
              </w:rPr>
            </w:pPr>
            <w:r w:rsidRPr="00D50FD0">
              <w:rPr>
                <w:rFonts w:eastAsia="Times New Roman" w:cs="Arial"/>
                <w:color w:val="0000FF"/>
                <w:sz w:val="16"/>
                <w:szCs w:val="16"/>
                <w:lang w:val="en-US"/>
              </w:rPr>
              <w:t xml:space="preserve">And </w:t>
            </w:r>
            <w:r w:rsidRPr="00D50FD0">
              <w:rPr>
                <w:rFonts w:eastAsia="Times New Roman" w:cs="Arial"/>
                <w:sz w:val="16"/>
                <w:szCs w:val="16"/>
                <w:lang w:val="en-US"/>
              </w:rPr>
              <w:t>I am a publisher </w:t>
            </w:r>
          </w:p>
          <w:p w14:paraId="4D2FF1A8" w14:textId="77777777" w:rsidR="00AC3947" w:rsidRPr="00D50FD0" w:rsidRDefault="00AC3947" w:rsidP="00AC3947">
            <w:pPr>
              <w:textAlignment w:val="baseline"/>
              <w:rPr>
                <w:rFonts w:ascii="Segoe UI" w:eastAsia="Times New Roman" w:hAnsi="Segoe UI" w:cs="Segoe UI"/>
                <w:sz w:val="12"/>
                <w:szCs w:val="12"/>
                <w:lang w:val="en-US"/>
              </w:rPr>
            </w:pPr>
            <w:r w:rsidRPr="00D50FD0">
              <w:rPr>
                <w:rFonts w:eastAsia="Times New Roman" w:cs="Arial"/>
                <w:color w:val="0000FF"/>
                <w:sz w:val="16"/>
                <w:szCs w:val="16"/>
                <w:lang w:val="en-US"/>
              </w:rPr>
              <w:t>Then</w:t>
            </w:r>
            <w:r w:rsidRPr="00D50FD0">
              <w:rPr>
                <w:rFonts w:eastAsia="Times New Roman" w:cs="Arial"/>
                <w:sz w:val="16"/>
                <w:szCs w:val="16"/>
                <w:lang w:val="en-US"/>
              </w:rPr>
              <w:t xml:space="preserve"> in the vertical navigation the system shows me the “add resource” button. </w:t>
            </w:r>
          </w:p>
          <w:p w14:paraId="43568EED" w14:textId="77777777" w:rsidR="00AC3947" w:rsidRPr="00D50FD0" w:rsidRDefault="00AC3947" w:rsidP="00AC3947">
            <w:pPr>
              <w:spacing w:after="30"/>
              <w:textAlignment w:val="baseline"/>
              <w:rPr>
                <w:rFonts w:ascii="Segoe UI" w:eastAsia="Times New Roman" w:hAnsi="Segoe UI" w:cs="Segoe UI"/>
                <w:sz w:val="12"/>
                <w:szCs w:val="12"/>
                <w:lang w:val="en-US"/>
              </w:rPr>
            </w:pPr>
            <w:r w:rsidRPr="00D50FD0">
              <w:rPr>
                <w:rFonts w:eastAsia="Times New Roman" w:cs="Arial"/>
                <w:color w:val="0000FF"/>
                <w:sz w:val="16"/>
                <w:szCs w:val="16"/>
                <w:lang w:val="en-US"/>
              </w:rPr>
              <w:t>When</w:t>
            </w:r>
            <w:r w:rsidRPr="00D50FD0">
              <w:rPr>
                <w:rFonts w:eastAsia="Times New Roman" w:cs="Arial"/>
                <w:sz w:val="16"/>
                <w:szCs w:val="16"/>
                <w:lang w:val="en-US"/>
              </w:rPr>
              <w:t xml:space="preserve"> I click on the button. </w:t>
            </w:r>
          </w:p>
          <w:p w14:paraId="53167E9E" w14:textId="77777777" w:rsidR="00AC3947" w:rsidRDefault="00AC3947" w:rsidP="00AC3947">
            <w:pPr>
              <w:textAlignment w:val="baseline"/>
              <w:rPr>
                <w:rFonts w:eastAsia="Times New Roman" w:cs="Arial"/>
                <w:sz w:val="16"/>
                <w:szCs w:val="16"/>
                <w:lang w:val="en-US"/>
              </w:rPr>
            </w:pPr>
            <w:commentRangeStart w:id="1787"/>
            <w:commentRangeStart w:id="1788"/>
            <w:commentRangeStart w:id="1789"/>
            <w:r w:rsidRPr="00D50FD0">
              <w:rPr>
                <w:rFonts w:eastAsia="Times New Roman" w:cs="Arial"/>
                <w:color w:val="0000FF"/>
                <w:sz w:val="16"/>
                <w:szCs w:val="16"/>
                <w:lang w:val="en-US"/>
              </w:rPr>
              <w:t>Then</w:t>
            </w:r>
            <w:r w:rsidRPr="00D50FD0">
              <w:rPr>
                <w:rFonts w:eastAsia="Times New Roman" w:cs="Arial"/>
                <w:sz w:val="16"/>
                <w:szCs w:val="16"/>
                <w:lang w:val="en-US"/>
              </w:rPr>
              <w:t xml:space="preserve"> </w:t>
            </w:r>
            <w:commentRangeEnd w:id="1787"/>
            <w:r w:rsidR="00865FC4">
              <w:rPr>
                <w:rStyle w:val="CommentReference"/>
              </w:rPr>
              <w:commentReference w:id="1787"/>
            </w:r>
            <w:commentRangeEnd w:id="1788"/>
            <w:r w:rsidR="001219F5">
              <w:rPr>
                <w:rStyle w:val="CommentReference"/>
              </w:rPr>
              <w:commentReference w:id="1788"/>
            </w:r>
            <w:commentRangeEnd w:id="1789"/>
            <w:r w:rsidR="008F59BB">
              <w:rPr>
                <w:rStyle w:val="CommentReference"/>
              </w:rPr>
              <w:commentReference w:id="1789"/>
            </w:r>
            <w:r w:rsidRPr="00D50FD0">
              <w:rPr>
                <w:rFonts w:eastAsia="Times New Roman" w:cs="Arial"/>
                <w:sz w:val="16"/>
                <w:szCs w:val="16"/>
                <w:lang w:val="en-US"/>
              </w:rPr>
              <w:t>the system opens a SharePoint form that allows me to create and upload a type of resource</w:t>
            </w:r>
            <w:r>
              <w:rPr>
                <w:rFonts w:eastAsia="Times New Roman" w:cs="Arial"/>
                <w:sz w:val="16"/>
                <w:szCs w:val="16"/>
                <w:lang w:val="en-US"/>
              </w:rPr>
              <w:t xml:space="preserve">, </w:t>
            </w:r>
            <w:r w:rsidRPr="00D50FD0">
              <w:rPr>
                <w:rFonts w:eastAsia="Times New Roman" w:cs="Arial"/>
                <w:sz w:val="16"/>
                <w:szCs w:val="16"/>
                <w:lang w:val="en-US"/>
              </w:rPr>
              <w:t>with mandatory metadata fields to categorize the resources, such as market, department,</w:t>
            </w:r>
            <w:r>
              <w:rPr>
                <w:rFonts w:eastAsia="Times New Roman" w:cs="Arial"/>
                <w:sz w:val="16"/>
                <w:szCs w:val="16"/>
                <w:lang w:val="en-US"/>
              </w:rPr>
              <w:t xml:space="preserve"> policy, guideline, etc. </w:t>
            </w:r>
            <w:ins w:id="1790" w:author="Ghita Benotmane" w:date="2016-09-13T14:44:00Z">
              <w:r w:rsidR="00275FC3">
                <w:rPr>
                  <w:rFonts w:eastAsia="Times New Roman" w:cs="Arial"/>
                  <w:sz w:val="16"/>
                  <w:szCs w:val="16"/>
                  <w:lang w:val="en-US"/>
                </w:rPr>
                <w:t>(see section 14.7. for publisher’s use case)</w:t>
              </w:r>
            </w:ins>
          </w:p>
          <w:p w14:paraId="24E13C1E" w14:textId="24675488" w:rsidR="00F33CEA" w:rsidRDefault="00F33CEA" w:rsidP="00AC3947">
            <w:pPr>
              <w:textAlignment w:val="baseline"/>
              <w:rPr>
                <w:rFonts w:eastAsia="Times New Roman" w:cs="Arial"/>
                <w:sz w:val="16"/>
                <w:szCs w:val="16"/>
                <w:lang w:val="en-US"/>
              </w:rPr>
            </w:pPr>
            <w:commentRangeStart w:id="1791"/>
            <w:commentRangeStart w:id="1792"/>
            <w:commentRangeStart w:id="1793"/>
            <w:r>
              <w:rPr>
                <w:noProof/>
                <w:lang w:val="sk-SK" w:eastAsia="sk-SK"/>
              </w:rPr>
              <w:drawing>
                <wp:inline distT="0" distB="0" distL="0" distR="0" wp14:anchorId="4A9C5C06" wp14:editId="6B833A7A">
                  <wp:extent cx="1543050" cy="5905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543050" cy="590550"/>
                          </a:xfrm>
                          <a:prstGeom prst="rect">
                            <a:avLst/>
                          </a:prstGeom>
                        </pic:spPr>
                      </pic:pic>
                    </a:graphicData>
                  </a:graphic>
                </wp:inline>
              </w:drawing>
            </w:r>
            <w:commentRangeEnd w:id="1791"/>
            <w:r w:rsidR="001219F5">
              <w:rPr>
                <w:rStyle w:val="CommentReference"/>
              </w:rPr>
              <w:commentReference w:id="1791"/>
            </w:r>
            <w:commentRangeEnd w:id="1792"/>
            <w:r w:rsidR="00C51A16">
              <w:rPr>
                <w:rStyle w:val="CommentReference"/>
              </w:rPr>
              <w:commentReference w:id="1792"/>
            </w:r>
            <w:commentRangeEnd w:id="1793"/>
            <w:r w:rsidR="00496EE6">
              <w:rPr>
                <w:rStyle w:val="CommentReference"/>
              </w:rPr>
              <w:commentReference w:id="1793"/>
            </w:r>
          </w:p>
          <w:p w14:paraId="6AB5EC37" w14:textId="20CB8C97" w:rsidR="00D07FFD" w:rsidRPr="008A63C3" w:rsidRDefault="00D07FFD" w:rsidP="00AC3947">
            <w:pPr>
              <w:textAlignment w:val="baseline"/>
              <w:rPr>
                <w:rFonts w:eastAsia="Times New Roman" w:cs="Arial"/>
                <w:sz w:val="16"/>
                <w:szCs w:val="16"/>
                <w:lang w:val="en-US"/>
              </w:rPr>
            </w:pPr>
          </w:p>
        </w:tc>
        <w:tc>
          <w:tcPr>
            <w:tcW w:w="884" w:type="dxa"/>
          </w:tcPr>
          <w:p w14:paraId="6033FD2E" w14:textId="77777777" w:rsidR="00AC3947" w:rsidRPr="00387D6C" w:rsidRDefault="00AC3947" w:rsidP="00AC3947">
            <w:pPr>
              <w:jc w:val="right"/>
              <w:rPr>
                <w:rFonts w:asciiTheme="minorHAnsi" w:eastAsia="Times New Roman" w:hAnsiTheme="minorHAnsi" w:cstheme="minorHAnsi"/>
                <w:color w:val="000000"/>
                <w:sz w:val="16"/>
                <w:szCs w:val="16"/>
                <w:lang w:val="en-US"/>
              </w:rPr>
            </w:pPr>
            <w:r w:rsidRPr="00370373">
              <w:rPr>
                <w:rFonts w:asciiTheme="minorHAnsi" w:eastAsia="Times New Roman" w:hAnsiTheme="minorHAnsi" w:cstheme="minorHAnsi"/>
                <w:color w:val="000000"/>
                <w:sz w:val="16"/>
                <w:szCs w:val="16"/>
                <w:lang w:val="en-US"/>
              </w:rPr>
              <w:t>1</w:t>
            </w:r>
          </w:p>
        </w:tc>
      </w:tr>
      <w:tr w:rsidR="00AC3947" w14:paraId="34393DE9" w14:textId="77777777" w:rsidTr="00FB5D33">
        <w:trPr>
          <w:trHeight w:val="867"/>
        </w:trPr>
        <w:tc>
          <w:tcPr>
            <w:tcW w:w="710" w:type="dxa"/>
          </w:tcPr>
          <w:p w14:paraId="0D6A3A68" w14:textId="3CEF368C" w:rsidR="00AC3947" w:rsidRPr="00D50FD0" w:rsidRDefault="00AC3947" w:rsidP="00AC3947">
            <w:pPr>
              <w:jc w:val="center"/>
              <w:rPr>
                <w:lang w:val="en-US"/>
              </w:rPr>
            </w:pPr>
            <w:r w:rsidRPr="00A46855">
              <w:rPr>
                <w:rFonts w:eastAsia="Arial" w:cs="Arial"/>
                <w:sz w:val="16"/>
                <w:szCs w:val="16"/>
              </w:rPr>
              <w:t>14.1</w:t>
            </w:r>
            <w:r>
              <w:rPr>
                <w:rFonts w:eastAsia="Arial" w:cs="Arial"/>
                <w:sz w:val="16"/>
                <w:szCs w:val="16"/>
              </w:rPr>
              <w:t>.6</w:t>
            </w:r>
            <w:r w:rsidRPr="00A46855">
              <w:rPr>
                <w:rFonts w:eastAsia="Arial" w:cs="Arial"/>
                <w:sz w:val="16"/>
                <w:szCs w:val="16"/>
              </w:rPr>
              <w:t>.</w:t>
            </w:r>
          </w:p>
        </w:tc>
        <w:tc>
          <w:tcPr>
            <w:tcW w:w="1417" w:type="dxa"/>
            <w:gridSpan w:val="2"/>
          </w:tcPr>
          <w:p w14:paraId="3F4F5EA1" w14:textId="77777777" w:rsidR="00AC3947" w:rsidRPr="40D430EC" w:rsidRDefault="00AC3947" w:rsidP="00AC3947">
            <w:pPr>
              <w:rPr>
                <w:rFonts w:asciiTheme="minorHAnsi" w:eastAsiaTheme="minorEastAsia" w:hAnsiTheme="minorHAnsi"/>
                <w:b/>
                <w:bCs/>
                <w:color w:val="000000"/>
                <w:sz w:val="16"/>
                <w:szCs w:val="16"/>
                <w:lang w:val="en-US"/>
              </w:rPr>
            </w:pPr>
            <w:r>
              <w:rPr>
                <w:rStyle w:val="normaltextrun"/>
                <w:rFonts w:cs="Arial"/>
                <w:b/>
                <w:bCs/>
                <w:color w:val="000000"/>
                <w:sz w:val="16"/>
                <w:szCs w:val="16"/>
              </w:rPr>
              <w:t>Resources Actions</w:t>
            </w:r>
          </w:p>
        </w:tc>
        <w:tc>
          <w:tcPr>
            <w:tcW w:w="1559" w:type="dxa"/>
          </w:tcPr>
          <w:p w14:paraId="62EE1ED4" w14:textId="4DCC5D82" w:rsidR="00AC3947" w:rsidRDefault="00AC3947" w:rsidP="00AC3947">
            <w:pPr>
              <w:rPr>
                <w:rFonts w:asciiTheme="minorHAnsi" w:eastAsiaTheme="minorEastAsia" w:hAnsiTheme="minorHAnsi"/>
                <w:color w:val="000000"/>
                <w:sz w:val="16"/>
                <w:szCs w:val="16"/>
                <w:lang w:val="en-US"/>
              </w:rPr>
            </w:pPr>
            <w:r>
              <w:rPr>
                <w:rFonts w:asciiTheme="minorHAnsi" w:eastAsiaTheme="minorEastAsia" w:hAnsiTheme="minorHAnsi"/>
                <w:color w:val="000000"/>
                <w:sz w:val="16"/>
                <w:szCs w:val="16"/>
                <w:lang w:val="en-US"/>
              </w:rPr>
              <w:t>Add to favorites button</w:t>
            </w:r>
          </w:p>
        </w:tc>
        <w:tc>
          <w:tcPr>
            <w:tcW w:w="4962" w:type="dxa"/>
          </w:tcPr>
          <w:p w14:paraId="64218AC6" w14:textId="77777777" w:rsidR="00AC3947" w:rsidRPr="00D50FD0" w:rsidRDefault="00AC3947" w:rsidP="00AC3947">
            <w:pPr>
              <w:textAlignment w:val="baseline"/>
              <w:rPr>
                <w:rFonts w:ascii="Segoe UI" w:eastAsia="Times New Roman" w:hAnsi="Segoe UI" w:cs="Segoe UI"/>
                <w:sz w:val="12"/>
                <w:szCs w:val="12"/>
                <w:lang w:val="en-US"/>
              </w:rPr>
            </w:pPr>
            <w:r w:rsidRPr="00D50FD0">
              <w:rPr>
                <w:rFonts w:eastAsia="Times New Roman" w:cs="Arial"/>
                <w:color w:val="0000FF"/>
                <w:sz w:val="16"/>
                <w:szCs w:val="16"/>
                <w:lang w:val="en-US"/>
              </w:rPr>
              <w:t xml:space="preserve">Given </w:t>
            </w:r>
            <w:r w:rsidRPr="00D50FD0">
              <w:rPr>
                <w:rFonts w:eastAsia="Times New Roman" w:cs="Arial"/>
                <w:sz w:val="16"/>
                <w:szCs w:val="16"/>
                <w:lang w:val="en-US"/>
              </w:rPr>
              <w:t>that I am a logged user </w:t>
            </w:r>
          </w:p>
          <w:p w14:paraId="75D5AD03" w14:textId="0A9C48E7" w:rsidR="00AC3947" w:rsidRPr="00D50FD0" w:rsidRDefault="00AC3947" w:rsidP="00AC3947">
            <w:pPr>
              <w:textAlignment w:val="baseline"/>
              <w:rPr>
                <w:rFonts w:ascii="Segoe UI" w:eastAsia="Times New Roman" w:hAnsi="Segoe UI" w:cs="Segoe UI"/>
                <w:sz w:val="12"/>
                <w:szCs w:val="12"/>
                <w:lang w:val="en-US"/>
              </w:rPr>
            </w:pPr>
            <w:r>
              <w:rPr>
                <w:rFonts w:eastAsia="Times New Roman" w:cs="Arial"/>
                <w:color w:val="0000FF"/>
                <w:sz w:val="16"/>
                <w:szCs w:val="16"/>
                <w:lang w:val="en-US"/>
              </w:rPr>
              <w:t>When</w:t>
            </w:r>
            <w:r w:rsidRPr="00D50FD0">
              <w:rPr>
                <w:rFonts w:eastAsia="Times New Roman" w:cs="Arial"/>
                <w:sz w:val="16"/>
                <w:szCs w:val="16"/>
                <w:lang w:val="en-US"/>
              </w:rPr>
              <w:t xml:space="preserve"> </w:t>
            </w:r>
            <w:r w:rsidRPr="00D50FD0">
              <w:rPr>
                <w:rFonts w:eastAsia="Times New Roman" w:cs="Arial"/>
                <w:color w:val="000000"/>
                <w:sz w:val="16"/>
                <w:szCs w:val="16"/>
                <w:lang w:val="en-US"/>
              </w:rPr>
              <w:t>I am on any page in the resources section</w:t>
            </w:r>
          </w:p>
          <w:p w14:paraId="215B3930" w14:textId="77777777" w:rsidR="00AC3947" w:rsidRPr="00D50FD0" w:rsidRDefault="00AC3947" w:rsidP="00AC3947">
            <w:pPr>
              <w:textAlignment w:val="baseline"/>
              <w:rPr>
                <w:rFonts w:ascii="Segoe UI" w:eastAsia="Times New Roman" w:hAnsi="Segoe UI" w:cs="Segoe UI"/>
                <w:sz w:val="12"/>
                <w:szCs w:val="12"/>
                <w:lang w:val="en-US"/>
              </w:rPr>
            </w:pPr>
            <w:r w:rsidRPr="00D50FD0">
              <w:rPr>
                <w:rFonts w:eastAsia="Times New Roman" w:cs="Arial"/>
                <w:color w:val="0000FF"/>
                <w:sz w:val="16"/>
                <w:szCs w:val="16"/>
                <w:lang w:val="en-US"/>
              </w:rPr>
              <w:t>Then</w:t>
            </w:r>
            <w:r w:rsidRPr="00D50FD0">
              <w:rPr>
                <w:rFonts w:eastAsia="Times New Roman" w:cs="Arial"/>
                <w:sz w:val="16"/>
                <w:szCs w:val="16"/>
                <w:lang w:val="en-US"/>
              </w:rPr>
              <w:t xml:space="preserve"> the system will show me a “</w:t>
            </w:r>
            <w:r>
              <w:rPr>
                <w:rFonts w:eastAsia="Times New Roman" w:cs="Arial"/>
                <w:sz w:val="16"/>
                <w:szCs w:val="16"/>
                <w:lang w:val="en-US"/>
              </w:rPr>
              <w:t>favorite</w:t>
            </w:r>
            <w:r w:rsidRPr="00D50FD0">
              <w:rPr>
                <w:rFonts w:eastAsia="Times New Roman" w:cs="Arial"/>
                <w:sz w:val="16"/>
                <w:szCs w:val="16"/>
                <w:lang w:val="en-US"/>
              </w:rPr>
              <w:t xml:space="preserve">” button </w:t>
            </w:r>
            <w:r>
              <w:rPr>
                <w:rFonts w:eastAsia="Times New Roman" w:cs="Arial"/>
                <w:sz w:val="16"/>
                <w:szCs w:val="16"/>
                <w:lang w:val="en-US"/>
              </w:rPr>
              <w:t>on the resource card</w:t>
            </w:r>
          </w:p>
          <w:p w14:paraId="43ADABE5" w14:textId="77777777" w:rsidR="00AC3947" w:rsidRPr="00D50FD0" w:rsidRDefault="00AC3947" w:rsidP="00AC3947">
            <w:pPr>
              <w:spacing w:after="30"/>
              <w:textAlignment w:val="baseline"/>
              <w:rPr>
                <w:rFonts w:ascii="Segoe UI" w:eastAsia="Times New Roman" w:hAnsi="Segoe UI" w:cs="Segoe UI"/>
                <w:sz w:val="12"/>
                <w:szCs w:val="12"/>
                <w:lang w:val="en-US"/>
              </w:rPr>
            </w:pPr>
            <w:r w:rsidRPr="00D50FD0">
              <w:rPr>
                <w:rFonts w:eastAsia="Times New Roman" w:cs="Arial"/>
                <w:color w:val="0000FF"/>
                <w:sz w:val="16"/>
                <w:szCs w:val="16"/>
                <w:lang w:val="en-US"/>
              </w:rPr>
              <w:t>When</w:t>
            </w:r>
            <w:r w:rsidRPr="00D50FD0">
              <w:rPr>
                <w:rFonts w:eastAsia="Times New Roman" w:cs="Arial"/>
                <w:sz w:val="16"/>
                <w:szCs w:val="16"/>
                <w:lang w:val="en-US"/>
              </w:rPr>
              <w:t xml:space="preserve"> I click on the button. </w:t>
            </w:r>
          </w:p>
          <w:p w14:paraId="78A858A3" w14:textId="77777777" w:rsidR="00AC3947" w:rsidRPr="00D50FD0" w:rsidRDefault="00AC3947" w:rsidP="00AC3947">
            <w:pPr>
              <w:textAlignment w:val="baseline"/>
              <w:rPr>
                <w:rFonts w:eastAsia="Times New Roman" w:cs="Arial"/>
                <w:color w:val="0000FF"/>
                <w:sz w:val="16"/>
                <w:szCs w:val="16"/>
                <w:lang w:val="en-US"/>
              </w:rPr>
            </w:pPr>
            <w:r w:rsidRPr="00D50FD0">
              <w:rPr>
                <w:rFonts w:eastAsia="Times New Roman" w:cs="Arial"/>
                <w:color w:val="0000FF"/>
                <w:sz w:val="16"/>
                <w:szCs w:val="16"/>
                <w:lang w:val="en-US"/>
              </w:rPr>
              <w:t>Then</w:t>
            </w:r>
            <w:r w:rsidRPr="00D50FD0">
              <w:rPr>
                <w:rFonts w:eastAsia="Times New Roman" w:cs="Arial"/>
                <w:sz w:val="16"/>
                <w:szCs w:val="16"/>
                <w:lang w:val="en-US"/>
              </w:rPr>
              <w:t xml:space="preserve"> the system adds this link to my </w:t>
            </w:r>
            <w:r>
              <w:rPr>
                <w:rFonts w:eastAsia="Times New Roman" w:cs="Arial"/>
                <w:sz w:val="16"/>
                <w:szCs w:val="16"/>
                <w:lang w:val="en-US"/>
              </w:rPr>
              <w:t>favorites list in my resources section</w:t>
            </w:r>
          </w:p>
        </w:tc>
        <w:tc>
          <w:tcPr>
            <w:tcW w:w="884" w:type="dxa"/>
          </w:tcPr>
          <w:p w14:paraId="6D5D6D5B" w14:textId="77777777" w:rsidR="00AC3947" w:rsidRPr="00387D6C" w:rsidRDefault="00AC3947" w:rsidP="00AC3947">
            <w:pPr>
              <w:jc w:val="right"/>
              <w:rPr>
                <w:rFonts w:asciiTheme="minorHAnsi" w:eastAsia="Times New Roman" w:hAnsiTheme="minorHAnsi" w:cstheme="minorHAnsi"/>
                <w:color w:val="000000"/>
                <w:sz w:val="16"/>
                <w:szCs w:val="16"/>
                <w:lang w:val="en-US"/>
              </w:rPr>
            </w:pPr>
            <w:r w:rsidRPr="00370373">
              <w:rPr>
                <w:rFonts w:asciiTheme="minorHAnsi" w:eastAsia="Times New Roman" w:hAnsiTheme="minorHAnsi" w:cstheme="minorHAnsi"/>
                <w:color w:val="000000"/>
                <w:sz w:val="16"/>
                <w:szCs w:val="16"/>
                <w:lang w:val="en-US"/>
              </w:rPr>
              <w:t>1</w:t>
            </w:r>
          </w:p>
        </w:tc>
      </w:tr>
      <w:tr w:rsidR="00AC3947" w14:paraId="0AED0E89" w14:textId="77777777" w:rsidTr="00FB5D33">
        <w:trPr>
          <w:trHeight w:val="867"/>
        </w:trPr>
        <w:tc>
          <w:tcPr>
            <w:tcW w:w="710" w:type="dxa"/>
          </w:tcPr>
          <w:p w14:paraId="1308E53F" w14:textId="35CD4EE7" w:rsidR="00AC3947" w:rsidRPr="00D50FD0" w:rsidRDefault="00AC3947" w:rsidP="00AC3947">
            <w:pPr>
              <w:jc w:val="center"/>
              <w:rPr>
                <w:lang w:val="en-US"/>
              </w:rPr>
            </w:pPr>
            <w:r w:rsidRPr="00A46855">
              <w:rPr>
                <w:rFonts w:eastAsia="Arial" w:cs="Arial"/>
                <w:sz w:val="16"/>
                <w:szCs w:val="16"/>
              </w:rPr>
              <w:t>14.1</w:t>
            </w:r>
            <w:r>
              <w:rPr>
                <w:rFonts w:eastAsia="Arial" w:cs="Arial"/>
                <w:sz w:val="16"/>
                <w:szCs w:val="16"/>
              </w:rPr>
              <w:t>.7</w:t>
            </w:r>
            <w:r w:rsidRPr="00A46855">
              <w:rPr>
                <w:rFonts w:eastAsia="Arial" w:cs="Arial"/>
                <w:sz w:val="16"/>
                <w:szCs w:val="16"/>
              </w:rPr>
              <w:t>.</w:t>
            </w:r>
          </w:p>
        </w:tc>
        <w:tc>
          <w:tcPr>
            <w:tcW w:w="1417" w:type="dxa"/>
            <w:gridSpan w:val="2"/>
          </w:tcPr>
          <w:p w14:paraId="574F4DF2" w14:textId="77777777" w:rsidR="00AC3947" w:rsidRPr="40D430EC" w:rsidRDefault="00AC3947" w:rsidP="00AC3947">
            <w:pPr>
              <w:rPr>
                <w:rFonts w:asciiTheme="minorHAnsi" w:eastAsiaTheme="minorEastAsia" w:hAnsiTheme="minorHAnsi"/>
                <w:b/>
                <w:bCs/>
                <w:color w:val="000000"/>
                <w:sz w:val="16"/>
                <w:szCs w:val="16"/>
                <w:lang w:val="en-US"/>
              </w:rPr>
            </w:pPr>
            <w:r>
              <w:rPr>
                <w:rStyle w:val="normaltextrun"/>
                <w:rFonts w:cs="Arial"/>
                <w:b/>
                <w:bCs/>
                <w:color w:val="000000"/>
                <w:sz w:val="16"/>
                <w:szCs w:val="16"/>
              </w:rPr>
              <w:t>Resources Actions</w:t>
            </w:r>
          </w:p>
        </w:tc>
        <w:tc>
          <w:tcPr>
            <w:tcW w:w="1559" w:type="dxa"/>
          </w:tcPr>
          <w:p w14:paraId="186E0F43" w14:textId="57B17CAB" w:rsidR="00AC3947" w:rsidRDefault="00AC3947" w:rsidP="00AC3947">
            <w:pPr>
              <w:rPr>
                <w:rFonts w:asciiTheme="minorHAnsi" w:eastAsiaTheme="minorEastAsia" w:hAnsiTheme="minorHAnsi"/>
                <w:color w:val="000000"/>
                <w:sz w:val="16"/>
                <w:szCs w:val="16"/>
                <w:lang w:val="en-US"/>
              </w:rPr>
            </w:pPr>
            <w:r>
              <w:rPr>
                <w:rFonts w:asciiTheme="minorHAnsi" w:eastAsiaTheme="minorEastAsia" w:hAnsiTheme="minorHAnsi"/>
                <w:color w:val="000000"/>
                <w:sz w:val="16"/>
                <w:szCs w:val="16"/>
                <w:lang w:val="en-US"/>
              </w:rPr>
              <w:t xml:space="preserve">Remove from favorites button </w:t>
            </w:r>
          </w:p>
        </w:tc>
        <w:tc>
          <w:tcPr>
            <w:tcW w:w="4962" w:type="dxa"/>
          </w:tcPr>
          <w:p w14:paraId="514C48B8" w14:textId="77777777" w:rsidR="00AC3947" w:rsidRPr="00D50FD0" w:rsidRDefault="00AC3947" w:rsidP="00AC3947">
            <w:pPr>
              <w:textAlignment w:val="baseline"/>
              <w:rPr>
                <w:rFonts w:ascii="Segoe UI" w:eastAsia="Times New Roman" w:hAnsi="Segoe UI" w:cs="Segoe UI"/>
                <w:sz w:val="12"/>
                <w:szCs w:val="12"/>
                <w:lang w:val="en-US"/>
              </w:rPr>
            </w:pPr>
            <w:r w:rsidRPr="00D50FD0">
              <w:rPr>
                <w:rFonts w:eastAsia="Times New Roman" w:cs="Arial"/>
                <w:color w:val="0000FF"/>
                <w:sz w:val="16"/>
                <w:szCs w:val="16"/>
                <w:lang w:val="en-US"/>
              </w:rPr>
              <w:t xml:space="preserve">Given </w:t>
            </w:r>
            <w:r w:rsidRPr="00D50FD0">
              <w:rPr>
                <w:rFonts w:eastAsia="Times New Roman" w:cs="Arial"/>
                <w:sz w:val="16"/>
                <w:szCs w:val="16"/>
                <w:lang w:val="en-US"/>
              </w:rPr>
              <w:t>that I am a logged user </w:t>
            </w:r>
          </w:p>
          <w:p w14:paraId="768E8A57" w14:textId="28A57E1E" w:rsidR="00AC3947" w:rsidRPr="00D50FD0" w:rsidRDefault="00AC3947" w:rsidP="00AC3947">
            <w:pPr>
              <w:textAlignment w:val="baseline"/>
              <w:rPr>
                <w:rFonts w:ascii="Segoe UI" w:eastAsia="Times New Roman" w:hAnsi="Segoe UI" w:cs="Segoe UI"/>
                <w:sz w:val="12"/>
                <w:szCs w:val="12"/>
                <w:lang w:val="en-US"/>
              </w:rPr>
            </w:pPr>
            <w:r>
              <w:rPr>
                <w:rFonts w:eastAsia="Times New Roman" w:cs="Arial"/>
                <w:color w:val="0000FF"/>
                <w:sz w:val="16"/>
                <w:szCs w:val="16"/>
                <w:lang w:val="en-US"/>
              </w:rPr>
              <w:t>When</w:t>
            </w:r>
            <w:r w:rsidRPr="00D50FD0">
              <w:rPr>
                <w:rFonts w:eastAsia="Times New Roman" w:cs="Arial"/>
                <w:sz w:val="16"/>
                <w:szCs w:val="16"/>
                <w:lang w:val="en-US"/>
              </w:rPr>
              <w:t xml:space="preserve"> </w:t>
            </w:r>
            <w:r w:rsidRPr="00D50FD0">
              <w:rPr>
                <w:rFonts w:eastAsia="Times New Roman" w:cs="Arial"/>
                <w:color w:val="000000"/>
                <w:sz w:val="16"/>
                <w:szCs w:val="16"/>
                <w:lang w:val="en-US"/>
              </w:rPr>
              <w:t>I am on any page in the resources section</w:t>
            </w:r>
            <w:r w:rsidRPr="00D50FD0">
              <w:rPr>
                <w:rFonts w:eastAsia="Times New Roman" w:cs="Arial"/>
                <w:sz w:val="16"/>
                <w:szCs w:val="16"/>
                <w:lang w:val="en-US"/>
              </w:rPr>
              <w:t> </w:t>
            </w:r>
          </w:p>
          <w:p w14:paraId="555E2118" w14:textId="77777777" w:rsidR="00AC3947" w:rsidRPr="00D50FD0" w:rsidRDefault="00AC3947" w:rsidP="00AC3947">
            <w:pPr>
              <w:textAlignment w:val="baseline"/>
              <w:rPr>
                <w:rFonts w:ascii="Segoe UI" w:eastAsia="Times New Roman" w:hAnsi="Segoe UI" w:cs="Segoe UI"/>
                <w:sz w:val="12"/>
                <w:szCs w:val="12"/>
                <w:lang w:val="en-US"/>
              </w:rPr>
            </w:pPr>
            <w:r w:rsidRPr="00D50FD0">
              <w:rPr>
                <w:rFonts w:eastAsia="Times New Roman" w:cs="Arial"/>
                <w:color w:val="0000FF"/>
                <w:sz w:val="16"/>
                <w:szCs w:val="16"/>
                <w:lang w:val="en-US"/>
              </w:rPr>
              <w:t>And</w:t>
            </w:r>
            <w:r w:rsidRPr="00D50FD0">
              <w:rPr>
                <w:rFonts w:eastAsia="Times New Roman" w:cs="Arial"/>
                <w:sz w:val="16"/>
                <w:szCs w:val="16"/>
                <w:lang w:val="en-US"/>
              </w:rPr>
              <w:t xml:space="preserve"> </w:t>
            </w:r>
            <w:r w:rsidRPr="00D50FD0">
              <w:rPr>
                <w:rFonts w:eastAsia="Times New Roman" w:cs="Arial"/>
                <w:color w:val="000000"/>
                <w:sz w:val="16"/>
                <w:szCs w:val="16"/>
                <w:lang w:val="en-US"/>
              </w:rPr>
              <w:t xml:space="preserve">I see a resources that I have marked as </w:t>
            </w:r>
            <w:r>
              <w:rPr>
                <w:rFonts w:eastAsia="Times New Roman" w:cs="Arial"/>
                <w:color w:val="000000"/>
                <w:sz w:val="16"/>
                <w:szCs w:val="16"/>
                <w:lang w:val="en-US"/>
              </w:rPr>
              <w:t>my favorite</w:t>
            </w:r>
            <w:r w:rsidRPr="00D50FD0">
              <w:rPr>
                <w:rFonts w:eastAsia="Times New Roman" w:cs="Arial"/>
                <w:sz w:val="16"/>
                <w:szCs w:val="16"/>
                <w:lang w:val="en-US"/>
              </w:rPr>
              <w:t> </w:t>
            </w:r>
          </w:p>
          <w:p w14:paraId="1728685E" w14:textId="77777777" w:rsidR="00AC3947" w:rsidRPr="00D50FD0" w:rsidRDefault="00AC3947" w:rsidP="00AC3947">
            <w:pPr>
              <w:textAlignment w:val="baseline"/>
              <w:rPr>
                <w:rFonts w:ascii="Segoe UI" w:eastAsia="Times New Roman" w:hAnsi="Segoe UI" w:cs="Segoe UI"/>
                <w:sz w:val="12"/>
                <w:szCs w:val="12"/>
                <w:lang w:val="en-US"/>
              </w:rPr>
            </w:pPr>
            <w:r w:rsidRPr="00D50FD0">
              <w:rPr>
                <w:rFonts w:eastAsia="Times New Roman" w:cs="Arial"/>
                <w:color w:val="0000FF"/>
                <w:sz w:val="16"/>
                <w:szCs w:val="16"/>
                <w:lang w:val="en-US"/>
              </w:rPr>
              <w:t>Then</w:t>
            </w:r>
            <w:r>
              <w:rPr>
                <w:rFonts w:eastAsia="Times New Roman" w:cs="Arial"/>
                <w:sz w:val="16"/>
                <w:szCs w:val="16"/>
                <w:lang w:val="en-US"/>
              </w:rPr>
              <w:t xml:space="preserve"> the system will show me a “Remove from favorites</w:t>
            </w:r>
            <w:r w:rsidRPr="00D50FD0">
              <w:rPr>
                <w:rFonts w:eastAsia="Times New Roman" w:cs="Arial"/>
                <w:sz w:val="16"/>
                <w:szCs w:val="16"/>
                <w:lang w:val="en-US"/>
              </w:rPr>
              <w:t xml:space="preserve">” button </w:t>
            </w:r>
            <w:r>
              <w:rPr>
                <w:rFonts w:eastAsia="Times New Roman" w:cs="Arial"/>
                <w:sz w:val="16"/>
                <w:szCs w:val="16"/>
                <w:lang w:val="en-US"/>
              </w:rPr>
              <w:t>on the resource card</w:t>
            </w:r>
          </w:p>
          <w:p w14:paraId="04389F0A" w14:textId="77777777" w:rsidR="00AC3947" w:rsidRPr="00D50FD0" w:rsidRDefault="00AC3947" w:rsidP="00AC3947">
            <w:pPr>
              <w:spacing w:after="30"/>
              <w:textAlignment w:val="baseline"/>
              <w:rPr>
                <w:rFonts w:ascii="Segoe UI" w:eastAsia="Times New Roman" w:hAnsi="Segoe UI" w:cs="Segoe UI"/>
                <w:sz w:val="12"/>
                <w:szCs w:val="12"/>
                <w:lang w:val="en-US"/>
              </w:rPr>
            </w:pPr>
            <w:r w:rsidRPr="00D50FD0">
              <w:rPr>
                <w:rFonts w:eastAsia="Times New Roman" w:cs="Arial"/>
                <w:color w:val="0000FF"/>
                <w:sz w:val="16"/>
                <w:szCs w:val="16"/>
                <w:lang w:val="en-US"/>
              </w:rPr>
              <w:t>When</w:t>
            </w:r>
            <w:r w:rsidRPr="00D50FD0">
              <w:rPr>
                <w:rFonts w:eastAsia="Times New Roman" w:cs="Arial"/>
                <w:sz w:val="16"/>
                <w:szCs w:val="16"/>
                <w:lang w:val="en-US"/>
              </w:rPr>
              <w:t xml:space="preserve"> I click on the button. </w:t>
            </w:r>
          </w:p>
          <w:p w14:paraId="0B3A01A7" w14:textId="77777777" w:rsidR="00AC3947" w:rsidRDefault="00AC3947" w:rsidP="00AC3947">
            <w:pPr>
              <w:textAlignment w:val="baseline"/>
              <w:rPr>
                <w:rFonts w:eastAsia="Times New Roman" w:cs="Arial"/>
                <w:sz w:val="16"/>
                <w:szCs w:val="16"/>
                <w:lang w:val="en-US"/>
              </w:rPr>
            </w:pPr>
            <w:r w:rsidRPr="00D50FD0">
              <w:rPr>
                <w:rFonts w:eastAsia="Times New Roman" w:cs="Arial"/>
                <w:color w:val="0000FF"/>
                <w:sz w:val="16"/>
                <w:szCs w:val="16"/>
                <w:lang w:val="en-US"/>
              </w:rPr>
              <w:t>Then</w:t>
            </w:r>
            <w:r w:rsidRPr="00D50FD0">
              <w:rPr>
                <w:rFonts w:eastAsia="Times New Roman" w:cs="Arial"/>
                <w:sz w:val="16"/>
                <w:szCs w:val="16"/>
                <w:lang w:val="en-US"/>
              </w:rPr>
              <w:t xml:space="preserve"> the system </w:t>
            </w:r>
            <w:r>
              <w:rPr>
                <w:rFonts w:eastAsia="Times New Roman" w:cs="Arial"/>
                <w:sz w:val="16"/>
                <w:szCs w:val="16"/>
                <w:lang w:val="en-US"/>
              </w:rPr>
              <w:t>asks me to confirm my action to remove the resource from my favorites</w:t>
            </w:r>
          </w:p>
          <w:p w14:paraId="4B5E0DED" w14:textId="77777777" w:rsidR="00AC3947" w:rsidRDefault="00AC3947" w:rsidP="00AC3947">
            <w:pPr>
              <w:textAlignment w:val="baseline"/>
              <w:rPr>
                <w:rFonts w:eastAsia="Times New Roman" w:cs="Arial"/>
                <w:sz w:val="16"/>
                <w:szCs w:val="16"/>
                <w:lang w:val="en-US"/>
              </w:rPr>
            </w:pPr>
            <w:r w:rsidRPr="009355AA">
              <w:rPr>
                <w:rFonts w:eastAsia="Times New Roman" w:cs="Arial"/>
                <w:color w:val="0000FF"/>
                <w:sz w:val="16"/>
                <w:szCs w:val="16"/>
                <w:lang w:val="en-US"/>
              </w:rPr>
              <w:t>When</w:t>
            </w:r>
            <w:r>
              <w:rPr>
                <w:rFonts w:eastAsia="Times New Roman" w:cs="Arial"/>
                <w:sz w:val="16"/>
                <w:szCs w:val="16"/>
                <w:lang w:val="en-US"/>
              </w:rPr>
              <w:t xml:space="preserve"> I click “OK”</w:t>
            </w:r>
          </w:p>
          <w:p w14:paraId="72492805" w14:textId="77777777" w:rsidR="00AC3947" w:rsidRPr="00D50FD0" w:rsidRDefault="00AC3947" w:rsidP="00AC3947">
            <w:pPr>
              <w:textAlignment w:val="baseline"/>
              <w:rPr>
                <w:rFonts w:eastAsia="Times New Roman" w:cs="Arial"/>
                <w:color w:val="0000FF"/>
                <w:sz w:val="16"/>
                <w:szCs w:val="16"/>
                <w:lang w:val="en-US"/>
              </w:rPr>
            </w:pPr>
            <w:r w:rsidRPr="009355AA">
              <w:rPr>
                <w:rFonts w:eastAsia="Times New Roman" w:cs="Arial"/>
                <w:color w:val="0000FF"/>
                <w:sz w:val="16"/>
                <w:szCs w:val="16"/>
                <w:lang w:val="en-US"/>
              </w:rPr>
              <w:lastRenderedPageBreak/>
              <w:t>Then</w:t>
            </w:r>
            <w:r>
              <w:rPr>
                <w:rFonts w:eastAsia="Times New Roman" w:cs="Arial"/>
                <w:sz w:val="16"/>
                <w:szCs w:val="16"/>
                <w:lang w:val="en-US"/>
              </w:rPr>
              <w:t xml:space="preserve"> the resource is removed</w:t>
            </w:r>
            <w:r w:rsidRPr="00D50FD0">
              <w:rPr>
                <w:rFonts w:eastAsia="Times New Roman" w:cs="Arial"/>
                <w:sz w:val="16"/>
                <w:szCs w:val="16"/>
                <w:lang w:val="en-US"/>
              </w:rPr>
              <w:t xml:space="preserve"> </w:t>
            </w:r>
            <w:r>
              <w:rPr>
                <w:rFonts w:eastAsia="Times New Roman" w:cs="Arial"/>
                <w:sz w:val="16"/>
                <w:szCs w:val="16"/>
                <w:lang w:val="en-US"/>
              </w:rPr>
              <w:t>from my favorites list on “My Favorites” page</w:t>
            </w:r>
          </w:p>
        </w:tc>
        <w:tc>
          <w:tcPr>
            <w:tcW w:w="884" w:type="dxa"/>
          </w:tcPr>
          <w:p w14:paraId="7B91295F" w14:textId="77777777" w:rsidR="00AC3947" w:rsidRPr="00387D6C" w:rsidRDefault="00AC3947" w:rsidP="00AC3947">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lastRenderedPageBreak/>
              <w:t>1</w:t>
            </w:r>
          </w:p>
        </w:tc>
      </w:tr>
      <w:tr w:rsidR="00AC3947" w14:paraId="30265EF4" w14:textId="77777777" w:rsidTr="00FB5D33">
        <w:trPr>
          <w:trHeight w:val="1546"/>
        </w:trPr>
        <w:tc>
          <w:tcPr>
            <w:tcW w:w="710" w:type="dxa"/>
          </w:tcPr>
          <w:p w14:paraId="43535C56" w14:textId="08564E9C" w:rsidR="00AC3947" w:rsidRPr="00D50FD0" w:rsidRDefault="00AC3947" w:rsidP="00AC3947">
            <w:pPr>
              <w:jc w:val="center"/>
              <w:rPr>
                <w:lang w:val="en-US"/>
              </w:rPr>
            </w:pPr>
            <w:r w:rsidRPr="00A46855">
              <w:rPr>
                <w:rFonts w:eastAsia="Arial" w:cs="Arial"/>
                <w:sz w:val="16"/>
                <w:szCs w:val="16"/>
              </w:rPr>
              <w:t>14.1</w:t>
            </w:r>
            <w:r>
              <w:rPr>
                <w:rFonts w:eastAsia="Arial" w:cs="Arial"/>
                <w:sz w:val="16"/>
                <w:szCs w:val="16"/>
              </w:rPr>
              <w:t>.8</w:t>
            </w:r>
            <w:r w:rsidRPr="00A46855">
              <w:rPr>
                <w:rFonts w:eastAsia="Arial" w:cs="Arial"/>
                <w:sz w:val="16"/>
                <w:szCs w:val="16"/>
              </w:rPr>
              <w:t>.</w:t>
            </w:r>
          </w:p>
        </w:tc>
        <w:tc>
          <w:tcPr>
            <w:tcW w:w="1417" w:type="dxa"/>
            <w:gridSpan w:val="2"/>
          </w:tcPr>
          <w:p w14:paraId="700A1C6A" w14:textId="77777777" w:rsidR="00AC3947" w:rsidRPr="40D430EC" w:rsidRDefault="00AC3947" w:rsidP="00AC3947">
            <w:pPr>
              <w:rPr>
                <w:rFonts w:asciiTheme="minorHAnsi" w:eastAsiaTheme="minorEastAsia" w:hAnsiTheme="minorHAnsi"/>
                <w:b/>
                <w:bCs/>
                <w:color w:val="000000"/>
                <w:sz w:val="16"/>
                <w:szCs w:val="16"/>
                <w:lang w:val="en-US"/>
              </w:rPr>
            </w:pPr>
            <w:r>
              <w:rPr>
                <w:rStyle w:val="normaltextrun"/>
                <w:rFonts w:cs="Arial"/>
                <w:b/>
                <w:bCs/>
                <w:color w:val="000000"/>
                <w:sz w:val="16"/>
                <w:szCs w:val="16"/>
              </w:rPr>
              <w:t>Resources Actions</w:t>
            </w:r>
          </w:p>
        </w:tc>
        <w:tc>
          <w:tcPr>
            <w:tcW w:w="1559" w:type="dxa"/>
          </w:tcPr>
          <w:p w14:paraId="4EF11228" w14:textId="4F08940C" w:rsidR="00AC3947" w:rsidRDefault="00AC3947" w:rsidP="00AC3947">
            <w:pPr>
              <w:rPr>
                <w:rFonts w:asciiTheme="minorHAnsi" w:eastAsiaTheme="minorEastAsia" w:hAnsiTheme="minorHAnsi"/>
                <w:color w:val="000000"/>
                <w:sz w:val="16"/>
                <w:szCs w:val="16"/>
                <w:lang w:val="en-US"/>
              </w:rPr>
            </w:pPr>
            <w:r>
              <w:rPr>
                <w:rFonts w:asciiTheme="minorHAnsi" w:eastAsiaTheme="minorEastAsia" w:hAnsiTheme="minorHAnsi"/>
                <w:color w:val="000000"/>
                <w:sz w:val="16"/>
                <w:szCs w:val="16"/>
                <w:lang w:val="en-US"/>
              </w:rPr>
              <w:t xml:space="preserve">Share button </w:t>
            </w:r>
          </w:p>
        </w:tc>
        <w:tc>
          <w:tcPr>
            <w:tcW w:w="4962" w:type="dxa"/>
          </w:tcPr>
          <w:p w14:paraId="115267EB" w14:textId="77777777" w:rsidR="00AC3947" w:rsidRPr="00D50FD0" w:rsidRDefault="00AC3947" w:rsidP="00AC3947">
            <w:pPr>
              <w:textAlignment w:val="baseline"/>
              <w:rPr>
                <w:rFonts w:ascii="Segoe UI" w:eastAsia="Times New Roman" w:hAnsi="Segoe UI" w:cs="Segoe UI"/>
                <w:sz w:val="12"/>
                <w:szCs w:val="12"/>
                <w:lang w:val="en-US"/>
              </w:rPr>
            </w:pPr>
            <w:r w:rsidRPr="00D50FD0">
              <w:rPr>
                <w:rFonts w:eastAsia="Times New Roman" w:cs="Arial"/>
                <w:color w:val="0000FF"/>
                <w:sz w:val="16"/>
                <w:szCs w:val="16"/>
                <w:lang w:val="en-US"/>
              </w:rPr>
              <w:t xml:space="preserve">Given </w:t>
            </w:r>
            <w:r w:rsidRPr="00D50FD0">
              <w:rPr>
                <w:rFonts w:eastAsia="Times New Roman" w:cs="Arial"/>
                <w:sz w:val="16"/>
                <w:szCs w:val="16"/>
                <w:lang w:val="en-US"/>
              </w:rPr>
              <w:t>that I am a logged user </w:t>
            </w:r>
          </w:p>
          <w:p w14:paraId="21695E9E" w14:textId="6FE40137" w:rsidR="00AC3947" w:rsidRPr="00D50FD0" w:rsidRDefault="00AC3947" w:rsidP="00AC3947">
            <w:pPr>
              <w:textAlignment w:val="baseline"/>
              <w:rPr>
                <w:rFonts w:ascii="Segoe UI" w:eastAsia="Times New Roman" w:hAnsi="Segoe UI" w:cs="Segoe UI"/>
                <w:sz w:val="12"/>
                <w:szCs w:val="12"/>
                <w:lang w:val="en-US"/>
              </w:rPr>
            </w:pPr>
            <w:r w:rsidRPr="00D50FD0">
              <w:rPr>
                <w:rFonts w:eastAsia="Times New Roman" w:cs="Arial"/>
                <w:color w:val="0000FF"/>
                <w:sz w:val="16"/>
                <w:szCs w:val="16"/>
                <w:lang w:val="en-US"/>
              </w:rPr>
              <w:t>When</w:t>
            </w:r>
            <w:r w:rsidRPr="00D50FD0">
              <w:rPr>
                <w:rFonts w:eastAsia="Times New Roman" w:cs="Arial"/>
                <w:color w:val="000000"/>
                <w:sz w:val="16"/>
                <w:szCs w:val="16"/>
                <w:lang w:val="en-US"/>
              </w:rPr>
              <w:t xml:space="preserve"> I am on any page in the resources section</w:t>
            </w:r>
          </w:p>
          <w:p w14:paraId="625F885F" w14:textId="77777777" w:rsidR="00AC3947" w:rsidRPr="00D50FD0" w:rsidRDefault="00AC3947" w:rsidP="00AC3947">
            <w:pPr>
              <w:textAlignment w:val="baseline"/>
              <w:rPr>
                <w:rFonts w:ascii="Segoe UI" w:eastAsia="Times New Roman" w:hAnsi="Segoe UI" w:cs="Segoe UI"/>
                <w:sz w:val="12"/>
                <w:szCs w:val="12"/>
                <w:lang w:val="en-US"/>
              </w:rPr>
            </w:pPr>
            <w:r w:rsidRPr="00D50FD0">
              <w:rPr>
                <w:rFonts w:eastAsia="Times New Roman" w:cs="Arial"/>
                <w:color w:val="0000FF"/>
                <w:sz w:val="16"/>
                <w:szCs w:val="16"/>
                <w:lang w:val="en-US"/>
              </w:rPr>
              <w:t>Then</w:t>
            </w:r>
            <w:r w:rsidRPr="00D50FD0">
              <w:rPr>
                <w:rFonts w:eastAsia="Times New Roman" w:cs="Arial"/>
                <w:sz w:val="16"/>
                <w:szCs w:val="16"/>
                <w:lang w:val="en-US"/>
              </w:rPr>
              <w:t xml:space="preserve"> the system will show me a “share” butt</w:t>
            </w:r>
            <w:r>
              <w:rPr>
                <w:rFonts w:eastAsia="Times New Roman" w:cs="Arial"/>
                <w:sz w:val="16"/>
                <w:szCs w:val="16"/>
                <w:lang w:val="en-US"/>
              </w:rPr>
              <w:t>on on the resource card</w:t>
            </w:r>
          </w:p>
          <w:p w14:paraId="05FF8E77" w14:textId="77777777" w:rsidR="00AC3947" w:rsidRPr="00D50FD0" w:rsidRDefault="00AC3947" w:rsidP="00AC3947">
            <w:pPr>
              <w:spacing w:after="30"/>
              <w:textAlignment w:val="baseline"/>
              <w:rPr>
                <w:rFonts w:ascii="Segoe UI" w:eastAsia="Times New Roman" w:hAnsi="Segoe UI" w:cs="Segoe UI"/>
                <w:sz w:val="12"/>
                <w:szCs w:val="12"/>
                <w:lang w:val="en-US"/>
              </w:rPr>
            </w:pPr>
            <w:r w:rsidRPr="00D50FD0">
              <w:rPr>
                <w:rFonts w:eastAsia="Times New Roman" w:cs="Arial"/>
                <w:color w:val="0000FF"/>
                <w:sz w:val="16"/>
                <w:szCs w:val="16"/>
                <w:lang w:val="en-US"/>
              </w:rPr>
              <w:t>When</w:t>
            </w:r>
            <w:r w:rsidRPr="00D50FD0">
              <w:rPr>
                <w:rFonts w:eastAsia="Times New Roman" w:cs="Arial"/>
                <w:sz w:val="16"/>
                <w:szCs w:val="16"/>
                <w:lang w:val="en-US"/>
              </w:rPr>
              <w:t xml:space="preserve"> I click on the button. </w:t>
            </w:r>
          </w:p>
          <w:p w14:paraId="38091890" w14:textId="781064CE" w:rsidR="00AC3947" w:rsidRPr="00D50FD0" w:rsidRDefault="00AC3947" w:rsidP="00AC3947">
            <w:pPr>
              <w:textAlignment w:val="baseline"/>
              <w:rPr>
                <w:rFonts w:eastAsia="Times New Roman" w:cs="Arial"/>
                <w:color w:val="0000FF"/>
                <w:sz w:val="16"/>
                <w:szCs w:val="16"/>
                <w:lang w:val="en-US"/>
              </w:rPr>
            </w:pPr>
            <w:r w:rsidRPr="00D50FD0">
              <w:rPr>
                <w:rFonts w:eastAsia="Times New Roman" w:cs="Arial"/>
                <w:color w:val="0000FF"/>
                <w:sz w:val="16"/>
                <w:szCs w:val="16"/>
                <w:lang w:val="en-US"/>
              </w:rPr>
              <w:t>Then</w:t>
            </w:r>
            <w:r w:rsidRPr="00D50FD0">
              <w:rPr>
                <w:rFonts w:eastAsia="Times New Roman" w:cs="Arial"/>
                <w:sz w:val="16"/>
                <w:szCs w:val="16"/>
                <w:lang w:val="en-US"/>
              </w:rPr>
              <w:t xml:space="preserve"> the system will open a form that allows me to share this file with another colleague v</w:t>
            </w:r>
            <w:r>
              <w:rPr>
                <w:rFonts w:eastAsia="Times New Roman" w:cs="Arial"/>
                <w:sz w:val="16"/>
                <w:szCs w:val="16"/>
                <w:lang w:val="en-US"/>
              </w:rPr>
              <w:t>ia SharePoint, email, or Engage (</w:t>
            </w:r>
            <w:hyperlink w:anchor="_Share_lightbox" w:history="1">
              <w:r w:rsidRPr="004B31AB">
                <w:rPr>
                  <w:rStyle w:val="Hyperlink"/>
                  <w:rFonts w:eastAsia="Times New Roman" w:cs="Arial"/>
                  <w:sz w:val="16"/>
                  <w:szCs w:val="16"/>
                  <w:lang w:val="en-US"/>
                </w:rPr>
                <w:t>see share use case</w:t>
              </w:r>
            </w:hyperlink>
            <w:r>
              <w:rPr>
                <w:rFonts w:eastAsia="Times New Roman" w:cs="Arial"/>
                <w:sz w:val="16"/>
                <w:szCs w:val="16"/>
                <w:lang w:val="en-US"/>
              </w:rPr>
              <w:t>)</w:t>
            </w:r>
          </w:p>
        </w:tc>
        <w:tc>
          <w:tcPr>
            <w:tcW w:w="884" w:type="dxa"/>
          </w:tcPr>
          <w:p w14:paraId="50002208" w14:textId="77777777" w:rsidR="00AC3947" w:rsidRPr="00387D6C" w:rsidRDefault="00AC3947" w:rsidP="00AC3947">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bl>
    <w:p w14:paraId="788E0EF5" w14:textId="77777777" w:rsidR="002D6061" w:rsidRPr="002D6061" w:rsidRDefault="002D6061" w:rsidP="002D6061">
      <w:pPr>
        <w:rPr>
          <w:lang w:val="en-US" w:eastAsia="en-GB"/>
        </w:rPr>
      </w:pPr>
    </w:p>
    <w:p w14:paraId="2516148C" w14:textId="67492B0B" w:rsidR="002D6061" w:rsidRDefault="002D6061" w:rsidP="00ED5E60">
      <w:pPr>
        <w:pStyle w:val="Heading2"/>
        <w:numPr>
          <w:ilvl w:val="1"/>
          <w:numId w:val="20"/>
        </w:numPr>
      </w:pPr>
      <w:bookmarkStart w:id="1794" w:name="_Toc461707159"/>
      <w:bookmarkStart w:id="1795" w:name="_Toc463013471"/>
      <w:r>
        <w:t xml:space="preserve">My </w:t>
      </w:r>
      <w:r w:rsidR="00F33CEA">
        <w:t>f</w:t>
      </w:r>
      <w:r>
        <w:t>avorites</w:t>
      </w:r>
      <w:bookmarkEnd w:id="1794"/>
      <w:bookmarkEnd w:id="1795"/>
    </w:p>
    <w:tbl>
      <w:tblPr>
        <w:tblStyle w:val="TableGrid"/>
        <w:tblW w:w="9532" w:type="dxa"/>
        <w:tblInd w:w="-289" w:type="dxa"/>
        <w:tblLayout w:type="fixed"/>
        <w:tblLook w:val="04A0" w:firstRow="1" w:lastRow="0" w:firstColumn="1" w:lastColumn="0" w:noHBand="0" w:noVBand="1"/>
      </w:tblPr>
      <w:tblGrid>
        <w:gridCol w:w="710"/>
        <w:gridCol w:w="1275"/>
        <w:gridCol w:w="142"/>
        <w:gridCol w:w="1559"/>
        <w:gridCol w:w="4962"/>
        <w:gridCol w:w="884"/>
      </w:tblGrid>
      <w:tr w:rsidR="002D6061" w:rsidRPr="00193438" w14:paraId="182A91D1" w14:textId="77777777" w:rsidTr="00FB5D33">
        <w:trPr>
          <w:trHeight w:val="280"/>
        </w:trPr>
        <w:tc>
          <w:tcPr>
            <w:tcW w:w="710" w:type="dxa"/>
            <w:shd w:val="clear" w:color="auto" w:fill="122632" w:themeFill="text1"/>
            <w:hideMark/>
          </w:tcPr>
          <w:p w14:paraId="0C4CD0E5" w14:textId="77777777" w:rsidR="002D6061" w:rsidRPr="00387D6C" w:rsidRDefault="002D6061" w:rsidP="00FB5D33">
            <w:pPr>
              <w:jc w:val="center"/>
              <w:rPr>
                <w:rFonts w:asciiTheme="minorHAnsi" w:eastAsia="Times New Roman" w:hAnsiTheme="minorHAnsi" w:cstheme="minorHAnsi"/>
                <w:b/>
                <w:bCs/>
                <w:color w:val="FFFFFF" w:themeColor="background1"/>
                <w:sz w:val="16"/>
                <w:szCs w:val="16"/>
                <w:lang w:val="en-US"/>
              </w:rPr>
            </w:pPr>
            <w:r w:rsidRPr="00387D6C">
              <w:rPr>
                <w:rFonts w:asciiTheme="minorHAnsi" w:eastAsia="Times New Roman" w:hAnsiTheme="minorHAnsi" w:cstheme="minorHAnsi"/>
                <w:b/>
                <w:bCs/>
                <w:color w:val="FFFFFF" w:themeColor="background1"/>
                <w:sz w:val="16"/>
                <w:szCs w:val="16"/>
                <w:lang w:val="en-US"/>
              </w:rPr>
              <w:t>Id</w:t>
            </w:r>
          </w:p>
        </w:tc>
        <w:tc>
          <w:tcPr>
            <w:tcW w:w="1275" w:type="dxa"/>
            <w:shd w:val="clear" w:color="auto" w:fill="122632" w:themeFill="text1"/>
            <w:hideMark/>
          </w:tcPr>
          <w:p w14:paraId="79F68B39" w14:textId="77777777" w:rsidR="002D6061" w:rsidRPr="00387D6C" w:rsidRDefault="002D6061" w:rsidP="00FB5D33">
            <w:pPr>
              <w:jc w:val="center"/>
              <w:rPr>
                <w:rFonts w:asciiTheme="minorHAnsi" w:eastAsia="Times New Roman" w:hAnsiTheme="minorHAnsi" w:cstheme="minorHAnsi"/>
                <w:b/>
                <w:bCs/>
                <w:color w:val="FFFFFF" w:themeColor="background1"/>
                <w:sz w:val="16"/>
                <w:szCs w:val="16"/>
                <w:lang w:val="en-US"/>
              </w:rPr>
            </w:pPr>
            <w:r w:rsidRPr="00387D6C">
              <w:rPr>
                <w:rFonts w:asciiTheme="minorHAnsi" w:eastAsia="Times New Roman" w:hAnsiTheme="minorHAnsi" w:cstheme="minorHAnsi"/>
                <w:b/>
                <w:bCs/>
                <w:color w:val="FFFFFF" w:themeColor="background1"/>
                <w:sz w:val="16"/>
                <w:szCs w:val="16"/>
                <w:lang w:val="en-US"/>
              </w:rPr>
              <w:t>Feature category</w:t>
            </w:r>
          </w:p>
        </w:tc>
        <w:tc>
          <w:tcPr>
            <w:tcW w:w="1701" w:type="dxa"/>
            <w:gridSpan w:val="2"/>
            <w:shd w:val="clear" w:color="auto" w:fill="122632" w:themeFill="text1"/>
            <w:hideMark/>
          </w:tcPr>
          <w:p w14:paraId="02480618" w14:textId="77777777" w:rsidR="002D6061" w:rsidRPr="00387D6C" w:rsidRDefault="002D6061" w:rsidP="00FB5D33">
            <w:pPr>
              <w:jc w:val="center"/>
              <w:rPr>
                <w:rFonts w:asciiTheme="minorHAnsi" w:eastAsia="Times New Roman" w:hAnsiTheme="minorHAnsi" w:cstheme="minorHAnsi"/>
                <w:b/>
                <w:bCs/>
                <w:color w:val="FFFFFF" w:themeColor="background1"/>
                <w:sz w:val="16"/>
                <w:szCs w:val="16"/>
                <w:lang w:val="en-US"/>
              </w:rPr>
            </w:pPr>
            <w:r w:rsidRPr="00387D6C">
              <w:rPr>
                <w:rFonts w:asciiTheme="minorHAnsi" w:eastAsia="Times New Roman" w:hAnsiTheme="minorHAnsi" w:cstheme="minorHAnsi"/>
                <w:b/>
                <w:bCs/>
                <w:color w:val="FFFFFF" w:themeColor="background1"/>
                <w:sz w:val="16"/>
                <w:szCs w:val="16"/>
                <w:lang w:val="en-US"/>
              </w:rPr>
              <w:t>Feature name</w:t>
            </w:r>
          </w:p>
        </w:tc>
        <w:tc>
          <w:tcPr>
            <w:tcW w:w="4962" w:type="dxa"/>
            <w:shd w:val="clear" w:color="auto" w:fill="122632" w:themeFill="text1"/>
            <w:hideMark/>
          </w:tcPr>
          <w:p w14:paraId="201E67EA" w14:textId="77777777" w:rsidR="002D6061" w:rsidRPr="00387D6C" w:rsidRDefault="002D6061" w:rsidP="00FB5D33">
            <w:pPr>
              <w:jc w:val="center"/>
              <w:rPr>
                <w:rFonts w:asciiTheme="minorHAnsi" w:eastAsia="Times New Roman" w:hAnsiTheme="minorHAnsi" w:cstheme="minorHAnsi"/>
                <w:b/>
                <w:bCs/>
                <w:color w:val="FFFFFF" w:themeColor="background1"/>
                <w:sz w:val="16"/>
                <w:szCs w:val="16"/>
                <w:lang w:val="en-US"/>
              </w:rPr>
            </w:pPr>
            <w:r w:rsidRPr="00387D6C">
              <w:rPr>
                <w:rFonts w:asciiTheme="minorHAnsi" w:eastAsia="Times New Roman" w:hAnsiTheme="minorHAnsi" w:cstheme="minorHAnsi"/>
                <w:b/>
                <w:bCs/>
                <w:color w:val="FFFFFF" w:themeColor="background1"/>
                <w:sz w:val="16"/>
                <w:szCs w:val="16"/>
                <w:lang w:val="en-US"/>
              </w:rPr>
              <w:t>Description</w:t>
            </w:r>
          </w:p>
        </w:tc>
        <w:tc>
          <w:tcPr>
            <w:tcW w:w="884" w:type="dxa"/>
            <w:shd w:val="clear" w:color="auto" w:fill="122632" w:themeFill="text1"/>
            <w:hideMark/>
          </w:tcPr>
          <w:p w14:paraId="49854165" w14:textId="77777777" w:rsidR="002D6061" w:rsidRPr="00387D6C" w:rsidRDefault="002D6061" w:rsidP="00FB5D33">
            <w:pPr>
              <w:jc w:val="center"/>
              <w:rPr>
                <w:rFonts w:asciiTheme="minorHAnsi" w:eastAsia="Times New Roman" w:hAnsiTheme="minorHAnsi" w:cstheme="minorHAnsi"/>
                <w:b/>
                <w:bCs/>
                <w:color w:val="FFFFFF" w:themeColor="background1"/>
                <w:sz w:val="16"/>
                <w:szCs w:val="16"/>
                <w:lang w:val="en-US"/>
              </w:rPr>
            </w:pPr>
            <w:r w:rsidRPr="00387D6C">
              <w:rPr>
                <w:rFonts w:asciiTheme="minorHAnsi" w:eastAsia="Times New Roman" w:hAnsiTheme="minorHAnsi" w:cstheme="minorHAnsi"/>
                <w:b/>
                <w:bCs/>
                <w:color w:val="FFFFFF" w:themeColor="background1"/>
                <w:sz w:val="16"/>
                <w:szCs w:val="16"/>
                <w:lang w:val="en-US"/>
              </w:rPr>
              <w:t>Priority</w:t>
            </w:r>
          </w:p>
        </w:tc>
      </w:tr>
      <w:tr w:rsidR="00662809" w:rsidRPr="00662809" w14:paraId="0312B333" w14:textId="77777777" w:rsidTr="00FB5D33">
        <w:trPr>
          <w:trHeight w:val="507"/>
        </w:trPr>
        <w:tc>
          <w:tcPr>
            <w:tcW w:w="9532" w:type="dxa"/>
            <w:gridSpan w:val="6"/>
            <w:vAlign w:val="center"/>
          </w:tcPr>
          <w:p w14:paraId="75EF9421" w14:textId="171DFE24" w:rsidR="00662809" w:rsidRPr="00662809" w:rsidRDefault="008F5848" w:rsidP="00FB5D33">
            <w:pPr>
              <w:jc w:val="center"/>
              <w:rPr>
                <w:rFonts w:asciiTheme="minorHAnsi" w:eastAsia="Times New Roman" w:hAnsiTheme="minorHAnsi" w:cstheme="minorHAnsi"/>
                <w:color w:val="000000"/>
                <w:sz w:val="24"/>
                <w:szCs w:val="24"/>
                <w:lang w:val="en-US"/>
              </w:rPr>
            </w:pPr>
            <w:hyperlink r:id="rId157" w:anchor="g=1&amp;p=my_favorites" w:history="1">
              <w:r w:rsidR="00CD32BA" w:rsidRPr="005874F5">
                <w:rPr>
                  <w:rStyle w:val="Hyperlink"/>
                  <w:rFonts w:asciiTheme="minorHAnsi" w:eastAsia="Times New Roman" w:hAnsiTheme="minorHAnsi" w:cstheme="minorHAnsi"/>
                  <w:sz w:val="24"/>
                  <w:szCs w:val="24"/>
                  <w:lang w:val="en-US"/>
                </w:rPr>
                <w:t>http://g8n7dx.axshare.com/#g=1&amp;p=my_favorites</w:t>
              </w:r>
            </w:hyperlink>
            <w:r w:rsidR="00CD32BA">
              <w:rPr>
                <w:rFonts w:asciiTheme="minorHAnsi" w:eastAsia="Times New Roman" w:hAnsiTheme="minorHAnsi" w:cstheme="minorHAnsi"/>
                <w:color w:val="000000"/>
                <w:sz w:val="24"/>
                <w:szCs w:val="24"/>
                <w:lang w:val="en-US"/>
              </w:rPr>
              <w:t xml:space="preserve"> </w:t>
            </w:r>
          </w:p>
        </w:tc>
      </w:tr>
      <w:tr w:rsidR="002D6061" w14:paraId="10DA2455" w14:textId="77777777" w:rsidTr="00FB5D33">
        <w:trPr>
          <w:trHeight w:val="507"/>
        </w:trPr>
        <w:tc>
          <w:tcPr>
            <w:tcW w:w="710" w:type="dxa"/>
          </w:tcPr>
          <w:p w14:paraId="2E58365F" w14:textId="0E0BC558" w:rsidR="002D6061" w:rsidRPr="00387D6C" w:rsidRDefault="002D6061" w:rsidP="00AC3947">
            <w:pPr>
              <w:jc w:val="right"/>
              <w:rPr>
                <w:rFonts w:asciiTheme="minorHAnsi" w:eastAsia="Times New Roman" w:hAnsiTheme="minorHAnsi" w:cstheme="minorHAnsi"/>
                <w:color w:val="000000"/>
                <w:sz w:val="16"/>
                <w:szCs w:val="16"/>
                <w:highlight w:val="yellow"/>
                <w:lang w:val="en-US"/>
              </w:rPr>
            </w:pPr>
            <w:r>
              <w:rPr>
                <w:rFonts w:eastAsia="Arial" w:cs="Arial"/>
                <w:sz w:val="16"/>
                <w:szCs w:val="16"/>
              </w:rPr>
              <w:t>14.</w:t>
            </w:r>
            <w:r w:rsidR="00AC3947">
              <w:rPr>
                <w:rFonts w:eastAsia="Arial" w:cs="Arial"/>
                <w:sz w:val="16"/>
                <w:szCs w:val="16"/>
              </w:rPr>
              <w:t>2.1.</w:t>
            </w:r>
          </w:p>
        </w:tc>
        <w:tc>
          <w:tcPr>
            <w:tcW w:w="1417" w:type="dxa"/>
            <w:gridSpan w:val="2"/>
          </w:tcPr>
          <w:p w14:paraId="092AB7BA" w14:textId="60919120" w:rsidR="002D6061" w:rsidRPr="00387D6C" w:rsidRDefault="002D6061" w:rsidP="00FB5D33">
            <w:pPr>
              <w:rPr>
                <w:rFonts w:asciiTheme="minorHAnsi" w:eastAsia="Times New Roman" w:hAnsiTheme="minorHAnsi" w:cstheme="minorHAnsi"/>
                <w:b/>
                <w:color w:val="000000"/>
                <w:sz w:val="16"/>
                <w:szCs w:val="16"/>
                <w:lang w:val="en-US"/>
              </w:rPr>
            </w:pPr>
            <w:r w:rsidRPr="00E32392">
              <w:rPr>
                <w:rFonts w:asciiTheme="minorHAnsi" w:eastAsiaTheme="minorEastAsia" w:hAnsiTheme="minorHAnsi"/>
                <w:b/>
                <w:bCs/>
                <w:color w:val="000000"/>
                <w:sz w:val="16"/>
                <w:szCs w:val="16"/>
                <w:lang w:val="en-US"/>
              </w:rPr>
              <w:t xml:space="preserve">My </w:t>
            </w:r>
            <w:r w:rsidR="0082285F">
              <w:rPr>
                <w:rFonts w:asciiTheme="minorHAnsi" w:eastAsiaTheme="minorEastAsia" w:hAnsiTheme="minorHAnsi"/>
                <w:b/>
                <w:bCs/>
                <w:color w:val="000000"/>
                <w:sz w:val="16"/>
                <w:szCs w:val="16"/>
                <w:lang w:val="en-US"/>
              </w:rPr>
              <w:t>f</w:t>
            </w:r>
            <w:r w:rsidRPr="00E32392">
              <w:rPr>
                <w:rFonts w:asciiTheme="minorHAnsi" w:eastAsiaTheme="minorEastAsia" w:hAnsiTheme="minorHAnsi"/>
                <w:b/>
                <w:bCs/>
                <w:color w:val="000000"/>
                <w:sz w:val="16"/>
                <w:szCs w:val="16"/>
                <w:lang w:val="en-US"/>
              </w:rPr>
              <w:t>avorites</w:t>
            </w:r>
            <w:r>
              <w:rPr>
                <w:rFonts w:asciiTheme="minorHAnsi" w:eastAsiaTheme="minorEastAsia" w:hAnsiTheme="minorHAnsi"/>
                <w:b/>
                <w:bCs/>
                <w:color w:val="000000"/>
                <w:sz w:val="16"/>
                <w:szCs w:val="16"/>
                <w:lang w:val="en-US"/>
              </w:rPr>
              <w:t xml:space="preserve"> </w:t>
            </w:r>
            <w:r w:rsidRPr="40D430EC">
              <w:rPr>
                <w:rFonts w:asciiTheme="minorHAnsi" w:eastAsiaTheme="minorEastAsia" w:hAnsiTheme="minorHAnsi"/>
                <w:b/>
                <w:bCs/>
                <w:color w:val="000000"/>
                <w:sz w:val="16"/>
                <w:szCs w:val="16"/>
                <w:lang w:val="en-US"/>
              </w:rPr>
              <w:t xml:space="preserve"> </w:t>
            </w:r>
          </w:p>
        </w:tc>
        <w:tc>
          <w:tcPr>
            <w:tcW w:w="1559" w:type="dxa"/>
          </w:tcPr>
          <w:p w14:paraId="46D70C8C" w14:textId="77777777" w:rsidR="002D6061" w:rsidRPr="00387D6C" w:rsidRDefault="002D6061" w:rsidP="00FB5D33">
            <w:pPr>
              <w:rPr>
                <w:rFonts w:asciiTheme="minorHAnsi" w:eastAsia="Times New Roman" w:hAnsiTheme="minorHAnsi" w:cstheme="minorHAnsi"/>
                <w:color w:val="000000"/>
                <w:sz w:val="16"/>
                <w:szCs w:val="16"/>
                <w:lang w:val="en-US"/>
              </w:rPr>
            </w:pPr>
            <w:r w:rsidRPr="00387D6C">
              <w:rPr>
                <w:rFonts w:asciiTheme="minorHAnsi" w:eastAsia="Times New Roman" w:hAnsiTheme="minorHAnsi" w:cstheme="minorHAnsi"/>
                <w:color w:val="000000"/>
                <w:sz w:val="16"/>
                <w:szCs w:val="16"/>
                <w:lang w:val="en-US"/>
              </w:rPr>
              <w:t>General</w:t>
            </w:r>
          </w:p>
        </w:tc>
        <w:tc>
          <w:tcPr>
            <w:tcW w:w="4962" w:type="dxa"/>
          </w:tcPr>
          <w:p w14:paraId="4309369E" w14:textId="77777777" w:rsidR="002D6061" w:rsidRPr="00E32392" w:rsidRDefault="002D6061" w:rsidP="00FB5D33">
            <w:pPr>
              <w:textAlignment w:val="baseline"/>
              <w:rPr>
                <w:rFonts w:ascii="Segoe UI" w:eastAsia="Times New Roman" w:hAnsi="Segoe UI" w:cs="Segoe UI"/>
                <w:sz w:val="12"/>
                <w:szCs w:val="12"/>
                <w:lang w:val="en-US"/>
              </w:rPr>
            </w:pPr>
            <w:r w:rsidRPr="00E32392">
              <w:rPr>
                <w:rFonts w:eastAsia="Times New Roman" w:cs="Arial"/>
                <w:color w:val="0000FF"/>
                <w:sz w:val="16"/>
                <w:szCs w:val="16"/>
                <w:lang w:val="en-US"/>
              </w:rPr>
              <w:t xml:space="preserve">Given </w:t>
            </w:r>
            <w:r w:rsidRPr="00E32392">
              <w:rPr>
                <w:rFonts w:eastAsia="Times New Roman" w:cs="Arial"/>
                <w:sz w:val="16"/>
                <w:szCs w:val="16"/>
                <w:lang w:val="en-US"/>
              </w:rPr>
              <w:t>that I am a logged user </w:t>
            </w:r>
          </w:p>
          <w:p w14:paraId="6F7FF832" w14:textId="77777777" w:rsidR="004B31AB" w:rsidRDefault="002D6061" w:rsidP="004B31AB">
            <w:pPr>
              <w:textAlignment w:val="baseline"/>
              <w:rPr>
                <w:rFonts w:eastAsia="Times New Roman" w:cs="Arial"/>
                <w:sz w:val="16"/>
                <w:szCs w:val="16"/>
                <w:lang w:val="en-US"/>
              </w:rPr>
            </w:pPr>
            <w:r w:rsidRPr="00E32392">
              <w:rPr>
                <w:rFonts w:eastAsia="Times New Roman" w:cs="Arial"/>
                <w:color w:val="0000FF"/>
                <w:sz w:val="16"/>
                <w:szCs w:val="16"/>
                <w:lang w:val="en-US"/>
              </w:rPr>
              <w:t>When</w:t>
            </w:r>
            <w:r w:rsidRPr="00E32392">
              <w:rPr>
                <w:rFonts w:eastAsia="Times New Roman" w:cs="Arial"/>
                <w:sz w:val="16"/>
                <w:szCs w:val="16"/>
                <w:lang w:val="en-US"/>
              </w:rPr>
              <w:t xml:space="preserve"> </w:t>
            </w:r>
            <w:r w:rsidRPr="00E32392">
              <w:rPr>
                <w:rFonts w:eastAsia="Times New Roman" w:cs="Arial"/>
                <w:color w:val="000000"/>
                <w:sz w:val="16"/>
                <w:szCs w:val="16"/>
                <w:lang w:val="en-US"/>
              </w:rPr>
              <w:t xml:space="preserve">I </w:t>
            </w:r>
            <w:r w:rsidR="004B31AB">
              <w:rPr>
                <w:rFonts w:eastAsia="Times New Roman" w:cs="Arial"/>
                <w:color w:val="000000"/>
                <w:sz w:val="16"/>
                <w:szCs w:val="16"/>
                <w:lang w:val="en-US"/>
              </w:rPr>
              <w:t>am on</w:t>
            </w:r>
            <w:r w:rsidRPr="00E32392">
              <w:rPr>
                <w:rFonts w:eastAsia="Times New Roman" w:cs="Arial"/>
                <w:sz w:val="16"/>
                <w:szCs w:val="16"/>
                <w:lang w:val="en-US"/>
              </w:rPr>
              <w:t xml:space="preserve"> “My Favorites</w:t>
            </w:r>
            <w:r w:rsidR="004B31AB">
              <w:rPr>
                <w:rFonts w:eastAsia="Times New Roman" w:cs="Arial"/>
                <w:sz w:val="16"/>
                <w:szCs w:val="16"/>
                <w:lang w:val="en-US"/>
              </w:rPr>
              <w:t>” page</w:t>
            </w:r>
            <w:r w:rsidRPr="00E32392">
              <w:rPr>
                <w:rFonts w:eastAsia="Times New Roman" w:cs="Arial"/>
                <w:sz w:val="16"/>
                <w:szCs w:val="16"/>
                <w:lang w:val="en-US"/>
              </w:rPr>
              <w:t xml:space="preserve"> </w:t>
            </w:r>
          </w:p>
          <w:p w14:paraId="31928F62" w14:textId="0A0D4CC5" w:rsidR="004B31AB" w:rsidRDefault="004B31AB" w:rsidP="004B31AB">
            <w:pPr>
              <w:textAlignment w:val="baseline"/>
              <w:rPr>
                <w:rFonts w:eastAsia="Times New Roman" w:cs="Arial"/>
                <w:color w:val="000000"/>
                <w:sz w:val="16"/>
                <w:szCs w:val="16"/>
                <w:lang w:val="en-US"/>
              </w:rPr>
            </w:pPr>
            <w:r w:rsidRPr="004B31AB">
              <w:rPr>
                <w:rFonts w:eastAsia="Times New Roman" w:cs="Arial"/>
                <w:color w:val="0000FF"/>
                <w:sz w:val="16"/>
                <w:szCs w:val="16"/>
                <w:lang w:val="en-US"/>
              </w:rPr>
              <w:t xml:space="preserve">Then </w:t>
            </w:r>
            <w:r w:rsidR="002D6061" w:rsidRPr="00E32392">
              <w:rPr>
                <w:rFonts w:eastAsia="Times New Roman" w:cs="Arial"/>
                <w:sz w:val="16"/>
                <w:szCs w:val="16"/>
                <w:lang w:val="en-US"/>
              </w:rPr>
              <w:t>I</w:t>
            </w:r>
            <w:r>
              <w:rPr>
                <w:rFonts w:eastAsia="Times New Roman" w:cs="Arial"/>
                <w:sz w:val="16"/>
                <w:szCs w:val="16"/>
                <w:lang w:val="en-US"/>
              </w:rPr>
              <w:t xml:space="preserve"> see</w:t>
            </w:r>
            <w:r w:rsidR="002D6061" w:rsidRPr="00E32392">
              <w:rPr>
                <w:rFonts w:eastAsia="Times New Roman" w:cs="Arial"/>
                <w:sz w:val="16"/>
                <w:szCs w:val="16"/>
                <w:lang w:val="en-US"/>
              </w:rPr>
              <w:t xml:space="preserve"> a dashboard where </w:t>
            </w:r>
            <w:r w:rsidR="002D6061" w:rsidRPr="00E32392">
              <w:rPr>
                <w:rFonts w:eastAsia="Times New Roman" w:cs="Arial"/>
                <w:color w:val="000000"/>
                <w:sz w:val="16"/>
                <w:szCs w:val="16"/>
                <w:lang w:val="en-US"/>
              </w:rPr>
              <w:t xml:space="preserve">I can browse </w:t>
            </w:r>
            <w:r>
              <w:rPr>
                <w:rFonts w:eastAsia="Times New Roman" w:cs="Arial"/>
                <w:color w:val="000000"/>
                <w:sz w:val="16"/>
                <w:szCs w:val="16"/>
                <w:lang w:val="en-US"/>
              </w:rPr>
              <w:t>the</w:t>
            </w:r>
            <w:r w:rsidR="002D6061" w:rsidRPr="00E32392">
              <w:rPr>
                <w:rFonts w:eastAsia="Times New Roman" w:cs="Arial"/>
                <w:color w:val="000000"/>
                <w:sz w:val="16"/>
                <w:szCs w:val="16"/>
                <w:lang w:val="en-US"/>
              </w:rPr>
              <w:t xml:space="preserve"> following resources</w:t>
            </w:r>
            <w:r>
              <w:rPr>
                <w:rFonts w:eastAsia="Times New Roman" w:cs="Arial"/>
                <w:color w:val="000000"/>
                <w:sz w:val="16"/>
                <w:szCs w:val="16"/>
                <w:lang w:val="en-US"/>
              </w:rPr>
              <w:t xml:space="preserve"> I manually added to My Favorites while browsing the Intranet</w:t>
            </w:r>
            <w:r w:rsidR="002D6061" w:rsidRPr="00E32392">
              <w:rPr>
                <w:rFonts w:eastAsia="Times New Roman" w:cs="Arial"/>
                <w:color w:val="000000"/>
                <w:sz w:val="16"/>
                <w:szCs w:val="16"/>
                <w:lang w:val="en-US"/>
              </w:rPr>
              <w:t>:</w:t>
            </w:r>
          </w:p>
          <w:p w14:paraId="5E3F23B5" w14:textId="77777777" w:rsidR="004B31AB" w:rsidRPr="004B31AB" w:rsidRDefault="002D6061" w:rsidP="004B31AB">
            <w:pPr>
              <w:pStyle w:val="ListParagraph"/>
              <w:numPr>
                <w:ilvl w:val="0"/>
                <w:numId w:val="49"/>
              </w:numPr>
              <w:textAlignment w:val="baseline"/>
              <w:rPr>
                <w:rFonts w:eastAsia="Times New Roman" w:cs="Arial"/>
                <w:sz w:val="16"/>
                <w:szCs w:val="16"/>
                <w:lang w:val="en-US"/>
              </w:rPr>
            </w:pPr>
            <w:r w:rsidRPr="004B31AB">
              <w:rPr>
                <w:rFonts w:eastAsia="Times New Roman" w:cs="Arial"/>
                <w:color w:val="000000"/>
                <w:sz w:val="16"/>
                <w:szCs w:val="16"/>
                <w:lang w:val="en-US"/>
              </w:rPr>
              <w:t xml:space="preserve">My applications &amp; sites; </w:t>
            </w:r>
          </w:p>
          <w:p w14:paraId="20958E11" w14:textId="77777777" w:rsidR="004B31AB" w:rsidRPr="004B31AB" w:rsidRDefault="002D6061" w:rsidP="004B31AB">
            <w:pPr>
              <w:pStyle w:val="ListParagraph"/>
              <w:numPr>
                <w:ilvl w:val="0"/>
                <w:numId w:val="49"/>
              </w:numPr>
              <w:textAlignment w:val="baseline"/>
              <w:rPr>
                <w:rFonts w:eastAsia="Times New Roman" w:cs="Arial"/>
                <w:sz w:val="16"/>
                <w:szCs w:val="16"/>
                <w:lang w:val="en-US"/>
              </w:rPr>
            </w:pPr>
            <w:r w:rsidRPr="004B31AB">
              <w:rPr>
                <w:rFonts w:eastAsia="Times New Roman" w:cs="Arial"/>
                <w:color w:val="000000"/>
                <w:sz w:val="16"/>
                <w:szCs w:val="16"/>
                <w:lang w:val="en-US"/>
              </w:rPr>
              <w:t xml:space="preserve">My saved documents; </w:t>
            </w:r>
          </w:p>
          <w:p w14:paraId="5F7CC71D" w14:textId="2902E62D" w:rsidR="002D6061" w:rsidRPr="004B31AB" w:rsidRDefault="002D6061" w:rsidP="004B31AB">
            <w:pPr>
              <w:pStyle w:val="ListParagraph"/>
              <w:numPr>
                <w:ilvl w:val="0"/>
                <w:numId w:val="49"/>
              </w:numPr>
              <w:textAlignment w:val="baseline"/>
              <w:rPr>
                <w:rFonts w:eastAsia="Times New Roman" w:cs="Arial"/>
                <w:sz w:val="16"/>
                <w:szCs w:val="16"/>
                <w:lang w:val="en-US"/>
              </w:rPr>
            </w:pPr>
            <w:r w:rsidRPr="004B31AB">
              <w:rPr>
                <w:rFonts w:eastAsia="Times New Roman" w:cs="Arial"/>
                <w:color w:val="000000"/>
                <w:sz w:val="16"/>
                <w:szCs w:val="16"/>
                <w:lang w:val="en-US"/>
              </w:rPr>
              <w:t>My pages</w:t>
            </w:r>
            <w:r w:rsidR="004B31AB">
              <w:rPr>
                <w:rFonts w:eastAsia="Times New Roman" w:cs="Arial"/>
                <w:sz w:val="16"/>
                <w:szCs w:val="16"/>
                <w:lang w:val="en-US"/>
              </w:rPr>
              <w:t>.</w:t>
            </w:r>
          </w:p>
        </w:tc>
        <w:tc>
          <w:tcPr>
            <w:tcW w:w="884" w:type="dxa"/>
          </w:tcPr>
          <w:p w14:paraId="50EF8BFC" w14:textId="77777777" w:rsidR="002D6061" w:rsidRPr="00387D6C" w:rsidRDefault="002D6061" w:rsidP="00FB5D33">
            <w:pPr>
              <w:jc w:val="right"/>
              <w:rPr>
                <w:rFonts w:asciiTheme="minorHAnsi" w:eastAsia="Times New Roman" w:hAnsiTheme="minorHAnsi" w:cstheme="minorHAnsi"/>
                <w:color w:val="000000"/>
                <w:sz w:val="16"/>
                <w:szCs w:val="16"/>
                <w:lang w:val="en-US"/>
              </w:rPr>
            </w:pPr>
            <w:r w:rsidRPr="00387D6C">
              <w:rPr>
                <w:rFonts w:asciiTheme="minorHAnsi" w:eastAsia="Times New Roman" w:hAnsiTheme="minorHAnsi" w:cstheme="minorHAnsi"/>
                <w:color w:val="000000"/>
                <w:sz w:val="16"/>
                <w:szCs w:val="16"/>
                <w:lang w:val="en-US"/>
              </w:rPr>
              <w:t>1</w:t>
            </w:r>
          </w:p>
        </w:tc>
      </w:tr>
      <w:tr w:rsidR="00AC3947" w14:paraId="727C05FF" w14:textId="77777777" w:rsidTr="00FB5D33">
        <w:trPr>
          <w:trHeight w:val="507"/>
        </w:trPr>
        <w:tc>
          <w:tcPr>
            <w:tcW w:w="710" w:type="dxa"/>
          </w:tcPr>
          <w:p w14:paraId="1BB085EE" w14:textId="7F670316" w:rsidR="00AC3947" w:rsidRDefault="00AC3947" w:rsidP="00BA17C1">
            <w:pPr>
              <w:jc w:val="right"/>
              <w:rPr>
                <w:rFonts w:eastAsia="Arial" w:cs="Arial"/>
                <w:sz w:val="16"/>
                <w:szCs w:val="16"/>
              </w:rPr>
            </w:pPr>
            <w:r w:rsidRPr="00410622">
              <w:rPr>
                <w:rFonts w:eastAsia="Arial" w:cs="Arial"/>
                <w:sz w:val="16"/>
                <w:szCs w:val="16"/>
              </w:rPr>
              <w:t>14.2</w:t>
            </w:r>
            <w:r w:rsidR="00BA17C1">
              <w:rPr>
                <w:rFonts w:eastAsia="Arial" w:cs="Arial"/>
                <w:sz w:val="16"/>
                <w:szCs w:val="16"/>
              </w:rPr>
              <w:t>.2.</w:t>
            </w:r>
          </w:p>
        </w:tc>
        <w:tc>
          <w:tcPr>
            <w:tcW w:w="1417" w:type="dxa"/>
            <w:gridSpan w:val="2"/>
            <w:shd w:val="clear" w:color="auto" w:fill="FFFFFF" w:themeFill="background1"/>
          </w:tcPr>
          <w:p w14:paraId="5E0EC603" w14:textId="4B7974A2" w:rsidR="00AC3947" w:rsidRPr="00DE428B" w:rsidRDefault="00AC3947" w:rsidP="00AC3947">
            <w:pPr>
              <w:rPr>
                <w:rFonts w:asciiTheme="minorHAnsi" w:eastAsiaTheme="minorEastAsia" w:hAnsiTheme="minorHAnsi"/>
                <w:b/>
                <w:bCs/>
                <w:color w:val="000000"/>
                <w:sz w:val="16"/>
                <w:szCs w:val="16"/>
                <w:highlight w:val="yellow"/>
                <w:lang w:val="en-US"/>
              </w:rPr>
            </w:pPr>
            <w:r w:rsidRPr="00A12EFF">
              <w:rPr>
                <w:rFonts w:asciiTheme="minorHAnsi" w:eastAsiaTheme="minorEastAsia" w:hAnsiTheme="minorHAnsi"/>
                <w:b/>
                <w:bCs/>
                <w:color w:val="000000"/>
                <w:sz w:val="16"/>
                <w:szCs w:val="16"/>
                <w:lang w:val="en-US"/>
              </w:rPr>
              <w:t xml:space="preserve">My </w:t>
            </w:r>
            <w:r w:rsidR="0082285F">
              <w:rPr>
                <w:rFonts w:asciiTheme="minorHAnsi" w:eastAsiaTheme="minorEastAsia" w:hAnsiTheme="minorHAnsi"/>
                <w:b/>
                <w:bCs/>
                <w:color w:val="000000"/>
                <w:sz w:val="16"/>
                <w:szCs w:val="16"/>
                <w:lang w:val="en-US"/>
              </w:rPr>
              <w:t>f</w:t>
            </w:r>
            <w:r w:rsidRPr="00A12EFF">
              <w:rPr>
                <w:rFonts w:asciiTheme="minorHAnsi" w:eastAsiaTheme="minorEastAsia" w:hAnsiTheme="minorHAnsi"/>
                <w:b/>
                <w:bCs/>
                <w:color w:val="000000"/>
                <w:sz w:val="16"/>
                <w:szCs w:val="16"/>
                <w:lang w:val="en-US"/>
              </w:rPr>
              <w:t>avorites</w:t>
            </w:r>
          </w:p>
        </w:tc>
        <w:tc>
          <w:tcPr>
            <w:tcW w:w="1559" w:type="dxa"/>
          </w:tcPr>
          <w:p w14:paraId="77CF5706" w14:textId="7337846E" w:rsidR="00AC3947" w:rsidRPr="004B31AB" w:rsidRDefault="00AC3947" w:rsidP="00AC3947">
            <w:pPr>
              <w:rPr>
                <w:rFonts w:asciiTheme="minorHAnsi" w:eastAsia="Times New Roman" w:hAnsiTheme="minorHAnsi" w:cstheme="minorHAnsi"/>
                <w:color w:val="000000"/>
                <w:sz w:val="16"/>
                <w:szCs w:val="16"/>
                <w:lang w:val="en-US"/>
              </w:rPr>
            </w:pPr>
            <w:r w:rsidRPr="004B31AB">
              <w:rPr>
                <w:rFonts w:asciiTheme="minorHAnsi" w:eastAsiaTheme="minorEastAsia" w:hAnsiTheme="minorHAnsi"/>
                <w:bCs/>
                <w:color w:val="000000"/>
                <w:sz w:val="16"/>
                <w:szCs w:val="16"/>
                <w:lang w:val="en-US"/>
              </w:rPr>
              <w:t>My applications &amp; sites</w:t>
            </w:r>
          </w:p>
        </w:tc>
        <w:tc>
          <w:tcPr>
            <w:tcW w:w="4962" w:type="dxa"/>
          </w:tcPr>
          <w:p w14:paraId="684A7DA2" w14:textId="77777777" w:rsidR="00AC3947" w:rsidRPr="00D50FD0" w:rsidRDefault="00AC3947" w:rsidP="00AC3947">
            <w:pPr>
              <w:textAlignment w:val="baseline"/>
              <w:rPr>
                <w:rFonts w:ascii="Segoe UI" w:eastAsia="Times New Roman" w:hAnsi="Segoe UI" w:cs="Segoe UI"/>
                <w:sz w:val="12"/>
                <w:szCs w:val="12"/>
                <w:lang w:val="en-US"/>
              </w:rPr>
            </w:pPr>
            <w:r w:rsidRPr="00D50FD0">
              <w:rPr>
                <w:rFonts w:eastAsia="Times New Roman" w:cs="Arial"/>
                <w:color w:val="0000FF"/>
                <w:sz w:val="16"/>
                <w:szCs w:val="16"/>
                <w:lang w:val="en-US"/>
              </w:rPr>
              <w:t xml:space="preserve">Given </w:t>
            </w:r>
            <w:r w:rsidRPr="00D50FD0">
              <w:rPr>
                <w:rFonts w:eastAsia="Times New Roman" w:cs="Arial"/>
                <w:sz w:val="16"/>
                <w:szCs w:val="16"/>
                <w:lang w:val="en-US"/>
              </w:rPr>
              <w:t>that I am a logged user </w:t>
            </w:r>
          </w:p>
          <w:p w14:paraId="0CC2A4D1" w14:textId="1C1A209A" w:rsidR="00AC3947" w:rsidRDefault="00AC3947" w:rsidP="00AC3947">
            <w:pPr>
              <w:textAlignment w:val="baseline"/>
              <w:rPr>
                <w:rFonts w:eastAsia="Times New Roman" w:cs="Arial"/>
                <w:sz w:val="16"/>
                <w:szCs w:val="16"/>
                <w:lang w:val="en-US"/>
              </w:rPr>
            </w:pPr>
            <w:r>
              <w:rPr>
                <w:rFonts w:eastAsia="Times New Roman" w:cs="Arial"/>
                <w:color w:val="0000FF"/>
                <w:sz w:val="16"/>
                <w:szCs w:val="16"/>
                <w:lang w:val="en-US"/>
              </w:rPr>
              <w:t>When</w:t>
            </w:r>
            <w:r w:rsidRPr="00D50FD0">
              <w:rPr>
                <w:rFonts w:eastAsia="Times New Roman" w:cs="Arial"/>
                <w:sz w:val="16"/>
                <w:szCs w:val="16"/>
                <w:lang w:val="en-US"/>
              </w:rPr>
              <w:t xml:space="preserve"> </w:t>
            </w:r>
            <w:r w:rsidRPr="00D50FD0">
              <w:rPr>
                <w:rFonts w:eastAsia="Times New Roman" w:cs="Arial"/>
                <w:color w:val="000000"/>
                <w:sz w:val="16"/>
                <w:szCs w:val="16"/>
                <w:lang w:val="en-US"/>
              </w:rPr>
              <w:t xml:space="preserve">I am on </w:t>
            </w:r>
            <w:r w:rsidRPr="00D50FD0">
              <w:rPr>
                <w:rFonts w:eastAsia="Times New Roman" w:cs="Arial"/>
                <w:sz w:val="16"/>
                <w:szCs w:val="16"/>
                <w:lang w:val="en-US"/>
              </w:rPr>
              <w:t>“</w:t>
            </w:r>
            <w:r>
              <w:rPr>
                <w:rFonts w:eastAsia="Times New Roman" w:cs="Arial"/>
                <w:sz w:val="16"/>
                <w:szCs w:val="16"/>
                <w:lang w:val="en-US"/>
              </w:rPr>
              <w:t>My Favorites</w:t>
            </w:r>
            <w:r w:rsidRPr="00D50FD0">
              <w:rPr>
                <w:rFonts w:eastAsia="Times New Roman" w:cs="Arial"/>
                <w:sz w:val="16"/>
                <w:szCs w:val="16"/>
                <w:lang w:val="en-US"/>
              </w:rPr>
              <w:t>” page</w:t>
            </w:r>
            <w:r>
              <w:rPr>
                <w:rFonts w:eastAsia="Times New Roman" w:cs="Arial"/>
                <w:sz w:val="16"/>
                <w:szCs w:val="16"/>
                <w:lang w:val="en-US"/>
              </w:rPr>
              <w:t>s</w:t>
            </w:r>
          </w:p>
          <w:p w14:paraId="2239AE29" w14:textId="28BC01A5" w:rsidR="00AC3947" w:rsidRDefault="00AC3947" w:rsidP="00AC3947">
            <w:pPr>
              <w:textAlignment w:val="baseline"/>
              <w:rPr>
                <w:ins w:id="1796" w:author="Ghita Benotmane" w:date="2016-09-15T16:15:00Z"/>
                <w:rFonts w:eastAsia="Times New Roman" w:cs="Arial"/>
                <w:sz w:val="16"/>
                <w:szCs w:val="16"/>
                <w:lang w:val="en-US"/>
              </w:rPr>
            </w:pPr>
            <w:r w:rsidRPr="00F8427B">
              <w:rPr>
                <w:rFonts w:eastAsia="Times New Roman" w:cs="Arial"/>
                <w:color w:val="0000FF"/>
                <w:sz w:val="16"/>
                <w:szCs w:val="16"/>
                <w:lang w:val="en-US"/>
              </w:rPr>
              <w:t>Then</w:t>
            </w:r>
            <w:r>
              <w:rPr>
                <w:rFonts w:eastAsia="Times New Roman" w:cs="Arial"/>
                <w:sz w:val="16"/>
                <w:szCs w:val="16"/>
                <w:lang w:val="en-US"/>
              </w:rPr>
              <w:t xml:space="preserve"> I see the section “My applications </w:t>
            </w:r>
            <w:r w:rsidR="006B611F">
              <w:rPr>
                <w:rFonts w:eastAsia="Times New Roman" w:cs="Arial"/>
                <w:sz w:val="16"/>
                <w:szCs w:val="16"/>
                <w:lang w:val="en-US"/>
              </w:rPr>
              <w:t>&amp;</w:t>
            </w:r>
            <w:r>
              <w:rPr>
                <w:rFonts w:eastAsia="Times New Roman" w:cs="Arial"/>
                <w:sz w:val="16"/>
                <w:szCs w:val="16"/>
                <w:lang w:val="en-US"/>
              </w:rPr>
              <w:t xml:space="preserve"> sites” with a paginated list view of all the applications &amp; sites I added to my favorites</w:t>
            </w:r>
          </w:p>
          <w:p w14:paraId="5DBE72CF" w14:textId="110DB9A1" w:rsidR="008F59BB" w:rsidRDefault="008F59BB" w:rsidP="00AC3947">
            <w:pPr>
              <w:textAlignment w:val="baseline"/>
              <w:rPr>
                <w:rFonts w:eastAsia="Times New Roman" w:cs="Arial"/>
                <w:sz w:val="16"/>
                <w:szCs w:val="16"/>
                <w:lang w:val="en-US"/>
              </w:rPr>
            </w:pPr>
            <w:ins w:id="1797" w:author="Ghita Benotmane" w:date="2016-09-15T16:15:00Z">
              <w:r w:rsidRPr="008F59BB">
                <w:rPr>
                  <w:rFonts w:eastAsia="Times New Roman" w:cs="Arial"/>
                  <w:color w:val="0000FF"/>
                  <w:sz w:val="16"/>
                  <w:szCs w:val="16"/>
                  <w:lang w:val="en-US"/>
                </w:rPr>
                <w:t xml:space="preserve">And </w:t>
              </w:r>
              <w:r>
                <w:rPr>
                  <w:rFonts w:eastAsia="Times New Roman" w:cs="Arial"/>
                  <w:sz w:val="16"/>
                  <w:szCs w:val="16"/>
                  <w:lang w:val="en-US"/>
                </w:rPr>
                <w:t xml:space="preserve">there are </w:t>
              </w:r>
            </w:ins>
            <w:ins w:id="1798" w:author="Ghita Benotmane" w:date="2016-09-15T16:16:00Z">
              <w:r>
                <w:rPr>
                  <w:rFonts w:eastAsia="Times New Roman" w:cs="Arial"/>
                  <w:sz w:val="16"/>
                  <w:szCs w:val="16"/>
                  <w:lang w:val="en-US"/>
                </w:rPr>
                <w:t>8 elements per paginated view</w:t>
              </w:r>
            </w:ins>
          </w:p>
          <w:p w14:paraId="19DB1245" w14:textId="77777777" w:rsidR="00AC3947" w:rsidRDefault="00AC3947" w:rsidP="00AC3947">
            <w:pPr>
              <w:textAlignment w:val="baseline"/>
              <w:rPr>
                <w:rFonts w:eastAsia="Times New Roman" w:cs="Arial"/>
                <w:sz w:val="16"/>
                <w:szCs w:val="16"/>
                <w:lang w:val="en-US"/>
              </w:rPr>
            </w:pPr>
            <w:r w:rsidRPr="00D50FD0">
              <w:rPr>
                <w:rFonts w:eastAsia="Times New Roman" w:cs="Arial"/>
                <w:color w:val="0000FF"/>
                <w:sz w:val="16"/>
                <w:szCs w:val="16"/>
                <w:lang w:val="en-US"/>
              </w:rPr>
              <w:t>And</w:t>
            </w:r>
            <w:r w:rsidRPr="00D50FD0">
              <w:rPr>
                <w:rFonts w:eastAsia="Times New Roman" w:cs="Arial"/>
                <w:sz w:val="16"/>
                <w:szCs w:val="16"/>
                <w:lang w:val="en-US"/>
              </w:rPr>
              <w:t xml:space="preserve"> the “</w:t>
            </w:r>
            <w:r>
              <w:rPr>
                <w:rFonts w:eastAsia="Times New Roman" w:cs="Arial"/>
                <w:color w:val="000000"/>
                <w:sz w:val="16"/>
                <w:szCs w:val="16"/>
                <w:lang w:val="en-US"/>
              </w:rPr>
              <w:t>My Applications &amp; sites</w:t>
            </w:r>
            <w:r w:rsidRPr="00D50FD0">
              <w:rPr>
                <w:rFonts w:eastAsia="Times New Roman" w:cs="Arial"/>
                <w:sz w:val="16"/>
                <w:szCs w:val="16"/>
                <w:lang w:val="en-US"/>
              </w:rPr>
              <w:t>”</w:t>
            </w:r>
            <w:r>
              <w:rPr>
                <w:rFonts w:eastAsia="Times New Roman" w:cs="Arial"/>
                <w:sz w:val="16"/>
                <w:szCs w:val="16"/>
                <w:lang w:val="en-US"/>
              </w:rPr>
              <w:t xml:space="preserve"> default view is the most recent applications &amp; sites I added to my favorites</w:t>
            </w:r>
          </w:p>
          <w:p w14:paraId="7A41D189" w14:textId="77777777" w:rsidR="00AC3947" w:rsidRDefault="00AC3947" w:rsidP="00AC3947">
            <w:pPr>
              <w:textAlignment w:val="baseline"/>
              <w:rPr>
                <w:rFonts w:eastAsia="Times New Roman" w:cs="Arial"/>
                <w:sz w:val="16"/>
                <w:szCs w:val="16"/>
                <w:lang w:val="en-US"/>
              </w:rPr>
            </w:pPr>
            <w:r w:rsidRPr="006A1FD1">
              <w:rPr>
                <w:rFonts w:eastAsia="Times New Roman" w:cs="Arial"/>
                <w:color w:val="0000FF"/>
                <w:sz w:val="16"/>
                <w:szCs w:val="16"/>
                <w:lang w:val="en-US"/>
              </w:rPr>
              <w:t>And</w:t>
            </w:r>
            <w:r>
              <w:rPr>
                <w:rFonts w:eastAsia="Times New Roman" w:cs="Arial"/>
                <w:sz w:val="16"/>
                <w:szCs w:val="16"/>
                <w:lang w:val="en-US"/>
              </w:rPr>
              <w:t xml:space="preserve"> I have access to a “Manage” button next to “My applications &amp; sites” title</w:t>
            </w:r>
          </w:p>
          <w:p w14:paraId="122D34D0" w14:textId="77777777" w:rsidR="006A1FD1" w:rsidRDefault="006A1FD1" w:rsidP="00AC3947">
            <w:pPr>
              <w:textAlignment w:val="baseline"/>
              <w:rPr>
                <w:ins w:id="1799" w:author="Ghita Benotmane" w:date="2016-09-15T16:19:00Z"/>
                <w:rFonts w:eastAsia="Times New Roman" w:cs="Arial"/>
                <w:sz w:val="16"/>
                <w:szCs w:val="16"/>
                <w:lang w:val="en-US"/>
              </w:rPr>
            </w:pPr>
            <w:commentRangeStart w:id="1800"/>
            <w:r w:rsidRPr="008F59BB">
              <w:rPr>
                <w:rFonts w:eastAsia="Times New Roman" w:cs="Arial"/>
                <w:color w:val="0000FF"/>
                <w:sz w:val="16"/>
                <w:szCs w:val="16"/>
                <w:lang w:val="en-US"/>
              </w:rPr>
              <w:t xml:space="preserve">And </w:t>
            </w:r>
            <w:r>
              <w:rPr>
                <w:rFonts w:eastAsia="Times New Roman" w:cs="Arial"/>
                <w:sz w:val="16"/>
                <w:szCs w:val="16"/>
                <w:lang w:val="en-US"/>
              </w:rPr>
              <w:t>by default I have a list of favorite applications and site defined by Intranet publishers</w:t>
            </w:r>
            <w:commentRangeEnd w:id="1800"/>
            <w:r>
              <w:rPr>
                <w:rStyle w:val="CommentReference"/>
              </w:rPr>
              <w:commentReference w:id="1800"/>
            </w:r>
          </w:p>
          <w:p w14:paraId="04589D76" w14:textId="125652AD" w:rsidR="008F59BB" w:rsidRPr="008F59BB" w:rsidRDefault="008F59BB" w:rsidP="008F59BB">
            <w:pPr>
              <w:textAlignment w:val="baseline"/>
              <w:rPr>
                <w:rFonts w:eastAsia="Times New Roman" w:cs="Arial"/>
                <w:color w:val="0000FF"/>
                <w:sz w:val="16"/>
                <w:szCs w:val="16"/>
                <w:lang w:val="en-US"/>
              </w:rPr>
            </w:pPr>
            <w:ins w:id="1801" w:author="Ghita Benotmane" w:date="2016-09-15T16:19:00Z">
              <w:r w:rsidRPr="008F59BB">
                <w:rPr>
                  <w:rFonts w:eastAsia="Times New Roman" w:cs="Arial"/>
                  <w:color w:val="0000FF"/>
                  <w:sz w:val="16"/>
                  <w:szCs w:val="16"/>
                  <w:lang w:val="en-US"/>
                </w:rPr>
                <w:t xml:space="preserve">And </w:t>
              </w:r>
              <w:r w:rsidRPr="00D737DE">
                <w:rPr>
                  <w:rFonts w:eastAsia="Times New Roman" w:cs="Arial"/>
                  <w:color w:val="122632" w:themeColor="text1"/>
                  <w:sz w:val="16"/>
                  <w:szCs w:val="16"/>
                  <w:lang w:val="en-US"/>
                </w:rPr>
                <w:t xml:space="preserve">if there are no </w:t>
              </w:r>
              <w:r>
                <w:rPr>
                  <w:rFonts w:eastAsia="Times New Roman" w:cs="Arial"/>
                  <w:color w:val="122632" w:themeColor="text1"/>
                  <w:sz w:val="16"/>
                  <w:szCs w:val="16"/>
                  <w:lang w:val="en-US"/>
                </w:rPr>
                <w:t>sites or applications</w:t>
              </w:r>
              <w:r w:rsidRPr="00D737DE">
                <w:rPr>
                  <w:rFonts w:eastAsia="Times New Roman" w:cs="Arial"/>
                  <w:color w:val="122632" w:themeColor="text1"/>
                  <w:sz w:val="16"/>
                  <w:szCs w:val="16"/>
                  <w:lang w:val="en-US"/>
                </w:rPr>
                <w:t xml:space="preserve"> to display, display following message instead: “There are no </w:t>
              </w:r>
              <w:r>
                <w:rPr>
                  <w:rFonts w:eastAsia="Times New Roman" w:cs="Arial"/>
                  <w:color w:val="122632" w:themeColor="text1"/>
                  <w:sz w:val="16"/>
                  <w:szCs w:val="16"/>
                  <w:lang w:val="en-US"/>
                </w:rPr>
                <w:t>applications or sites</w:t>
              </w:r>
              <w:r w:rsidRPr="00D737DE">
                <w:rPr>
                  <w:rFonts w:eastAsia="Times New Roman" w:cs="Arial"/>
                  <w:color w:val="122632" w:themeColor="text1"/>
                  <w:sz w:val="16"/>
                  <w:szCs w:val="16"/>
                  <w:lang w:val="en-US"/>
                </w:rPr>
                <w:t xml:space="preserve"> in your favorites yet.” </w:t>
              </w:r>
            </w:ins>
          </w:p>
        </w:tc>
        <w:tc>
          <w:tcPr>
            <w:tcW w:w="884" w:type="dxa"/>
          </w:tcPr>
          <w:p w14:paraId="569D7AC7" w14:textId="77777777" w:rsidR="00AC3947" w:rsidRPr="00387D6C" w:rsidRDefault="00AC3947" w:rsidP="00AC3947">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AC3947" w:rsidDel="00F33CEA" w14:paraId="1356FB19" w14:textId="1314054D" w:rsidTr="00FB5D33">
        <w:trPr>
          <w:trHeight w:val="507"/>
          <w:del w:id="1802" w:author="Ghita Benotmane" w:date="2016-09-09T09:49:00Z"/>
        </w:trPr>
        <w:tc>
          <w:tcPr>
            <w:tcW w:w="710" w:type="dxa"/>
          </w:tcPr>
          <w:p w14:paraId="1AFF0272" w14:textId="74A94319" w:rsidR="00AC3947" w:rsidDel="00F33CEA" w:rsidRDefault="00AC3947" w:rsidP="00AC3947">
            <w:pPr>
              <w:jc w:val="right"/>
              <w:rPr>
                <w:del w:id="1803" w:author="Ghita Benotmane" w:date="2016-09-09T09:49:00Z"/>
                <w:rFonts w:eastAsia="Arial" w:cs="Arial"/>
                <w:sz w:val="16"/>
                <w:szCs w:val="16"/>
              </w:rPr>
            </w:pPr>
            <w:del w:id="1804" w:author="Ghita Benotmane" w:date="2016-09-09T09:49:00Z">
              <w:r w:rsidRPr="00410622" w:rsidDel="00F33CEA">
                <w:rPr>
                  <w:rFonts w:eastAsia="Arial" w:cs="Arial"/>
                  <w:sz w:val="16"/>
                  <w:szCs w:val="16"/>
                </w:rPr>
                <w:delText>14.2</w:delText>
              </w:r>
              <w:r w:rsidR="00BA17C1" w:rsidDel="00F33CEA">
                <w:rPr>
                  <w:rFonts w:eastAsia="Arial" w:cs="Arial"/>
                  <w:sz w:val="16"/>
                  <w:szCs w:val="16"/>
                </w:rPr>
                <w:delText>.</w:delText>
              </w:r>
              <w:commentRangeStart w:id="1805"/>
              <w:r w:rsidR="00BA17C1" w:rsidDel="00F33CEA">
                <w:rPr>
                  <w:rFonts w:eastAsia="Arial" w:cs="Arial"/>
                  <w:sz w:val="16"/>
                  <w:szCs w:val="16"/>
                </w:rPr>
                <w:delText>3</w:delText>
              </w:r>
            </w:del>
            <w:commentRangeEnd w:id="1805"/>
            <w:r w:rsidR="00F33CEA">
              <w:rPr>
                <w:rStyle w:val="CommentReference"/>
              </w:rPr>
              <w:commentReference w:id="1805"/>
            </w:r>
            <w:del w:id="1806" w:author="Ghita Benotmane" w:date="2016-09-09T09:49:00Z">
              <w:r w:rsidRPr="00410622" w:rsidDel="00F33CEA">
                <w:rPr>
                  <w:rFonts w:eastAsia="Arial" w:cs="Arial"/>
                  <w:sz w:val="16"/>
                  <w:szCs w:val="16"/>
                </w:rPr>
                <w:delText>.</w:delText>
              </w:r>
            </w:del>
          </w:p>
        </w:tc>
        <w:tc>
          <w:tcPr>
            <w:tcW w:w="1417" w:type="dxa"/>
            <w:gridSpan w:val="2"/>
            <w:shd w:val="clear" w:color="auto" w:fill="FFFFFF" w:themeFill="background1"/>
          </w:tcPr>
          <w:p w14:paraId="440D9E2A" w14:textId="43465FC6" w:rsidR="00AC3947" w:rsidDel="00F33CEA" w:rsidRDefault="00AC3947" w:rsidP="00AC3947">
            <w:pPr>
              <w:rPr>
                <w:del w:id="1807" w:author="Ghita Benotmane" w:date="2016-09-09T09:49:00Z"/>
                <w:rFonts w:asciiTheme="minorHAnsi" w:eastAsiaTheme="minorEastAsia" w:hAnsiTheme="minorHAnsi"/>
                <w:b/>
                <w:bCs/>
                <w:color w:val="000000"/>
                <w:sz w:val="16"/>
                <w:szCs w:val="16"/>
                <w:lang w:val="en-US"/>
              </w:rPr>
            </w:pPr>
            <w:del w:id="1808" w:author="Ghita Benotmane" w:date="2016-09-09T09:49:00Z">
              <w:r w:rsidRPr="00A12EFF" w:rsidDel="00F33CEA">
                <w:rPr>
                  <w:rFonts w:asciiTheme="minorHAnsi" w:eastAsiaTheme="minorEastAsia" w:hAnsiTheme="minorHAnsi"/>
                  <w:b/>
                  <w:bCs/>
                  <w:color w:val="000000"/>
                  <w:sz w:val="16"/>
                  <w:szCs w:val="16"/>
                  <w:lang w:val="en-US"/>
                </w:rPr>
                <w:delText>My Favorites</w:delText>
              </w:r>
            </w:del>
          </w:p>
        </w:tc>
        <w:tc>
          <w:tcPr>
            <w:tcW w:w="1559" w:type="dxa"/>
          </w:tcPr>
          <w:p w14:paraId="5979876D" w14:textId="42ED8843" w:rsidR="00AC3947" w:rsidRPr="004B31AB" w:rsidDel="00F33CEA" w:rsidRDefault="00AC3947" w:rsidP="00AC3947">
            <w:pPr>
              <w:rPr>
                <w:del w:id="1809" w:author="Ghita Benotmane" w:date="2016-09-09T09:49:00Z"/>
                <w:rFonts w:asciiTheme="minorHAnsi" w:eastAsia="Times New Roman" w:hAnsiTheme="minorHAnsi" w:cstheme="minorHAnsi"/>
                <w:color w:val="000000"/>
                <w:sz w:val="16"/>
                <w:szCs w:val="16"/>
                <w:lang w:val="en-US"/>
              </w:rPr>
            </w:pPr>
            <w:del w:id="1810" w:author="Ghita Benotmane" w:date="2016-09-09T09:49:00Z">
              <w:r w:rsidRPr="004B31AB" w:rsidDel="00F33CEA">
                <w:rPr>
                  <w:rFonts w:asciiTheme="minorHAnsi" w:eastAsiaTheme="minorEastAsia" w:hAnsiTheme="minorHAnsi"/>
                  <w:bCs/>
                  <w:color w:val="000000"/>
                  <w:sz w:val="16"/>
                  <w:szCs w:val="16"/>
                  <w:lang w:val="en-US"/>
                </w:rPr>
                <w:delText>Manage my  applications &amp; sites</w:delText>
              </w:r>
            </w:del>
          </w:p>
        </w:tc>
        <w:tc>
          <w:tcPr>
            <w:tcW w:w="4962" w:type="dxa"/>
          </w:tcPr>
          <w:p w14:paraId="264D3618" w14:textId="4249D688" w:rsidR="00AC3947" w:rsidRPr="00D50FD0" w:rsidDel="00F33CEA" w:rsidRDefault="00AC3947" w:rsidP="00AC3947">
            <w:pPr>
              <w:textAlignment w:val="baseline"/>
              <w:rPr>
                <w:del w:id="1811" w:author="Ghita Benotmane" w:date="2016-09-09T09:49:00Z"/>
                <w:rFonts w:ascii="Segoe UI" w:eastAsia="Times New Roman" w:hAnsi="Segoe UI" w:cs="Segoe UI"/>
                <w:sz w:val="12"/>
                <w:szCs w:val="12"/>
                <w:lang w:val="en-US"/>
              </w:rPr>
            </w:pPr>
            <w:del w:id="1812" w:author="Ghita Benotmane" w:date="2016-09-09T09:49:00Z">
              <w:r w:rsidRPr="00D50FD0" w:rsidDel="00F33CEA">
                <w:rPr>
                  <w:rFonts w:eastAsia="Times New Roman" w:cs="Arial"/>
                  <w:color w:val="0000FF"/>
                  <w:sz w:val="16"/>
                  <w:szCs w:val="16"/>
                  <w:lang w:val="en-US"/>
                </w:rPr>
                <w:delText xml:space="preserve">Given </w:delText>
              </w:r>
              <w:r w:rsidRPr="00D50FD0" w:rsidDel="00F33CEA">
                <w:rPr>
                  <w:rFonts w:eastAsia="Times New Roman" w:cs="Arial"/>
                  <w:sz w:val="16"/>
                  <w:szCs w:val="16"/>
                  <w:lang w:val="en-US"/>
                </w:rPr>
                <w:delText>that I am a logged user </w:delText>
              </w:r>
            </w:del>
          </w:p>
          <w:p w14:paraId="7B20F3DB" w14:textId="41A17D7B" w:rsidR="00AC3947" w:rsidDel="00F33CEA" w:rsidRDefault="00AC3947" w:rsidP="00AC3947">
            <w:pPr>
              <w:textAlignment w:val="baseline"/>
              <w:rPr>
                <w:del w:id="1813" w:author="Ghita Benotmane" w:date="2016-09-09T09:49:00Z"/>
                <w:rFonts w:eastAsia="Times New Roman" w:cs="Arial"/>
                <w:sz w:val="16"/>
                <w:szCs w:val="16"/>
                <w:lang w:val="en-US"/>
              </w:rPr>
            </w:pPr>
            <w:del w:id="1814" w:author="Ghita Benotmane" w:date="2016-09-09T09:49:00Z">
              <w:r w:rsidDel="00F33CEA">
                <w:rPr>
                  <w:rFonts w:eastAsia="Times New Roman" w:cs="Arial"/>
                  <w:color w:val="0000FF"/>
                  <w:sz w:val="16"/>
                  <w:szCs w:val="16"/>
                  <w:lang w:val="en-US"/>
                </w:rPr>
                <w:delText>When</w:delText>
              </w:r>
              <w:r w:rsidRPr="00D50FD0" w:rsidDel="00F33CEA">
                <w:rPr>
                  <w:rFonts w:eastAsia="Times New Roman" w:cs="Arial"/>
                  <w:sz w:val="16"/>
                  <w:szCs w:val="16"/>
                  <w:lang w:val="en-US"/>
                </w:rPr>
                <w:delText xml:space="preserve"> </w:delText>
              </w:r>
              <w:r w:rsidRPr="00D50FD0" w:rsidDel="00F33CEA">
                <w:rPr>
                  <w:rFonts w:eastAsia="Times New Roman" w:cs="Arial"/>
                  <w:color w:val="000000"/>
                  <w:sz w:val="16"/>
                  <w:szCs w:val="16"/>
                  <w:lang w:val="en-US"/>
                </w:rPr>
                <w:delText xml:space="preserve">I am on </w:delText>
              </w:r>
              <w:r w:rsidRPr="00D50FD0" w:rsidDel="00F33CEA">
                <w:rPr>
                  <w:rFonts w:eastAsia="Times New Roman" w:cs="Arial"/>
                  <w:sz w:val="16"/>
                  <w:szCs w:val="16"/>
                  <w:lang w:val="en-US"/>
                </w:rPr>
                <w:delText>“</w:delText>
              </w:r>
              <w:r w:rsidDel="00F33CEA">
                <w:rPr>
                  <w:rFonts w:eastAsia="Times New Roman" w:cs="Arial"/>
                  <w:sz w:val="16"/>
                  <w:szCs w:val="16"/>
                  <w:lang w:val="en-US"/>
                </w:rPr>
                <w:delText>My Favorites</w:delText>
              </w:r>
              <w:r w:rsidRPr="00D50FD0" w:rsidDel="00F33CEA">
                <w:rPr>
                  <w:rFonts w:eastAsia="Times New Roman" w:cs="Arial"/>
                  <w:sz w:val="16"/>
                  <w:szCs w:val="16"/>
                  <w:lang w:val="en-US"/>
                </w:rPr>
                <w:delText>” page</w:delText>
              </w:r>
              <w:r w:rsidDel="00F33CEA">
                <w:rPr>
                  <w:rFonts w:eastAsia="Times New Roman" w:cs="Arial"/>
                  <w:sz w:val="16"/>
                  <w:szCs w:val="16"/>
                  <w:lang w:val="en-US"/>
                </w:rPr>
                <w:delText>s</w:delText>
              </w:r>
            </w:del>
          </w:p>
          <w:p w14:paraId="3A382127" w14:textId="3D1F4E2B" w:rsidR="00AC3947" w:rsidDel="00F33CEA" w:rsidRDefault="00AC3947" w:rsidP="00AC3947">
            <w:pPr>
              <w:textAlignment w:val="baseline"/>
              <w:rPr>
                <w:del w:id="1815" w:author="Ghita Benotmane" w:date="2016-09-09T09:49:00Z"/>
                <w:rFonts w:eastAsia="Times New Roman" w:cs="Arial"/>
                <w:sz w:val="16"/>
                <w:szCs w:val="16"/>
                <w:lang w:val="en-US"/>
              </w:rPr>
            </w:pPr>
            <w:del w:id="1816" w:author="Ghita Benotmane" w:date="2016-09-09T09:49:00Z">
              <w:r w:rsidRPr="00F8427B" w:rsidDel="00F33CEA">
                <w:rPr>
                  <w:rFonts w:eastAsia="Times New Roman" w:cs="Arial"/>
                  <w:color w:val="0000FF"/>
                  <w:sz w:val="16"/>
                  <w:szCs w:val="16"/>
                  <w:lang w:val="en-US"/>
                </w:rPr>
                <w:delText>Then</w:delText>
              </w:r>
              <w:r w:rsidDel="00F33CEA">
                <w:rPr>
                  <w:rFonts w:eastAsia="Times New Roman" w:cs="Arial"/>
                  <w:sz w:val="16"/>
                  <w:szCs w:val="16"/>
                  <w:lang w:val="en-US"/>
                </w:rPr>
                <w:delText xml:space="preserve"> I see the section “My applications </w:delText>
              </w:r>
              <w:r w:rsidR="006B611F" w:rsidDel="00F33CEA">
                <w:rPr>
                  <w:rFonts w:eastAsia="Times New Roman" w:cs="Arial"/>
                  <w:sz w:val="16"/>
                  <w:szCs w:val="16"/>
                  <w:lang w:val="en-US"/>
                </w:rPr>
                <w:delText>&amp;</w:delText>
              </w:r>
              <w:r w:rsidDel="00F33CEA">
                <w:rPr>
                  <w:rFonts w:eastAsia="Times New Roman" w:cs="Arial"/>
                  <w:sz w:val="16"/>
                  <w:szCs w:val="16"/>
                  <w:lang w:val="en-US"/>
                </w:rPr>
                <w:delText xml:space="preserve"> sites” with a paginated list view of all the applications &amp; sites I added to my favorites</w:delText>
              </w:r>
            </w:del>
          </w:p>
          <w:p w14:paraId="165CB41B" w14:textId="7424CBDA" w:rsidR="00AC3947" w:rsidDel="00F33CEA" w:rsidRDefault="00AC3947" w:rsidP="00AC3947">
            <w:pPr>
              <w:textAlignment w:val="baseline"/>
              <w:rPr>
                <w:del w:id="1817" w:author="Ghita Benotmane" w:date="2016-09-09T09:49:00Z"/>
                <w:rFonts w:eastAsia="Times New Roman" w:cs="Arial"/>
                <w:sz w:val="16"/>
                <w:szCs w:val="16"/>
                <w:lang w:val="en-US"/>
              </w:rPr>
            </w:pPr>
            <w:del w:id="1818" w:author="Ghita Benotmane" w:date="2016-09-09T09:49:00Z">
              <w:r w:rsidDel="00F33CEA">
                <w:rPr>
                  <w:rFonts w:eastAsia="Times New Roman" w:cs="Arial"/>
                  <w:color w:val="0000FF"/>
                  <w:sz w:val="16"/>
                  <w:szCs w:val="16"/>
                  <w:lang w:val="en-US"/>
                </w:rPr>
                <w:delText xml:space="preserve">When </w:delText>
              </w:r>
              <w:r w:rsidRPr="00D50FD0" w:rsidDel="00F33CEA">
                <w:rPr>
                  <w:rFonts w:eastAsia="Times New Roman" w:cs="Arial"/>
                  <w:color w:val="000000"/>
                  <w:sz w:val="16"/>
                  <w:szCs w:val="16"/>
                  <w:lang w:val="en-US"/>
                </w:rPr>
                <w:delText xml:space="preserve">I </w:delText>
              </w:r>
              <w:r w:rsidDel="00F33CEA">
                <w:rPr>
                  <w:rFonts w:eastAsia="Times New Roman" w:cs="Arial"/>
                  <w:color w:val="000000"/>
                  <w:sz w:val="16"/>
                  <w:szCs w:val="16"/>
                  <w:lang w:val="en-US"/>
                </w:rPr>
                <w:delText>click</w:delText>
              </w:r>
              <w:r w:rsidRPr="00D50FD0" w:rsidDel="00F33CEA">
                <w:rPr>
                  <w:rFonts w:eastAsia="Times New Roman" w:cs="Arial"/>
                  <w:color w:val="000000"/>
                  <w:sz w:val="16"/>
                  <w:szCs w:val="16"/>
                  <w:lang w:val="en-US"/>
                </w:rPr>
                <w:delText xml:space="preserve"> on the</w:delText>
              </w:r>
              <w:r w:rsidRPr="00D50FD0" w:rsidDel="00F33CEA">
                <w:rPr>
                  <w:rFonts w:eastAsia="Times New Roman" w:cs="Arial"/>
                  <w:sz w:val="16"/>
                  <w:szCs w:val="16"/>
                  <w:lang w:val="en-US"/>
                </w:rPr>
                <w:delText xml:space="preserve"> “</w:delText>
              </w:r>
              <w:r w:rsidDel="00F33CEA">
                <w:rPr>
                  <w:rFonts w:eastAsia="Times New Roman" w:cs="Arial"/>
                  <w:sz w:val="16"/>
                  <w:szCs w:val="16"/>
                  <w:lang w:val="en-US"/>
                </w:rPr>
                <w:delText>Manage</w:delText>
              </w:r>
              <w:r w:rsidRPr="00D50FD0" w:rsidDel="00F33CEA">
                <w:rPr>
                  <w:rFonts w:eastAsia="Times New Roman" w:cs="Arial"/>
                  <w:sz w:val="16"/>
                  <w:szCs w:val="16"/>
                  <w:lang w:val="en-US"/>
                </w:rPr>
                <w:delText xml:space="preserve">” </w:delText>
              </w:r>
              <w:r w:rsidDel="00F33CEA">
                <w:rPr>
                  <w:rFonts w:eastAsia="Times New Roman" w:cs="Arial"/>
                  <w:sz w:val="16"/>
                  <w:szCs w:val="16"/>
                  <w:lang w:val="en-US"/>
                </w:rPr>
                <w:delText>button</w:delText>
              </w:r>
            </w:del>
          </w:p>
          <w:p w14:paraId="7D76289A" w14:textId="68E0F725" w:rsidR="00AC3947" w:rsidDel="00F33CEA" w:rsidRDefault="00AC3947" w:rsidP="00AC3947">
            <w:pPr>
              <w:textAlignment w:val="baseline"/>
              <w:rPr>
                <w:del w:id="1819" w:author="Ghita Benotmane" w:date="2016-09-09T09:49:00Z"/>
                <w:rFonts w:eastAsia="Times New Roman" w:cs="Arial"/>
                <w:sz w:val="16"/>
                <w:szCs w:val="16"/>
                <w:lang w:val="en-US"/>
              </w:rPr>
            </w:pPr>
            <w:del w:id="1820" w:author="Ghita Benotmane" w:date="2016-09-09T09:49:00Z">
              <w:r w:rsidRPr="000D23B7" w:rsidDel="00F33CEA">
                <w:rPr>
                  <w:rFonts w:eastAsia="Times New Roman" w:cs="Arial"/>
                  <w:color w:val="0000FF"/>
                  <w:sz w:val="16"/>
                  <w:szCs w:val="16"/>
                  <w:lang w:val="en-US"/>
                </w:rPr>
                <w:delText>Then</w:delText>
              </w:r>
              <w:r w:rsidDel="00F33CEA">
                <w:rPr>
                  <w:rFonts w:eastAsia="Times New Roman" w:cs="Arial"/>
                  <w:sz w:val="16"/>
                  <w:szCs w:val="16"/>
                  <w:lang w:val="en-US"/>
                </w:rPr>
                <w:delText xml:space="preserve"> a lightbox opens with a search box </w:delText>
              </w:r>
              <w:r w:rsidR="006B611F" w:rsidDel="00F33CEA">
                <w:rPr>
                  <w:rFonts w:eastAsia="Times New Roman" w:cs="Arial"/>
                  <w:sz w:val="16"/>
                  <w:szCs w:val="16"/>
                  <w:lang w:val="en-US"/>
                </w:rPr>
                <w:delText>linked to</w:delText>
              </w:r>
              <w:r w:rsidDel="00F33CEA">
                <w:rPr>
                  <w:rFonts w:eastAsia="Times New Roman" w:cs="Arial"/>
                  <w:sz w:val="16"/>
                  <w:szCs w:val="16"/>
                  <w:lang w:val="en-US"/>
                </w:rPr>
                <w:delText xml:space="preserve"> the database of applications &amp; sites available</w:delText>
              </w:r>
              <w:r w:rsidR="006B611F" w:rsidDel="00F33CEA">
                <w:rPr>
                  <w:rFonts w:eastAsia="Times New Roman" w:cs="Arial"/>
                  <w:sz w:val="16"/>
                  <w:szCs w:val="16"/>
                  <w:lang w:val="en-US"/>
                </w:rPr>
                <w:delText xml:space="preserve"> for Intranet users,</w:delText>
              </w:r>
              <w:r w:rsidDel="00F33CEA">
                <w:rPr>
                  <w:rFonts w:eastAsia="Times New Roman" w:cs="Arial"/>
                  <w:sz w:val="16"/>
                  <w:szCs w:val="16"/>
                  <w:lang w:val="en-US"/>
                </w:rPr>
                <w:delText xml:space="preserve"> and </w:delText>
              </w:r>
              <w:r w:rsidR="006B611F" w:rsidDel="00F33CEA">
                <w:rPr>
                  <w:rFonts w:eastAsia="Times New Roman" w:cs="Arial"/>
                  <w:sz w:val="16"/>
                  <w:szCs w:val="16"/>
                  <w:lang w:val="en-US"/>
                </w:rPr>
                <w:delText>the list of</w:delText>
              </w:r>
              <w:r w:rsidDel="00F33CEA">
                <w:rPr>
                  <w:rFonts w:eastAsia="Times New Roman" w:cs="Arial"/>
                  <w:sz w:val="16"/>
                  <w:szCs w:val="16"/>
                  <w:lang w:val="en-US"/>
                </w:rPr>
                <w:delText xml:space="preserve"> applications and sites</w:delText>
              </w:r>
              <w:r w:rsidR="006B611F" w:rsidDel="00F33CEA">
                <w:rPr>
                  <w:rFonts w:eastAsia="Times New Roman" w:cs="Arial"/>
                  <w:sz w:val="16"/>
                  <w:szCs w:val="16"/>
                  <w:lang w:val="en-US"/>
                </w:rPr>
                <w:delText xml:space="preserve"> I already added to my favorites</w:delText>
              </w:r>
            </w:del>
          </w:p>
          <w:p w14:paraId="39009003" w14:textId="0E904B42" w:rsidR="00AC3947" w:rsidDel="00F33CEA" w:rsidRDefault="00AC3947" w:rsidP="00AC3947">
            <w:pPr>
              <w:textAlignment w:val="baseline"/>
              <w:rPr>
                <w:del w:id="1821" w:author="Ghita Benotmane" w:date="2016-09-09T09:49:00Z"/>
                <w:rFonts w:eastAsia="Times New Roman" w:cs="Arial"/>
                <w:sz w:val="16"/>
                <w:szCs w:val="16"/>
                <w:lang w:val="en-US"/>
              </w:rPr>
            </w:pPr>
            <w:del w:id="1822" w:author="Ghita Benotmane" w:date="2016-09-09T09:49:00Z">
              <w:r w:rsidRPr="000D23B7" w:rsidDel="00F33CEA">
                <w:rPr>
                  <w:rFonts w:eastAsia="Times New Roman" w:cs="Arial"/>
                  <w:color w:val="0000FF"/>
                  <w:sz w:val="16"/>
                  <w:szCs w:val="16"/>
                  <w:lang w:val="en-US"/>
                </w:rPr>
                <w:delText>When</w:delText>
              </w:r>
              <w:r w:rsidDel="00F33CEA">
                <w:rPr>
                  <w:rFonts w:eastAsia="Times New Roman" w:cs="Arial"/>
                  <w:sz w:val="16"/>
                  <w:szCs w:val="16"/>
                  <w:lang w:val="en-US"/>
                </w:rPr>
                <w:delText xml:space="preserve"> I search for an app</w:delText>
              </w:r>
              <w:r w:rsidR="006B611F" w:rsidDel="00F33CEA">
                <w:rPr>
                  <w:rFonts w:eastAsia="Times New Roman" w:cs="Arial"/>
                  <w:sz w:val="16"/>
                  <w:szCs w:val="16"/>
                  <w:lang w:val="en-US"/>
                </w:rPr>
                <w:delText>lication or a site</w:delText>
              </w:r>
              <w:r w:rsidDel="00F33CEA">
                <w:rPr>
                  <w:rFonts w:eastAsia="Times New Roman" w:cs="Arial"/>
                  <w:sz w:val="16"/>
                  <w:szCs w:val="16"/>
                  <w:lang w:val="en-US"/>
                </w:rPr>
                <w:delText xml:space="preserve"> on the database</w:delText>
              </w:r>
            </w:del>
          </w:p>
          <w:p w14:paraId="65A18480" w14:textId="61E11EB2" w:rsidR="00AC3947" w:rsidDel="00F33CEA" w:rsidRDefault="00AC3947" w:rsidP="00AC3947">
            <w:pPr>
              <w:textAlignment w:val="baseline"/>
              <w:rPr>
                <w:del w:id="1823" w:author="Ghita Benotmane" w:date="2016-09-09T09:49:00Z"/>
                <w:rFonts w:eastAsia="Times New Roman" w:cs="Arial"/>
                <w:sz w:val="16"/>
                <w:szCs w:val="16"/>
                <w:lang w:val="en-US"/>
              </w:rPr>
            </w:pPr>
            <w:del w:id="1824" w:author="Ghita Benotmane" w:date="2016-09-09T09:49:00Z">
              <w:r w:rsidRPr="000D23B7" w:rsidDel="00F33CEA">
                <w:rPr>
                  <w:rFonts w:eastAsia="Times New Roman" w:cs="Arial"/>
                  <w:color w:val="0000FF"/>
                  <w:sz w:val="16"/>
                  <w:szCs w:val="16"/>
                  <w:lang w:val="en-US"/>
                </w:rPr>
                <w:delText>Then</w:delText>
              </w:r>
              <w:r w:rsidDel="00F33CEA">
                <w:rPr>
                  <w:rFonts w:eastAsia="Times New Roman" w:cs="Arial"/>
                  <w:sz w:val="16"/>
                  <w:szCs w:val="16"/>
                  <w:lang w:val="en-US"/>
                </w:rPr>
                <w:delText xml:space="preserve"> the system displays results in the lightbox</w:delText>
              </w:r>
            </w:del>
          </w:p>
          <w:p w14:paraId="0065124C" w14:textId="450165A4" w:rsidR="00AC3947" w:rsidDel="00F33CEA" w:rsidRDefault="00AC3947" w:rsidP="00AC3947">
            <w:pPr>
              <w:textAlignment w:val="baseline"/>
              <w:rPr>
                <w:del w:id="1825" w:author="Ghita Benotmane" w:date="2016-09-09T09:49:00Z"/>
                <w:rFonts w:eastAsia="Times New Roman" w:cs="Arial"/>
                <w:sz w:val="16"/>
                <w:szCs w:val="16"/>
                <w:lang w:val="en-US"/>
              </w:rPr>
            </w:pPr>
            <w:del w:id="1826" w:author="Ghita Benotmane" w:date="2016-09-09T09:49:00Z">
              <w:r w:rsidRPr="000D23B7" w:rsidDel="00F33CEA">
                <w:rPr>
                  <w:rFonts w:eastAsia="Times New Roman" w:cs="Arial"/>
                  <w:color w:val="0000FF"/>
                  <w:sz w:val="16"/>
                  <w:szCs w:val="16"/>
                  <w:lang w:val="en-US"/>
                </w:rPr>
                <w:delText>When</w:delText>
              </w:r>
              <w:r w:rsidDel="00F33CEA">
                <w:rPr>
                  <w:rFonts w:eastAsia="Times New Roman" w:cs="Arial"/>
                  <w:sz w:val="16"/>
                  <w:szCs w:val="16"/>
                  <w:lang w:val="en-US"/>
                </w:rPr>
                <w:delText xml:space="preserve"> I click on the favorite button on one or more results</w:delText>
              </w:r>
            </w:del>
          </w:p>
          <w:p w14:paraId="05A99397" w14:textId="140E9D42" w:rsidR="00AC3947" w:rsidDel="00F33CEA" w:rsidRDefault="00AC3947" w:rsidP="00AC3947">
            <w:pPr>
              <w:textAlignment w:val="baseline"/>
              <w:rPr>
                <w:del w:id="1827" w:author="Ghita Benotmane" w:date="2016-09-09T09:49:00Z"/>
                <w:rFonts w:eastAsia="Times New Roman" w:cs="Arial"/>
                <w:sz w:val="16"/>
                <w:szCs w:val="16"/>
                <w:lang w:val="en-US"/>
              </w:rPr>
            </w:pPr>
            <w:del w:id="1828" w:author="Ghita Benotmane" w:date="2016-09-09T09:49:00Z">
              <w:r w:rsidRPr="00FB2131" w:rsidDel="00F33CEA">
                <w:rPr>
                  <w:rFonts w:eastAsia="Times New Roman" w:cs="Arial"/>
                  <w:color w:val="0000FF"/>
                  <w:sz w:val="16"/>
                  <w:szCs w:val="16"/>
                  <w:lang w:val="en-US"/>
                </w:rPr>
                <w:delText>Then</w:delText>
              </w:r>
              <w:r w:rsidDel="00F33CEA">
                <w:rPr>
                  <w:rFonts w:eastAsia="Times New Roman" w:cs="Arial"/>
                  <w:sz w:val="16"/>
                  <w:szCs w:val="16"/>
                  <w:lang w:val="en-US"/>
                </w:rPr>
                <w:delText xml:space="preserve"> the new added site or application is displayed in my current list of applications </w:delText>
              </w:r>
            </w:del>
          </w:p>
          <w:p w14:paraId="558FBBB4" w14:textId="12C46D24" w:rsidR="006B611F" w:rsidDel="00F33CEA" w:rsidRDefault="006B611F" w:rsidP="00AC3947">
            <w:pPr>
              <w:textAlignment w:val="baseline"/>
              <w:rPr>
                <w:del w:id="1829" w:author="Ghita Benotmane" w:date="2016-09-09T09:49:00Z"/>
                <w:rFonts w:eastAsia="Times New Roman" w:cs="Arial"/>
                <w:sz w:val="16"/>
                <w:szCs w:val="16"/>
                <w:lang w:val="en-US"/>
              </w:rPr>
            </w:pPr>
            <w:del w:id="1830" w:author="Ghita Benotmane" w:date="2016-09-09T09:49:00Z">
              <w:r w:rsidRPr="006B611F" w:rsidDel="00F33CEA">
                <w:rPr>
                  <w:rFonts w:eastAsia="Times New Roman" w:cs="Arial"/>
                  <w:color w:val="0000FF"/>
                  <w:sz w:val="16"/>
                  <w:szCs w:val="16"/>
                  <w:lang w:val="en-US"/>
                </w:rPr>
                <w:delText xml:space="preserve">When </w:delText>
              </w:r>
              <w:r w:rsidDel="00F33CEA">
                <w:rPr>
                  <w:rFonts w:eastAsia="Times New Roman" w:cs="Arial"/>
                  <w:sz w:val="16"/>
                  <w:szCs w:val="16"/>
                  <w:lang w:val="en-US"/>
                </w:rPr>
                <w:delText>I click on the remove from favorite button on the list of applications &amp; sites added to my favorites</w:delText>
              </w:r>
            </w:del>
          </w:p>
          <w:p w14:paraId="2ED4740C" w14:textId="000D2626" w:rsidR="006B611F" w:rsidDel="00F33CEA" w:rsidRDefault="006B611F" w:rsidP="00AC3947">
            <w:pPr>
              <w:textAlignment w:val="baseline"/>
              <w:rPr>
                <w:del w:id="1831" w:author="Ghita Benotmane" w:date="2016-09-09T09:49:00Z"/>
                <w:rFonts w:eastAsia="Times New Roman" w:cs="Arial"/>
                <w:sz w:val="16"/>
                <w:szCs w:val="16"/>
                <w:lang w:val="en-US"/>
              </w:rPr>
            </w:pPr>
            <w:del w:id="1832" w:author="Ghita Benotmane" w:date="2016-09-09T09:49:00Z">
              <w:r w:rsidRPr="006B611F" w:rsidDel="00F33CEA">
                <w:rPr>
                  <w:rFonts w:eastAsia="Times New Roman" w:cs="Arial"/>
                  <w:color w:val="0000FF"/>
                  <w:sz w:val="16"/>
                  <w:szCs w:val="16"/>
                  <w:lang w:val="en-US"/>
                </w:rPr>
                <w:delText xml:space="preserve">Then </w:delText>
              </w:r>
              <w:r w:rsidRPr="00D50FD0" w:rsidDel="00F33CEA">
                <w:rPr>
                  <w:rFonts w:eastAsia="Times New Roman" w:cs="Arial"/>
                  <w:sz w:val="16"/>
                  <w:szCs w:val="16"/>
                  <w:lang w:val="en-US"/>
                </w:rPr>
                <w:delText xml:space="preserve">the system </w:delText>
              </w:r>
              <w:r w:rsidDel="00F33CEA">
                <w:rPr>
                  <w:rFonts w:eastAsia="Times New Roman" w:cs="Arial"/>
                  <w:sz w:val="16"/>
                  <w:szCs w:val="16"/>
                  <w:lang w:val="en-US"/>
                </w:rPr>
                <w:delText>asks me to confirm my action to remove the resource from my favorites</w:delText>
              </w:r>
            </w:del>
          </w:p>
          <w:p w14:paraId="3780DE21" w14:textId="45AC3CC0" w:rsidR="006B611F" w:rsidDel="00F33CEA" w:rsidRDefault="006B611F" w:rsidP="00AC3947">
            <w:pPr>
              <w:textAlignment w:val="baseline"/>
              <w:rPr>
                <w:del w:id="1833" w:author="Ghita Benotmane" w:date="2016-09-09T09:49:00Z"/>
                <w:rFonts w:eastAsia="Times New Roman" w:cs="Arial"/>
                <w:sz w:val="16"/>
                <w:szCs w:val="16"/>
                <w:lang w:val="en-US"/>
              </w:rPr>
            </w:pPr>
            <w:del w:id="1834" w:author="Ghita Benotmane" w:date="2016-09-09T09:49:00Z">
              <w:r w:rsidRPr="006B611F" w:rsidDel="00F33CEA">
                <w:rPr>
                  <w:rFonts w:eastAsia="Times New Roman" w:cs="Arial"/>
                  <w:color w:val="0000FF"/>
                  <w:sz w:val="16"/>
                  <w:szCs w:val="16"/>
                  <w:lang w:val="en-US"/>
                </w:rPr>
                <w:delText xml:space="preserve">When </w:delText>
              </w:r>
              <w:r w:rsidDel="00F33CEA">
                <w:rPr>
                  <w:rFonts w:eastAsia="Times New Roman" w:cs="Arial"/>
                  <w:sz w:val="16"/>
                  <w:szCs w:val="16"/>
                  <w:lang w:val="en-US"/>
                </w:rPr>
                <w:delText>I click “OK”</w:delText>
              </w:r>
            </w:del>
          </w:p>
          <w:p w14:paraId="407BA163" w14:textId="6F54D96D" w:rsidR="006B611F" w:rsidRPr="00FB2131" w:rsidDel="00F33CEA" w:rsidRDefault="006B611F" w:rsidP="00AC3947">
            <w:pPr>
              <w:textAlignment w:val="baseline"/>
              <w:rPr>
                <w:del w:id="1835" w:author="Ghita Benotmane" w:date="2016-09-09T09:49:00Z"/>
                <w:rFonts w:eastAsia="Times New Roman" w:cs="Arial"/>
                <w:sz w:val="16"/>
                <w:szCs w:val="16"/>
                <w:lang w:val="en-US"/>
              </w:rPr>
            </w:pPr>
            <w:del w:id="1836" w:author="Ghita Benotmane" w:date="2016-09-09T09:49:00Z">
              <w:r w:rsidRPr="006B611F" w:rsidDel="00F33CEA">
                <w:rPr>
                  <w:rFonts w:eastAsia="Times New Roman" w:cs="Arial"/>
                  <w:color w:val="0000FF"/>
                  <w:sz w:val="16"/>
                  <w:szCs w:val="16"/>
                  <w:lang w:val="en-US"/>
                </w:rPr>
                <w:delText xml:space="preserve">Then </w:delText>
              </w:r>
              <w:r w:rsidDel="00F33CEA">
                <w:rPr>
                  <w:rFonts w:eastAsia="Times New Roman" w:cs="Arial"/>
                  <w:sz w:val="16"/>
                  <w:szCs w:val="16"/>
                  <w:lang w:val="en-US"/>
                </w:rPr>
                <w:delText xml:space="preserve">the selected site or application is removed from my list of favorites </w:delText>
              </w:r>
            </w:del>
          </w:p>
        </w:tc>
        <w:tc>
          <w:tcPr>
            <w:tcW w:w="884" w:type="dxa"/>
          </w:tcPr>
          <w:p w14:paraId="61EB1A25" w14:textId="411D10A3" w:rsidR="00AC3947" w:rsidRPr="00387D6C" w:rsidDel="00F33CEA" w:rsidRDefault="00AC3947" w:rsidP="00AC3947">
            <w:pPr>
              <w:jc w:val="right"/>
              <w:rPr>
                <w:del w:id="1837" w:author="Ghita Benotmane" w:date="2016-09-09T09:49:00Z"/>
                <w:rFonts w:asciiTheme="minorHAnsi" w:eastAsia="Times New Roman" w:hAnsiTheme="minorHAnsi" w:cstheme="minorHAnsi"/>
                <w:color w:val="000000"/>
                <w:sz w:val="16"/>
                <w:szCs w:val="16"/>
                <w:lang w:val="en-US"/>
              </w:rPr>
            </w:pPr>
            <w:del w:id="1838" w:author="Ghita Benotmane" w:date="2016-09-09T09:49:00Z">
              <w:r w:rsidDel="00F33CEA">
                <w:rPr>
                  <w:rFonts w:asciiTheme="minorHAnsi" w:eastAsia="Times New Roman" w:hAnsiTheme="minorHAnsi" w:cstheme="minorHAnsi"/>
                  <w:color w:val="000000"/>
                  <w:sz w:val="16"/>
                  <w:szCs w:val="16"/>
                  <w:lang w:val="en-US"/>
                </w:rPr>
                <w:delText>1</w:delText>
              </w:r>
            </w:del>
          </w:p>
        </w:tc>
      </w:tr>
      <w:tr w:rsidR="00AC3947" w14:paraId="31A7F25F" w14:textId="77777777" w:rsidTr="00FB5D33">
        <w:trPr>
          <w:trHeight w:val="507"/>
        </w:trPr>
        <w:tc>
          <w:tcPr>
            <w:tcW w:w="710" w:type="dxa"/>
          </w:tcPr>
          <w:p w14:paraId="0AEBB904" w14:textId="0620DCE8" w:rsidR="00AC3947" w:rsidRDefault="00AC3947" w:rsidP="00BA17C1">
            <w:pPr>
              <w:jc w:val="right"/>
              <w:rPr>
                <w:rFonts w:eastAsia="Arial" w:cs="Arial"/>
                <w:sz w:val="16"/>
                <w:szCs w:val="16"/>
              </w:rPr>
            </w:pPr>
            <w:r w:rsidRPr="00410622">
              <w:rPr>
                <w:rFonts w:eastAsia="Arial" w:cs="Arial"/>
                <w:sz w:val="16"/>
                <w:szCs w:val="16"/>
              </w:rPr>
              <w:t>14.2.</w:t>
            </w:r>
            <w:r w:rsidR="00BA17C1">
              <w:rPr>
                <w:rFonts w:eastAsia="Arial" w:cs="Arial"/>
                <w:sz w:val="16"/>
                <w:szCs w:val="16"/>
              </w:rPr>
              <w:t>4</w:t>
            </w:r>
            <w:r w:rsidRPr="00410622">
              <w:rPr>
                <w:rFonts w:eastAsia="Arial" w:cs="Arial"/>
                <w:sz w:val="16"/>
                <w:szCs w:val="16"/>
              </w:rPr>
              <w:t>.</w:t>
            </w:r>
          </w:p>
        </w:tc>
        <w:tc>
          <w:tcPr>
            <w:tcW w:w="1417" w:type="dxa"/>
            <w:gridSpan w:val="2"/>
            <w:shd w:val="clear" w:color="auto" w:fill="FFFFFF" w:themeFill="background1"/>
          </w:tcPr>
          <w:p w14:paraId="10257425" w14:textId="0D7C35EF" w:rsidR="00AC3947" w:rsidRDefault="00AC3947" w:rsidP="00AC3947">
            <w:pPr>
              <w:rPr>
                <w:rFonts w:asciiTheme="minorHAnsi" w:eastAsiaTheme="minorEastAsia" w:hAnsiTheme="minorHAnsi"/>
                <w:b/>
                <w:bCs/>
                <w:color w:val="000000"/>
                <w:sz w:val="16"/>
                <w:szCs w:val="16"/>
                <w:lang w:val="en-US"/>
              </w:rPr>
            </w:pPr>
            <w:r w:rsidRPr="00A12EFF">
              <w:rPr>
                <w:rFonts w:asciiTheme="minorHAnsi" w:eastAsiaTheme="minorEastAsia" w:hAnsiTheme="minorHAnsi"/>
                <w:b/>
                <w:bCs/>
                <w:color w:val="000000"/>
                <w:sz w:val="16"/>
                <w:szCs w:val="16"/>
                <w:lang w:val="en-US"/>
              </w:rPr>
              <w:t xml:space="preserve">My </w:t>
            </w:r>
            <w:r w:rsidR="0082285F">
              <w:rPr>
                <w:rFonts w:asciiTheme="minorHAnsi" w:eastAsiaTheme="minorEastAsia" w:hAnsiTheme="minorHAnsi"/>
                <w:b/>
                <w:bCs/>
                <w:color w:val="000000"/>
                <w:sz w:val="16"/>
                <w:szCs w:val="16"/>
                <w:lang w:val="en-US"/>
              </w:rPr>
              <w:t>f</w:t>
            </w:r>
            <w:r w:rsidRPr="00A12EFF">
              <w:rPr>
                <w:rFonts w:asciiTheme="minorHAnsi" w:eastAsiaTheme="minorEastAsia" w:hAnsiTheme="minorHAnsi"/>
                <w:b/>
                <w:bCs/>
                <w:color w:val="000000"/>
                <w:sz w:val="16"/>
                <w:szCs w:val="16"/>
                <w:lang w:val="en-US"/>
              </w:rPr>
              <w:t>avorites</w:t>
            </w:r>
          </w:p>
        </w:tc>
        <w:tc>
          <w:tcPr>
            <w:tcW w:w="1559" w:type="dxa"/>
          </w:tcPr>
          <w:p w14:paraId="07E570EF" w14:textId="4AFA1DEF" w:rsidR="00AC3947" w:rsidRPr="004B31AB" w:rsidRDefault="00AC3947" w:rsidP="00AC3947">
            <w:pPr>
              <w:rPr>
                <w:rFonts w:asciiTheme="minorHAnsi" w:eastAsia="Times New Roman" w:hAnsiTheme="minorHAnsi" w:cstheme="minorHAnsi"/>
                <w:color w:val="000000"/>
                <w:sz w:val="16"/>
                <w:szCs w:val="16"/>
                <w:lang w:val="en-US"/>
              </w:rPr>
            </w:pPr>
            <w:r w:rsidRPr="004B31AB">
              <w:rPr>
                <w:rFonts w:asciiTheme="minorHAnsi" w:eastAsiaTheme="minorEastAsia" w:hAnsiTheme="minorHAnsi"/>
                <w:bCs/>
                <w:color w:val="000000"/>
                <w:sz w:val="16"/>
                <w:szCs w:val="16"/>
                <w:lang w:val="en-US"/>
              </w:rPr>
              <w:t>My saved Documents</w:t>
            </w:r>
          </w:p>
        </w:tc>
        <w:tc>
          <w:tcPr>
            <w:tcW w:w="4962" w:type="dxa"/>
          </w:tcPr>
          <w:p w14:paraId="082A2ADD" w14:textId="77777777" w:rsidR="00AC3947" w:rsidRPr="00D50FD0" w:rsidRDefault="00AC3947" w:rsidP="00AC3947">
            <w:pPr>
              <w:textAlignment w:val="baseline"/>
              <w:rPr>
                <w:rFonts w:ascii="Segoe UI" w:eastAsia="Times New Roman" w:hAnsi="Segoe UI" w:cs="Segoe UI"/>
                <w:sz w:val="12"/>
                <w:szCs w:val="12"/>
                <w:lang w:val="en-US"/>
              </w:rPr>
            </w:pPr>
            <w:r w:rsidRPr="00D50FD0">
              <w:rPr>
                <w:rFonts w:eastAsia="Times New Roman" w:cs="Arial"/>
                <w:color w:val="0000FF"/>
                <w:sz w:val="16"/>
                <w:szCs w:val="16"/>
                <w:lang w:val="en-US"/>
              </w:rPr>
              <w:t xml:space="preserve">Given </w:t>
            </w:r>
            <w:r w:rsidRPr="00D50FD0">
              <w:rPr>
                <w:rFonts w:eastAsia="Times New Roman" w:cs="Arial"/>
                <w:sz w:val="16"/>
                <w:szCs w:val="16"/>
                <w:lang w:val="en-US"/>
              </w:rPr>
              <w:t>that I am a logged user </w:t>
            </w:r>
          </w:p>
          <w:p w14:paraId="54BB0FF0" w14:textId="72775B53" w:rsidR="00AC3947" w:rsidRDefault="00AC3947" w:rsidP="00AC3947">
            <w:pPr>
              <w:textAlignment w:val="baseline"/>
              <w:rPr>
                <w:rFonts w:eastAsia="Times New Roman" w:cs="Arial"/>
                <w:sz w:val="16"/>
                <w:szCs w:val="16"/>
                <w:lang w:val="en-US"/>
              </w:rPr>
            </w:pPr>
            <w:r>
              <w:rPr>
                <w:rFonts w:eastAsia="Times New Roman" w:cs="Arial"/>
                <w:color w:val="0000FF"/>
                <w:sz w:val="16"/>
                <w:szCs w:val="16"/>
                <w:lang w:val="en-US"/>
              </w:rPr>
              <w:t>When</w:t>
            </w:r>
            <w:r w:rsidRPr="00D50FD0">
              <w:rPr>
                <w:rFonts w:eastAsia="Times New Roman" w:cs="Arial"/>
                <w:sz w:val="16"/>
                <w:szCs w:val="16"/>
                <w:lang w:val="en-US"/>
              </w:rPr>
              <w:t xml:space="preserve"> </w:t>
            </w:r>
            <w:r w:rsidRPr="00D50FD0">
              <w:rPr>
                <w:rFonts w:eastAsia="Times New Roman" w:cs="Arial"/>
                <w:color w:val="000000"/>
                <w:sz w:val="16"/>
                <w:szCs w:val="16"/>
                <w:lang w:val="en-US"/>
              </w:rPr>
              <w:t xml:space="preserve">I am on </w:t>
            </w:r>
            <w:r w:rsidRPr="00D50FD0">
              <w:rPr>
                <w:rFonts w:eastAsia="Times New Roman" w:cs="Arial"/>
                <w:sz w:val="16"/>
                <w:szCs w:val="16"/>
                <w:lang w:val="en-US"/>
              </w:rPr>
              <w:t>“</w:t>
            </w:r>
            <w:r>
              <w:rPr>
                <w:rFonts w:eastAsia="Times New Roman" w:cs="Arial"/>
                <w:sz w:val="16"/>
                <w:szCs w:val="16"/>
                <w:lang w:val="en-US"/>
              </w:rPr>
              <w:t>My Favorites</w:t>
            </w:r>
            <w:r w:rsidRPr="00D50FD0">
              <w:rPr>
                <w:rFonts w:eastAsia="Times New Roman" w:cs="Arial"/>
                <w:sz w:val="16"/>
                <w:szCs w:val="16"/>
                <w:lang w:val="en-US"/>
              </w:rPr>
              <w:t>” page</w:t>
            </w:r>
            <w:r>
              <w:rPr>
                <w:rFonts w:eastAsia="Times New Roman" w:cs="Arial"/>
                <w:sz w:val="16"/>
                <w:szCs w:val="16"/>
                <w:lang w:val="en-US"/>
              </w:rPr>
              <w:t>s</w:t>
            </w:r>
          </w:p>
          <w:p w14:paraId="275F581C" w14:textId="7C73BF20" w:rsidR="00AC3947" w:rsidRDefault="00AC3947" w:rsidP="00AC3947">
            <w:pPr>
              <w:textAlignment w:val="baseline"/>
              <w:rPr>
                <w:ins w:id="1839" w:author="Ghita Benotmane" w:date="2016-09-15T16:16:00Z"/>
                <w:rFonts w:eastAsia="Times New Roman" w:cs="Arial"/>
                <w:sz w:val="16"/>
                <w:szCs w:val="16"/>
                <w:lang w:val="en-US"/>
              </w:rPr>
            </w:pPr>
            <w:commentRangeStart w:id="1840"/>
            <w:commentRangeStart w:id="1841"/>
            <w:r w:rsidRPr="00F8427B">
              <w:rPr>
                <w:rFonts w:eastAsia="Times New Roman" w:cs="Arial"/>
                <w:color w:val="0000FF"/>
                <w:sz w:val="16"/>
                <w:szCs w:val="16"/>
                <w:lang w:val="en-US"/>
              </w:rPr>
              <w:t>Then</w:t>
            </w:r>
            <w:r>
              <w:rPr>
                <w:rFonts w:eastAsia="Times New Roman" w:cs="Arial"/>
                <w:sz w:val="16"/>
                <w:szCs w:val="16"/>
                <w:lang w:val="en-US"/>
              </w:rPr>
              <w:t xml:space="preserve"> I see the section “My saved documents” with a paginated list view of all the documents I added to my favorites</w:t>
            </w:r>
            <w:commentRangeEnd w:id="1840"/>
            <w:r w:rsidR="00037D51">
              <w:rPr>
                <w:rStyle w:val="CommentReference"/>
              </w:rPr>
              <w:commentReference w:id="1840"/>
            </w:r>
            <w:commentRangeEnd w:id="1841"/>
            <w:r w:rsidR="008F59BB">
              <w:rPr>
                <w:rStyle w:val="CommentReference"/>
              </w:rPr>
              <w:commentReference w:id="1841"/>
            </w:r>
          </w:p>
          <w:p w14:paraId="02A0EA5E" w14:textId="5E6A6716" w:rsidR="008F59BB" w:rsidDel="00163F26" w:rsidRDefault="008F59BB" w:rsidP="00AC3947">
            <w:pPr>
              <w:textAlignment w:val="baseline"/>
              <w:rPr>
                <w:del w:id="1842" w:author="Ghita Benotmane" w:date="2016-09-15T16:17:00Z"/>
                <w:rFonts w:eastAsia="Times New Roman" w:cs="Arial"/>
                <w:sz w:val="16"/>
                <w:szCs w:val="16"/>
                <w:lang w:val="en-US"/>
              </w:rPr>
            </w:pPr>
            <w:ins w:id="1843" w:author="Ghita Benotmane" w:date="2016-09-15T16:17:00Z">
              <w:r w:rsidRPr="008F59BB">
                <w:rPr>
                  <w:rFonts w:eastAsia="Times New Roman" w:cs="Arial"/>
                  <w:color w:val="0000FF"/>
                  <w:sz w:val="16"/>
                  <w:szCs w:val="16"/>
                  <w:lang w:val="en-US"/>
                </w:rPr>
                <w:t xml:space="preserve">And </w:t>
              </w:r>
              <w:r>
                <w:rPr>
                  <w:rFonts w:eastAsia="Times New Roman" w:cs="Arial"/>
                  <w:sz w:val="16"/>
                  <w:szCs w:val="16"/>
                  <w:lang w:val="en-US"/>
                </w:rPr>
                <w:t xml:space="preserve">there are </w:t>
              </w:r>
            </w:ins>
            <w:ins w:id="1844" w:author="Addy, Paul" w:date="2016-09-15T17:27:00Z">
              <w:r w:rsidR="00163F26">
                <w:rPr>
                  <w:rFonts w:eastAsia="Times New Roman" w:cs="Arial"/>
                  <w:sz w:val="16"/>
                  <w:szCs w:val="16"/>
                  <w:lang w:val="en-US"/>
                </w:rPr>
                <w:t xml:space="preserve">a maximum </w:t>
              </w:r>
            </w:ins>
            <w:ins w:id="1845" w:author="Ghita Benotmane" w:date="2016-09-15T16:17:00Z">
              <w:r>
                <w:rPr>
                  <w:rFonts w:eastAsia="Times New Roman" w:cs="Arial"/>
                  <w:sz w:val="16"/>
                  <w:szCs w:val="16"/>
                  <w:lang w:val="en-US"/>
                </w:rPr>
                <w:t>8 elements per paginated view</w:t>
              </w:r>
            </w:ins>
          </w:p>
          <w:p w14:paraId="7DB6D6D6" w14:textId="77777777" w:rsidR="00163F26" w:rsidRDefault="00163F26" w:rsidP="00AC3947">
            <w:pPr>
              <w:textAlignment w:val="baseline"/>
              <w:rPr>
                <w:ins w:id="1846" w:author="Addy, Paul" w:date="2016-09-15T17:25:00Z"/>
                <w:rFonts w:eastAsia="Times New Roman" w:cs="Arial"/>
                <w:sz w:val="16"/>
                <w:szCs w:val="16"/>
                <w:lang w:val="en-US"/>
              </w:rPr>
            </w:pPr>
          </w:p>
          <w:p w14:paraId="0FC3EF8F" w14:textId="6E4BFF1D" w:rsidR="00AC3947" w:rsidRDefault="00AC3947" w:rsidP="00AC3947">
            <w:pPr>
              <w:textAlignment w:val="baseline"/>
              <w:rPr>
                <w:rFonts w:eastAsia="Times New Roman" w:cs="Arial"/>
                <w:sz w:val="16"/>
                <w:szCs w:val="16"/>
                <w:lang w:val="en-US"/>
              </w:rPr>
            </w:pPr>
            <w:r w:rsidRPr="00D50FD0">
              <w:rPr>
                <w:rFonts w:eastAsia="Times New Roman" w:cs="Arial"/>
                <w:color w:val="0000FF"/>
                <w:sz w:val="16"/>
                <w:szCs w:val="16"/>
                <w:lang w:val="en-US"/>
              </w:rPr>
              <w:t>And</w:t>
            </w:r>
            <w:r w:rsidRPr="00D50FD0">
              <w:rPr>
                <w:rFonts w:eastAsia="Times New Roman" w:cs="Arial"/>
                <w:sz w:val="16"/>
                <w:szCs w:val="16"/>
                <w:lang w:val="en-US"/>
              </w:rPr>
              <w:t xml:space="preserve"> the “</w:t>
            </w:r>
            <w:r>
              <w:rPr>
                <w:rFonts w:eastAsia="Times New Roman" w:cs="Arial"/>
                <w:color w:val="000000"/>
                <w:sz w:val="16"/>
                <w:szCs w:val="16"/>
                <w:lang w:val="en-US"/>
              </w:rPr>
              <w:t>My saved documents</w:t>
            </w:r>
            <w:r w:rsidRPr="00D50FD0">
              <w:rPr>
                <w:rFonts w:eastAsia="Times New Roman" w:cs="Arial"/>
                <w:sz w:val="16"/>
                <w:szCs w:val="16"/>
                <w:lang w:val="en-US"/>
              </w:rPr>
              <w:t>”</w:t>
            </w:r>
            <w:r>
              <w:rPr>
                <w:rFonts w:eastAsia="Times New Roman" w:cs="Arial"/>
                <w:sz w:val="16"/>
                <w:szCs w:val="16"/>
                <w:lang w:val="en-US"/>
              </w:rPr>
              <w:t xml:space="preserve"> default view is the most recent documents I added to my favorites</w:t>
            </w:r>
          </w:p>
          <w:p w14:paraId="6AC9FC11" w14:textId="23481459" w:rsidR="00AC3947" w:rsidRDefault="00AC3947" w:rsidP="00AC3947">
            <w:pPr>
              <w:textAlignment w:val="baseline"/>
              <w:rPr>
                <w:rFonts w:eastAsia="Times New Roman" w:cs="Arial"/>
                <w:sz w:val="16"/>
                <w:szCs w:val="16"/>
                <w:lang w:val="en-US"/>
              </w:rPr>
            </w:pPr>
            <w:commentRangeStart w:id="1847"/>
            <w:commentRangeStart w:id="1848"/>
            <w:r w:rsidRPr="00F8427B">
              <w:rPr>
                <w:rFonts w:eastAsia="Times New Roman" w:cs="Arial"/>
                <w:color w:val="0000FF"/>
                <w:sz w:val="16"/>
                <w:szCs w:val="16"/>
                <w:lang w:val="en-US"/>
              </w:rPr>
              <w:t>And</w:t>
            </w:r>
            <w:r>
              <w:rPr>
                <w:rFonts w:eastAsia="Times New Roman" w:cs="Arial"/>
                <w:sz w:val="16"/>
                <w:szCs w:val="16"/>
                <w:lang w:val="en-US"/>
              </w:rPr>
              <w:t xml:space="preserve"> I can filter my documents by “departments”, “languages” and “content type”</w:t>
            </w:r>
            <w:ins w:id="1849" w:author="Ghita Benotmane" w:date="2016-09-09T11:20:00Z">
              <w:r w:rsidR="004845E5">
                <w:rPr>
                  <w:rFonts w:eastAsia="Times New Roman" w:cs="Arial"/>
                  <w:sz w:val="16"/>
                  <w:szCs w:val="16"/>
                  <w:lang w:val="en-US"/>
                </w:rPr>
                <w:t xml:space="preserve"> (filters are not nested)</w:t>
              </w:r>
            </w:ins>
            <w:commentRangeEnd w:id="1847"/>
            <w:r w:rsidR="008676FD">
              <w:rPr>
                <w:rStyle w:val="CommentReference"/>
              </w:rPr>
              <w:commentReference w:id="1847"/>
            </w:r>
            <w:commentRangeEnd w:id="1848"/>
            <w:r w:rsidR="00496EE6">
              <w:rPr>
                <w:rStyle w:val="CommentReference"/>
              </w:rPr>
              <w:commentReference w:id="1848"/>
            </w:r>
          </w:p>
          <w:p w14:paraId="61D7FE14" w14:textId="406CEF8E" w:rsidR="00AC3947" w:rsidRDefault="00AC3947" w:rsidP="00AC3947">
            <w:pPr>
              <w:textAlignment w:val="baseline"/>
              <w:rPr>
                <w:rFonts w:eastAsia="Times New Roman" w:cs="Arial"/>
                <w:sz w:val="16"/>
                <w:szCs w:val="16"/>
                <w:lang w:val="en-US"/>
              </w:rPr>
            </w:pPr>
            <w:r w:rsidRPr="000D23B7">
              <w:rPr>
                <w:rFonts w:eastAsia="Times New Roman" w:cs="Arial"/>
                <w:color w:val="0000FF"/>
                <w:sz w:val="16"/>
                <w:szCs w:val="16"/>
                <w:lang w:val="en-US"/>
              </w:rPr>
              <w:t>And</w:t>
            </w:r>
            <w:r>
              <w:rPr>
                <w:rFonts w:eastAsia="Times New Roman" w:cs="Arial"/>
                <w:sz w:val="16"/>
                <w:szCs w:val="16"/>
                <w:lang w:val="en-US"/>
              </w:rPr>
              <w:t xml:space="preserve"> I can sort my documents by “Recently added</w:t>
            </w:r>
            <w:ins w:id="1850" w:author="Ghita Benotmane" w:date="2016-09-09T11:09:00Z">
              <w:r w:rsidR="00D55633">
                <w:rPr>
                  <w:rFonts w:eastAsia="Times New Roman" w:cs="Arial"/>
                  <w:sz w:val="16"/>
                  <w:szCs w:val="16"/>
                  <w:lang w:val="en-US"/>
                </w:rPr>
                <w:t xml:space="preserve"> by me</w:t>
              </w:r>
            </w:ins>
            <w:r>
              <w:rPr>
                <w:rFonts w:eastAsia="Times New Roman" w:cs="Arial"/>
                <w:sz w:val="16"/>
                <w:szCs w:val="16"/>
                <w:lang w:val="en-US"/>
              </w:rPr>
              <w:t>”</w:t>
            </w:r>
            <w:del w:id="1851" w:author="Ghita Benotmane" w:date="2016-09-09T11:10:00Z">
              <w:r w:rsidR="006B611F" w:rsidDel="00D55633">
                <w:rPr>
                  <w:rFonts w:eastAsia="Times New Roman" w:cs="Arial"/>
                  <w:sz w:val="16"/>
                  <w:szCs w:val="16"/>
                  <w:lang w:val="en-US"/>
                </w:rPr>
                <w:delText xml:space="preserve">, </w:delText>
              </w:r>
              <w:r w:rsidDel="00D55633">
                <w:rPr>
                  <w:rFonts w:eastAsia="Times New Roman" w:cs="Arial"/>
                  <w:sz w:val="16"/>
                  <w:szCs w:val="16"/>
                  <w:lang w:val="en-US"/>
                </w:rPr>
                <w:delText>“</w:delText>
              </w:r>
            </w:del>
            <w:del w:id="1852" w:author="Ghita Benotmane" w:date="2016-09-09T11:09:00Z">
              <w:r w:rsidDel="00D55633">
                <w:rPr>
                  <w:rFonts w:eastAsia="Times New Roman" w:cs="Arial"/>
                  <w:sz w:val="16"/>
                  <w:szCs w:val="16"/>
                  <w:lang w:val="en-US"/>
                </w:rPr>
                <w:delText xml:space="preserve">Most viewed” </w:delText>
              </w:r>
            </w:del>
            <w:r>
              <w:rPr>
                <w:rFonts w:eastAsia="Times New Roman" w:cs="Arial"/>
                <w:sz w:val="16"/>
                <w:szCs w:val="16"/>
                <w:lang w:val="en-US"/>
              </w:rPr>
              <w:t>or “Recently updated”</w:t>
            </w:r>
          </w:p>
          <w:p w14:paraId="363B204E" w14:textId="77777777" w:rsidR="00AC3947" w:rsidRDefault="00AC3947" w:rsidP="00AC3947">
            <w:pPr>
              <w:textAlignment w:val="baseline"/>
              <w:rPr>
                <w:rFonts w:eastAsia="Times New Roman" w:cs="Arial"/>
                <w:sz w:val="16"/>
                <w:szCs w:val="16"/>
                <w:lang w:val="en-US"/>
              </w:rPr>
            </w:pPr>
            <w:r w:rsidRPr="00EE279C">
              <w:rPr>
                <w:rFonts w:eastAsia="Times New Roman" w:cs="Arial"/>
                <w:color w:val="0000FF"/>
                <w:sz w:val="16"/>
                <w:szCs w:val="16"/>
                <w:lang w:val="en-US"/>
              </w:rPr>
              <w:t>When</w:t>
            </w:r>
            <w:r>
              <w:rPr>
                <w:rFonts w:eastAsia="Times New Roman" w:cs="Arial"/>
                <w:sz w:val="16"/>
                <w:szCs w:val="16"/>
                <w:lang w:val="en-US"/>
              </w:rPr>
              <w:t xml:space="preserve"> I select a filter or sort my documents differently</w:t>
            </w:r>
          </w:p>
          <w:p w14:paraId="2A42D656" w14:textId="77777777" w:rsidR="00AC3947" w:rsidRDefault="00AC3947" w:rsidP="00AC3947">
            <w:pPr>
              <w:textAlignment w:val="baseline"/>
              <w:rPr>
                <w:rFonts w:eastAsia="Times New Roman" w:cs="Arial"/>
                <w:sz w:val="16"/>
                <w:szCs w:val="16"/>
                <w:lang w:val="en-US"/>
              </w:rPr>
            </w:pPr>
            <w:r w:rsidRPr="000D23B7">
              <w:rPr>
                <w:rFonts w:eastAsia="Times New Roman" w:cs="Arial"/>
                <w:color w:val="0000FF"/>
                <w:sz w:val="16"/>
                <w:szCs w:val="16"/>
                <w:lang w:val="en-US"/>
              </w:rPr>
              <w:t>Then</w:t>
            </w:r>
            <w:r>
              <w:rPr>
                <w:rFonts w:eastAsia="Times New Roman" w:cs="Arial"/>
                <w:sz w:val="16"/>
                <w:szCs w:val="16"/>
                <w:lang w:val="en-US"/>
              </w:rPr>
              <w:t xml:space="preserve"> my document list is refreshed dynamically</w:t>
            </w:r>
          </w:p>
          <w:p w14:paraId="612562BA" w14:textId="74800A8B" w:rsidR="00AC3947" w:rsidRDefault="00AC3947" w:rsidP="00AC3947">
            <w:pPr>
              <w:textAlignment w:val="baseline"/>
              <w:rPr>
                <w:rFonts w:eastAsia="Times New Roman" w:cs="Arial"/>
                <w:sz w:val="16"/>
                <w:szCs w:val="16"/>
                <w:lang w:val="en-US"/>
              </w:rPr>
            </w:pPr>
            <w:r w:rsidRPr="006B611F">
              <w:rPr>
                <w:rFonts w:eastAsia="Times New Roman" w:cs="Arial"/>
                <w:color w:val="0000FF"/>
                <w:sz w:val="16"/>
                <w:szCs w:val="16"/>
                <w:lang w:val="en-US"/>
              </w:rPr>
              <w:t xml:space="preserve">When </w:t>
            </w:r>
            <w:r w:rsidR="006B611F">
              <w:rPr>
                <w:rFonts w:eastAsia="Times New Roman" w:cs="Arial"/>
                <w:sz w:val="16"/>
                <w:szCs w:val="16"/>
                <w:lang w:val="en-US"/>
              </w:rPr>
              <w:t>I add a</w:t>
            </w:r>
            <w:r>
              <w:rPr>
                <w:rFonts w:eastAsia="Times New Roman" w:cs="Arial"/>
                <w:sz w:val="16"/>
                <w:szCs w:val="16"/>
                <w:lang w:val="en-US"/>
              </w:rPr>
              <w:t xml:space="preserve"> document to my favorites</w:t>
            </w:r>
          </w:p>
          <w:p w14:paraId="6C16D55C" w14:textId="77777777" w:rsidR="00AC3947" w:rsidRDefault="00AC3947" w:rsidP="00AC3947">
            <w:pPr>
              <w:textAlignment w:val="baseline"/>
              <w:rPr>
                <w:ins w:id="1853" w:author="Ghita Benotmane" w:date="2016-09-02T15:45:00Z"/>
                <w:rFonts w:eastAsia="Times New Roman" w:cs="Arial"/>
                <w:sz w:val="16"/>
                <w:szCs w:val="16"/>
                <w:lang w:val="en-US"/>
              </w:rPr>
            </w:pPr>
            <w:r w:rsidRPr="006B611F">
              <w:rPr>
                <w:rFonts w:eastAsia="Times New Roman" w:cs="Arial"/>
                <w:color w:val="0000FF"/>
                <w:sz w:val="16"/>
                <w:szCs w:val="16"/>
                <w:lang w:val="en-US"/>
              </w:rPr>
              <w:t xml:space="preserve">Then </w:t>
            </w:r>
            <w:r>
              <w:rPr>
                <w:rFonts w:eastAsia="Times New Roman" w:cs="Arial"/>
                <w:sz w:val="16"/>
                <w:szCs w:val="16"/>
                <w:lang w:val="en-US"/>
              </w:rPr>
              <w:t>I receive notifications whenever that document is updated (see</w:t>
            </w:r>
            <w:hyperlink w:anchor="_SharePoint_document_notification" w:history="1">
              <w:r>
                <w:rPr>
                  <w:rStyle w:val="Hyperlink"/>
                  <w:rFonts w:eastAsia="Times New Roman" w:cs="Arial"/>
                  <w:sz w:val="16"/>
                  <w:szCs w:val="16"/>
                  <w:lang w:val="en-US"/>
                </w:rPr>
                <w:t xml:space="preserve"> SharePoint document </w:t>
              </w:r>
              <w:r w:rsidRPr="004B31AB">
                <w:rPr>
                  <w:rStyle w:val="Hyperlink"/>
                  <w:rFonts w:eastAsia="Times New Roman" w:cs="Arial"/>
                  <w:sz w:val="16"/>
                  <w:szCs w:val="16"/>
                  <w:lang w:val="en-US"/>
                </w:rPr>
                <w:t>notification specifications</w:t>
              </w:r>
            </w:hyperlink>
            <w:r>
              <w:rPr>
                <w:rFonts w:eastAsia="Times New Roman" w:cs="Arial"/>
                <w:sz w:val="16"/>
                <w:szCs w:val="16"/>
                <w:lang w:val="en-US"/>
              </w:rPr>
              <w:t>)</w:t>
            </w:r>
          </w:p>
          <w:p w14:paraId="595CF03F" w14:textId="77777777" w:rsidR="00EE279C" w:rsidRDefault="00EE279C" w:rsidP="00AC3947">
            <w:pPr>
              <w:textAlignment w:val="baseline"/>
              <w:rPr>
                <w:ins w:id="1854" w:author="Ghita Benotmane" w:date="2016-09-02T15:45:00Z"/>
                <w:rFonts w:eastAsia="Times New Roman" w:cs="Arial"/>
                <w:sz w:val="16"/>
                <w:szCs w:val="16"/>
                <w:lang w:val="en-US"/>
              </w:rPr>
            </w:pPr>
            <w:ins w:id="1855" w:author="Ghita Benotmane" w:date="2016-09-02T15:45:00Z">
              <w:r w:rsidRPr="008F59BB">
                <w:rPr>
                  <w:rFonts w:eastAsia="Times New Roman" w:cs="Arial"/>
                  <w:color w:val="0000FF"/>
                  <w:sz w:val="16"/>
                  <w:szCs w:val="16"/>
                  <w:lang w:val="en-US"/>
                </w:rPr>
                <w:t xml:space="preserve">If </w:t>
              </w:r>
              <w:r>
                <w:rPr>
                  <w:rFonts w:eastAsia="Times New Roman" w:cs="Arial"/>
                  <w:sz w:val="16"/>
                  <w:szCs w:val="16"/>
                  <w:lang w:val="en-US"/>
                </w:rPr>
                <w:t xml:space="preserve">a </w:t>
              </w:r>
              <w:commentRangeStart w:id="1856"/>
              <w:commentRangeStart w:id="1857"/>
              <w:r>
                <w:rPr>
                  <w:rFonts w:eastAsia="Times New Roman" w:cs="Arial"/>
                  <w:sz w:val="16"/>
                  <w:szCs w:val="16"/>
                  <w:lang w:val="en-US"/>
                </w:rPr>
                <w:t>document has been removed from the Intranet</w:t>
              </w:r>
            </w:ins>
            <w:commentRangeEnd w:id="1856"/>
            <w:r w:rsidR="00965611">
              <w:rPr>
                <w:rStyle w:val="CommentReference"/>
              </w:rPr>
              <w:commentReference w:id="1856"/>
            </w:r>
            <w:commentRangeEnd w:id="1857"/>
            <w:r w:rsidR="00584438">
              <w:rPr>
                <w:rStyle w:val="CommentReference"/>
              </w:rPr>
              <w:commentReference w:id="1857"/>
            </w:r>
          </w:p>
          <w:p w14:paraId="64EA247C" w14:textId="77777777" w:rsidR="00EE279C" w:rsidRDefault="00EE279C" w:rsidP="00AC3947">
            <w:pPr>
              <w:textAlignment w:val="baseline"/>
              <w:rPr>
                <w:ins w:id="1858" w:author="Ghita Benotmane" w:date="2016-09-02T15:47:00Z"/>
                <w:rFonts w:eastAsia="Times New Roman" w:cs="Arial"/>
                <w:sz w:val="16"/>
                <w:szCs w:val="16"/>
                <w:lang w:val="en-US"/>
              </w:rPr>
            </w:pPr>
            <w:ins w:id="1859" w:author="Ghita Benotmane" w:date="2016-09-02T15:46:00Z">
              <w:r w:rsidRPr="008F59BB">
                <w:rPr>
                  <w:rFonts w:eastAsia="Times New Roman" w:cs="Arial"/>
                  <w:color w:val="0000FF"/>
                  <w:sz w:val="16"/>
                  <w:szCs w:val="16"/>
                  <w:lang w:val="en-US"/>
                </w:rPr>
                <w:t>T</w:t>
              </w:r>
            </w:ins>
            <w:ins w:id="1860" w:author="Ghita Benotmane" w:date="2016-09-02T15:45:00Z">
              <w:r w:rsidRPr="008F59BB">
                <w:rPr>
                  <w:rFonts w:eastAsia="Times New Roman" w:cs="Arial"/>
                  <w:color w:val="0000FF"/>
                  <w:sz w:val="16"/>
                  <w:szCs w:val="16"/>
                  <w:lang w:val="en-US"/>
                </w:rPr>
                <w:t xml:space="preserve">hen </w:t>
              </w:r>
              <w:r>
                <w:rPr>
                  <w:rFonts w:eastAsia="Times New Roman" w:cs="Arial"/>
                  <w:sz w:val="16"/>
                  <w:szCs w:val="16"/>
                  <w:lang w:val="en-US"/>
                </w:rPr>
                <w:t>it no longer appears on My saved documents list, and I receive a notification that the document has been removed by the publisher in my notification feed (</w:t>
              </w:r>
            </w:ins>
            <w:ins w:id="1861" w:author="Ghita Benotmane" w:date="2016-09-02T15:46:00Z">
              <w:r>
                <w:rPr>
                  <w:rFonts w:eastAsia="Times New Roman" w:cs="Arial"/>
                  <w:sz w:val="16"/>
                  <w:szCs w:val="16"/>
                  <w:lang w:val="en-US"/>
                </w:rPr>
                <w:t>see</w:t>
              </w:r>
              <w:r>
                <w:fldChar w:fldCharType="begin"/>
              </w:r>
              <w:r>
                <w:instrText xml:space="preserve"> HYPERLINK \l "_SharePoint_document_notification" </w:instrText>
              </w:r>
              <w:r>
                <w:fldChar w:fldCharType="separate"/>
              </w:r>
              <w:r>
                <w:rPr>
                  <w:rStyle w:val="Hyperlink"/>
                  <w:rFonts w:eastAsia="Times New Roman" w:cs="Arial"/>
                  <w:sz w:val="16"/>
                  <w:szCs w:val="16"/>
                  <w:lang w:val="en-US"/>
                </w:rPr>
                <w:t xml:space="preserve"> SharePoint document </w:t>
              </w:r>
              <w:r w:rsidRPr="004B31AB">
                <w:rPr>
                  <w:rStyle w:val="Hyperlink"/>
                  <w:rFonts w:eastAsia="Times New Roman" w:cs="Arial"/>
                  <w:sz w:val="16"/>
                  <w:szCs w:val="16"/>
                  <w:lang w:val="en-US"/>
                </w:rPr>
                <w:t>notification specifications</w:t>
              </w:r>
              <w:r>
                <w:rPr>
                  <w:rStyle w:val="Hyperlink"/>
                  <w:rFonts w:eastAsia="Times New Roman" w:cs="Arial"/>
                  <w:sz w:val="16"/>
                  <w:szCs w:val="16"/>
                  <w:lang w:val="en-US"/>
                </w:rPr>
                <w:fldChar w:fldCharType="end"/>
              </w:r>
              <w:r>
                <w:rPr>
                  <w:rFonts w:eastAsia="Times New Roman" w:cs="Arial"/>
                  <w:sz w:val="16"/>
                  <w:szCs w:val="16"/>
                  <w:lang w:val="en-US"/>
                </w:rPr>
                <w:t>)</w:t>
              </w:r>
            </w:ins>
          </w:p>
          <w:p w14:paraId="058697A5" w14:textId="77777777" w:rsidR="00EE279C" w:rsidRDefault="00EE279C" w:rsidP="00AC3947">
            <w:pPr>
              <w:textAlignment w:val="baseline"/>
              <w:rPr>
                <w:ins w:id="1862" w:author="Ghita Benotmane" w:date="2016-09-02T15:47:00Z"/>
                <w:rFonts w:eastAsia="Times New Roman" w:cs="Arial"/>
                <w:sz w:val="16"/>
                <w:szCs w:val="16"/>
                <w:lang w:val="en-US"/>
              </w:rPr>
            </w:pPr>
            <w:ins w:id="1863" w:author="Ghita Benotmane" w:date="2016-09-02T15:47:00Z">
              <w:r w:rsidRPr="008F59BB">
                <w:rPr>
                  <w:rFonts w:eastAsia="Times New Roman" w:cs="Arial"/>
                  <w:color w:val="0000FF"/>
                  <w:sz w:val="16"/>
                  <w:szCs w:val="16"/>
                  <w:lang w:val="en-US"/>
                </w:rPr>
                <w:t xml:space="preserve">If </w:t>
              </w:r>
              <w:r>
                <w:rPr>
                  <w:rFonts w:eastAsia="Times New Roman" w:cs="Arial"/>
                  <w:sz w:val="16"/>
                  <w:szCs w:val="16"/>
                  <w:lang w:val="en-US"/>
                </w:rPr>
                <w:t>the access rights were changed for that document but the document was not removed from the Intranet</w:t>
              </w:r>
            </w:ins>
          </w:p>
          <w:p w14:paraId="007A999B" w14:textId="77777777" w:rsidR="00EE279C" w:rsidRDefault="00EE279C" w:rsidP="00AC3947">
            <w:pPr>
              <w:textAlignment w:val="baseline"/>
              <w:rPr>
                <w:ins w:id="1864" w:author="Ghita Benotmane" w:date="2016-09-09T11:52:00Z"/>
                <w:rFonts w:eastAsia="Times New Roman" w:cs="Arial"/>
                <w:sz w:val="16"/>
                <w:szCs w:val="16"/>
                <w:lang w:val="en-US"/>
              </w:rPr>
            </w:pPr>
            <w:ins w:id="1865" w:author="Ghita Benotmane" w:date="2016-09-02T15:47:00Z">
              <w:r w:rsidRPr="008F59BB">
                <w:rPr>
                  <w:rFonts w:eastAsia="Times New Roman" w:cs="Arial"/>
                  <w:color w:val="0000FF"/>
                  <w:sz w:val="16"/>
                  <w:szCs w:val="16"/>
                  <w:lang w:val="en-US"/>
                </w:rPr>
                <w:t xml:space="preserve">Then </w:t>
              </w:r>
              <w:r>
                <w:rPr>
                  <w:rFonts w:eastAsia="Times New Roman" w:cs="Arial"/>
                  <w:sz w:val="16"/>
                  <w:szCs w:val="16"/>
                  <w:lang w:val="en-US"/>
                </w:rPr>
                <w:t>the document is still in My saved document list, but I receive a notification for changed rights on my notification feed (</w:t>
              </w:r>
            </w:ins>
            <w:ins w:id="1866" w:author="Ghita Benotmane" w:date="2016-09-02T15:48:00Z">
              <w:r>
                <w:rPr>
                  <w:rFonts w:eastAsia="Times New Roman" w:cs="Arial"/>
                  <w:sz w:val="16"/>
                  <w:szCs w:val="16"/>
                  <w:lang w:val="en-US"/>
                </w:rPr>
                <w:t>see</w:t>
              </w:r>
              <w:r>
                <w:fldChar w:fldCharType="begin"/>
              </w:r>
              <w:r>
                <w:instrText xml:space="preserve"> HYPERLINK \l "_SharePoint_document_notification" </w:instrText>
              </w:r>
              <w:r>
                <w:fldChar w:fldCharType="separate"/>
              </w:r>
              <w:r>
                <w:rPr>
                  <w:rStyle w:val="Hyperlink"/>
                  <w:rFonts w:eastAsia="Times New Roman" w:cs="Arial"/>
                  <w:sz w:val="16"/>
                  <w:szCs w:val="16"/>
                  <w:lang w:val="en-US"/>
                </w:rPr>
                <w:t xml:space="preserve"> SharePoint document </w:t>
              </w:r>
              <w:r w:rsidRPr="004B31AB">
                <w:rPr>
                  <w:rStyle w:val="Hyperlink"/>
                  <w:rFonts w:eastAsia="Times New Roman" w:cs="Arial"/>
                  <w:sz w:val="16"/>
                  <w:szCs w:val="16"/>
                  <w:lang w:val="en-US"/>
                </w:rPr>
                <w:t>notification specifications</w:t>
              </w:r>
              <w:r>
                <w:rPr>
                  <w:rStyle w:val="Hyperlink"/>
                  <w:rFonts w:eastAsia="Times New Roman" w:cs="Arial"/>
                  <w:sz w:val="16"/>
                  <w:szCs w:val="16"/>
                  <w:lang w:val="en-US"/>
                </w:rPr>
                <w:fldChar w:fldCharType="end"/>
              </w:r>
              <w:r>
                <w:rPr>
                  <w:rFonts w:eastAsia="Times New Roman" w:cs="Arial"/>
                  <w:sz w:val="16"/>
                  <w:szCs w:val="16"/>
                  <w:lang w:val="en-US"/>
                </w:rPr>
                <w:t>)</w:t>
              </w:r>
            </w:ins>
          </w:p>
          <w:p w14:paraId="15531E6A" w14:textId="4D30D12D" w:rsidR="006A1FD1" w:rsidRPr="00D50FD0" w:rsidRDefault="008F59BB" w:rsidP="008F59BB">
            <w:pPr>
              <w:textAlignment w:val="baseline"/>
              <w:rPr>
                <w:rFonts w:eastAsia="Times New Roman" w:cs="Arial"/>
                <w:color w:val="0000FF"/>
                <w:sz w:val="16"/>
                <w:szCs w:val="16"/>
                <w:lang w:val="en-US"/>
              </w:rPr>
            </w:pPr>
            <w:ins w:id="1867" w:author="Ghita Benotmane" w:date="2016-09-15T16:19:00Z">
              <w:r w:rsidRPr="008F59BB">
                <w:rPr>
                  <w:rFonts w:eastAsia="Times New Roman" w:cs="Arial"/>
                  <w:color w:val="0000FF"/>
                  <w:sz w:val="16"/>
                  <w:szCs w:val="16"/>
                  <w:lang w:val="en-US"/>
                </w:rPr>
                <w:t xml:space="preserve">And </w:t>
              </w:r>
              <w:r w:rsidRPr="00D737DE">
                <w:rPr>
                  <w:rFonts w:eastAsia="Times New Roman" w:cs="Arial"/>
                  <w:color w:val="122632" w:themeColor="text1"/>
                  <w:sz w:val="16"/>
                  <w:szCs w:val="16"/>
                  <w:lang w:val="en-US"/>
                </w:rPr>
                <w:t xml:space="preserve">if there are no </w:t>
              </w:r>
              <w:r>
                <w:rPr>
                  <w:rFonts w:eastAsia="Times New Roman" w:cs="Arial"/>
                  <w:color w:val="122632" w:themeColor="text1"/>
                  <w:sz w:val="16"/>
                  <w:szCs w:val="16"/>
                  <w:lang w:val="en-US"/>
                </w:rPr>
                <w:t>documents</w:t>
              </w:r>
              <w:r w:rsidRPr="00D737DE">
                <w:rPr>
                  <w:rFonts w:eastAsia="Times New Roman" w:cs="Arial"/>
                  <w:color w:val="122632" w:themeColor="text1"/>
                  <w:sz w:val="16"/>
                  <w:szCs w:val="16"/>
                  <w:lang w:val="en-US"/>
                </w:rPr>
                <w:t xml:space="preserve"> to display, display following message instead: “There are no </w:t>
              </w:r>
              <w:r>
                <w:rPr>
                  <w:rFonts w:eastAsia="Times New Roman" w:cs="Arial"/>
                  <w:color w:val="122632" w:themeColor="text1"/>
                  <w:sz w:val="16"/>
                  <w:szCs w:val="16"/>
                  <w:lang w:val="en-US"/>
                </w:rPr>
                <w:t>documents</w:t>
              </w:r>
              <w:r w:rsidRPr="00D737DE">
                <w:rPr>
                  <w:rFonts w:eastAsia="Times New Roman" w:cs="Arial"/>
                  <w:color w:val="122632" w:themeColor="text1"/>
                  <w:sz w:val="16"/>
                  <w:szCs w:val="16"/>
                  <w:lang w:val="en-US"/>
                </w:rPr>
                <w:t xml:space="preserve"> in your favorites yet.” </w:t>
              </w:r>
            </w:ins>
          </w:p>
        </w:tc>
        <w:tc>
          <w:tcPr>
            <w:tcW w:w="884" w:type="dxa"/>
          </w:tcPr>
          <w:p w14:paraId="30C28653" w14:textId="77777777" w:rsidR="00AC3947" w:rsidRPr="00387D6C" w:rsidRDefault="00AC3947" w:rsidP="00AC3947">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AC3947" w14:paraId="4E489A53" w14:textId="77777777" w:rsidTr="00FB5D33">
        <w:trPr>
          <w:trHeight w:val="507"/>
        </w:trPr>
        <w:tc>
          <w:tcPr>
            <w:tcW w:w="710" w:type="dxa"/>
          </w:tcPr>
          <w:p w14:paraId="130A06A6" w14:textId="34B5BEE2" w:rsidR="00AC3947" w:rsidRDefault="00AC3947" w:rsidP="00BA17C1">
            <w:pPr>
              <w:jc w:val="right"/>
              <w:rPr>
                <w:rFonts w:eastAsia="Arial" w:cs="Arial"/>
                <w:sz w:val="16"/>
                <w:szCs w:val="16"/>
              </w:rPr>
            </w:pPr>
            <w:r w:rsidRPr="00410622">
              <w:rPr>
                <w:rFonts w:eastAsia="Arial" w:cs="Arial"/>
                <w:sz w:val="16"/>
                <w:szCs w:val="16"/>
              </w:rPr>
              <w:lastRenderedPageBreak/>
              <w:t>14.2.</w:t>
            </w:r>
            <w:r w:rsidR="00BA17C1">
              <w:rPr>
                <w:rFonts w:eastAsia="Arial" w:cs="Arial"/>
                <w:sz w:val="16"/>
                <w:szCs w:val="16"/>
              </w:rPr>
              <w:t>5</w:t>
            </w:r>
            <w:r w:rsidRPr="00410622">
              <w:rPr>
                <w:rFonts w:eastAsia="Arial" w:cs="Arial"/>
                <w:sz w:val="16"/>
                <w:szCs w:val="16"/>
              </w:rPr>
              <w:t>.</w:t>
            </w:r>
          </w:p>
        </w:tc>
        <w:tc>
          <w:tcPr>
            <w:tcW w:w="1417" w:type="dxa"/>
            <w:gridSpan w:val="2"/>
            <w:shd w:val="clear" w:color="auto" w:fill="FFFFFF" w:themeFill="background1"/>
          </w:tcPr>
          <w:p w14:paraId="02ADC382" w14:textId="712DC572" w:rsidR="00AC3947" w:rsidRDefault="00AC3947" w:rsidP="00AC3947">
            <w:pPr>
              <w:rPr>
                <w:rFonts w:asciiTheme="minorHAnsi" w:eastAsiaTheme="minorEastAsia" w:hAnsiTheme="minorHAnsi"/>
                <w:b/>
                <w:bCs/>
                <w:color w:val="000000"/>
                <w:sz w:val="16"/>
                <w:szCs w:val="16"/>
                <w:lang w:val="en-US"/>
              </w:rPr>
            </w:pPr>
            <w:r w:rsidRPr="00A12EFF">
              <w:rPr>
                <w:rFonts w:asciiTheme="minorHAnsi" w:eastAsiaTheme="minorEastAsia" w:hAnsiTheme="minorHAnsi"/>
                <w:b/>
                <w:bCs/>
                <w:color w:val="000000"/>
                <w:sz w:val="16"/>
                <w:szCs w:val="16"/>
                <w:lang w:val="en-US"/>
              </w:rPr>
              <w:t xml:space="preserve">My </w:t>
            </w:r>
            <w:r w:rsidR="0082285F">
              <w:rPr>
                <w:rFonts w:asciiTheme="minorHAnsi" w:eastAsiaTheme="minorEastAsia" w:hAnsiTheme="minorHAnsi"/>
                <w:b/>
                <w:bCs/>
                <w:color w:val="000000"/>
                <w:sz w:val="16"/>
                <w:szCs w:val="16"/>
                <w:lang w:val="en-US"/>
              </w:rPr>
              <w:t>f</w:t>
            </w:r>
            <w:r w:rsidRPr="00A12EFF">
              <w:rPr>
                <w:rFonts w:asciiTheme="minorHAnsi" w:eastAsiaTheme="minorEastAsia" w:hAnsiTheme="minorHAnsi"/>
                <w:b/>
                <w:bCs/>
                <w:color w:val="000000"/>
                <w:sz w:val="16"/>
                <w:szCs w:val="16"/>
                <w:lang w:val="en-US"/>
              </w:rPr>
              <w:t>avorites</w:t>
            </w:r>
          </w:p>
        </w:tc>
        <w:tc>
          <w:tcPr>
            <w:tcW w:w="1559" w:type="dxa"/>
          </w:tcPr>
          <w:p w14:paraId="5F32045A" w14:textId="5ED1074E" w:rsidR="00AC3947" w:rsidRPr="004B31AB" w:rsidRDefault="00AC3947" w:rsidP="00AC3947">
            <w:pPr>
              <w:rPr>
                <w:rFonts w:asciiTheme="minorHAnsi" w:eastAsia="Times New Roman" w:hAnsiTheme="minorHAnsi" w:cstheme="minorHAnsi"/>
                <w:color w:val="000000"/>
                <w:sz w:val="16"/>
                <w:szCs w:val="16"/>
                <w:lang w:val="en-US"/>
              </w:rPr>
            </w:pPr>
            <w:r w:rsidRPr="004B31AB">
              <w:rPr>
                <w:rFonts w:asciiTheme="minorHAnsi" w:eastAsiaTheme="minorEastAsia" w:hAnsiTheme="minorHAnsi"/>
                <w:bCs/>
                <w:color w:val="000000"/>
                <w:sz w:val="16"/>
                <w:szCs w:val="16"/>
                <w:lang w:val="en-US"/>
              </w:rPr>
              <w:t>My pages</w:t>
            </w:r>
          </w:p>
        </w:tc>
        <w:tc>
          <w:tcPr>
            <w:tcW w:w="4962" w:type="dxa"/>
          </w:tcPr>
          <w:p w14:paraId="1CDDDE65" w14:textId="77777777" w:rsidR="00AC3947" w:rsidRPr="00D50FD0" w:rsidRDefault="00AC3947" w:rsidP="00AC3947">
            <w:pPr>
              <w:textAlignment w:val="baseline"/>
              <w:rPr>
                <w:rFonts w:ascii="Segoe UI" w:eastAsia="Times New Roman" w:hAnsi="Segoe UI" w:cs="Segoe UI"/>
                <w:sz w:val="12"/>
                <w:szCs w:val="12"/>
                <w:lang w:val="en-US"/>
              </w:rPr>
            </w:pPr>
            <w:r w:rsidRPr="00D50FD0">
              <w:rPr>
                <w:rFonts w:eastAsia="Times New Roman" w:cs="Arial"/>
                <w:color w:val="0000FF"/>
                <w:sz w:val="16"/>
                <w:szCs w:val="16"/>
                <w:lang w:val="en-US"/>
              </w:rPr>
              <w:t xml:space="preserve">Given </w:t>
            </w:r>
            <w:r w:rsidRPr="00D50FD0">
              <w:rPr>
                <w:rFonts w:eastAsia="Times New Roman" w:cs="Arial"/>
                <w:sz w:val="16"/>
                <w:szCs w:val="16"/>
                <w:lang w:val="en-US"/>
              </w:rPr>
              <w:t>that I am a logged user </w:t>
            </w:r>
          </w:p>
          <w:p w14:paraId="06A9902D" w14:textId="6F217AF7" w:rsidR="00AC3947" w:rsidRDefault="00AC3947" w:rsidP="00AC3947">
            <w:pPr>
              <w:textAlignment w:val="baseline"/>
              <w:rPr>
                <w:rFonts w:eastAsia="Times New Roman" w:cs="Arial"/>
                <w:sz w:val="16"/>
                <w:szCs w:val="16"/>
                <w:lang w:val="en-US"/>
              </w:rPr>
            </w:pPr>
            <w:r>
              <w:rPr>
                <w:rFonts w:eastAsia="Times New Roman" w:cs="Arial"/>
                <w:color w:val="0000FF"/>
                <w:sz w:val="16"/>
                <w:szCs w:val="16"/>
                <w:lang w:val="en-US"/>
              </w:rPr>
              <w:t>When</w:t>
            </w:r>
            <w:r w:rsidRPr="00D50FD0">
              <w:rPr>
                <w:rFonts w:eastAsia="Times New Roman" w:cs="Arial"/>
                <w:sz w:val="16"/>
                <w:szCs w:val="16"/>
                <w:lang w:val="en-US"/>
              </w:rPr>
              <w:t xml:space="preserve"> </w:t>
            </w:r>
            <w:r w:rsidRPr="00D50FD0">
              <w:rPr>
                <w:rFonts w:eastAsia="Times New Roman" w:cs="Arial"/>
                <w:color w:val="000000"/>
                <w:sz w:val="16"/>
                <w:szCs w:val="16"/>
                <w:lang w:val="en-US"/>
              </w:rPr>
              <w:t xml:space="preserve">I am on </w:t>
            </w:r>
            <w:r w:rsidRPr="00D50FD0">
              <w:rPr>
                <w:rFonts w:eastAsia="Times New Roman" w:cs="Arial"/>
                <w:sz w:val="16"/>
                <w:szCs w:val="16"/>
                <w:lang w:val="en-US"/>
              </w:rPr>
              <w:t>“</w:t>
            </w:r>
            <w:r>
              <w:rPr>
                <w:rFonts w:eastAsia="Times New Roman" w:cs="Arial"/>
                <w:sz w:val="16"/>
                <w:szCs w:val="16"/>
                <w:lang w:val="en-US"/>
              </w:rPr>
              <w:t>My Favorites</w:t>
            </w:r>
            <w:r w:rsidRPr="00D50FD0">
              <w:rPr>
                <w:rFonts w:eastAsia="Times New Roman" w:cs="Arial"/>
                <w:sz w:val="16"/>
                <w:szCs w:val="16"/>
                <w:lang w:val="en-US"/>
              </w:rPr>
              <w:t>” page</w:t>
            </w:r>
            <w:r>
              <w:rPr>
                <w:rFonts w:eastAsia="Times New Roman" w:cs="Arial"/>
                <w:sz w:val="16"/>
                <w:szCs w:val="16"/>
                <w:lang w:val="en-US"/>
              </w:rPr>
              <w:t>s</w:t>
            </w:r>
          </w:p>
          <w:p w14:paraId="320CCCC4" w14:textId="316179A1" w:rsidR="00AC3947" w:rsidRDefault="00AC3947" w:rsidP="00AC3947">
            <w:pPr>
              <w:textAlignment w:val="baseline"/>
              <w:rPr>
                <w:ins w:id="1868" w:author="Ghita Benotmane" w:date="2016-09-09T11:55:00Z"/>
                <w:rFonts w:eastAsia="Times New Roman" w:cs="Arial"/>
                <w:sz w:val="16"/>
                <w:szCs w:val="16"/>
                <w:lang w:val="en-US"/>
              </w:rPr>
            </w:pPr>
            <w:r w:rsidRPr="00F8427B">
              <w:rPr>
                <w:rFonts w:eastAsia="Times New Roman" w:cs="Arial"/>
                <w:color w:val="0000FF"/>
                <w:sz w:val="16"/>
                <w:szCs w:val="16"/>
                <w:lang w:val="en-US"/>
              </w:rPr>
              <w:t>Then</w:t>
            </w:r>
            <w:r>
              <w:rPr>
                <w:rFonts w:eastAsia="Times New Roman" w:cs="Arial"/>
                <w:sz w:val="16"/>
                <w:szCs w:val="16"/>
                <w:lang w:val="en-US"/>
              </w:rPr>
              <w:t xml:space="preserve"> I see the section “My pages” with a list view of all the topic pages I added to my Favorites, in alphabetical order</w:t>
            </w:r>
          </w:p>
          <w:p w14:paraId="736B79E5" w14:textId="77777777" w:rsidR="006A1FD1" w:rsidRDefault="006A1FD1" w:rsidP="00AC3947">
            <w:pPr>
              <w:textAlignment w:val="baseline"/>
              <w:rPr>
                <w:ins w:id="1869" w:author="Ghita Benotmane" w:date="2016-09-09T11:55:00Z"/>
                <w:rFonts w:eastAsia="Times New Roman" w:cs="Arial"/>
                <w:sz w:val="16"/>
                <w:szCs w:val="16"/>
                <w:lang w:val="en-US"/>
              </w:rPr>
            </w:pPr>
            <w:commentRangeStart w:id="1870"/>
            <w:commentRangeStart w:id="1871"/>
            <w:ins w:id="1872" w:author="Ghita Benotmane" w:date="2016-09-09T11:55:00Z">
              <w:r w:rsidRPr="00DD7931">
                <w:rPr>
                  <w:rFonts w:eastAsia="Times New Roman" w:cs="Arial"/>
                  <w:color w:val="0000FF"/>
                  <w:sz w:val="16"/>
                  <w:szCs w:val="16"/>
                  <w:lang w:val="en-US"/>
                </w:rPr>
                <w:t xml:space="preserve">And </w:t>
              </w:r>
              <w:r>
                <w:rPr>
                  <w:rFonts w:eastAsia="Times New Roman" w:cs="Arial"/>
                  <w:sz w:val="16"/>
                  <w:szCs w:val="16"/>
                  <w:lang w:val="en-US"/>
                </w:rPr>
                <w:t>by default I have a list of favorite pages corresponding to my default settings:</w:t>
              </w:r>
            </w:ins>
          </w:p>
          <w:p w14:paraId="75538B65" w14:textId="67AD8F47" w:rsidR="006A1FD1" w:rsidRPr="008F59BB" w:rsidRDefault="006A1FD1" w:rsidP="008F59BB">
            <w:pPr>
              <w:pStyle w:val="ListParagraph"/>
              <w:numPr>
                <w:ilvl w:val="0"/>
                <w:numId w:val="56"/>
              </w:numPr>
              <w:textAlignment w:val="baseline"/>
              <w:rPr>
                <w:ins w:id="1873" w:author="Ghita Benotmane" w:date="2016-09-09T11:57:00Z"/>
                <w:rFonts w:eastAsia="Times New Roman" w:cs="Arial"/>
                <w:sz w:val="16"/>
                <w:szCs w:val="16"/>
              </w:rPr>
            </w:pPr>
            <w:ins w:id="1874" w:author="Ghita Benotmane" w:date="2016-09-09T11:56:00Z">
              <w:r>
                <w:rPr>
                  <w:rFonts w:eastAsia="Times New Roman" w:cs="Arial"/>
                  <w:sz w:val="16"/>
                  <w:szCs w:val="16"/>
                  <w:lang w:val="en-US"/>
                </w:rPr>
                <w:t xml:space="preserve">Global page for my function </w:t>
              </w:r>
            </w:ins>
          </w:p>
          <w:p w14:paraId="085E8730" w14:textId="16444BCD" w:rsidR="006A1FD1" w:rsidRPr="008F59BB" w:rsidRDefault="006A1FD1" w:rsidP="008F59BB">
            <w:pPr>
              <w:pStyle w:val="ListParagraph"/>
              <w:numPr>
                <w:ilvl w:val="0"/>
                <w:numId w:val="56"/>
              </w:numPr>
              <w:textAlignment w:val="baseline"/>
              <w:rPr>
                <w:ins w:id="1875" w:author="Ghita Benotmane" w:date="2016-09-09T11:57:00Z"/>
                <w:rFonts w:eastAsia="Times New Roman" w:cs="Arial"/>
                <w:sz w:val="16"/>
                <w:szCs w:val="16"/>
              </w:rPr>
            </w:pPr>
            <w:ins w:id="1876" w:author="Ghita Benotmane" w:date="2016-09-09T11:57:00Z">
              <w:r>
                <w:rPr>
                  <w:rFonts w:eastAsia="Times New Roman" w:cs="Arial"/>
                  <w:sz w:val="16"/>
                  <w:szCs w:val="16"/>
                  <w:lang w:val="en-US"/>
                </w:rPr>
                <w:t>Local page for my function if relevant</w:t>
              </w:r>
            </w:ins>
          </w:p>
          <w:p w14:paraId="551CAB19" w14:textId="77777777" w:rsidR="006A1FD1" w:rsidRDefault="006A1FD1" w:rsidP="008F59BB">
            <w:pPr>
              <w:pStyle w:val="ListParagraph"/>
              <w:numPr>
                <w:ilvl w:val="0"/>
                <w:numId w:val="56"/>
              </w:numPr>
              <w:textAlignment w:val="baseline"/>
              <w:rPr>
                <w:ins w:id="1877" w:author="Ghita Benotmane" w:date="2016-09-09T11:57:00Z"/>
                <w:rFonts w:eastAsia="Times New Roman" w:cs="Arial"/>
                <w:sz w:val="16"/>
                <w:szCs w:val="16"/>
              </w:rPr>
            </w:pPr>
            <w:ins w:id="1878" w:author="Ghita Benotmane" w:date="2016-09-09T11:57:00Z">
              <w:r>
                <w:rPr>
                  <w:rFonts w:eastAsia="Times New Roman" w:cs="Arial"/>
                  <w:sz w:val="16"/>
                  <w:szCs w:val="16"/>
                </w:rPr>
                <w:t>Page for my market</w:t>
              </w:r>
            </w:ins>
          </w:p>
          <w:p w14:paraId="7A660072" w14:textId="52A552F9" w:rsidR="006A1FD1" w:rsidRPr="008F59BB" w:rsidRDefault="006A1FD1" w:rsidP="008F59BB">
            <w:pPr>
              <w:pStyle w:val="ListParagraph"/>
              <w:numPr>
                <w:ilvl w:val="0"/>
                <w:numId w:val="56"/>
              </w:numPr>
              <w:textAlignment w:val="baseline"/>
              <w:rPr>
                <w:rFonts w:eastAsia="Times New Roman" w:cs="Arial"/>
                <w:sz w:val="16"/>
                <w:szCs w:val="16"/>
              </w:rPr>
            </w:pPr>
            <w:ins w:id="1879" w:author="Ghita Benotmane" w:date="2016-09-09T11:57:00Z">
              <w:r>
                <w:rPr>
                  <w:rFonts w:eastAsia="Times New Roman" w:cs="Arial"/>
                  <w:sz w:val="16"/>
                  <w:szCs w:val="16"/>
                </w:rPr>
                <w:t>Page for my brand if relevant</w:t>
              </w:r>
            </w:ins>
            <w:commentRangeEnd w:id="1870"/>
            <w:r w:rsidR="00A83110">
              <w:rPr>
                <w:rStyle w:val="CommentReference"/>
              </w:rPr>
              <w:commentReference w:id="1870"/>
            </w:r>
            <w:commentRangeEnd w:id="1871"/>
            <w:r w:rsidR="008F59BB">
              <w:rPr>
                <w:rStyle w:val="CommentReference"/>
              </w:rPr>
              <w:commentReference w:id="1871"/>
            </w:r>
          </w:p>
          <w:p w14:paraId="3F80EDC0" w14:textId="127B2D91" w:rsidR="008F59BB" w:rsidRDefault="008F59BB" w:rsidP="00AC3947">
            <w:pPr>
              <w:textAlignment w:val="baseline"/>
              <w:rPr>
                <w:ins w:id="1880" w:author="Ghita Benotmane" w:date="2016-09-15T16:18:00Z"/>
                <w:rFonts w:eastAsia="Times New Roman" w:cs="Arial"/>
                <w:color w:val="0000FF"/>
                <w:sz w:val="16"/>
                <w:szCs w:val="16"/>
                <w:lang w:val="en-US"/>
              </w:rPr>
            </w:pPr>
            <w:ins w:id="1881" w:author="Ghita Benotmane" w:date="2016-09-15T16:18:00Z">
              <w:r w:rsidRPr="008F59BB">
                <w:rPr>
                  <w:rFonts w:eastAsia="Times New Roman" w:cs="Arial"/>
                  <w:color w:val="0000FF"/>
                  <w:sz w:val="16"/>
                  <w:szCs w:val="16"/>
                  <w:lang w:val="en-US"/>
                </w:rPr>
                <w:t xml:space="preserve">And </w:t>
              </w:r>
              <w:r w:rsidRPr="008F59BB">
                <w:rPr>
                  <w:rFonts w:eastAsia="Times New Roman" w:cs="Arial"/>
                  <w:color w:val="122632" w:themeColor="text1"/>
                  <w:sz w:val="16"/>
                  <w:szCs w:val="16"/>
                  <w:lang w:val="en-US"/>
                </w:rPr>
                <w:t xml:space="preserve">if there are no pages to display, display following message instead: “There are no pages in your favorites yet.” </w:t>
              </w:r>
            </w:ins>
          </w:p>
          <w:p w14:paraId="7BC932AD" w14:textId="77777777" w:rsidR="00AC3947" w:rsidRDefault="00AC3947" w:rsidP="00AC3947">
            <w:pPr>
              <w:textAlignment w:val="baseline"/>
              <w:rPr>
                <w:rFonts w:eastAsia="Times New Roman" w:cs="Arial"/>
                <w:sz w:val="16"/>
                <w:szCs w:val="16"/>
                <w:lang w:val="en-US"/>
              </w:rPr>
            </w:pPr>
            <w:r w:rsidRPr="000D23B7">
              <w:rPr>
                <w:rFonts w:eastAsia="Times New Roman" w:cs="Arial"/>
                <w:color w:val="0000FF"/>
                <w:sz w:val="16"/>
                <w:szCs w:val="16"/>
                <w:lang w:val="en-US"/>
              </w:rPr>
              <w:t>When</w:t>
            </w:r>
            <w:commentRangeStart w:id="1882"/>
            <w:r>
              <w:rPr>
                <w:rFonts w:eastAsia="Times New Roman" w:cs="Arial"/>
                <w:sz w:val="16"/>
                <w:szCs w:val="16"/>
                <w:lang w:val="en-US"/>
              </w:rPr>
              <w:t xml:space="preserve"> I mouse over a page link</w:t>
            </w:r>
            <w:commentRangeEnd w:id="1882"/>
            <w:r w:rsidR="004845E5">
              <w:rPr>
                <w:rStyle w:val="CommentReference"/>
              </w:rPr>
              <w:commentReference w:id="1882"/>
            </w:r>
            <w:r>
              <w:rPr>
                <w:rFonts w:eastAsia="Times New Roman" w:cs="Arial"/>
                <w:sz w:val="16"/>
                <w:szCs w:val="16"/>
                <w:lang w:val="en-US"/>
              </w:rPr>
              <w:t>, the “remove from favorites” button appears next to link of the page</w:t>
            </w:r>
          </w:p>
          <w:p w14:paraId="30183A72" w14:textId="2BC9BC8F" w:rsidR="006A1FD1" w:rsidRPr="00D50FD0" w:rsidRDefault="00D07FFD" w:rsidP="00AC3947">
            <w:pPr>
              <w:textAlignment w:val="baseline"/>
              <w:rPr>
                <w:rFonts w:eastAsia="Times New Roman" w:cs="Arial"/>
                <w:color w:val="0000FF"/>
                <w:sz w:val="16"/>
                <w:szCs w:val="16"/>
                <w:lang w:val="en-US"/>
              </w:rPr>
            </w:pPr>
            <w:r>
              <w:rPr>
                <w:noProof/>
                <w:lang w:val="sk-SK" w:eastAsia="sk-SK"/>
              </w:rPr>
              <w:drawing>
                <wp:inline distT="0" distB="0" distL="0" distR="0" wp14:anchorId="006B947A" wp14:editId="0AD21A81">
                  <wp:extent cx="2863850" cy="590752"/>
                  <wp:effectExtent l="19050" t="19050" r="12700"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68937" cy="591801"/>
                          </a:xfrm>
                          <a:prstGeom prst="rect">
                            <a:avLst/>
                          </a:prstGeom>
                          <a:ln>
                            <a:solidFill>
                              <a:schemeClr val="tx2">
                                <a:lumMod val="50000"/>
                              </a:schemeClr>
                            </a:solidFill>
                          </a:ln>
                        </pic:spPr>
                      </pic:pic>
                    </a:graphicData>
                  </a:graphic>
                </wp:inline>
              </w:drawing>
            </w:r>
          </w:p>
        </w:tc>
        <w:tc>
          <w:tcPr>
            <w:tcW w:w="884" w:type="dxa"/>
          </w:tcPr>
          <w:p w14:paraId="2C86E695" w14:textId="77777777" w:rsidR="00AC3947" w:rsidRPr="00387D6C" w:rsidRDefault="00AC3947" w:rsidP="00AC3947">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bl>
    <w:p w14:paraId="7AF7B7A3" w14:textId="362C0AC1" w:rsidR="002D6061" w:rsidRPr="002D6061" w:rsidRDefault="002D6061" w:rsidP="002D6061">
      <w:pPr>
        <w:rPr>
          <w:lang w:val="en-US" w:eastAsia="en-GB"/>
        </w:rPr>
      </w:pPr>
    </w:p>
    <w:p w14:paraId="1924D756" w14:textId="6D690460" w:rsidR="002D6061" w:rsidRDefault="002D6061" w:rsidP="00ED5E60">
      <w:pPr>
        <w:pStyle w:val="Heading2"/>
        <w:numPr>
          <w:ilvl w:val="1"/>
          <w:numId w:val="20"/>
        </w:numPr>
      </w:pPr>
      <w:bookmarkStart w:id="1883" w:name="_Toc461707160"/>
      <w:bookmarkStart w:id="1884" w:name="_Toc463013472"/>
      <w:r>
        <w:t>Recommended</w:t>
      </w:r>
      <w:bookmarkEnd w:id="1883"/>
      <w:bookmarkEnd w:id="1884"/>
      <w:r>
        <w:t xml:space="preserve"> </w:t>
      </w:r>
    </w:p>
    <w:tbl>
      <w:tblPr>
        <w:tblStyle w:val="TableGrid"/>
        <w:tblW w:w="9532" w:type="dxa"/>
        <w:tblInd w:w="-289" w:type="dxa"/>
        <w:tblLayout w:type="fixed"/>
        <w:tblLook w:val="04A0" w:firstRow="1" w:lastRow="0" w:firstColumn="1" w:lastColumn="0" w:noHBand="0" w:noVBand="1"/>
      </w:tblPr>
      <w:tblGrid>
        <w:gridCol w:w="710"/>
        <w:gridCol w:w="1275"/>
        <w:gridCol w:w="142"/>
        <w:gridCol w:w="1559"/>
        <w:gridCol w:w="4962"/>
        <w:gridCol w:w="884"/>
      </w:tblGrid>
      <w:tr w:rsidR="002D6061" w:rsidRPr="00193438" w14:paraId="46FEDA20" w14:textId="77777777" w:rsidTr="00FB5D33">
        <w:trPr>
          <w:trHeight w:val="280"/>
        </w:trPr>
        <w:tc>
          <w:tcPr>
            <w:tcW w:w="710" w:type="dxa"/>
            <w:shd w:val="clear" w:color="auto" w:fill="122632" w:themeFill="text1"/>
            <w:hideMark/>
          </w:tcPr>
          <w:p w14:paraId="2B073679" w14:textId="77777777" w:rsidR="002D6061" w:rsidRPr="00387D6C" w:rsidRDefault="002D6061" w:rsidP="00FB5D33">
            <w:pPr>
              <w:jc w:val="center"/>
              <w:rPr>
                <w:rFonts w:asciiTheme="minorHAnsi" w:eastAsia="Times New Roman" w:hAnsiTheme="minorHAnsi" w:cstheme="minorHAnsi"/>
                <w:b/>
                <w:bCs/>
                <w:color w:val="FFFFFF" w:themeColor="background1"/>
                <w:sz w:val="16"/>
                <w:szCs w:val="16"/>
                <w:lang w:val="en-US"/>
              </w:rPr>
            </w:pPr>
            <w:r w:rsidRPr="00387D6C">
              <w:rPr>
                <w:rFonts w:asciiTheme="minorHAnsi" w:eastAsia="Times New Roman" w:hAnsiTheme="minorHAnsi" w:cstheme="minorHAnsi"/>
                <w:b/>
                <w:bCs/>
                <w:color w:val="FFFFFF" w:themeColor="background1"/>
                <w:sz w:val="16"/>
                <w:szCs w:val="16"/>
                <w:lang w:val="en-US"/>
              </w:rPr>
              <w:t>Id</w:t>
            </w:r>
          </w:p>
        </w:tc>
        <w:tc>
          <w:tcPr>
            <w:tcW w:w="1275" w:type="dxa"/>
            <w:shd w:val="clear" w:color="auto" w:fill="122632" w:themeFill="text1"/>
            <w:hideMark/>
          </w:tcPr>
          <w:p w14:paraId="4EC19048" w14:textId="77777777" w:rsidR="002D6061" w:rsidRPr="00387D6C" w:rsidRDefault="002D6061" w:rsidP="00FB5D33">
            <w:pPr>
              <w:jc w:val="center"/>
              <w:rPr>
                <w:rFonts w:asciiTheme="minorHAnsi" w:eastAsia="Times New Roman" w:hAnsiTheme="minorHAnsi" w:cstheme="minorHAnsi"/>
                <w:b/>
                <w:bCs/>
                <w:color w:val="FFFFFF" w:themeColor="background1"/>
                <w:sz w:val="16"/>
                <w:szCs w:val="16"/>
                <w:lang w:val="en-US"/>
              </w:rPr>
            </w:pPr>
            <w:r w:rsidRPr="00387D6C">
              <w:rPr>
                <w:rFonts w:asciiTheme="minorHAnsi" w:eastAsia="Times New Roman" w:hAnsiTheme="minorHAnsi" w:cstheme="minorHAnsi"/>
                <w:b/>
                <w:bCs/>
                <w:color w:val="FFFFFF" w:themeColor="background1"/>
                <w:sz w:val="16"/>
                <w:szCs w:val="16"/>
                <w:lang w:val="en-US"/>
              </w:rPr>
              <w:t>Feature category</w:t>
            </w:r>
          </w:p>
        </w:tc>
        <w:tc>
          <w:tcPr>
            <w:tcW w:w="1701" w:type="dxa"/>
            <w:gridSpan w:val="2"/>
            <w:shd w:val="clear" w:color="auto" w:fill="122632" w:themeFill="text1"/>
            <w:hideMark/>
          </w:tcPr>
          <w:p w14:paraId="72C8E934" w14:textId="77777777" w:rsidR="002D6061" w:rsidRPr="00387D6C" w:rsidRDefault="002D6061" w:rsidP="00FB5D33">
            <w:pPr>
              <w:jc w:val="center"/>
              <w:rPr>
                <w:rFonts w:asciiTheme="minorHAnsi" w:eastAsia="Times New Roman" w:hAnsiTheme="minorHAnsi" w:cstheme="minorHAnsi"/>
                <w:b/>
                <w:bCs/>
                <w:color w:val="FFFFFF" w:themeColor="background1"/>
                <w:sz w:val="16"/>
                <w:szCs w:val="16"/>
                <w:lang w:val="en-US"/>
              </w:rPr>
            </w:pPr>
            <w:r w:rsidRPr="00387D6C">
              <w:rPr>
                <w:rFonts w:asciiTheme="minorHAnsi" w:eastAsia="Times New Roman" w:hAnsiTheme="minorHAnsi" w:cstheme="minorHAnsi"/>
                <w:b/>
                <w:bCs/>
                <w:color w:val="FFFFFF" w:themeColor="background1"/>
                <w:sz w:val="16"/>
                <w:szCs w:val="16"/>
                <w:lang w:val="en-US"/>
              </w:rPr>
              <w:t>Feature name</w:t>
            </w:r>
          </w:p>
        </w:tc>
        <w:tc>
          <w:tcPr>
            <w:tcW w:w="4962" w:type="dxa"/>
            <w:shd w:val="clear" w:color="auto" w:fill="122632" w:themeFill="text1"/>
            <w:hideMark/>
          </w:tcPr>
          <w:p w14:paraId="20A761EF" w14:textId="77777777" w:rsidR="002D6061" w:rsidRPr="00387D6C" w:rsidRDefault="002D6061" w:rsidP="00FB5D33">
            <w:pPr>
              <w:jc w:val="center"/>
              <w:rPr>
                <w:rFonts w:asciiTheme="minorHAnsi" w:eastAsia="Times New Roman" w:hAnsiTheme="minorHAnsi" w:cstheme="minorHAnsi"/>
                <w:b/>
                <w:bCs/>
                <w:color w:val="FFFFFF" w:themeColor="background1"/>
                <w:sz w:val="16"/>
                <w:szCs w:val="16"/>
                <w:lang w:val="en-US"/>
              </w:rPr>
            </w:pPr>
            <w:r w:rsidRPr="00387D6C">
              <w:rPr>
                <w:rFonts w:asciiTheme="minorHAnsi" w:eastAsia="Times New Roman" w:hAnsiTheme="minorHAnsi" w:cstheme="minorHAnsi"/>
                <w:b/>
                <w:bCs/>
                <w:color w:val="FFFFFF" w:themeColor="background1"/>
                <w:sz w:val="16"/>
                <w:szCs w:val="16"/>
                <w:lang w:val="en-US"/>
              </w:rPr>
              <w:t>Description</w:t>
            </w:r>
          </w:p>
        </w:tc>
        <w:tc>
          <w:tcPr>
            <w:tcW w:w="884" w:type="dxa"/>
            <w:shd w:val="clear" w:color="auto" w:fill="122632" w:themeFill="text1"/>
            <w:hideMark/>
          </w:tcPr>
          <w:p w14:paraId="5064D2FB" w14:textId="77777777" w:rsidR="002D6061" w:rsidRPr="00387D6C" w:rsidRDefault="002D6061" w:rsidP="00FB5D33">
            <w:pPr>
              <w:jc w:val="center"/>
              <w:rPr>
                <w:rFonts w:asciiTheme="minorHAnsi" w:eastAsia="Times New Roman" w:hAnsiTheme="minorHAnsi" w:cstheme="minorHAnsi"/>
                <w:b/>
                <w:bCs/>
                <w:color w:val="FFFFFF" w:themeColor="background1"/>
                <w:sz w:val="16"/>
                <w:szCs w:val="16"/>
                <w:lang w:val="en-US"/>
              </w:rPr>
            </w:pPr>
            <w:r w:rsidRPr="00387D6C">
              <w:rPr>
                <w:rFonts w:asciiTheme="minorHAnsi" w:eastAsia="Times New Roman" w:hAnsiTheme="minorHAnsi" w:cstheme="minorHAnsi"/>
                <w:b/>
                <w:bCs/>
                <w:color w:val="FFFFFF" w:themeColor="background1"/>
                <w:sz w:val="16"/>
                <w:szCs w:val="16"/>
                <w:lang w:val="en-US"/>
              </w:rPr>
              <w:t>Priority</w:t>
            </w:r>
          </w:p>
        </w:tc>
      </w:tr>
      <w:tr w:rsidR="00662809" w14:paraId="2CA2E335" w14:textId="77777777" w:rsidTr="00662809">
        <w:trPr>
          <w:trHeight w:val="507"/>
        </w:trPr>
        <w:tc>
          <w:tcPr>
            <w:tcW w:w="9532" w:type="dxa"/>
            <w:gridSpan w:val="6"/>
            <w:vAlign w:val="center"/>
          </w:tcPr>
          <w:p w14:paraId="75B7F0EE" w14:textId="31F44D91" w:rsidR="00662809" w:rsidRPr="00662809" w:rsidRDefault="008F5848" w:rsidP="00662809">
            <w:pPr>
              <w:jc w:val="center"/>
              <w:rPr>
                <w:rFonts w:asciiTheme="minorHAnsi" w:eastAsia="Times New Roman" w:hAnsiTheme="minorHAnsi" w:cstheme="minorHAnsi"/>
                <w:color w:val="000000"/>
                <w:sz w:val="24"/>
                <w:szCs w:val="24"/>
                <w:lang w:val="en-US"/>
              </w:rPr>
            </w:pPr>
            <w:hyperlink r:id="rId159" w:anchor="g=1&amp;p=recommanded" w:history="1">
              <w:r w:rsidR="00CD32BA" w:rsidRPr="005874F5">
                <w:rPr>
                  <w:rStyle w:val="Hyperlink"/>
                  <w:rFonts w:asciiTheme="minorHAnsi" w:eastAsia="Times New Roman" w:hAnsiTheme="minorHAnsi" w:cstheme="minorHAnsi"/>
                  <w:sz w:val="24"/>
                  <w:szCs w:val="24"/>
                  <w:lang w:val="en-US"/>
                </w:rPr>
                <w:t>http://g8n7dx.axshare.com/#g=1&amp;p=recommanded</w:t>
              </w:r>
            </w:hyperlink>
            <w:r w:rsidR="00CD32BA">
              <w:rPr>
                <w:rFonts w:asciiTheme="minorHAnsi" w:eastAsia="Times New Roman" w:hAnsiTheme="minorHAnsi" w:cstheme="minorHAnsi"/>
                <w:color w:val="0000FF"/>
                <w:sz w:val="24"/>
                <w:szCs w:val="24"/>
                <w:lang w:val="en-US"/>
              </w:rPr>
              <w:t xml:space="preserve"> </w:t>
            </w:r>
          </w:p>
        </w:tc>
      </w:tr>
      <w:tr w:rsidR="002D6061" w14:paraId="1D3CB7CC" w14:textId="77777777" w:rsidTr="00FB5D33">
        <w:trPr>
          <w:trHeight w:val="507"/>
        </w:trPr>
        <w:tc>
          <w:tcPr>
            <w:tcW w:w="710" w:type="dxa"/>
          </w:tcPr>
          <w:p w14:paraId="70C2A4A4" w14:textId="29895D05" w:rsidR="002D6061" w:rsidRPr="00387D6C" w:rsidRDefault="002D6061" w:rsidP="00FB5D33">
            <w:pPr>
              <w:jc w:val="right"/>
              <w:rPr>
                <w:rFonts w:asciiTheme="minorHAnsi" w:eastAsia="Times New Roman" w:hAnsiTheme="minorHAnsi" w:cstheme="minorHAnsi"/>
                <w:color w:val="000000"/>
                <w:sz w:val="16"/>
                <w:szCs w:val="16"/>
                <w:highlight w:val="yellow"/>
                <w:lang w:val="en-US"/>
              </w:rPr>
            </w:pPr>
            <w:commentRangeStart w:id="1885"/>
            <w:commentRangeStart w:id="1886"/>
            <w:r>
              <w:rPr>
                <w:rFonts w:eastAsia="Arial" w:cs="Arial"/>
                <w:sz w:val="16"/>
                <w:szCs w:val="16"/>
              </w:rPr>
              <w:t>1</w:t>
            </w:r>
            <w:r w:rsidR="00BA17C1">
              <w:rPr>
                <w:rFonts w:eastAsia="Arial" w:cs="Arial"/>
                <w:sz w:val="16"/>
                <w:szCs w:val="16"/>
              </w:rPr>
              <w:t>4.</w:t>
            </w:r>
            <w:r w:rsidR="004B31AB">
              <w:rPr>
                <w:rFonts w:eastAsia="Arial" w:cs="Arial"/>
                <w:sz w:val="16"/>
                <w:szCs w:val="16"/>
              </w:rPr>
              <w:t>3</w:t>
            </w:r>
            <w:r>
              <w:rPr>
                <w:rFonts w:eastAsia="Arial" w:cs="Arial"/>
                <w:sz w:val="16"/>
                <w:szCs w:val="16"/>
              </w:rPr>
              <w:t>.1.</w:t>
            </w:r>
          </w:p>
        </w:tc>
        <w:tc>
          <w:tcPr>
            <w:tcW w:w="1417" w:type="dxa"/>
            <w:gridSpan w:val="2"/>
          </w:tcPr>
          <w:p w14:paraId="76332335" w14:textId="74658CF2" w:rsidR="002D6061" w:rsidRPr="00387D6C" w:rsidRDefault="00AC3947" w:rsidP="00FB5D33">
            <w:pPr>
              <w:rPr>
                <w:rFonts w:asciiTheme="minorHAnsi" w:eastAsia="Times New Roman" w:hAnsiTheme="minorHAnsi" w:cstheme="minorHAnsi"/>
                <w:b/>
                <w:color w:val="000000"/>
                <w:sz w:val="16"/>
                <w:szCs w:val="16"/>
                <w:lang w:val="en-US"/>
              </w:rPr>
            </w:pPr>
            <w:r>
              <w:rPr>
                <w:rFonts w:asciiTheme="minorHAnsi" w:eastAsiaTheme="minorEastAsia" w:hAnsiTheme="minorHAnsi"/>
                <w:b/>
                <w:bCs/>
                <w:color w:val="000000"/>
                <w:sz w:val="16"/>
                <w:szCs w:val="16"/>
                <w:lang w:val="en-US"/>
              </w:rPr>
              <w:t>Recommended</w:t>
            </w:r>
            <w:commentRangeEnd w:id="1885"/>
            <w:r w:rsidR="006A383D">
              <w:rPr>
                <w:rStyle w:val="CommentReference"/>
              </w:rPr>
              <w:commentReference w:id="1885"/>
            </w:r>
            <w:r w:rsidR="00584438">
              <w:rPr>
                <w:rStyle w:val="CommentReference"/>
              </w:rPr>
              <w:commentReference w:id="1886"/>
            </w:r>
          </w:p>
        </w:tc>
        <w:tc>
          <w:tcPr>
            <w:tcW w:w="1559" w:type="dxa"/>
          </w:tcPr>
          <w:p w14:paraId="22DA9D5E" w14:textId="77777777" w:rsidR="002D6061" w:rsidRPr="00387D6C" w:rsidRDefault="002D6061" w:rsidP="00FB5D33">
            <w:pPr>
              <w:rPr>
                <w:rFonts w:asciiTheme="minorHAnsi" w:eastAsia="Times New Roman" w:hAnsiTheme="minorHAnsi" w:cstheme="minorHAnsi"/>
                <w:color w:val="000000"/>
                <w:sz w:val="16"/>
                <w:szCs w:val="16"/>
                <w:lang w:val="en-US"/>
              </w:rPr>
            </w:pPr>
            <w:r w:rsidRPr="00387D6C">
              <w:rPr>
                <w:rFonts w:asciiTheme="minorHAnsi" w:eastAsia="Times New Roman" w:hAnsiTheme="minorHAnsi" w:cstheme="minorHAnsi"/>
                <w:color w:val="000000"/>
                <w:sz w:val="16"/>
                <w:szCs w:val="16"/>
                <w:lang w:val="en-US"/>
              </w:rPr>
              <w:t>General</w:t>
            </w:r>
          </w:p>
        </w:tc>
        <w:tc>
          <w:tcPr>
            <w:tcW w:w="4962" w:type="dxa"/>
          </w:tcPr>
          <w:p w14:paraId="2FFCC6C7" w14:textId="01C65817" w:rsidR="00AC3947" w:rsidRPr="00E32392" w:rsidRDefault="00AC3947" w:rsidP="00AC3947">
            <w:pPr>
              <w:textAlignment w:val="baseline"/>
              <w:rPr>
                <w:rFonts w:eastAsia="Times New Roman" w:cs="Arial"/>
                <w:sz w:val="16"/>
                <w:szCs w:val="16"/>
                <w:lang w:val="en-US"/>
              </w:rPr>
            </w:pPr>
            <w:commentRangeStart w:id="1887"/>
            <w:commentRangeStart w:id="1888"/>
            <w:commentRangeStart w:id="1889"/>
            <w:commentRangeStart w:id="1890"/>
            <w:commentRangeStart w:id="1891"/>
            <w:r w:rsidRPr="00E32392">
              <w:rPr>
                <w:rFonts w:eastAsia="Times New Roman" w:cs="Arial"/>
                <w:color w:val="0000FF"/>
                <w:sz w:val="16"/>
                <w:szCs w:val="16"/>
                <w:lang w:val="en-US"/>
              </w:rPr>
              <w:t xml:space="preserve">Given </w:t>
            </w:r>
            <w:r w:rsidRPr="00E32392">
              <w:rPr>
                <w:rFonts w:eastAsia="Times New Roman" w:cs="Arial"/>
                <w:sz w:val="16"/>
                <w:szCs w:val="16"/>
                <w:lang w:val="en-US"/>
              </w:rPr>
              <w:t xml:space="preserve">that I </w:t>
            </w:r>
            <w:r w:rsidRPr="00E32392">
              <w:rPr>
                <w:rFonts w:eastAsia="Times New Roman" w:cs="Arial"/>
                <w:color w:val="000000"/>
                <w:sz w:val="16"/>
                <w:szCs w:val="16"/>
                <w:lang w:val="en-US"/>
              </w:rPr>
              <w:t xml:space="preserve">am on </w:t>
            </w:r>
            <w:r w:rsidR="00FB5463">
              <w:rPr>
                <w:rFonts w:eastAsia="Times New Roman" w:cs="Arial"/>
                <w:sz w:val="16"/>
                <w:szCs w:val="16"/>
                <w:lang w:val="en-US"/>
              </w:rPr>
              <w:t>the Resources section</w:t>
            </w:r>
          </w:p>
          <w:p w14:paraId="0F629989" w14:textId="77777777" w:rsidR="00AC3947" w:rsidRPr="00E32392" w:rsidRDefault="00AC3947" w:rsidP="00AC3947">
            <w:pPr>
              <w:textAlignment w:val="baseline"/>
              <w:rPr>
                <w:rFonts w:ascii="Segoe UI" w:eastAsia="Times New Roman" w:hAnsi="Segoe UI" w:cs="Segoe UI"/>
                <w:sz w:val="12"/>
                <w:szCs w:val="12"/>
                <w:lang w:val="en-US"/>
              </w:rPr>
            </w:pPr>
            <w:r w:rsidRPr="00E32392">
              <w:rPr>
                <w:rFonts w:eastAsia="Times New Roman" w:cs="Arial"/>
                <w:color w:val="0000FF"/>
                <w:sz w:val="16"/>
                <w:szCs w:val="16"/>
                <w:lang w:val="en-US"/>
              </w:rPr>
              <w:t>When</w:t>
            </w:r>
            <w:r w:rsidRPr="00E32392">
              <w:rPr>
                <w:rFonts w:eastAsia="Times New Roman" w:cs="Arial"/>
                <w:sz w:val="16"/>
                <w:szCs w:val="16"/>
                <w:lang w:val="en-US"/>
              </w:rPr>
              <w:t xml:space="preserve"> I click on “Recommended” on the left navigation</w:t>
            </w:r>
          </w:p>
          <w:p w14:paraId="54A8DD0F" w14:textId="1CB3B455" w:rsidR="00AC3947" w:rsidRPr="00E32392" w:rsidRDefault="00AC3947" w:rsidP="00AC3947">
            <w:pPr>
              <w:spacing w:after="30"/>
              <w:textAlignment w:val="baseline"/>
              <w:rPr>
                <w:rFonts w:eastAsia="Times New Roman" w:cs="Arial"/>
                <w:sz w:val="16"/>
                <w:szCs w:val="16"/>
                <w:lang w:val="en-US"/>
              </w:rPr>
            </w:pPr>
            <w:r w:rsidRPr="00E32392">
              <w:rPr>
                <w:rFonts w:eastAsia="Times New Roman" w:cs="Arial"/>
                <w:color w:val="0000FF"/>
                <w:sz w:val="16"/>
                <w:szCs w:val="16"/>
                <w:lang w:val="en-US"/>
              </w:rPr>
              <w:t>Then</w:t>
            </w:r>
            <w:r w:rsidRPr="00E32392">
              <w:rPr>
                <w:rFonts w:eastAsia="Times New Roman" w:cs="Arial"/>
                <w:sz w:val="16"/>
                <w:szCs w:val="16"/>
                <w:lang w:val="en-US"/>
              </w:rPr>
              <w:t xml:space="preserve"> the system shows me recommended resources that I have not added to my favorites: “Applications &amp; sites”, “Documents”, “Pages”</w:t>
            </w:r>
          </w:p>
          <w:p w14:paraId="6D355C71" w14:textId="1F067B81" w:rsidR="00AC3947" w:rsidRPr="00E32392" w:rsidRDefault="00AC3947" w:rsidP="00AC3947">
            <w:pPr>
              <w:rPr>
                <w:rFonts w:eastAsia="Times New Roman" w:cs="Arial"/>
                <w:sz w:val="16"/>
                <w:szCs w:val="16"/>
                <w:lang w:val="en-US"/>
              </w:rPr>
            </w:pPr>
            <w:r w:rsidRPr="00E32392">
              <w:rPr>
                <w:rFonts w:eastAsia="Times New Roman" w:cs="Arial"/>
                <w:color w:val="0000FF"/>
                <w:sz w:val="16"/>
                <w:szCs w:val="16"/>
                <w:lang w:val="en-US"/>
              </w:rPr>
              <w:t>And</w:t>
            </w:r>
            <w:r w:rsidRPr="00E32392">
              <w:rPr>
                <w:rFonts w:eastAsia="Times New Roman" w:cs="Arial"/>
                <w:sz w:val="16"/>
                <w:szCs w:val="16"/>
                <w:lang w:val="en-US"/>
              </w:rPr>
              <w:t xml:space="preserve"> the suggestions are based on </w:t>
            </w:r>
            <w:r w:rsidR="00496EE6">
              <w:rPr>
                <w:rFonts w:eastAsia="Times New Roman" w:cs="Arial"/>
                <w:sz w:val="16"/>
                <w:szCs w:val="16"/>
                <w:lang w:val="en-US"/>
              </w:rPr>
              <w:t xml:space="preserve">recommend resources pushed by corporate communications </w:t>
            </w:r>
            <w:r w:rsidR="00E62335">
              <w:rPr>
                <w:rFonts w:eastAsia="Times New Roman" w:cs="Arial"/>
                <w:sz w:val="16"/>
                <w:szCs w:val="16"/>
                <w:lang w:val="en-US"/>
              </w:rPr>
              <w:t xml:space="preserve">using the “recommendedforyou” tag in the Resources publication </w:t>
            </w:r>
          </w:p>
          <w:p w14:paraId="33284CA5" w14:textId="2FA46EE3" w:rsidR="00AC3947" w:rsidRPr="00E32392" w:rsidRDefault="00AC3947" w:rsidP="00AC3947">
            <w:pPr>
              <w:textAlignment w:val="baseline"/>
              <w:rPr>
                <w:rFonts w:eastAsia="Times New Roman" w:cs="Arial"/>
                <w:sz w:val="16"/>
                <w:szCs w:val="16"/>
                <w:lang w:val="en-US"/>
              </w:rPr>
            </w:pPr>
            <w:r w:rsidRPr="00E32392">
              <w:rPr>
                <w:rFonts w:eastAsia="Times New Roman" w:cs="Arial"/>
                <w:color w:val="0000FF"/>
                <w:sz w:val="16"/>
                <w:szCs w:val="16"/>
                <w:lang w:val="en-US"/>
              </w:rPr>
              <w:t>And</w:t>
            </w:r>
            <w:r w:rsidRPr="00E32392">
              <w:rPr>
                <w:rFonts w:eastAsia="Times New Roman" w:cs="Arial"/>
                <w:sz w:val="16"/>
                <w:szCs w:val="16"/>
                <w:lang w:val="en-US"/>
              </w:rPr>
              <w:t xml:space="preserve"> the “</w:t>
            </w:r>
            <w:r w:rsidRPr="00E32392">
              <w:rPr>
                <w:rFonts w:eastAsia="Times New Roman" w:cs="Arial"/>
                <w:color w:val="000000"/>
                <w:sz w:val="16"/>
                <w:szCs w:val="16"/>
                <w:lang w:val="en-US"/>
              </w:rPr>
              <w:t>Applications &amp; sites</w:t>
            </w:r>
            <w:r w:rsidRPr="00E32392">
              <w:rPr>
                <w:rFonts w:eastAsia="Times New Roman" w:cs="Arial"/>
                <w:sz w:val="16"/>
                <w:szCs w:val="16"/>
                <w:lang w:val="en-US"/>
              </w:rPr>
              <w:t xml:space="preserve">” default view is the </w:t>
            </w:r>
            <w:del w:id="1892" w:author="Ghita Benotmane" w:date="2016-09-09T11:10:00Z">
              <w:r w:rsidRPr="00E32392" w:rsidDel="00D55633">
                <w:rPr>
                  <w:rFonts w:eastAsia="Times New Roman" w:cs="Arial"/>
                  <w:sz w:val="16"/>
                  <w:szCs w:val="16"/>
                  <w:lang w:val="en-US"/>
                </w:rPr>
                <w:delText xml:space="preserve">most viewed </w:delText>
              </w:r>
            </w:del>
            <w:r w:rsidRPr="00E32392">
              <w:rPr>
                <w:rFonts w:eastAsia="Times New Roman" w:cs="Arial"/>
                <w:sz w:val="16"/>
                <w:szCs w:val="16"/>
                <w:lang w:val="en-US"/>
              </w:rPr>
              <w:t xml:space="preserve">applications &amp; sites </w:t>
            </w:r>
            <w:r w:rsidR="00E62335">
              <w:rPr>
                <w:rFonts w:eastAsia="Times New Roman" w:cs="Arial"/>
                <w:sz w:val="16"/>
                <w:szCs w:val="16"/>
                <w:lang w:val="en-US"/>
              </w:rPr>
              <w:t>recommended by corporate communications</w:t>
            </w:r>
            <w:ins w:id="1893" w:author="Ghita Benotmane" w:date="2016-09-09T11:11:00Z">
              <w:r w:rsidR="00D55633">
                <w:rPr>
                  <w:rFonts w:eastAsia="Times New Roman" w:cs="Arial"/>
                  <w:sz w:val="16"/>
                  <w:szCs w:val="16"/>
                  <w:lang w:val="en-US"/>
                </w:rPr>
                <w:t xml:space="preserve"> that</w:t>
              </w:r>
            </w:ins>
            <w:ins w:id="1894" w:author="Ghita Benotmane" w:date="2016-09-09T11:10:00Z">
              <w:r w:rsidR="00D55633">
                <w:rPr>
                  <w:rFonts w:eastAsia="Times New Roman" w:cs="Arial"/>
                  <w:sz w:val="16"/>
                  <w:szCs w:val="16"/>
                  <w:lang w:val="en-US"/>
                </w:rPr>
                <w:t xml:space="preserve"> </w:t>
              </w:r>
            </w:ins>
            <w:del w:id="1895" w:author="Ghita Benotmane" w:date="2016-09-09T11:11:00Z">
              <w:r w:rsidRPr="00E32392" w:rsidDel="00D55633">
                <w:rPr>
                  <w:rFonts w:eastAsia="Times New Roman" w:cs="Arial"/>
                  <w:sz w:val="16"/>
                  <w:szCs w:val="16"/>
                  <w:lang w:val="en-US"/>
                </w:rPr>
                <w:delText>the system is suggesting I add to</w:delText>
              </w:r>
            </w:del>
            <w:ins w:id="1896" w:author="Ghita Benotmane" w:date="2016-09-09T11:11:00Z">
              <w:del w:id="1897" w:author="Addy, Paul" w:date="2016-09-15T17:42:00Z">
                <w:r w:rsidR="00D55633" w:rsidDel="008676FD">
                  <w:rPr>
                    <w:rFonts w:eastAsia="Times New Roman" w:cs="Arial"/>
                    <w:sz w:val="16"/>
                    <w:szCs w:val="16"/>
                    <w:lang w:val="en-US"/>
                  </w:rPr>
                  <w:delText>not</w:delText>
                </w:r>
              </w:del>
              <w:r w:rsidR="00D55633">
                <w:rPr>
                  <w:rFonts w:eastAsia="Times New Roman" w:cs="Arial"/>
                  <w:sz w:val="16"/>
                  <w:szCs w:val="16"/>
                  <w:lang w:val="en-US"/>
                </w:rPr>
                <w:t>are not already in</w:t>
              </w:r>
            </w:ins>
            <w:r w:rsidRPr="00E32392">
              <w:rPr>
                <w:rFonts w:eastAsia="Times New Roman" w:cs="Arial"/>
                <w:sz w:val="16"/>
                <w:szCs w:val="16"/>
                <w:lang w:val="en-US"/>
              </w:rPr>
              <w:t xml:space="preserve"> my favorites</w:t>
            </w:r>
            <w:ins w:id="1898" w:author="Ghita Benotmane" w:date="2016-09-15T12:13:00Z">
              <w:r w:rsidR="00DE06D3">
                <w:rPr>
                  <w:rFonts w:eastAsia="Times New Roman" w:cs="Arial"/>
                  <w:sz w:val="16"/>
                  <w:szCs w:val="16"/>
                  <w:lang w:val="en-US"/>
                </w:rPr>
                <w:t xml:space="preserve"> and ordered by alphabetical order</w:t>
              </w:r>
            </w:ins>
          </w:p>
          <w:p w14:paraId="0BEF2B29" w14:textId="0BD3E705" w:rsidR="00D55633" w:rsidRPr="00E32392" w:rsidRDefault="00AC3947" w:rsidP="00D55633">
            <w:pPr>
              <w:textAlignment w:val="baseline"/>
              <w:rPr>
                <w:ins w:id="1899" w:author="Ghita Benotmane" w:date="2016-09-09T11:11:00Z"/>
                <w:rFonts w:eastAsia="Times New Roman" w:cs="Arial"/>
                <w:sz w:val="16"/>
                <w:szCs w:val="16"/>
                <w:lang w:val="en-US"/>
              </w:rPr>
            </w:pPr>
            <w:r w:rsidRPr="00E32392">
              <w:rPr>
                <w:rFonts w:eastAsia="Times New Roman" w:cs="Arial"/>
                <w:color w:val="0000FF"/>
                <w:sz w:val="16"/>
                <w:szCs w:val="16"/>
                <w:lang w:val="en-US"/>
              </w:rPr>
              <w:t>And</w:t>
            </w:r>
            <w:r w:rsidRPr="00E32392">
              <w:rPr>
                <w:rFonts w:eastAsia="Times New Roman" w:cs="Arial"/>
                <w:sz w:val="16"/>
                <w:szCs w:val="16"/>
                <w:lang w:val="en-US"/>
              </w:rPr>
              <w:t xml:space="preserve"> the “</w:t>
            </w:r>
            <w:r w:rsidR="00FB5463">
              <w:rPr>
                <w:rFonts w:eastAsia="Times New Roman" w:cs="Arial"/>
                <w:sz w:val="16"/>
                <w:szCs w:val="16"/>
                <w:lang w:val="en-US"/>
              </w:rPr>
              <w:t>D</w:t>
            </w:r>
            <w:r w:rsidRPr="00E32392">
              <w:rPr>
                <w:rFonts w:eastAsia="Times New Roman" w:cs="Arial"/>
                <w:color w:val="000000"/>
                <w:sz w:val="16"/>
                <w:szCs w:val="16"/>
                <w:lang w:val="en-US"/>
              </w:rPr>
              <w:t>ocuments</w:t>
            </w:r>
            <w:r w:rsidRPr="00E32392">
              <w:rPr>
                <w:rFonts w:eastAsia="Times New Roman" w:cs="Arial"/>
                <w:sz w:val="16"/>
                <w:szCs w:val="16"/>
                <w:lang w:val="en-US"/>
              </w:rPr>
              <w:t xml:space="preserve">” default view is the </w:t>
            </w:r>
            <w:ins w:id="1900" w:author="Ghita Benotmane" w:date="2016-09-09T11:11:00Z">
              <w:r w:rsidR="00D55633" w:rsidRPr="00E32392">
                <w:rPr>
                  <w:rFonts w:eastAsia="Times New Roman" w:cs="Arial"/>
                  <w:sz w:val="16"/>
                  <w:szCs w:val="16"/>
                  <w:lang w:val="en-US"/>
                </w:rPr>
                <w:t xml:space="preserve">is the applications &amp; sites </w:t>
              </w:r>
            </w:ins>
            <w:r w:rsidR="00E62335">
              <w:rPr>
                <w:rFonts w:eastAsia="Times New Roman" w:cs="Arial"/>
                <w:sz w:val="16"/>
                <w:szCs w:val="16"/>
                <w:lang w:val="en-US"/>
              </w:rPr>
              <w:t>recommended by corporate communications</w:t>
            </w:r>
            <w:ins w:id="1901" w:author="Ghita Benotmane" w:date="2016-09-09T11:11:00Z">
              <w:r w:rsidR="00E62335">
                <w:rPr>
                  <w:rFonts w:eastAsia="Times New Roman" w:cs="Arial"/>
                  <w:sz w:val="16"/>
                  <w:szCs w:val="16"/>
                  <w:lang w:val="en-US"/>
                </w:rPr>
                <w:t xml:space="preserve"> </w:t>
              </w:r>
              <w:r w:rsidR="00D55633">
                <w:rPr>
                  <w:rFonts w:eastAsia="Times New Roman" w:cs="Arial"/>
                  <w:sz w:val="16"/>
                  <w:szCs w:val="16"/>
                  <w:lang w:val="en-US"/>
                </w:rPr>
                <w:t>that are not already in</w:t>
              </w:r>
              <w:r w:rsidR="00D55633" w:rsidRPr="00E32392">
                <w:rPr>
                  <w:rFonts w:eastAsia="Times New Roman" w:cs="Arial"/>
                  <w:sz w:val="16"/>
                  <w:szCs w:val="16"/>
                  <w:lang w:val="en-US"/>
                </w:rPr>
                <w:t xml:space="preserve"> my favorites</w:t>
              </w:r>
            </w:ins>
            <w:ins w:id="1902" w:author="Ghita Benotmane" w:date="2016-09-15T12:14:00Z">
              <w:r w:rsidR="00DE06D3">
                <w:rPr>
                  <w:rFonts w:eastAsia="Times New Roman" w:cs="Arial"/>
                  <w:sz w:val="16"/>
                  <w:szCs w:val="16"/>
                  <w:lang w:val="en-US"/>
                </w:rPr>
                <w:t xml:space="preserve"> and ordered by date of last update</w:t>
              </w:r>
            </w:ins>
          </w:p>
          <w:p w14:paraId="2C111781" w14:textId="4C7A53D7" w:rsidR="00AC3947" w:rsidDel="00D55633" w:rsidRDefault="00AC3947" w:rsidP="00AC3947">
            <w:pPr>
              <w:textAlignment w:val="baseline"/>
              <w:rPr>
                <w:del w:id="1903" w:author="Ghita Benotmane" w:date="2016-09-09T11:11:00Z"/>
                <w:rFonts w:eastAsia="Times New Roman" w:cs="Arial"/>
                <w:sz w:val="16"/>
                <w:szCs w:val="16"/>
                <w:lang w:val="en-US"/>
              </w:rPr>
            </w:pPr>
            <w:del w:id="1904" w:author="Ghita Benotmane" w:date="2016-09-09T11:11:00Z">
              <w:r w:rsidRPr="00E32392" w:rsidDel="00D55633">
                <w:rPr>
                  <w:rFonts w:eastAsia="Times New Roman" w:cs="Arial"/>
                  <w:sz w:val="16"/>
                  <w:szCs w:val="16"/>
                  <w:lang w:val="en-US"/>
                </w:rPr>
                <w:delText>most viewed documents the system is suggesting I add to my favorites</w:delText>
              </w:r>
            </w:del>
          </w:p>
          <w:p w14:paraId="22E7B827" w14:textId="6758EFCC" w:rsidR="00D55633" w:rsidRPr="00E32392" w:rsidRDefault="00AC3947" w:rsidP="00D55633">
            <w:pPr>
              <w:textAlignment w:val="baseline"/>
              <w:rPr>
                <w:ins w:id="1905" w:author="Ghita Benotmane" w:date="2016-09-09T11:12:00Z"/>
                <w:rFonts w:eastAsia="Times New Roman" w:cs="Arial"/>
                <w:sz w:val="16"/>
                <w:szCs w:val="16"/>
                <w:lang w:val="en-US"/>
              </w:rPr>
            </w:pPr>
            <w:r w:rsidRPr="00D50FD0">
              <w:rPr>
                <w:rFonts w:eastAsia="Times New Roman" w:cs="Arial"/>
                <w:color w:val="0000FF"/>
                <w:sz w:val="16"/>
                <w:szCs w:val="16"/>
                <w:lang w:val="en-US"/>
              </w:rPr>
              <w:t>And</w:t>
            </w:r>
            <w:r w:rsidRPr="00D50FD0">
              <w:rPr>
                <w:rFonts w:eastAsia="Times New Roman" w:cs="Arial"/>
                <w:sz w:val="16"/>
                <w:szCs w:val="16"/>
                <w:lang w:val="en-US"/>
              </w:rPr>
              <w:t xml:space="preserve"> the “</w:t>
            </w:r>
            <w:r w:rsidR="00FB5463">
              <w:rPr>
                <w:rFonts w:eastAsia="Times New Roman" w:cs="Arial"/>
                <w:sz w:val="16"/>
                <w:szCs w:val="16"/>
                <w:lang w:val="en-US"/>
              </w:rPr>
              <w:t>P</w:t>
            </w:r>
            <w:r>
              <w:rPr>
                <w:rFonts w:eastAsia="Times New Roman" w:cs="Arial"/>
                <w:color w:val="000000"/>
                <w:sz w:val="16"/>
                <w:szCs w:val="16"/>
                <w:lang w:val="en-US"/>
              </w:rPr>
              <w:t>ages</w:t>
            </w:r>
            <w:r w:rsidRPr="00D50FD0">
              <w:rPr>
                <w:rFonts w:eastAsia="Times New Roman" w:cs="Arial"/>
                <w:sz w:val="16"/>
                <w:szCs w:val="16"/>
                <w:lang w:val="en-US"/>
              </w:rPr>
              <w:t>”</w:t>
            </w:r>
            <w:r>
              <w:rPr>
                <w:rFonts w:eastAsia="Times New Roman" w:cs="Arial"/>
                <w:sz w:val="16"/>
                <w:szCs w:val="16"/>
                <w:lang w:val="en-US"/>
              </w:rPr>
              <w:t xml:space="preserve"> default view is </w:t>
            </w:r>
            <w:ins w:id="1906" w:author="Ghita Benotmane" w:date="2016-09-09T11:12:00Z">
              <w:del w:id="1907" w:author="Arias, Alvaro" w:date="2016-09-13T18:51:00Z">
                <w:r w:rsidR="00D55633" w:rsidRPr="00E32392">
                  <w:rPr>
                    <w:rFonts w:eastAsia="Times New Roman" w:cs="Arial"/>
                    <w:sz w:val="16"/>
                    <w:szCs w:val="16"/>
                    <w:lang w:val="en-US"/>
                  </w:rPr>
                  <w:delText xml:space="preserve">is </w:delText>
                </w:r>
              </w:del>
              <w:r w:rsidR="00D55633" w:rsidRPr="00E32392">
                <w:rPr>
                  <w:rFonts w:eastAsia="Times New Roman" w:cs="Arial"/>
                  <w:sz w:val="16"/>
                  <w:szCs w:val="16"/>
                  <w:lang w:val="en-US"/>
                </w:rPr>
                <w:t xml:space="preserve">the applications &amp; sites </w:t>
              </w:r>
            </w:ins>
            <w:r w:rsidR="00E62335">
              <w:rPr>
                <w:rFonts w:eastAsia="Times New Roman" w:cs="Arial"/>
                <w:sz w:val="16"/>
                <w:szCs w:val="16"/>
                <w:lang w:val="en-US"/>
              </w:rPr>
              <w:t>recommended by corporate communications</w:t>
            </w:r>
            <w:ins w:id="1908" w:author="Ghita Benotmane" w:date="2016-09-09T11:12:00Z">
              <w:r w:rsidR="00D55633">
                <w:rPr>
                  <w:rFonts w:eastAsia="Times New Roman" w:cs="Arial"/>
                  <w:sz w:val="16"/>
                  <w:szCs w:val="16"/>
                  <w:lang w:val="en-US"/>
                </w:rPr>
                <w:t xml:space="preserve"> and that are not already in</w:t>
              </w:r>
              <w:r w:rsidR="00D55633" w:rsidRPr="00E32392">
                <w:rPr>
                  <w:rFonts w:eastAsia="Times New Roman" w:cs="Arial"/>
                  <w:sz w:val="16"/>
                  <w:szCs w:val="16"/>
                  <w:lang w:val="en-US"/>
                </w:rPr>
                <w:t xml:space="preserve"> my favorites</w:t>
              </w:r>
            </w:ins>
            <w:commentRangeEnd w:id="1887"/>
            <w:commentRangeEnd w:id="1888"/>
            <w:commentRangeEnd w:id="1889"/>
            <w:commentRangeEnd w:id="1890"/>
            <w:commentRangeEnd w:id="1891"/>
            <w:ins w:id="1909" w:author="Ghita Benotmane" w:date="2016-09-15T12:14:00Z">
              <w:r w:rsidR="00DE06D3">
                <w:rPr>
                  <w:rFonts w:eastAsia="Times New Roman" w:cs="Arial"/>
                  <w:sz w:val="16"/>
                  <w:szCs w:val="16"/>
                  <w:lang w:val="en-US"/>
                </w:rPr>
                <w:t xml:space="preserve"> and ordered in an alphabetical order</w:t>
              </w:r>
            </w:ins>
            <w:r w:rsidR="00A83110">
              <w:rPr>
                <w:rStyle w:val="CommentReference"/>
              </w:rPr>
              <w:commentReference w:id="1887"/>
            </w:r>
            <w:r w:rsidR="00225693">
              <w:rPr>
                <w:rStyle w:val="CommentReference"/>
              </w:rPr>
              <w:commentReference w:id="1888"/>
            </w:r>
            <w:r w:rsidR="006051FA">
              <w:rPr>
                <w:rStyle w:val="CommentReference"/>
              </w:rPr>
              <w:commentReference w:id="1889"/>
            </w:r>
            <w:r w:rsidR="00A53F52">
              <w:rPr>
                <w:rStyle w:val="CommentReference"/>
              </w:rPr>
              <w:commentReference w:id="1890"/>
            </w:r>
            <w:r w:rsidR="00496EE6">
              <w:rPr>
                <w:rStyle w:val="CommentReference"/>
              </w:rPr>
              <w:commentReference w:id="1891"/>
            </w:r>
          </w:p>
          <w:p w14:paraId="7E0EB6CE" w14:textId="22333E3F" w:rsidR="002D6061" w:rsidRPr="00E32392" w:rsidRDefault="00AC3947" w:rsidP="00FB5463">
            <w:pPr>
              <w:textAlignment w:val="baseline"/>
              <w:rPr>
                <w:rFonts w:eastAsia="Times New Roman" w:cs="Arial"/>
                <w:sz w:val="16"/>
                <w:szCs w:val="16"/>
                <w:lang w:val="en-US"/>
              </w:rPr>
            </w:pPr>
            <w:del w:id="1910" w:author="Ghita Benotmane" w:date="2016-09-09T11:12:00Z">
              <w:r w:rsidDel="00D55633">
                <w:rPr>
                  <w:rFonts w:eastAsia="Times New Roman" w:cs="Arial"/>
                  <w:sz w:val="16"/>
                  <w:szCs w:val="16"/>
                  <w:lang w:val="en-US"/>
                </w:rPr>
                <w:delText>the topic pages the system is suggesting I add to my favorites</w:delText>
              </w:r>
              <w:r w:rsidDel="00D55633">
                <w:rPr>
                  <w:rFonts w:asciiTheme="minorHAnsi" w:eastAsiaTheme="minorEastAsia" w:hAnsiTheme="minorHAnsi"/>
                  <w:sz w:val="16"/>
                  <w:szCs w:val="16"/>
                  <w:lang w:val="en-US" w:eastAsia="ru-RU"/>
                </w:rPr>
                <w:delText>, ordered in alphabetical order</w:delText>
              </w:r>
            </w:del>
          </w:p>
        </w:tc>
        <w:tc>
          <w:tcPr>
            <w:tcW w:w="884" w:type="dxa"/>
          </w:tcPr>
          <w:p w14:paraId="1587FE8A" w14:textId="77777777" w:rsidR="002D6061" w:rsidRPr="00387D6C" w:rsidRDefault="002D6061" w:rsidP="00FB5D33">
            <w:pPr>
              <w:jc w:val="right"/>
              <w:rPr>
                <w:rFonts w:asciiTheme="minorHAnsi" w:eastAsia="Times New Roman" w:hAnsiTheme="minorHAnsi" w:cstheme="minorHAnsi"/>
                <w:color w:val="000000"/>
                <w:sz w:val="16"/>
                <w:szCs w:val="16"/>
                <w:lang w:val="en-US"/>
              </w:rPr>
            </w:pPr>
            <w:r w:rsidRPr="00387D6C">
              <w:rPr>
                <w:rFonts w:asciiTheme="minorHAnsi" w:eastAsia="Times New Roman" w:hAnsiTheme="minorHAnsi" w:cstheme="minorHAnsi"/>
                <w:color w:val="000000"/>
                <w:sz w:val="16"/>
                <w:szCs w:val="16"/>
                <w:lang w:val="en-US"/>
              </w:rPr>
              <w:t>1</w:t>
            </w:r>
          </w:p>
        </w:tc>
      </w:tr>
      <w:commentRangeEnd w:id="1886"/>
    </w:tbl>
    <w:p w14:paraId="6401903C" w14:textId="77777777" w:rsidR="002D6061" w:rsidRPr="002D6061" w:rsidRDefault="002D6061" w:rsidP="002D6061">
      <w:pPr>
        <w:rPr>
          <w:lang w:val="en-US" w:eastAsia="en-GB"/>
        </w:rPr>
      </w:pPr>
    </w:p>
    <w:p w14:paraId="6DB5AADE" w14:textId="6EF1F976" w:rsidR="002D6061" w:rsidRDefault="002D6061" w:rsidP="00ED5E60">
      <w:pPr>
        <w:pStyle w:val="Heading2"/>
        <w:numPr>
          <w:ilvl w:val="1"/>
          <w:numId w:val="20"/>
        </w:numPr>
      </w:pPr>
      <w:bookmarkStart w:id="1911" w:name="_Toc461707161"/>
      <w:bookmarkStart w:id="1912" w:name="_Toc463013473"/>
      <w:r>
        <w:t>List view</w:t>
      </w:r>
      <w:bookmarkEnd w:id="1911"/>
      <w:bookmarkEnd w:id="1912"/>
    </w:p>
    <w:tbl>
      <w:tblPr>
        <w:tblStyle w:val="TableGrid"/>
        <w:tblW w:w="9532" w:type="dxa"/>
        <w:tblInd w:w="-289" w:type="dxa"/>
        <w:tblLayout w:type="fixed"/>
        <w:tblLook w:val="04A0" w:firstRow="1" w:lastRow="0" w:firstColumn="1" w:lastColumn="0" w:noHBand="0" w:noVBand="1"/>
      </w:tblPr>
      <w:tblGrid>
        <w:gridCol w:w="710"/>
        <w:gridCol w:w="1275"/>
        <w:gridCol w:w="142"/>
        <w:gridCol w:w="1559"/>
        <w:gridCol w:w="4962"/>
        <w:gridCol w:w="884"/>
      </w:tblGrid>
      <w:tr w:rsidR="002D6061" w:rsidRPr="00193438" w14:paraId="4F186748" w14:textId="77777777" w:rsidTr="00FB5D33">
        <w:trPr>
          <w:trHeight w:val="280"/>
        </w:trPr>
        <w:tc>
          <w:tcPr>
            <w:tcW w:w="710" w:type="dxa"/>
            <w:shd w:val="clear" w:color="auto" w:fill="122632" w:themeFill="text1"/>
            <w:hideMark/>
          </w:tcPr>
          <w:p w14:paraId="54C08A4D" w14:textId="77777777" w:rsidR="002D6061" w:rsidRPr="00387D6C" w:rsidRDefault="002D6061" w:rsidP="00FB5D33">
            <w:pPr>
              <w:jc w:val="center"/>
              <w:rPr>
                <w:rFonts w:asciiTheme="minorHAnsi" w:eastAsia="Times New Roman" w:hAnsiTheme="minorHAnsi" w:cstheme="minorHAnsi"/>
                <w:b/>
                <w:bCs/>
                <w:color w:val="FFFFFF" w:themeColor="background1"/>
                <w:sz w:val="16"/>
                <w:szCs w:val="16"/>
                <w:lang w:val="en-US"/>
              </w:rPr>
            </w:pPr>
            <w:r w:rsidRPr="00387D6C">
              <w:rPr>
                <w:rFonts w:asciiTheme="minorHAnsi" w:eastAsia="Times New Roman" w:hAnsiTheme="minorHAnsi" w:cstheme="minorHAnsi"/>
                <w:b/>
                <w:bCs/>
                <w:color w:val="FFFFFF" w:themeColor="background1"/>
                <w:sz w:val="16"/>
                <w:szCs w:val="16"/>
                <w:lang w:val="en-US"/>
              </w:rPr>
              <w:t>Id</w:t>
            </w:r>
          </w:p>
        </w:tc>
        <w:tc>
          <w:tcPr>
            <w:tcW w:w="1275" w:type="dxa"/>
            <w:shd w:val="clear" w:color="auto" w:fill="122632" w:themeFill="text1"/>
            <w:hideMark/>
          </w:tcPr>
          <w:p w14:paraId="79869265" w14:textId="77777777" w:rsidR="002D6061" w:rsidRPr="00387D6C" w:rsidRDefault="002D6061" w:rsidP="00FB5D33">
            <w:pPr>
              <w:jc w:val="center"/>
              <w:rPr>
                <w:rFonts w:asciiTheme="minorHAnsi" w:eastAsia="Times New Roman" w:hAnsiTheme="minorHAnsi" w:cstheme="minorHAnsi"/>
                <w:b/>
                <w:bCs/>
                <w:color w:val="FFFFFF" w:themeColor="background1"/>
                <w:sz w:val="16"/>
                <w:szCs w:val="16"/>
                <w:lang w:val="en-US"/>
              </w:rPr>
            </w:pPr>
            <w:r w:rsidRPr="00387D6C">
              <w:rPr>
                <w:rFonts w:asciiTheme="minorHAnsi" w:eastAsia="Times New Roman" w:hAnsiTheme="minorHAnsi" w:cstheme="minorHAnsi"/>
                <w:b/>
                <w:bCs/>
                <w:color w:val="FFFFFF" w:themeColor="background1"/>
                <w:sz w:val="16"/>
                <w:szCs w:val="16"/>
                <w:lang w:val="en-US"/>
              </w:rPr>
              <w:t>Feature category</w:t>
            </w:r>
          </w:p>
        </w:tc>
        <w:tc>
          <w:tcPr>
            <w:tcW w:w="1701" w:type="dxa"/>
            <w:gridSpan w:val="2"/>
            <w:shd w:val="clear" w:color="auto" w:fill="122632" w:themeFill="text1"/>
            <w:hideMark/>
          </w:tcPr>
          <w:p w14:paraId="3AAB3882" w14:textId="77777777" w:rsidR="002D6061" w:rsidRPr="00387D6C" w:rsidRDefault="002D6061" w:rsidP="00FB5D33">
            <w:pPr>
              <w:jc w:val="center"/>
              <w:rPr>
                <w:rFonts w:asciiTheme="minorHAnsi" w:eastAsia="Times New Roman" w:hAnsiTheme="minorHAnsi" w:cstheme="minorHAnsi"/>
                <w:b/>
                <w:bCs/>
                <w:color w:val="FFFFFF" w:themeColor="background1"/>
                <w:sz w:val="16"/>
                <w:szCs w:val="16"/>
                <w:lang w:val="en-US"/>
              </w:rPr>
            </w:pPr>
            <w:r w:rsidRPr="00387D6C">
              <w:rPr>
                <w:rFonts w:asciiTheme="minorHAnsi" w:eastAsia="Times New Roman" w:hAnsiTheme="minorHAnsi" w:cstheme="minorHAnsi"/>
                <w:b/>
                <w:bCs/>
                <w:color w:val="FFFFFF" w:themeColor="background1"/>
                <w:sz w:val="16"/>
                <w:szCs w:val="16"/>
                <w:lang w:val="en-US"/>
              </w:rPr>
              <w:t>Feature name</w:t>
            </w:r>
          </w:p>
        </w:tc>
        <w:tc>
          <w:tcPr>
            <w:tcW w:w="4962" w:type="dxa"/>
            <w:shd w:val="clear" w:color="auto" w:fill="122632" w:themeFill="text1"/>
            <w:hideMark/>
          </w:tcPr>
          <w:p w14:paraId="55A3AAF7" w14:textId="77777777" w:rsidR="002D6061" w:rsidRPr="00387D6C" w:rsidRDefault="002D6061" w:rsidP="00FB5D33">
            <w:pPr>
              <w:jc w:val="center"/>
              <w:rPr>
                <w:rFonts w:asciiTheme="minorHAnsi" w:eastAsia="Times New Roman" w:hAnsiTheme="minorHAnsi" w:cstheme="minorHAnsi"/>
                <w:b/>
                <w:bCs/>
                <w:color w:val="FFFFFF" w:themeColor="background1"/>
                <w:sz w:val="16"/>
                <w:szCs w:val="16"/>
                <w:lang w:val="en-US"/>
              </w:rPr>
            </w:pPr>
            <w:r w:rsidRPr="00387D6C">
              <w:rPr>
                <w:rFonts w:asciiTheme="minorHAnsi" w:eastAsia="Times New Roman" w:hAnsiTheme="minorHAnsi" w:cstheme="minorHAnsi"/>
                <w:b/>
                <w:bCs/>
                <w:color w:val="FFFFFF" w:themeColor="background1"/>
                <w:sz w:val="16"/>
                <w:szCs w:val="16"/>
                <w:lang w:val="en-US"/>
              </w:rPr>
              <w:t>Description</w:t>
            </w:r>
          </w:p>
        </w:tc>
        <w:tc>
          <w:tcPr>
            <w:tcW w:w="884" w:type="dxa"/>
            <w:shd w:val="clear" w:color="auto" w:fill="122632" w:themeFill="text1"/>
            <w:hideMark/>
          </w:tcPr>
          <w:p w14:paraId="02E2BA79" w14:textId="77777777" w:rsidR="002D6061" w:rsidRPr="00387D6C" w:rsidRDefault="002D6061" w:rsidP="00FB5D33">
            <w:pPr>
              <w:jc w:val="center"/>
              <w:rPr>
                <w:rFonts w:asciiTheme="minorHAnsi" w:eastAsia="Times New Roman" w:hAnsiTheme="minorHAnsi" w:cstheme="minorHAnsi"/>
                <w:b/>
                <w:bCs/>
                <w:color w:val="FFFFFF" w:themeColor="background1"/>
                <w:sz w:val="16"/>
                <w:szCs w:val="16"/>
                <w:lang w:val="en-US"/>
              </w:rPr>
            </w:pPr>
            <w:r w:rsidRPr="00387D6C">
              <w:rPr>
                <w:rFonts w:asciiTheme="minorHAnsi" w:eastAsia="Times New Roman" w:hAnsiTheme="minorHAnsi" w:cstheme="minorHAnsi"/>
                <w:b/>
                <w:bCs/>
                <w:color w:val="FFFFFF" w:themeColor="background1"/>
                <w:sz w:val="16"/>
                <w:szCs w:val="16"/>
                <w:lang w:val="en-US"/>
              </w:rPr>
              <w:t>Priority</w:t>
            </w:r>
          </w:p>
        </w:tc>
      </w:tr>
      <w:tr w:rsidR="00662809" w:rsidRPr="00662809" w14:paraId="38991A98" w14:textId="77777777" w:rsidTr="00FB5D33">
        <w:trPr>
          <w:trHeight w:val="507"/>
        </w:trPr>
        <w:tc>
          <w:tcPr>
            <w:tcW w:w="9532" w:type="dxa"/>
            <w:gridSpan w:val="6"/>
            <w:vAlign w:val="center"/>
          </w:tcPr>
          <w:p w14:paraId="7F714CB8" w14:textId="45552D1D" w:rsidR="00662809" w:rsidRPr="00662809" w:rsidRDefault="008F5848" w:rsidP="00FB5D33">
            <w:pPr>
              <w:jc w:val="center"/>
              <w:rPr>
                <w:rFonts w:asciiTheme="minorHAnsi" w:eastAsia="Times New Roman" w:hAnsiTheme="minorHAnsi" w:cstheme="minorHAnsi"/>
                <w:color w:val="000000"/>
                <w:sz w:val="24"/>
                <w:szCs w:val="24"/>
                <w:lang w:val="en-US"/>
              </w:rPr>
            </w:pPr>
            <w:hyperlink r:id="rId160" w:anchor="g=1&amp;p=policies___procedures" w:history="1">
              <w:r w:rsidR="00CD32BA" w:rsidRPr="005874F5">
                <w:rPr>
                  <w:rStyle w:val="Hyperlink"/>
                  <w:rFonts w:asciiTheme="minorHAnsi" w:eastAsia="Times New Roman" w:hAnsiTheme="minorHAnsi" w:cstheme="minorHAnsi"/>
                  <w:sz w:val="24"/>
                  <w:szCs w:val="24"/>
                  <w:lang w:val="en-US"/>
                </w:rPr>
                <w:t>http://g8n7dx.axshare.com/#g=1&amp;p=policies___procedures</w:t>
              </w:r>
            </w:hyperlink>
            <w:r w:rsidR="00CD32BA">
              <w:rPr>
                <w:rFonts w:asciiTheme="minorHAnsi" w:eastAsia="Times New Roman" w:hAnsiTheme="minorHAnsi" w:cstheme="minorHAnsi"/>
                <w:color w:val="0000FF"/>
                <w:sz w:val="24"/>
                <w:szCs w:val="24"/>
                <w:lang w:val="en-US"/>
              </w:rPr>
              <w:t xml:space="preserve"> </w:t>
            </w:r>
          </w:p>
        </w:tc>
      </w:tr>
      <w:tr w:rsidR="00F33CEA" w14:paraId="419AC5E7" w14:textId="77777777" w:rsidTr="00FB5D33">
        <w:trPr>
          <w:trHeight w:val="867"/>
        </w:trPr>
        <w:tc>
          <w:tcPr>
            <w:tcW w:w="710" w:type="dxa"/>
          </w:tcPr>
          <w:p w14:paraId="0DE25568" w14:textId="573A4ACF" w:rsidR="00F33CEA" w:rsidRDefault="00F33CEA" w:rsidP="00F33CEA">
            <w:pPr>
              <w:jc w:val="center"/>
              <w:rPr>
                <w:rFonts w:asciiTheme="minorHAnsi" w:eastAsiaTheme="minorEastAsia" w:hAnsiTheme="minorHAnsi"/>
                <w:color w:val="000000"/>
                <w:sz w:val="16"/>
                <w:szCs w:val="16"/>
                <w:lang w:val="en-US"/>
              </w:rPr>
            </w:pPr>
            <w:r w:rsidRPr="003672A3">
              <w:rPr>
                <w:rFonts w:asciiTheme="minorHAnsi" w:eastAsiaTheme="minorEastAsia" w:hAnsiTheme="minorHAnsi"/>
                <w:color w:val="000000"/>
                <w:sz w:val="16"/>
                <w:szCs w:val="16"/>
                <w:lang w:val="en-US"/>
              </w:rPr>
              <w:t>14.4.</w:t>
            </w:r>
            <w:r>
              <w:rPr>
                <w:rFonts w:asciiTheme="minorHAnsi" w:eastAsiaTheme="minorEastAsia" w:hAnsiTheme="minorHAnsi"/>
                <w:color w:val="000000"/>
                <w:sz w:val="16"/>
                <w:szCs w:val="16"/>
                <w:lang w:val="en-US"/>
              </w:rPr>
              <w:t>1</w:t>
            </w:r>
            <w:r w:rsidRPr="003672A3">
              <w:rPr>
                <w:rFonts w:asciiTheme="minorHAnsi" w:eastAsiaTheme="minorEastAsia" w:hAnsiTheme="minorHAnsi"/>
                <w:color w:val="000000"/>
                <w:sz w:val="16"/>
                <w:szCs w:val="16"/>
                <w:lang w:val="en-US"/>
              </w:rPr>
              <w:t>.</w:t>
            </w:r>
          </w:p>
        </w:tc>
        <w:tc>
          <w:tcPr>
            <w:tcW w:w="1417" w:type="dxa"/>
            <w:gridSpan w:val="2"/>
          </w:tcPr>
          <w:p w14:paraId="3EF34070" w14:textId="3A8F5682" w:rsidR="00F33CEA" w:rsidRPr="00D83B90" w:rsidRDefault="00F33CEA" w:rsidP="00F33CEA">
            <w:pPr>
              <w:rPr>
                <w:rStyle w:val="normaltextrun"/>
                <w:rFonts w:cs="Arial"/>
                <w:b/>
                <w:bCs/>
                <w:color w:val="000000"/>
                <w:sz w:val="16"/>
                <w:szCs w:val="16"/>
              </w:rPr>
            </w:pPr>
            <w:commentRangeStart w:id="1913"/>
            <w:commentRangeStart w:id="1914"/>
            <w:r>
              <w:rPr>
                <w:rStyle w:val="normaltextrun"/>
                <w:rFonts w:cs="Arial"/>
                <w:b/>
                <w:bCs/>
                <w:color w:val="000000"/>
                <w:sz w:val="16"/>
                <w:szCs w:val="16"/>
              </w:rPr>
              <w:t>Resources list view</w:t>
            </w:r>
            <w:commentRangeEnd w:id="1913"/>
            <w:r w:rsidR="002C78A8">
              <w:rPr>
                <w:rStyle w:val="CommentReference"/>
              </w:rPr>
              <w:commentReference w:id="1913"/>
            </w:r>
            <w:commentRangeEnd w:id="1914"/>
            <w:r w:rsidR="00584438">
              <w:rPr>
                <w:rStyle w:val="CommentReference"/>
              </w:rPr>
              <w:commentReference w:id="1914"/>
            </w:r>
          </w:p>
        </w:tc>
        <w:tc>
          <w:tcPr>
            <w:tcW w:w="1559" w:type="dxa"/>
          </w:tcPr>
          <w:p w14:paraId="14FBD15F" w14:textId="47988D8A" w:rsidR="00F33CEA" w:rsidRPr="00D83B90" w:rsidRDefault="00F33CEA" w:rsidP="00F33CEA">
            <w:pPr>
              <w:rPr>
                <w:rStyle w:val="normaltextrun"/>
                <w:rFonts w:cs="Arial"/>
                <w:color w:val="000000"/>
                <w:sz w:val="16"/>
                <w:szCs w:val="16"/>
              </w:rPr>
            </w:pPr>
            <w:r>
              <w:rPr>
                <w:rFonts w:asciiTheme="minorHAnsi" w:eastAsiaTheme="minorEastAsia" w:hAnsiTheme="minorHAnsi"/>
                <w:color w:val="000000"/>
                <w:sz w:val="16"/>
                <w:szCs w:val="16"/>
                <w:lang w:val="en-US"/>
              </w:rPr>
              <w:t>Filters &amp; tag cloud</w:t>
            </w:r>
          </w:p>
        </w:tc>
        <w:tc>
          <w:tcPr>
            <w:tcW w:w="4962" w:type="dxa"/>
          </w:tcPr>
          <w:p w14:paraId="0D17C3C4" w14:textId="77777777" w:rsidR="00F33CEA" w:rsidRPr="00D50FD0" w:rsidRDefault="00F33CEA" w:rsidP="00F33CEA">
            <w:pPr>
              <w:textAlignment w:val="baseline"/>
              <w:rPr>
                <w:rFonts w:ascii="Segoe UI" w:eastAsia="Times New Roman" w:hAnsi="Segoe UI" w:cs="Segoe UI"/>
                <w:sz w:val="12"/>
                <w:szCs w:val="12"/>
                <w:lang w:val="en-US"/>
              </w:rPr>
            </w:pPr>
            <w:r w:rsidRPr="00D50FD0">
              <w:rPr>
                <w:rFonts w:eastAsia="Times New Roman" w:cs="Arial"/>
                <w:color w:val="0000FF"/>
                <w:sz w:val="16"/>
                <w:szCs w:val="16"/>
                <w:lang w:val="en-US"/>
              </w:rPr>
              <w:t xml:space="preserve">Given </w:t>
            </w:r>
            <w:r w:rsidRPr="00D50FD0">
              <w:rPr>
                <w:rFonts w:eastAsia="Times New Roman" w:cs="Arial"/>
                <w:sz w:val="16"/>
                <w:szCs w:val="16"/>
                <w:lang w:val="en-US"/>
              </w:rPr>
              <w:t>that I am a logged user </w:t>
            </w:r>
          </w:p>
          <w:p w14:paraId="63BDE22F" w14:textId="77777777" w:rsidR="00F33CEA" w:rsidRDefault="00F33CEA" w:rsidP="00F33CEA">
            <w:pPr>
              <w:textAlignment w:val="baseline"/>
              <w:rPr>
                <w:rFonts w:asciiTheme="minorHAnsi" w:eastAsiaTheme="minorEastAsia" w:hAnsiTheme="minorHAnsi"/>
                <w:color w:val="000000"/>
                <w:sz w:val="16"/>
                <w:szCs w:val="16"/>
                <w:lang w:val="en-US"/>
              </w:rPr>
            </w:pPr>
            <w:commentRangeStart w:id="1915"/>
            <w:commentRangeStart w:id="1916"/>
            <w:r>
              <w:rPr>
                <w:rFonts w:eastAsia="Times New Roman" w:cs="Arial"/>
                <w:color w:val="0000FF"/>
                <w:sz w:val="16"/>
                <w:szCs w:val="16"/>
                <w:lang w:val="en-US"/>
              </w:rPr>
              <w:t>When</w:t>
            </w:r>
            <w:r w:rsidRPr="00D50FD0">
              <w:rPr>
                <w:rFonts w:eastAsia="Times New Roman" w:cs="Arial"/>
                <w:sz w:val="16"/>
                <w:szCs w:val="16"/>
                <w:lang w:val="en-US"/>
              </w:rPr>
              <w:t xml:space="preserve"> </w:t>
            </w:r>
            <w:r w:rsidRPr="00D50FD0">
              <w:rPr>
                <w:rFonts w:eastAsia="Times New Roman" w:cs="Arial"/>
                <w:color w:val="000000"/>
                <w:sz w:val="16"/>
                <w:szCs w:val="16"/>
                <w:lang w:val="en-US"/>
              </w:rPr>
              <w:t>I am on</w:t>
            </w:r>
            <w:r>
              <w:rPr>
                <w:rFonts w:eastAsia="Times New Roman" w:cs="Arial"/>
                <w:color w:val="000000"/>
                <w:sz w:val="16"/>
                <w:szCs w:val="16"/>
                <w:lang w:val="en-US"/>
              </w:rPr>
              <w:t xml:space="preserve"> one of these pages: </w:t>
            </w:r>
            <w:r>
              <w:rPr>
                <w:rFonts w:asciiTheme="minorHAnsi" w:eastAsiaTheme="minorEastAsia" w:hAnsiTheme="minorHAnsi"/>
                <w:color w:val="000000"/>
                <w:sz w:val="16"/>
                <w:szCs w:val="16"/>
                <w:lang w:val="en-US"/>
              </w:rPr>
              <w:t>Applications &amp; sites, Guidelines &amp; toolkits, Policies &amp; procedures, Reports &amp; case studies, Templates, Trainings</w:t>
            </w:r>
            <w:commentRangeEnd w:id="1915"/>
            <w:r w:rsidR="008D0B92">
              <w:rPr>
                <w:rStyle w:val="CommentReference"/>
              </w:rPr>
              <w:commentReference w:id="1915"/>
            </w:r>
            <w:commentRangeEnd w:id="1916"/>
            <w:r w:rsidR="00584438">
              <w:rPr>
                <w:rStyle w:val="CommentReference"/>
              </w:rPr>
              <w:commentReference w:id="1916"/>
            </w:r>
          </w:p>
          <w:p w14:paraId="069B16D2" w14:textId="77777777" w:rsidR="00F33CEA" w:rsidRDefault="00F33CEA" w:rsidP="00F33CEA">
            <w:pPr>
              <w:textAlignment w:val="baseline"/>
              <w:rPr>
                <w:rFonts w:eastAsia="Times New Roman" w:cs="Arial"/>
                <w:sz w:val="16"/>
                <w:szCs w:val="16"/>
                <w:lang w:val="en-US"/>
              </w:rPr>
            </w:pPr>
            <w:r>
              <w:rPr>
                <w:rFonts w:eastAsia="Times New Roman" w:cs="Arial"/>
                <w:color w:val="0000FF"/>
                <w:sz w:val="16"/>
                <w:szCs w:val="16"/>
                <w:lang w:val="en-US"/>
              </w:rPr>
              <w:t>Then</w:t>
            </w:r>
            <w:r w:rsidRPr="00D50FD0">
              <w:rPr>
                <w:rFonts w:eastAsia="Times New Roman" w:cs="Arial"/>
                <w:color w:val="0000FF"/>
                <w:sz w:val="16"/>
                <w:szCs w:val="16"/>
                <w:lang w:val="en-US"/>
              </w:rPr>
              <w:t xml:space="preserve"> </w:t>
            </w:r>
            <w:r>
              <w:rPr>
                <w:rFonts w:eastAsia="Times New Roman" w:cs="Arial"/>
                <w:sz w:val="16"/>
                <w:szCs w:val="16"/>
                <w:lang w:val="en-US"/>
              </w:rPr>
              <w:t>I see refiners above the card list view of the resources, with the following components:</w:t>
            </w:r>
          </w:p>
          <w:p w14:paraId="06C71F6E" w14:textId="77777777" w:rsidR="00F33CEA" w:rsidRDefault="00F33CEA" w:rsidP="00F33CEA">
            <w:pPr>
              <w:textAlignment w:val="baseline"/>
              <w:rPr>
                <w:rFonts w:eastAsia="Times New Roman" w:cs="Arial"/>
                <w:sz w:val="16"/>
                <w:szCs w:val="16"/>
                <w:lang w:val="en-US"/>
              </w:rPr>
            </w:pPr>
            <w:commentRangeStart w:id="1917"/>
            <w:commentRangeStart w:id="1918"/>
            <w:r>
              <w:rPr>
                <w:rFonts w:eastAsia="Times New Roman" w:cs="Arial"/>
                <w:sz w:val="16"/>
                <w:szCs w:val="16"/>
                <w:lang w:val="en-US"/>
              </w:rPr>
              <w:t>- Filter by categories, with the following dropdown menus:</w:t>
            </w:r>
          </w:p>
          <w:p w14:paraId="200D67B9" w14:textId="77777777" w:rsidR="00F33CEA" w:rsidRDefault="00F33CEA" w:rsidP="00F33CEA">
            <w:pPr>
              <w:pStyle w:val="ListParagraph"/>
              <w:numPr>
                <w:ilvl w:val="0"/>
                <w:numId w:val="17"/>
              </w:numPr>
              <w:textAlignment w:val="baseline"/>
              <w:rPr>
                <w:rFonts w:eastAsia="Times New Roman" w:cs="Arial"/>
                <w:sz w:val="16"/>
                <w:szCs w:val="16"/>
                <w:lang w:val="en-US"/>
              </w:rPr>
            </w:pPr>
            <w:r>
              <w:rPr>
                <w:rFonts w:eastAsia="Times New Roman" w:cs="Arial"/>
                <w:sz w:val="16"/>
                <w:szCs w:val="16"/>
                <w:lang w:val="en-US"/>
              </w:rPr>
              <w:t>Departments</w:t>
            </w:r>
          </w:p>
          <w:p w14:paraId="3D50F6DA" w14:textId="77777777" w:rsidR="00F33CEA" w:rsidRDefault="00F33CEA" w:rsidP="00F33CEA">
            <w:pPr>
              <w:pStyle w:val="ListParagraph"/>
              <w:numPr>
                <w:ilvl w:val="0"/>
                <w:numId w:val="17"/>
              </w:numPr>
              <w:textAlignment w:val="baseline"/>
              <w:rPr>
                <w:rFonts w:eastAsia="Times New Roman" w:cs="Arial"/>
                <w:sz w:val="16"/>
                <w:szCs w:val="16"/>
                <w:lang w:val="en-US"/>
              </w:rPr>
            </w:pPr>
            <w:r>
              <w:rPr>
                <w:rFonts w:eastAsia="Times New Roman" w:cs="Arial"/>
                <w:sz w:val="16"/>
                <w:szCs w:val="16"/>
                <w:lang w:val="en-US"/>
              </w:rPr>
              <w:t xml:space="preserve">Locations </w:t>
            </w:r>
          </w:p>
          <w:p w14:paraId="661AF072" w14:textId="77777777" w:rsidR="00F33CEA" w:rsidRDefault="00F33CEA" w:rsidP="00F33CEA">
            <w:pPr>
              <w:pStyle w:val="ListParagraph"/>
              <w:numPr>
                <w:ilvl w:val="0"/>
                <w:numId w:val="17"/>
              </w:numPr>
              <w:textAlignment w:val="baseline"/>
              <w:rPr>
                <w:rFonts w:eastAsia="Times New Roman" w:cs="Arial"/>
                <w:sz w:val="16"/>
                <w:szCs w:val="16"/>
                <w:lang w:val="en-US"/>
              </w:rPr>
            </w:pPr>
            <w:r>
              <w:rPr>
                <w:rFonts w:eastAsia="Times New Roman" w:cs="Arial"/>
                <w:sz w:val="16"/>
                <w:szCs w:val="16"/>
                <w:lang w:val="en-US"/>
              </w:rPr>
              <w:t xml:space="preserve">Brands </w:t>
            </w:r>
          </w:p>
          <w:p w14:paraId="32872ACB" w14:textId="77777777" w:rsidR="00F33CEA" w:rsidRDefault="00F33CEA" w:rsidP="00F33CEA">
            <w:pPr>
              <w:pStyle w:val="ListParagraph"/>
              <w:numPr>
                <w:ilvl w:val="0"/>
                <w:numId w:val="17"/>
              </w:numPr>
              <w:textAlignment w:val="baseline"/>
              <w:rPr>
                <w:rFonts w:eastAsia="Times New Roman" w:cs="Arial"/>
                <w:sz w:val="16"/>
                <w:szCs w:val="16"/>
                <w:lang w:val="en-US"/>
              </w:rPr>
            </w:pPr>
            <w:r>
              <w:rPr>
                <w:rFonts w:eastAsia="Times New Roman" w:cs="Arial"/>
                <w:sz w:val="16"/>
                <w:szCs w:val="16"/>
                <w:lang w:val="en-US"/>
              </w:rPr>
              <w:t>Languages</w:t>
            </w:r>
          </w:p>
          <w:p w14:paraId="06817E5F" w14:textId="77777777" w:rsidR="00F33CEA" w:rsidRPr="005243B4" w:rsidRDefault="00F33CEA" w:rsidP="00F33CEA">
            <w:pPr>
              <w:pStyle w:val="ListParagraph"/>
              <w:numPr>
                <w:ilvl w:val="0"/>
                <w:numId w:val="17"/>
              </w:numPr>
              <w:textAlignment w:val="baseline"/>
              <w:rPr>
                <w:rFonts w:eastAsia="Times New Roman" w:cs="Arial"/>
                <w:sz w:val="16"/>
                <w:szCs w:val="16"/>
                <w:lang w:val="en-US"/>
              </w:rPr>
            </w:pPr>
            <w:r>
              <w:rPr>
                <w:rFonts w:eastAsia="Times New Roman" w:cs="Arial"/>
                <w:sz w:val="16"/>
                <w:szCs w:val="16"/>
                <w:lang w:val="en-US"/>
              </w:rPr>
              <w:t>Content Type (except for applications &amp; sites)</w:t>
            </w:r>
            <w:commentRangeEnd w:id="1917"/>
            <w:r w:rsidR="005B3803">
              <w:rPr>
                <w:rStyle w:val="CommentReference"/>
              </w:rPr>
              <w:commentReference w:id="1917"/>
            </w:r>
            <w:commentRangeEnd w:id="1918"/>
            <w:r w:rsidR="00E62335">
              <w:rPr>
                <w:rStyle w:val="CommentReference"/>
              </w:rPr>
              <w:commentReference w:id="1918"/>
            </w:r>
          </w:p>
          <w:p w14:paraId="30D9C713" w14:textId="77777777" w:rsidR="00F33CEA" w:rsidRPr="00D50FD0" w:rsidRDefault="00F33CEA" w:rsidP="00F33CEA">
            <w:pPr>
              <w:textAlignment w:val="baseline"/>
              <w:rPr>
                <w:rFonts w:ascii="Segoe UI" w:eastAsia="Times New Roman" w:hAnsi="Segoe UI" w:cs="Segoe UI"/>
                <w:sz w:val="12"/>
                <w:szCs w:val="12"/>
                <w:lang w:val="en-US"/>
              </w:rPr>
            </w:pPr>
            <w:r>
              <w:rPr>
                <w:rFonts w:eastAsia="Times New Roman" w:cs="Arial"/>
                <w:sz w:val="16"/>
                <w:szCs w:val="16"/>
                <w:lang w:val="en-US"/>
              </w:rPr>
              <w:t>- Filter by tags, with a tag cloud of the 10 most used tags for all resources retrieved on the page</w:t>
            </w:r>
          </w:p>
          <w:p w14:paraId="2DB6DF19" w14:textId="77777777" w:rsidR="00F33CEA" w:rsidRDefault="00F33CEA" w:rsidP="00F33CEA">
            <w:pPr>
              <w:textAlignment w:val="baseline"/>
              <w:rPr>
                <w:rFonts w:eastAsia="Times New Roman" w:cs="Arial"/>
                <w:color w:val="000000"/>
                <w:sz w:val="16"/>
                <w:szCs w:val="16"/>
                <w:lang w:val="en-US"/>
              </w:rPr>
            </w:pPr>
            <w:r>
              <w:rPr>
                <w:rFonts w:eastAsia="Times New Roman" w:cs="Arial"/>
                <w:color w:val="0000FF"/>
                <w:sz w:val="16"/>
                <w:szCs w:val="16"/>
                <w:lang w:val="en-US"/>
              </w:rPr>
              <w:t xml:space="preserve">When </w:t>
            </w:r>
            <w:r w:rsidRPr="00D50FD0">
              <w:rPr>
                <w:rFonts w:eastAsia="Times New Roman" w:cs="Arial"/>
                <w:color w:val="000000"/>
                <w:sz w:val="16"/>
                <w:szCs w:val="16"/>
                <w:lang w:val="en-US"/>
              </w:rPr>
              <w:t xml:space="preserve">I </w:t>
            </w:r>
            <w:r>
              <w:rPr>
                <w:rFonts w:eastAsia="Times New Roman" w:cs="Arial"/>
                <w:color w:val="000000"/>
                <w:sz w:val="16"/>
                <w:szCs w:val="16"/>
                <w:lang w:val="en-US"/>
              </w:rPr>
              <w:t>select a different value on one of the dropdown menus filters</w:t>
            </w:r>
          </w:p>
          <w:p w14:paraId="5B998897" w14:textId="2690A601" w:rsidR="00F33CEA" w:rsidRDefault="00F33CEA" w:rsidP="00F33CEA">
            <w:pPr>
              <w:tabs>
                <w:tab w:val="left" w:pos="873"/>
              </w:tabs>
              <w:textAlignment w:val="baseline"/>
              <w:rPr>
                <w:rFonts w:eastAsia="Times New Roman" w:cs="Arial"/>
                <w:color w:val="000000"/>
                <w:sz w:val="16"/>
                <w:szCs w:val="16"/>
                <w:lang w:val="en-US"/>
              </w:rPr>
            </w:pPr>
            <w:r>
              <w:rPr>
                <w:rFonts w:eastAsia="Times New Roman" w:cs="Arial"/>
                <w:color w:val="0000FF"/>
                <w:sz w:val="16"/>
                <w:szCs w:val="16"/>
                <w:lang w:val="en-US"/>
              </w:rPr>
              <w:lastRenderedPageBreak/>
              <w:t xml:space="preserve">Then </w:t>
            </w:r>
            <w:r>
              <w:rPr>
                <w:rFonts w:eastAsia="Times New Roman" w:cs="Arial"/>
                <w:color w:val="000000"/>
                <w:sz w:val="16"/>
                <w:szCs w:val="16"/>
                <w:lang w:val="en-US"/>
              </w:rPr>
              <w:t xml:space="preserve">the list of resources is refreshed dynamically, as well as the tag cloud (for instance, if I select “Finance”, display only resources tagged with “Finance” department and refresh the tag cloud with the 10 additional </w:t>
            </w:r>
            <w:del w:id="1919" w:author="Ghita Benotmane" w:date="2016-09-15T12:15:00Z">
              <w:r>
                <w:rPr>
                  <w:rFonts w:eastAsia="Times New Roman" w:cs="Arial"/>
                  <w:color w:val="000000"/>
                  <w:sz w:val="16"/>
                  <w:szCs w:val="16"/>
                  <w:lang w:val="en-US"/>
                </w:rPr>
                <w:delText>most used tags</w:delText>
              </w:r>
            </w:del>
            <w:ins w:id="1920" w:author="Ghita Benotmane" w:date="2016-09-15T12:15:00Z">
              <w:r w:rsidR="00DE06D3">
                <w:rPr>
                  <w:rFonts w:eastAsia="Times New Roman" w:cs="Arial"/>
                  <w:color w:val="000000"/>
                  <w:sz w:val="16"/>
                  <w:szCs w:val="16"/>
                  <w:lang w:val="en-US"/>
                </w:rPr>
                <w:t xml:space="preserve">with the highest </w:t>
              </w:r>
              <w:del w:id="1921" w:author="Addy, Paul" w:date="2016-09-15T17:41:00Z">
                <w:r w:rsidR="00DE06D3" w:rsidDel="008676FD">
                  <w:rPr>
                    <w:rFonts w:eastAsia="Times New Roman" w:cs="Arial"/>
                    <w:color w:val="000000"/>
                    <w:sz w:val="16"/>
                    <w:szCs w:val="16"/>
                    <w:lang w:val="en-US"/>
                  </w:rPr>
                  <w:delText>occurence</w:delText>
                </w:r>
              </w:del>
            </w:ins>
            <w:ins w:id="1922" w:author="Addy, Paul" w:date="2016-09-15T17:41:00Z">
              <w:r w:rsidR="008676FD">
                <w:rPr>
                  <w:rFonts w:eastAsia="Times New Roman" w:cs="Arial"/>
                  <w:color w:val="000000"/>
                  <w:sz w:val="16"/>
                  <w:szCs w:val="16"/>
                  <w:lang w:val="en-US"/>
                </w:rPr>
                <w:t>occurrence</w:t>
              </w:r>
            </w:ins>
            <w:r>
              <w:rPr>
                <w:rFonts w:eastAsia="Times New Roman" w:cs="Arial"/>
                <w:color w:val="000000"/>
                <w:sz w:val="16"/>
                <w:szCs w:val="16"/>
                <w:lang w:val="en-US"/>
              </w:rPr>
              <w:t xml:space="preserve"> in this new subset of resources)</w:t>
            </w:r>
          </w:p>
          <w:p w14:paraId="2C19DFC6" w14:textId="77777777" w:rsidR="00F33CEA" w:rsidRDefault="00F33CEA" w:rsidP="00F33CEA">
            <w:pPr>
              <w:tabs>
                <w:tab w:val="left" w:pos="873"/>
              </w:tabs>
              <w:textAlignment w:val="baseline"/>
              <w:rPr>
                <w:rFonts w:eastAsia="Times New Roman" w:cs="Arial"/>
                <w:color w:val="000000"/>
                <w:sz w:val="16"/>
                <w:szCs w:val="16"/>
                <w:lang w:val="en-US"/>
              </w:rPr>
            </w:pPr>
            <w:r w:rsidRPr="00455864">
              <w:rPr>
                <w:rFonts w:eastAsia="Times New Roman" w:cs="Arial"/>
                <w:color w:val="0000FF"/>
                <w:sz w:val="16"/>
                <w:szCs w:val="16"/>
                <w:lang w:val="en-US"/>
              </w:rPr>
              <w:t xml:space="preserve">When </w:t>
            </w:r>
            <w:r>
              <w:rPr>
                <w:rFonts w:eastAsia="Times New Roman" w:cs="Arial"/>
                <w:color w:val="000000"/>
                <w:sz w:val="16"/>
                <w:szCs w:val="16"/>
                <w:lang w:val="en-US"/>
              </w:rPr>
              <w:t>I select one or more tags in the tag cloud</w:t>
            </w:r>
          </w:p>
          <w:p w14:paraId="77AA7D60" w14:textId="77777777" w:rsidR="00F33CEA" w:rsidRDefault="00F33CEA" w:rsidP="00F33CEA">
            <w:pPr>
              <w:tabs>
                <w:tab w:val="left" w:pos="873"/>
              </w:tabs>
              <w:textAlignment w:val="baseline"/>
              <w:rPr>
                <w:rFonts w:eastAsia="Times New Roman" w:cs="Arial"/>
                <w:color w:val="000000"/>
                <w:sz w:val="16"/>
                <w:szCs w:val="16"/>
                <w:lang w:val="en-US"/>
              </w:rPr>
            </w:pPr>
            <w:r w:rsidRPr="00552225">
              <w:rPr>
                <w:rFonts w:eastAsia="Times New Roman" w:cs="Arial"/>
                <w:color w:val="0000FF"/>
                <w:sz w:val="16"/>
                <w:szCs w:val="16"/>
                <w:lang w:val="en-US"/>
              </w:rPr>
              <w:t xml:space="preserve">Then </w:t>
            </w:r>
            <w:r>
              <w:rPr>
                <w:rFonts w:eastAsia="Times New Roman" w:cs="Arial"/>
                <w:color w:val="000000"/>
                <w:sz w:val="16"/>
                <w:szCs w:val="16"/>
                <w:lang w:val="en-US"/>
              </w:rPr>
              <w:t xml:space="preserve">the resources list view is refreshed dynamically, </w:t>
            </w:r>
            <w:r>
              <w:rPr>
                <w:rFonts w:asciiTheme="minorHAnsi" w:eastAsia="Times New Roman" w:hAnsiTheme="minorHAnsi" w:cstheme="minorHAnsi"/>
                <w:sz w:val="16"/>
                <w:szCs w:val="16"/>
                <w:lang w:val="en-US" w:eastAsia="ru-RU"/>
              </w:rPr>
              <w:t>showing only the articles that have this tag criteria in their metadata</w:t>
            </w:r>
          </w:p>
          <w:p w14:paraId="6298D2E5" w14:textId="77777777" w:rsidR="00F33CEA" w:rsidRDefault="00F33CEA" w:rsidP="00F33CEA">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FF"/>
                <w:sz w:val="16"/>
                <w:szCs w:val="16"/>
                <w:lang w:val="en-US" w:eastAsia="ru-RU"/>
              </w:rPr>
              <w:t>And</w:t>
            </w:r>
            <w:r w:rsidRPr="00691053">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color w:val="000000"/>
                <w:sz w:val="16"/>
                <w:szCs w:val="16"/>
                <w:lang w:val="en-US"/>
              </w:rPr>
              <w:t xml:space="preserve">each time I select a tag the system suggests me new tags </w:t>
            </w:r>
          </w:p>
          <w:p w14:paraId="1BDF8152" w14:textId="77777777" w:rsidR="00F33CEA" w:rsidRDefault="00F33CEA" w:rsidP="00F33CEA">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FF"/>
                <w:sz w:val="16"/>
                <w:szCs w:val="16"/>
                <w:lang w:val="en-US" w:eastAsia="ru-RU"/>
              </w:rPr>
              <w:t>And</w:t>
            </w:r>
            <w:r w:rsidRPr="00691053">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color w:val="000000"/>
                <w:sz w:val="16"/>
                <w:szCs w:val="16"/>
                <w:lang w:val="en-US"/>
              </w:rPr>
              <w:t>I can select multiple tags from the suggested tags</w:t>
            </w:r>
          </w:p>
          <w:p w14:paraId="527E5CE2" w14:textId="77777777" w:rsidR="004845E5" w:rsidRDefault="00F33CEA" w:rsidP="00F33CEA">
            <w:pPr>
              <w:tabs>
                <w:tab w:val="left" w:pos="873"/>
              </w:tabs>
              <w:textAlignment w:val="baseline"/>
              <w:rPr>
                <w:ins w:id="1923" w:author="Ghita Benotmane" w:date="2016-09-09T11:58:00Z"/>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FF"/>
                <w:sz w:val="16"/>
                <w:szCs w:val="16"/>
                <w:lang w:val="en-US" w:eastAsia="ru-RU"/>
              </w:rPr>
              <w:t>And</w:t>
            </w:r>
            <w:r w:rsidRPr="00691053">
              <w:rPr>
                <w:rFonts w:asciiTheme="minorHAnsi" w:eastAsia="Times New Roman" w:hAnsiTheme="minorHAnsi" w:cstheme="minorHAnsi"/>
                <w:sz w:val="16"/>
                <w:szCs w:val="16"/>
                <w:lang w:val="en-US" w:eastAsia="ru-RU"/>
              </w:rPr>
              <w:t xml:space="preserve"> </w:t>
            </w:r>
            <w:r>
              <w:rPr>
                <w:rFonts w:asciiTheme="minorHAnsi" w:eastAsia="Times New Roman" w:hAnsiTheme="minorHAnsi" w:cstheme="minorHAnsi"/>
                <w:color w:val="000000"/>
                <w:sz w:val="16"/>
                <w:szCs w:val="16"/>
                <w:lang w:val="en-US"/>
              </w:rPr>
              <w:t>I can click a second time on an active tag to remove this filter from my results</w:t>
            </w:r>
          </w:p>
          <w:p w14:paraId="3EC5C995" w14:textId="77777777" w:rsidR="006A1FD1" w:rsidRDefault="006A1FD1" w:rsidP="00F33CEA">
            <w:pPr>
              <w:tabs>
                <w:tab w:val="left" w:pos="873"/>
              </w:tabs>
              <w:textAlignment w:val="baseline"/>
              <w:rPr>
                <w:ins w:id="1924" w:author="Ghita Benotmane" w:date="2016-09-09T11:59:00Z"/>
                <w:rFonts w:asciiTheme="minorHAnsi" w:eastAsia="Times New Roman" w:hAnsiTheme="minorHAnsi" w:cstheme="minorHAnsi"/>
                <w:color w:val="000000"/>
                <w:sz w:val="16"/>
                <w:szCs w:val="16"/>
                <w:lang w:val="en-US"/>
              </w:rPr>
            </w:pPr>
            <w:ins w:id="1925" w:author="Ghita Benotmane" w:date="2016-09-09T11:59:00Z">
              <w:r w:rsidRPr="008F59BB">
                <w:rPr>
                  <w:rFonts w:asciiTheme="minorHAnsi" w:eastAsia="Times New Roman" w:hAnsiTheme="minorHAnsi" w:cstheme="minorHAnsi"/>
                  <w:color w:val="0000FF"/>
                  <w:sz w:val="16"/>
                  <w:szCs w:val="16"/>
                  <w:lang w:val="en-US"/>
                </w:rPr>
                <w:t xml:space="preserve">If </w:t>
              </w:r>
              <w:r>
                <w:rPr>
                  <w:rFonts w:asciiTheme="minorHAnsi" w:eastAsia="Times New Roman" w:hAnsiTheme="minorHAnsi" w:cstheme="minorHAnsi"/>
                  <w:color w:val="000000"/>
                  <w:sz w:val="16"/>
                  <w:szCs w:val="16"/>
                  <w:lang w:val="en-US"/>
                </w:rPr>
                <w:t xml:space="preserve">there are no results to display </w:t>
              </w:r>
            </w:ins>
          </w:p>
          <w:p w14:paraId="44D33418" w14:textId="608EA126" w:rsidR="006A1FD1" w:rsidRDefault="006A1FD1" w:rsidP="00F33CEA">
            <w:pPr>
              <w:tabs>
                <w:tab w:val="left" w:pos="873"/>
              </w:tabs>
              <w:textAlignment w:val="baseline"/>
              <w:rPr>
                <w:ins w:id="1926" w:author="Ghita Benotmane" w:date="2016-09-09T11:24:00Z"/>
                <w:rFonts w:asciiTheme="minorHAnsi" w:eastAsia="Times New Roman" w:hAnsiTheme="minorHAnsi" w:cstheme="minorHAnsi"/>
                <w:color w:val="000000"/>
                <w:sz w:val="16"/>
                <w:szCs w:val="16"/>
                <w:lang w:val="en-US"/>
              </w:rPr>
            </w:pPr>
            <w:ins w:id="1927" w:author="Ghita Benotmane" w:date="2016-09-09T11:59:00Z">
              <w:r w:rsidRPr="008F59BB">
                <w:rPr>
                  <w:rFonts w:asciiTheme="minorHAnsi" w:eastAsia="Times New Roman" w:hAnsiTheme="minorHAnsi" w:cstheme="minorHAnsi"/>
                  <w:color w:val="0000FF"/>
                  <w:sz w:val="16"/>
                  <w:szCs w:val="16"/>
                  <w:lang w:val="en-US"/>
                </w:rPr>
                <w:t xml:space="preserve">Then </w:t>
              </w:r>
              <w:r>
                <w:rPr>
                  <w:rFonts w:asciiTheme="minorHAnsi" w:eastAsia="Times New Roman" w:hAnsiTheme="minorHAnsi" w:cstheme="minorHAnsi"/>
                  <w:color w:val="000000"/>
                  <w:sz w:val="16"/>
                  <w:szCs w:val="16"/>
                  <w:lang w:val="en-US"/>
                </w:rPr>
                <w:t>I see the following message: “There are no results matching your query.”</w:t>
              </w:r>
            </w:ins>
          </w:p>
          <w:p w14:paraId="0D7A7E12" w14:textId="2F432A98" w:rsidR="006A1FD1" w:rsidRPr="008F59BB" w:rsidRDefault="004845E5" w:rsidP="00F33CEA">
            <w:pPr>
              <w:tabs>
                <w:tab w:val="left" w:pos="873"/>
              </w:tabs>
              <w:textAlignment w:val="baseline"/>
              <w:rPr>
                <w:rFonts w:asciiTheme="minorHAnsi" w:eastAsia="Times New Roman" w:hAnsiTheme="minorHAnsi" w:cstheme="minorHAnsi"/>
                <w:color w:val="000000"/>
                <w:sz w:val="16"/>
                <w:szCs w:val="16"/>
                <w:lang w:val="en-US"/>
              </w:rPr>
            </w:pPr>
            <w:ins w:id="1928" w:author="Ghita Benotmane" w:date="2016-09-09T11:24:00Z">
              <w:r w:rsidRPr="008F59BB">
                <w:rPr>
                  <w:rFonts w:asciiTheme="minorHAnsi" w:eastAsia="Times New Roman" w:hAnsiTheme="minorHAnsi" w:cstheme="minorHAnsi"/>
                  <w:color w:val="0000FF"/>
                  <w:sz w:val="16"/>
                  <w:szCs w:val="16"/>
                  <w:lang w:val="en-US"/>
                </w:rPr>
                <w:t xml:space="preserve">And </w:t>
              </w:r>
              <w:r>
                <w:rPr>
                  <w:rFonts w:asciiTheme="minorHAnsi" w:eastAsia="Times New Roman" w:hAnsiTheme="minorHAnsi" w:cstheme="minorHAnsi"/>
                  <w:color w:val="000000"/>
                  <w:sz w:val="16"/>
                  <w:szCs w:val="16"/>
                  <w:lang w:val="en-US"/>
                </w:rPr>
                <w:t>I can click on the “clear filters” button to reset my filters selection</w:t>
              </w:r>
            </w:ins>
            <w:del w:id="1929" w:author="Ghita Benotmane" w:date="2016-09-09T11:24:00Z">
              <w:r w:rsidR="00F33CEA" w:rsidDel="004845E5">
                <w:rPr>
                  <w:rFonts w:asciiTheme="minorHAnsi" w:eastAsia="Times New Roman" w:hAnsiTheme="minorHAnsi" w:cstheme="minorHAnsi"/>
                  <w:color w:val="000000"/>
                  <w:sz w:val="16"/>
                  <w:szCs w:val="16"/>
                  <w:lang w:val="en-US"/>
                </w:rPr>
                <w:delText>.</w:delText>
              </w:r>
            </w:del>
          </w:p>
          <w:p w14:paraId="4FC22E39" w14:textId="77777777" w:rsidR="00F33CEA" w:rsidRDefault="00F33CEA" w:rsidP="00F33CEA">
            <w:pPr>
              <w:tabs>
                <w:tab w:val="left" w:pos="873"/>
              </w:tabs>
              <w:textAlignment w:val="baseline"/>
              <w:rPr>
                <w:rFonts w:eastAsia="Times New Roman" w:cs="Arial"/>
                <w:color w:val="000000"/>
                <w:sz w:val="16"/>
                <w:szCs w:val="16"/>
                <w:lang w:val="en-US"/>
              </w:rPr>
            </w:pPr>
          </w:p>
          <w:p w14:paraId="0032BAE1" w14:textId="25480FE1" w:rsidR="00F33CEA" w:rsidRPr="00D83B90" w:rsidRDefault="00F33CEA" w:rsidP="00F33CEA">
            <w:pPr>
              <w:textAlignment w:val="baseline"/>
              <w:rPr>
                <w:rFonts w:eastAsia="Times New Roman" w:cs="Arial"/>
                <w:strike/>
                <w:color w:val="0000FF"/>
                <w:sz w:val="16"/>
                <w:szCs w:val="16"/>
                <w:lang w:val="en-US"/>
              </w:rPr>
            </w:pPr>
            <w:commentRangeStart w:id="1930"/>
            <w:commentRangeStart w:id="1931"/>
            <w:r>
              <w:rPr>
                <w:noProof/>
                <w:lang w:val="sk-SK" w:eastAsia="sk-SK"/>
              </w:rPr>
              <w:drawing>
                <wp:inline distT="0" distB="0" distL="0" distR="0" wp14:anchorId="6DE30ABE" wp14:editId="3A200A11">
                  <wp:extent cx="3013710" cy="514985"/>
                  <wp:effectExtent l="19050" t="19050" r="15240" b="184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013710" cy="514985"/>
                          </a:xfrm>
                          <a:prstGeom prst="rect">
                            <a:avLst/>
                          </a:prstGeom>
                          <a:ln>
                            <a:solidFill>
                              <a:schemeClr val="tx2">
                                <a:lumMod val="50000"/>
                              </a:schemeClr>
                            </a:solidFill>
                          </a:ln>
                        </pic:spPr>
                      </pic:pic>
                    </a:graphicData>
                  </a:graphic>
                </wp:inline>
              </w:drawing>
            </w:r>
            <w:commentRangeEnd w:id="1930"/>
            <w:r w:rsidR="001E7ECA">
              <w:rPr>
                <w:rStyle w:val="CommentReference"/>
              </w:rPr>
              <w:commentReference w:id="1930"/>
            </w:r>
            <w:commentRangeEnd w:id="1931"/>
            <w:r w:rsidR="00E62335">
              <w:rPr>
                <w:rStyle w:val="CommentReference"/>
              </w:rPr>
              <w:commentReference w:id="1931"/>
            </w:r>
          </w:p>
        </w:tc>
        <w:tc>
          <w:tcPr>
            <w:tcW w:w="884" w:type="dxa"/>
          </w:tcPr>
          <w:p w14:paraId="35380814" w14:textId="77777777" w:rsidR="00F33CEA" w:rsidRPr="00370373" w:rsidRDefault="00F33CEA" w:rsidP="00F33CEA">
            <w:pPr>
              <w:jc w:val="right"/>
              <w:rPr>
                <w:rFonts w:asciiTheme="minorHAnsi" w:eastAsia="Times New Roman" w:hAnsiTheme="minorHAnsi" w:cstheme="minorHAnsi"/>
                <w:color w:val="000000"/>
                <w:sz w:val="16"/>
                <w:szCs w:val="16"/>
                <w:lang w:val="en-US"/>
              </w:rPr>
            </w:pPr>
            <w:r w:rsidRPr="00370373">
              <w:rPr>
                <w:rFonts w:asciiTheme="minorHAnsi" w:eastAsia="Times New Roman" w:hAnsiTheme="minorHAnsi" w:cstheme="minorHAnsi"/>
                <w:color w:val="000000"/>
                <w:sz w:val="16"/>
                <w:szCs w:val="16"/>
                <w:lang w:val="en-US"/>
              </w:rPr>
              <w:lastRenderedPageBreak/>
              <w:t>1</w:t>
            </w:r>
          </w:p>
        </w:tc>
      </w:tr>
      <w:tr w:rsidR="00F33CEA" w14:paraId="53A2723A" w14:textId="77777777" w:rsidTr="00FB5D33">
        <w:trPr>
          <w:trHeight w:val="867"/>
        </w:trPr>
        <w:tc>
          <w:tcPr>
            <w:tcW w:w="710" w:type="dxa"/>
          </w:tcPr>
          <w:p w14:paraId="5E27B2B6" w14:textId="758243D3" w:rsidR="00F33CEA" w:rsidRDefault="00F33CEA" w:rsidP="00F33CEA">
            <w:pPr>
              <w:jc w:val="center"/>
              <w:rPr>
                <w:rFonts w:asciiTheme="minorHAnsi" w:eastAsiaTheme="minorEastAsia" w:hAnsiTheme="minorHAnsi"/>
                <w:color w:val="000000"/>
                <w:sz w:val="16"/>
                <w:szCs w:val="16"/>
                <w:lang w:val="en-US"/>
              </w:rPr>
            </w:pPr>
            <w:r>
              <w:rPr>
                <w:rFonts w:asciiTheme="minorHAnsi" w:eastAsiaTheme="minorEastAsia" w:hAnsiTheme="minorHAnsi"/>
                <w:color w:val="000000"/>
                <w:sz w:val="16"/>
                <w:szCs w:val="16"/>
                <w:lang w:val="en-US"/>
              </w:rPr>
              <w:t>14.4.2.</w:t>
            </w:r>
          </w:p>
        </w:tc>
        <w:tc>
          <w:tcPr>
            <w:tcW w:w="1417" w:type="dxa"/>
            <w:gridSpan w:val="2"/>
          </w:tcPr>
          <w:p w14:paraId="33FFD19A" w14:textId="7A72C630" w:rsidR="00F33CEA" w:rsidRDefault="00F33CEA" w:rsidP="00F33CEA">
            <w:pPr>
              <w:rPr>
                <w:rStyle w:val="normaltextrun"/>
                <w:rFonts w:cs="Arial"/>
                <w:b/>
                <w:bCs/>
                <w:color w:val="000000"/>
                <w:sz w:val="16"/>
                <w:szCs w:val="16"/>
              </w:rPr>
            </w:pPr>
            <w:r>
              <w:rPr>
                <w:rStyle w:val="normaltextrun"/>
                <w:rFonts w:cs="Arial"/>
                <w:b/>
                <w:bCs/>
                <w:color w:val="000000"/>
                <w:sz w:val="16"/>
                <w:szCs w:val="16"/>
              </w:rPr>
              <w:t>Resources list view</w:t>
            </w:r>
          </w:p>
        </w:tc>
        <w:tc>
          <w:tcPr>
            <w:tcW w:w="1559" w:type="dxa"/>
          </w:tcPr>
          <w:p w14:paraId="7818C07B" w14:textId="202A293C" w:rsidR="00F33CEA" w:rsidRPr="00D83B90" w:rsidRDefault="00F33CEA" w:rsidP="00F33CEA">
            <w:pPr>
              <w:rPr>
                <w:rStyle w:val="normaltextrun"/>
                <w:rFonts w:cs="Arial"/>
                <w:color w:val="000000"/>
                <w:sz w:val="16"/>
                <w:szCs w:val="16"/>
              </w:rPr>
            </w:pPr>
            <w:r>
              <w:rPr>
                <w:rFonts w:asciiTheme="minorHAnsi" w:eastAsiaTheme="minorEastAsia" w:hAnsiTheme="minorHAnsi"/>
                <w:color w:val="000000"/>
                <w:sz w:val="16"/>
                <w:szCs w:val="16"/>
                <w:lang w:val="en-US"/>
              </w:rPr>
              <w:t>Sort by</w:t>
            </w:r>
          </w:p>
        </w:tc>
        <w:tc>
          <w:tcPr>
            <w:tcW w:w="4962" w:type="dxa"/>
          </w:tcPr>
          <w:p w14:paraId="0C7C97C6" w14:textId="77777777" w:rsidR="00F33CEA" w:rsidRPr="00D50FD0" w:rsidRDefault="00F33CEA" w:rsidP="00F33CEA">
            <w:pPr>
              <w:textAlignment w:val="baseline"/>
              <w:rPr>
                <w:rFonts w:ascii="Segoe UI" w:eastAsia="Times New Roman" w:hAnsi="Segoe UI" w:cs="Segoe UI"/>
                <w:sz w:val="12"/>
                <w:szCs w:val="12"/>
                <w:lang w:val="en-US"/>
              </w:rPr>
            </w:pPr>
            <w:r w:rsidRPr="00D50FD0">
              <w:rPr>
                <w:rFonts w:eastAsia="Times New Roman" w:cs="Arial"/>
                <w:color w:val="0000FF"/>
                <w:sz w:val="16"/>
                <w:szCs w:val="16"/>
                <w:lang w:val="en-US"/>
              </w:rPr>
              <w:t xml:space="preserve">Given </w:t>
            </w:r>
            <w:r w:rsidRPr="00D50FD0">
              <w:rPr>
                <w:rFonts w:eastAsia="Times New Roman" w:cs="Arial"/>
                <w:sz w:val="16"/>
                <w:szCs w:val="16"/>
                <w:lang w:val="en-US"/>
              </w:rPr>
              <w:t>that I am a logged user </w:t>
            </w:r>
          </w:p>
          <w:p w14:paraId="22D74A84" w14:textId="77777777" w:rsidR="00F33CEA" w:rsidRPr="00D50FD0" w:rsidRDefault="00F33CEA" w:rsidP="00F33CEA">
            <w:pPr>
              <w:textAlignment w:val="baseline"/>
              <w:rPr>
                <w:rFonts w:ascii="Segoe UI" w:eastAsia="Times New Roman" w:hAnsi="Segoe UI" w:cs="Segoe UI"/>
                <w:sz w:val="12"/>
                <w:szCs w:val="12"/>
                <w:lang w:val="en-US"/>
              </w:rPr>
            </w:pPr>
            <w:r>
              <w:rPr>
                <w:rFonts w:eastAsia="Times New Roman" w:cs="Arial"/>
                <w:color w:val="0000FF"/>
                <w:sz w:val="16"/>
                <w:szCs w:val="16"/>
                <w:lang w:val="en-US"/>
              </w:rPr>
              <w:t>When</w:t>
            </w:r>
            <w:r w:rsidRPr="00D50FD0">
              <w:rPr>
                <w:rFonts w:eastAsia="Times New Roman" w:cs="Arial"/>
                <w:sz w:val="16"/>
                <w:szCs w:val="16"/>
                <w:lang w:val="en-US"/>
              </w:rPr>
              <w:t xml:space="preserve"> </w:t>
            </w:r>
            <w:r w:rsidRPr="00D50FD0">
              <w:rPr>
                <w:rFonts w:eastAsia="Times New Roman" w:cs="Arial"/>
                <w:color w:val="000000"/>
                <w:sz w:val="16"/>
                <w:szCs w:val="16"/>
                <w:lang w:val="en-US"/>
              </w:rPr>
              <w:t>I am on</w:t>
            </w:r>
            <w:r>
              <w:rPr>
                <w:rFonts w:eastAsia="Times New Roman" w:cs="Arial"/>
                <w:color w:val="000000"/>
                <w:sz w:val="16"/>
                <w:szCs w:val="16"/>
                <w:lang w:val="en-US"/>
              </w:rPr>
              <w:t xml:space="preserve"> one of these pages: </w:t>
            </w:r>
            <w:r>
              <w:rPr>
                <w:rFonts w:asciiTheme="minorHAnsi" w:eastAsiaTheme="minorEastAsia" w:hAnsiTheme="minorHAnsi"/>
                <w:color w:val="000000"/>
                <w:sz w:val="16"/>
                <w:szCs w:val="16"/>
                <w:lang w:val="en-US"/>
              </w:rPr>
              <w:t>Applications &amp; sites, Guidelines &amp; toolkits, Policies &amp; procedures, Reports &amp; case studies, Templates, Trainings</w:t>
            </w:r>
          </w:p>
          <w:p w14:paraId="38527DA6" w14:textId="77777777" w:rsidR="00F33CEA" w:rsidRPr="008F59BB" w:rsidRDefault="00F33CEA" w:rsidP="00F33CEA">
            <w:pPr>
              <w:textAlignment w:val="baseline"/>
              <w:rPr>
                <w:rFonts w:eastAsia="Times New Roman" w:cs="Arial"/>
                <w:sz w:val="16"/>
                <w:szCs w:val="16"/>
                <w:lang w:val="en-US"/>
              </w:rPr>
            </w:pPr>
            <w:r>
              <w:rPr>
                <w:rFonts w:eastAsia="Times New Roman" w:cs="Arial"/>
                <w:color w:val="0000FF"/>
                <w:sz w:val="16"/>
                <w:szCs w:val="16"/>
                <w:lang w:val="en-US"/>
              </w:rPr>
              <w:t>Then</w:t>
            </w:r>
            <w:r w:rsidRPr="008F59BB">
              <w:rPr>
                <w:rFonts w:eastAsia="Times New Roman" w:cs="Arial"/>
                <w:sz w:val="16"/>
                <w:szCs w:val="16"/>
                <w:lang w:val="en-US"/>
              </w:rPr>
              <w:t xml:space="preserve"> I can sort the results by </w:t>
            </w:r>
          </w:p>
          <w:p w14:paraId="49542077" w14:textId="76C38B3F" w:rsidR="00F33CEA" w:rsidRPr="008F59BB" w:rsidRDefault="00F33CEA" w:rsidP="008F59BB">
            <w:pPr>
              <w:pStyle w:val="ListParagraph"/>
              <w:numPr>
                <w:ilvl w:val="0"/>
                <w:numId w:val="51"/>
              </w:numPr>
              <w:textAlignment w:val="baseline"/>
              <w:rPr>
                <w:rFonts w:eastAsia="Times New Roman" w:cs="Arial"/>
                <w:color w:val="0000FF"/>
                <w:sz w:val="16"/>
                <w:szCs w:val="16"/>
                <w:lang w:val="en-US"/>
              </w:rPr>
            </w:pPr>
            <w:commentRangeStart w:id="1932"/>
            <w:commentRangeStart w:id="1933"/>
            <w:r w:rsidRPr="008F59BB">
              <w:rPr>
                <w:rFonts w:eastAsia="Times New Roman" w:cs="Arial"/>
                <w:sz w:val="16"/>
                <w:szCs w:val="16"/>
                <w:lang w:val="en-US"/>
              </w:rPr>
              <w:t xml:space="preserve">Recently </w:t>
            </w:r>
            <w:r w:rsidR="006A1FD1" w:rsidRPr="008F59BB">
              <w:rPr>
                <w:rFonts w:eastAsia="Times New Roman" w:cs="Arial"/>
                <w:sz w:val="16"/>
                <w:szCs w:val="16"/>
                <w:lang w:val="en-US"/>
              </w:rPr>
              <w:t xml:space="preserve">updated </w:t>
            </w:r>
          </w:p>
          <w:p w14:paraId="689D3015" w14:textId="1B94D3D0" w:rsidR="00F33CEA" w:rsidRPr="008F59BB" w:rsidRDefault="00990C51" w:rsidP="008F59BB">
            <w:pPr>
              <w:pStyle w:val="ListParagraph"/>
              <w:numPr>
                <w:ilvl w:val="0"/>
                <w:numId w:val="51"/>
              </w:numPr>
              <w:textAlignment w:val="baseline"/>
              <w:rPr>
                <w:rFonts w:eastAsia="Times New Roman" w:cs="Arial"/>
                <w:color w:val="0000FF"/>
                <w:sz w:val="16"/>
                <w:szCs w:val="16"/>
                <w:lang w:val="en-US"/>
              </w:rPr>
            </w:pPr>
            <w:r>
              <w:rPr>
                <w:rFonts w:eastAsia="Times New Roman" w:cs="Arial"/>
                <w:sz w:val="16"/>
                <w:szCs w:val="16"/>
                <w:lang w:val="en-US"/>
              </w:rPr>
              <w:t>Alphabetical order</w:t>
            </w:r>
            <w:commentRangeEnd w:id="1932"/>
            <w:r w:rsidR="008D0B92">
              <w:rPr>
                <w:rStyle w:val="CommentReference"/>
              </w:rPr>
              <w:commentReference w:id="1932"/>
            </w:r>
            <w:commentRangeEnd w:id="1933"/>
            <w:r w:rsidR="00E62335">
              <w:rPr>
                <w:rStyle w:val="CommentReference"/>
              </w:rPr>
              <w:commentReference w:id="1933"/>
            </w:r>
          </w:p>
        </w:tc>
        <w:tc>
          <w:tcPr>
            <w:tcW w:w="884" w:type="dxa"/>
          </w:tcPr>
          <w:p w14:paraId="714A8A24" w14:textId="77777777" w:rsidR="00F33CEA" w:rsidRPr="00370373" w:rsidRDefault="00F33CEA" w:rsidP="00F33CEA">
            <w:pPr>
              <w:jc w:val="right"/>
              <w:rPr>
                <w:rFonts w:asciiTheme="minorHAnsi" w:eastAsia="Times New Roman" w:hAnsiTheme="minorHAnsi" w:cstheme="minorHAnsi"/>
                <w:color w:val="000000"/>
                <w:sz w:val="16"/>
                <w:szCs w:val="16"/>
                <w:lang w:val="en-US"/>
              </w:rPr>
            </w:pPr>
          </w:p>
        </w:tc>
      </w:tr>
      <w:tr w:rsidR="00F33CEA" w14:paraId="22DC4CF5" w14:textId="77777777" w:rsidTr="00FB5D33">
        <w:trPr>
          <w:trHeight w:val="867"/>
        </w:trPr>
        <w:tc>
          <w:tcPr>
            <w:tcW w:w="710" w:type="dxa"/>
          </w:tcPr>
          <w:p w14:paraId="43F9ED69" w14:textId="469AA8CE" w:rsidR="00F33CEA" w:rsidRDefault="00F33CEA" w:rsidP="00F33CEA">
            <w:pPr>
              <w:jc w:val="center"/>
              <w:rPr>
                <w:rFonts w:asciiTheme="minorHAnsi" w:eastAsiaTheme="minorEastAsia" w:hAnsiTheme="minorHAnsi"/>
                <w:color w:val="000000"/>
                <w:sz w:val="16"/>
                <w:szCs w:val="16"/>
                <w:lang w:val="en-US"/>
              </w:rPr>
            </w:pPr>
            <w:r>
              <w:rPr>
                <w:rFonts w:asciiTheme="minorHAnsi" w:eastAsiaTheme="minorEastAsia" w:hAnsiTheme="minorHAnsi"/>
                <w:color w:val="000000"/>
                <w:sz w:val="16"/>
                <w:szCs w:val="16"/>
                <w:lang w:val="en-US"/>
              </w:rPr>
              <w:t>14.4.3.</w:t>
            </w:r>
          </w:p>
        </w:tc>
        <w:tc>
          <w:tcPr>
            <w:tcW w:w="1417" w:type="dxa"/>
            <w:gridSpan w:val="2"/>
          </w:tcPr>
          <w:p w14:paraId="6615A4B7" w14:textId="653A43C7" w:rsidR="00F33CEA" w:rsidRDefault="00F33CEA" w:rsidP="00F33CEA">
            <w:pPr>
              <w:rPr>
                <w:rStyle w:val="normaltextrun"/>
                <w:rFonts w:cs="Arial"/>
                <w:b/>
                <w:bCs/>
                <w:color w:val="000000"/>
                <w:sz w:val="16"/>
                <w:szCs w:val="16"/>
              </w:rPr>
            </w:pPr>
            <w:r>
              <w:rPr>
                <w:rStyle w:val="normaltextrun"/>
                <w:rFonts w:cs="Arial"/>
                <w:b/>
                <w:bCs/>
                <w:color w:val="000000"/>
                <w:sz w:val="16"/>
                <w:szCs w:val="16"/>
              </w:rPr>
              <w:t xml:space="preserve">Resources list view </w:t>
            </w:r>
          </w:p>
        </w:tc>
        <w:tc>
          <w:tcPr>
            <w:tcW w:w="1559" w:type="dxa"/>
          </w:tcPr>
          <w:p w14:paraId="675CFCEF" w14:textId="07471040" w:rsidR="00F33CEA" w:rsidRPr="00D83B90" w:rsidRDefault="00F33CEA" w:rsidP="00F33CEA">
            <w:pPr>
              <w:rPr>
                <w:rStyle w:val="normaltextrun"/>
                <w:rFonts w:cs="Arial"/>
                <w:color w:val="000000"/>
                <w:sz w:val="16"/>
                <w:szCs w:val="16"/>
              </w:rPr>
            </w:pPr>
            <w:r w:rsidRPr="00D83B90">
              <w:rPr>
                <w:rStyle w:val="normaltextrun"/>
                <w:rFonts w:cs="Arial"/>
                <w:color w:val="000000"/>
                <w:sz w:val="16"/>
                <w:szCs w:val="16"/>
              </w:rPr>
              <w:t>Applications &amp; sites</w:t>
            </w:r>
            <w:r>
              <w:rPr>
                <w:rStyle w:val="normaltextrun"/>
                <w:rFonts w:cs="Arial"/>
                <w:color w:val="000000"/>
                <w:sz w:val="16"/>
                <w:szCs w:val="16"/>
              </w:rPr>
              <w:t xml:space="preserve"> page</w:t>
            </w:r>
          </w:p>
        </w:tc>
        <w:tc>
          <w:tcPr>
            <w:tcW w:w="4962" w:type="dxa"/>
          </w:tcPr>
          <w:p w14:paraId="4C470A64" w14:textId="77777777" w:rsidR="00F33CEA" w:rsidRPr="00D50FD0" w:rsidRDefault="00F33CEA" w:rsidP="00F33CEA">
            <w:pPr>
              <w:textAlignment w:val="baseline"/>
              <w:rPr>
                <w:rFonts w:ascii="Segoe UI" w:eastAsia="Times New Roman" w:hAnsi="Segoe UI" w:cs="Segoe UI"/>
                <w:sz w:val="12"/>
                <w:szCs w:val="12"/>
                <w:lang w:val="en-US"/>
              </w:rPr>
            </w:pPr>
            <w:r w:rsidRPr="00D50FD0">
              <w:rPr>
                <w:rFonts w:eastAsia="Times New Roman" w:cs="Arial"/>
                <w:color w:val="0000FF"/>
                <w:sz w:val="16"/>
                <w:szCs w:val="16"/>
                <w:lang w:val="en-US"/>
              </w:rPr>
              <w:t xml:space="preserve">Given </w:t>
            </w:r>
            <w:r w:rsidRPr="00D50FD0">
              <w:rPr>
                <w:rFonts w:eastAsia="Times New Roman" w:cs="Arial"/>
                <w:sz w:val="16"/>
                <w:szCs w:val="16"/>
                <w:lang w:val="en-US"/>
              </w:rPr>
              <w:t>that I am a logged user </w:t>
            </w:r>
          </w:p>
          <w:p w14:paraId="5C667F6F" w14:textId="77777777" w:rsidR="00F33CEA" w:rsidRPr="00D50FD0" w:rsidRDefault="00F33CEA" w:rsidP="00F33CEA">
            <w:pPr>
              <w:textAlignment w:val="baseline"/>
              <w:rPr>
                <w:rFonts w:ascii="Segoe UI" w:eastAsia="Times New Roman" w:hAnsi="Segoe UI" w:cs="Segoe UI"/>
                <w:sz w:val="12"/>
                <w:szCs w:val="12"/>
                <w:lang w:val="en-US"/>
              </w:rPr>
            </w:pPr>
            <w:r>
              <w:rPr>
                <w:rFonts w:eastAsia="Times New Roman" w:cs="Arial"/>
                <w:color w:val="0000FF"/>
                <w:sz w:val="16"/>
                <w:szCs w:val="16"/>
                <w:lang w:val="en-US"/>
              </w:rPr>
              <w:t>When</w:t>
            </w:r>
            <w:r w:rsidRPr="00D50FD0">
              <w:rPr>
                <w:rFonts w:eastAsia="Times New Roman" w:cs="Arial"/>
                <w:sz w:val="16"/>
                <w:szCs w:val="16"/>
                <w:lang w:val="en-US"/>
              </w:rPr>
              <w:t xml:space="preserve"> </w:t>
            </w:r>
            <w:r w:rsidRPr="00D50FD0">
              <w:rPr>
                <w:rFonts w:eastAsia="Times New Roman" w:cs="Arial"/>
                <w:color w:val="000000"/>
                <w:sz w:val="16"/>
                <w:szCs w:val="16"/>
                <w:lang w:val="en-US"/>
              </w:rPr>
              <w:t>I am on the</w:t>
            </w:r>
            <w:r w:rsidRPr="00D50FD0">
              <w:rPr>
                <w:rFonts w:eastAsia="Times New Roman" w:cs="Arial"/>
                <w:sz w:val="16"/>
                <w:szCs w:val="16"/>
                <w:lang w:val="en-US"/>
              </w:rPr>
              <w:t xml:space="preserve"> “</w:t>
            </w:r>
            <w:r>
              <w:rPr>
                <w:rFonts w:eastAsia="Times New Roman" w:cs="Arial"/>
                <w:color w:val="000000"/>
                <w:sz w:val="16"/>
                <w:szCs w:val="16"/>
                <w:lang w:val="en-US"/>
              </w:rPr>
              <w:t>Applications &amp; sites</w:t>
            </w:r>
            <w:r w:rsidRPr="00D50FD0">
              <w:rPr>
                <w:rFonts w:eastAsia="Times New Roman" w:cs="Arial"/>
                <w:sz w:val="16"/>
                <w:szCs w:val="16"/>
                <w:lang w:val="en-US"/>
              </w:rPr>
              <w:t>” page </w:t>
            </w:r>
            <w:r>
              <w:rPr>
                <w:rFonts w:eastAsia="Times New Roman" w:cs="Arial"/>
                <w:sz w:val="16"/>
                <w:szCs w:val="16"/>
                <w:lang w:val="en-US"/>
              </w:rPr>
              <w:t xml:space="preserve">on the Resources section </w:t>
            </w:r>
          </w:p>
          <w:p w14:paraId="6333AEBF" w14:textId="77777777" w:rsidR="00F33CEA" w:rsidRPr="005401C6" w:rsidRDefault="00F33CEA" w:rsidP="00F33CEA">
            <w:pPr>
              <w:textAlignment w:val="baseline"/>
              <w:rPr>
                <w:rFonts w:eastAsia="Times New Roman" w:cs="Arial"/>
                <w:sz w:val="16"/>
                <w:szCs w:val="16"/>
                <w:lang w:val="en-US"/>
              </w:rPr>
            </w:pPr>
            <w:r w:rsidRPr="00D50FD0">
              <w:rPr>
                <w:rFonts w:eastAsia="Times New Roman" w:cs="Arial"/>
                <w:color w:val="0000FF"/>
                <w:sz w:val="16"/>
                <w:szCs w:val="16"/>
                <w:lang w:val="en-US"/>
              </w:rPr>
              <w:t>Then</w:t>
            </w:r>
            <w:r w:rsidRPr="00D50FD0">
              <w:rPr>
                <w:rFonts w:eastAsia="Times New Roman" w:cs="Arial"/>
                <w:sz w:val="16"/>
                <w:szCs w:val="16"/>
                <w:lang w:val="en-US"/>
              </w:rPr>
              <w:t xml:space="preserve"> the system shows me a list of all the </w:t>
            </w:r>
            <w:r>
              <w:rPr>
                <w:rFonts w:eastAsia="Times New Roman" w:cs="Arial"/>
                <w:color w:val="000000"/>
                <w:sz w:val="16"/>
                <w:szCs w:val="16"/>
                <w:lang w:val="en-US"/>
              </w:rPr>
              <w:t>applications (external Web applications) and sites</w:t>
            </w:r>
            <w:r>
              <w:rPr>
                <w:rFonts w:eastAsia="Times New Roman" w:cs="Arial"/>
                <w:sz w:val="16"/>
                <w:szCs w:val="16"/>
                <w:lang w:val="en-US"/>
              </w:rPr>
              <w:t xml:space="preserve"> (external SharePoint sites) that are available at JTI</w:t>
            </w:r>
          </w:p>
          <w:p w14:paraId="50C3C507" w14:textId="77777777" w:rsidR="00F33CEA" w:rsidRDefault="00F33CEA" w:rsidP="00F33CEA">
            <w:pPr>
              <w:textAlignment w:val="baseline"/>
              <w:rPr>
                <w:rFonts w:eastAsia="Times New Roman" w:cs="Arial"/>
                <w:sz w:val="16"/>
                <w:szCs w:val="16"/>
                <w:lang w:val="en-US"/>
              </w:rPr>
            </w:pPr>
            <w:r w:rsidRPr="00D50FD0">
              <w:rPr>
                <w:rFonts w:eastAsia="Times New Roman" w:cs="Arial"/>
                <w:color w:val="0000FF"/>
                <w:sz w:val="16"/>
                <w:szCs w:val="16"/>
                <w:lang w:val="en-US"/>
              </w:rPr>
              <w:t>And</w:t>
            </w:r>
            <w:r w:rsidRPr="00D50FD0">
              <w:rPr>
                <w:rFonts w:eastAsia="Times New Roman" w:cs="Arial"/>
                <w:sz w:val="16"/>
                <w:szCs w:val="16"/>
                <w:lang w:val="en-US"/>
              </w:rPr>
              <w:t xml:space="preserve"> the “</w:t>
            </w:r>
            <w:r>
              <w:rPr>
                <w:rFonts w:eastAsia="Times New Roman" w:cs="Arial"/>
                <w:color w:val="000000"/>
                <w:sz w:val="16"/>
                <w:szCs w:val="16"/>
                <w:lang w:val="en-US"/>
              </w:rPr>
              <w:t>Applications &amp; sites</w:t>
            </w:r>
            <w:r w:rsidRPr="00D50FD0">
              <w:rPr>
                <w:rFonts w:eastAsia="Times New Roman" w:cs="Arial"/>
                <w:sz w:val="16"/>
                <w:szCs w:val="16"/>
                <w:lang w:val="en-US"/>
              </w:rPr>
              <w:t>”</w:t>
            </w:r>
            <w:r>
              <w:rPr>
                <w:rFonts w:eastAsia="Times New Roman" w:cs="Arial"/>
                <w:sz w:val="16"/>
                <w:szCs w:val="16"/>
                <w:lang w:val="en-US"/>
              </w:rPr>
              <w:t xml:space="preserve"> default view is the </w:t>
            </w:r>
            <w:del w:id="1934" w:author="Ghita Benotmane" w:date="2016-09-15T12:16:00Z">
              <w:r>
                <w:rPr>
                  <w:rFonts w:eastAsia="Times New Roman" w:cs="Arial"/>
                  <w:sz w:val="16"/>
                  <w:szCs w:val="16"/>
                  <w:lang w:val="en-US"/>
                </w:rPr>
                <w:delText>most viewed applications &amp; sites</w:delText>
              </w:r>
              <w:r w:rsidRPr="00D50FD0">
                <w:rPr>
                  <w:rFonts w:eastAsia="Times New Roman" w:cs="Arial"/>
                  <w:sz w:val="16"/>
                  <w:szCs w:val="16"/>
                  <w:lang w:val="en-US"/>
                </w:rPr>
                <w:delText> </w:delText>
              </w:r>
            </w:del>
            <w:ins w:id="1935" w:author="Ghita Benotmane" w:date="2016-09-15T12:16:00Z">
              <w:r w:rsidR="00DE06D3">
                <w:rPr>
                  <w:rFonts w:eastAsia="Times New Roman" w:cs="Arial"/>
                  <w:sz w:val="16"/>
                  <w:szCs w:val="16"/>
                  <w:lang w:val="en-US"/>
                </w:rPr>
                <w:t>alphabetical order</w:t>
              </w:r>
            </w:ins>
          </w:p>
          <w:p w14:paraId="016A901D" w14:textId="77777777" w:rsidR="00F33CEA" w:rsidRDefault="00F33CEA" w:rsidP="00F33CEA">
            <w:pPr>
              <w:textAlignment w:val="baseline"/>
              <w:rPr>
                <w:rFonts w:eastAsia="Times New Roman" w:cs="Arial"/>
                <w:sz w:val="16"/>
                <w:szCs w:val="16"/>
                <w:lang w:val="en-US"/>
              </w:rPr>
            </w:pPr>
            <w:r w:rsidRPr="00D50FD0">
              <w:rPr>
                <w:rFonts w:eastAsia="Times New Roman" w:cs="Arial"/>
                <w:color w:val="0000FF"/>
                <w:sz w:val="16"/>
                <w:szCs w:val="16"/>
                <w:lang w:val="en-US"/>
              </w:rPr>
              <w:t>And</w:t>
            </w:r>
            <w:r w:rsidRPr="00D50FD0">
              <w:rPr>
                <w:rFonts w:eastAsia="Times New Roman" w:cs="Arial"/>
                <w:sz w:val="16"/>
                <w:szCs w:val="16"/>
                <w:lang w:val="en-US"/>
              </w:rPr>
              <w:t xml:space="preserve"> the “</w:t>
            </w:r>
            <w:r>
              <w:rPr>
                <w:rFonts w:eastAsia="Times New Roman" w:cs="Arial"/>
                <w:color w:val="000000"/>
                <w:sz w:val="16"/>
                <w:szCs w:val="16"/>
                <w:lang w:val="en-US"/>
              </w:rPr>
              <w:t>Applications &amp; sites</w:t>
            </w:r>
            <w:r w:rsidRPr="00D50FD0">
              <w:rPr>
                <w:rFonts w:eastAsia="Times New Roman" w:cs="Arial"/>
                <w:sz w:val="16"/>
                <w:szCs w:val="16"/>
                <w:lang w:val="en-US"/>
              </w:rPr>
              <w:t>”</w:t>
            </w:r>
            <w:r>
              <w:rPr>
                <w:rFonts w:eastAsia="Times New Roman" w:cs="Arial"/>
                <w:sz w:val="16"/>
                <w:szCs w:val="16"/>
                <w:lang w:val="en-US"/>
              </w:rPr>
              <w:t xml:space="preserve"> can be filtered by “Departments”, “Locations”, “Brands”, “Languages” (dropdown menu)</w:t>
            </w:r>
          </w:p>
          <w:p w14:paraId="70275198" w14:textId="77777777" w:rsidR="00F33CEA" w:rsidRDefault="00F33CEA" w:rsidP="00F33CEA">
            <w:pPr>
              <w:textAlignment w:val="baseline"/>
              <w:rPr>
                <w:rFonts w:eastAsia="Times New Roman" w:cs="Arial"/>
                <w:color w:val="0000FF"/>
                <w:sz w:val="16"/>
                <w:szCs w:val="16"/>
                <w:lang w:val="en-US"/>
              </w:rPr>
            </w:pPr>
            <w:r w:rsidRPr="00D50FD0">
              <w:rPr>
                <w:rFonts w:eastAsia="Times New Roman" w:cs="Arial"/>
                <w:color w:val="0000FF"/>
                <w:sz w:val="16"/>
                <w:szCs w:val="16"/>
                <w:lang w:val="en-US"/>
              </w:rPr>
              <w:t>And</w:t>
            </w:r>
            <w:r w:rsidRPr="00D50FD0">
              <w:rPr>
                <w:rFonts w:eastAsia="Times New Roman" w:cs="Arial"/>
                <w:sz w:val="16"/>
                <w:szCs w:val="16"/>
                <w:lang w:val="en-US"/>
              </w:rPr>
              <w:t xml:space="preserve"> the “</w:t>
            </w:r>
            <w:r>
              <w:rPr>
                <w:rFonts w:eastAsia="Times New Roman" w:cs="Arial"/>
                <w:color w:val="000000"/>
                <w:sz w:val="16"/>
                <w:szCs w:val="16"/>
                <w:lang w:val="en-US"/>
              </w:rPr>
              <w:t>Applications &amp; sites</w:t>
            </w:r>
            <w:r w:rsidRPr="00D50FD0">
              <w:rPr>
                <w:rFonts w:eastAsia="Times New Roman" w:cs="Arial"/>
                <w:sz w:val="16"/>
                <w:szCs w:val="16"/>
                <w:lang w:val="en-US"/>
              </w:rPr>
              <w:t>”</w:t>
            </w:r>
            <w:r>
              <w:rPr>
                <w:rFonts w:eastAsia="Times New Roman" w:cs="Arial"/>
                <w:sz w:val="16"/>
                <w:szCs w:val="16"/>
                <w:lang w:val="en-US"/>
              </w:rPr>
              <w:t xml:space="preserve"> can be filtered through a tag cloud, by default displaying the top 10 tags used to index </w:t>
            </w:r>
            <w:r w:rsidRPr="00D50FD0">
              <w:rPr>
                <w:rFonts w:eastAsia="Times New Roman" w:cs="Arial"/>
                <w:sz w:val="16"/>
                <w:szCs w:val="16"/>
                <w:lang w:val="en-US"/>
              </w:rPr>
              <w:t>“</w:t>
            </w:r>
            <w:r>
              <w:rPr>
                <w:rFonts w:eastAsia="Times New Roman" w:cs="Arial"/>
                <w:color w:val="000000"/>
                <w:sz w:val="16"/>
                <w:szCs w:val="16"/>
                <w:lang w:val="en-US"/>
              </w:rPr>
              <w:t>Applications &amp; sites”</w:t>
            </w:r>
            <w:r w:rsidRPr="00D50FD0">
              <w:rPr>
                <w:rFonts w:eastAsia="Times New Roman" w:cs="Arial"/>
                <w:color w:val="0000FF"/>
                <w:sz w:val="16"/>
                <w:szCs w:val="16"/>
                <w:lang w:val="en-US"/>
              </w:rPr>
              <w:t xml:space="preserve"> </w:t>
            </w:r>
          </w:p>
          <w:p w14:paraId="6E8EFB4B" w14:textId="77777777" w:rsidR="00370477" w:rsidRDefault="00F33CEA" w:rsidP="00F33CEA">
            <w:pPr>
              <w:textAlignment w:val="baseline"/>
              <w:rPr>
                <w:ins w:id="1936" w:author="Ghita Benotmane" w:date="2016-09-09T12:00:00Z"/>
                <w:rFonts w:eastAsia="Times New Roman" w:cs="Arial"/>
                <w:sz w:val="16"/>
                <w:szCs w:val="16"/>
                <w:lang w:val="en-US"/>
              </w:rPr>
            </w:pPr>
            <w:r w:rsidRPr="00D50FD0">
              <w:rPr>
                <w:rFonts w:eastAsia="Times New Roman" w:cs="Arial"/>
                <w:color w:val="0000FF"/>
                <w:sz w:val="16"/>
                <w:szCs w:val="16"/>
                <w:lang w:val="en-US"/>
              </w:rPr>
              <w:t>And</w:t>
            </w:r>
            <w:r w:rsidRPr="00D50FD0">
              <w:rPr>
                <w:rFonts w:eastAsia="Times New Roman" w:cs="Arial"/>
                <w:sz w:val="16"/>
                <w:szCs w:val="16"/>
                <w:lang w:val="en-US"/>
              </w:rPr>
              <w:t xml:space="preserve"> the</w:t>
            </w:r>
            <w:r>
              <w:rPr>
                <w:rFonts w:eastAsia="Times New Roman" w:cs="Arial"/>
                <w:sz w:val="16"/>
                <w:szCs w:val="16"/>
                <w:lang w:val="en-US"/>
              </w:rPr>
              <w:t xml:space="preserve"> </w:t>
            </w:r>
            <w:r w:rsidRPr="00D50FD0">
              <w:rPr>
                <w:rFonts w:eastAsia="Times New Roman" w:cs="Arial"/>
                <w:sz w:val="16"/>
                <w:szCs w:val="16"/>
                <w:lang w:val="en-US"/>
              </w:rPr>
              <w:t>“</w:t>
            </w:r>
            <w:r>
              <w:rPr>
                <w:rFonts w:eastAsia="Times New Roman" w:cs="Arial"/>
                <w:color w:val="000000"/>
                <w:sz w:val="16"/>
                <w:szCs w:val="16"/>
                <w:lang w:val="en-US"/>
              </w:rPr>
              <w:t>Applications &amp; sites</w:t>
            </w:r>
            <w:r w:rsidRPr="00D50FD0">
              <w:rPr>
                <w:rFonts w:eastAsia="Times New Roman" w:cs="Arial"/>
                <w:sz w:val="16"/>
                <w:szCs w:val="16"/>
                <w:lang w:val="en-US"/>
              </w:rPr>
              <w:t>”</w:t>
            </w:r>
            <w:r>
              <w:rPr>
                <w:rFonts w:eastAsia="Times New Roman" w:cs="Arial"/>
                <w:sz w:val="16"/>
                <w:szCs w:val="16"/>
                <w:lang w:val="en-US"/>
              </w:rPr>
              <w:t xml:space="preserve"> view can be sorted by</w:t>
            </w:r>
            <w:del w:id="1937" w:author="Ghita Benotmane" w:date="2016-09-15T12:16:00Z">
              <w:r>
                <w:rPr>
                  <w:rFonts w:eastAsia="Times New Roman" w:cs="Arial"/>
                  <w:sz w:val="16"/>
                  <w:szCs w:val="16"/>
                  <w:lang w:val="en-US"/>
                </w:rPr>
                <w:delText xml:space="preserve"> Most viewed</w:delText>
              </w:r>
            </w:del>
            <w:r>
              <w:rPr>
                <w:rFonts w:eastAsia="Times New Roman" w:cs="Arial"/>
                <w:sz w:val="16"/>
                <w:szCs w:val="16"/>
                <w:lang w:val="en-US"/>
              </w:rPr>
              <w:t xml:space="preserve">, </w:t>
            </w:r>
            <w:del w:id="1938" w:author="Ghita Benotmane" w:date="2016-09-15T12:16:00Z">
              <w:r>
                <w:rPr>
                  <w:rFonts w:eastAsia="Times New Roman" w:cs="Arial"/>
                  <w:sz w:val="16"/>
                  <w:szCs w:val="16"/>
                  <w:lang w:val="en-US"/>
                </w:rPr>
                <w:delText xml:space="preserve">or </w:delText>
              </w:r>
            </w:del>
            <w:r>
              <w:rPr>
                <w:rFonts w:eastAsia="Times New Roman" w:cs="Arial"/>
                <w:sz w:val="16"/>
                <w:szCs w:val="16"/>
                <w:lang w:val="en-US"/>
              </w:rPr>
              <w:t xml:space="preserve">Recently added </w:t>
            </w:r>
            <w:ins w:id="1939" w:author="Ghita Benotmane" w:date="2016-09-15T12:16:00Z">
              <w:r w:rsidR="00DE06D3">
                <w:rPr>
                  <w:rFonts w:eastAsia="Times New Roman" w:cs="Arial"/>
                  <w:sz w:val="16"/>
                  <w:szCs w:val="16"/>
                  <w:lang w:val="en-US"/>
                </w:rPr>
                <w:t>or alphabetical order</w:t>
              </w:r>
            </w:ins>
          </w:p>
          <w:p w14:paraId="2F7222BE" w14:textId="65A79D33" w:rsidR="00F33CEA" w:rsidRDefault="00F33CEA" w:rsidP="00F33CEA">
            <w:pPr>
              <w:textAlignment w:val="baseline"/>
              <w:rPr>
                <w:rFonts w:eastAsia="Times New Roman" w:cs="Arial"/>
                <w:sz w:val="16"/>
                <w:szCs w:val="16"/>
                <w:lang w:val="en-US"/>
              </w:rPr>
            </w:pPr>
            <w:r w:rsidRPr="00D50FD0">
              <w:rPr>
                <w:rFonts w:eastAsia="Times New Roman" w:cs="Arial"/>
                <w:color w:val="0000FF"/>
                <w:sz w:val="16"/>
                <w:szCs w:val="16"/>
                <w:lang w:val="en-US"/>
              </w:rPr>
              <w:t>And</w:t>
            </w:r>
            <w:r w:rsidRPr="00D50FD0">
              <w:rPr>
                <w:rFonts w:eastAsia="Times New Roman" w:cs="Arial"/>
                <w:sz w:val="16"/>
                <w:szCs w:val="16"/>
                <w:lang w:val="en-US"/>
              </w:rPr>
              <w:t xml:space="preserve"> </w:t>
            </w:r>
            <w:r>
              <w:rPr>
                <w:rFonts w:eastAsia="Times New Roman" w:cs="Arial"/>
                <w:sz w:val="16"/>
                <w:szCs w:val="16"/>
                <w:lang w:val="en-US"/>
              </w:rPr>
              <w:t xml:space="preserve">a recommended section for </w:t>
            </w:r>
            <w:r w:rsidRPr="00D50FD0">
              <w:rPr>
                <w:rFonts w:eastAsia="Times New Roman" w:cs="Arial"/>
                <w:sz w:val="16"/>
                <w:szCs w:val="16"/>
                <w:lang w:val="en-US"/>
              </w:rPr>
              <w:t>“</w:t>
            </w:r>
            <w:r>
              <w:rPr>
                <w:rFonts w:eastAsia="Times New Roman" w:cs="Arial"/>
                <w:color w:val="000000"/>
                <w:sz w:val="16"/>
                <w:szCs w:val="16"/>
                <w:lang w:val="en-US"/>
              </w:rPr>
              <w:t>Applications &amp; sites”</w:t>
            </w:r>
            <w:r>
              <w:rPr>
                <w:rFonts w:eastAsia="Times New Roman" w:cs="Arial"/>
                <w:sz w:val="16"/>
                <w:szCs w:val="16"/>
                <w:lang w:val="en-US"/>
              </w:rPr>
              <w:t xml:space="preserve"> displays the </w:t>
            </w:r>
            <w:ins w:id="1940" w:author="Ghita Benotmane" w:date="2016-09-27T18:38:00Z">
              <w:r w:rsidR="00167EC6">
                <w:rPr>
                  <w:rFonts w:eastAsia="Times New Roman" w:cs="Arial"/>
                  <w:sz w:val="16"/>
                  <w:szCs w:val="16"/>
                  <w:highlight w:val="yellow"/>
                  <w:lang w:val="en-US"/>
                </w:rPr>
                <w:t>10</w:t>
              </w:r>
            </w:ins>
            <w:commentRangeStart w:id="1941"/>
            <w:del w:id="1942" w:author="Ghita Benotmane" w:date="2016-09-27T18:38:00Z">
              <w:r w:rsidRPr="00117591" w:rsidDel="00E62335">
                <w:rPr>
                  <w:rFonts w:eastAsia="Times New Roman" w:cs="Arial"/>
                  <w:sz w:val="16"/>
                  <w:szCs w:val="16"/>
                  <w:highlight w:val="yellow"/>
                  <w:lang w:val="en-US"/>
                  <w:rPrChange w:id="1943" w:author="Addy, Paul" w:date="2016-09-15T18:17:00Z">
                    <w:rPr>
                      <w:rFonts w:eastAsia="Times New Roman" w:cs="Arial"/>
                      <w:sz w:val="16"/>
                      <w:szCs w:val="16"/>
                      <w:lang w:val="en-US"/>
                    </w:rPr>
                  </w:rPrChange>
                </w:rPr>
                <w:delText>10</w:delText>
              </w:r>
            </w:del>
            <w:del w:id="1944" w:author="Ghita Benotmane" w:date="2016-09-15T12:18:00Z">
              <w:r>
                <w:rPr>
                  <w:rFonts w:eastAsia="Times New Roman" w:cs="Arial"/>
                  <w:sz w:val="16"/>
                  <w:szCs w:val="16"/>
                  <w:lang w:val="en-US"/>
                </w:rPr>
                <w:delText xml:space="preserve"> most</w:delText>
              </w:r>
            </w:del>
            <w:r>
              <w:rPr>
                <w:rFonts w:eastAsia="Times New Roman" w:cs="Arial"/>
                <w:sz w:val="16"/>
                <w:szCs w:val="16"/>
                <w:lang w:val="en-US"/>
              </w:rPr>
              <w:t xml:space="preserve"> </w:t>
            </w:r>
            <w:ins w:id="1945" w:author="Ghita Benotmane" w:date="2016-09-15T12:16:00Z">
              <w:r w:rsidR="00DE06D3">
                <w:rPr>
                  <w:rFonts w:eastAsia="Times New Roman" w:cs="Arial"/>
                  <w:sz w:val="16"/>
                  <w:szCs w:val="16"/>
                  <w:lang w:val="en-US"/>
                </w:rPr>
                <w:t xml:space="preserve">first </w:t>
              </w:r>
            </w:ins>
            <w:commentRangeEnd w:id="1941"/>
            <w:r w:rsidR="008D0B92">
              <w:rPr>
                <w:rStyle w:val="CommentReference"/>
              </w:rPr>
              <w:commentReference w:id="1941"/>
            </w:r>
            <w:del w:id="1946" w:author="Ghita Benotmane" w:date="2016-09-15T12:16:00Z">
              <w:r>
                <w:rPr>
                  <w:rFonts w:eastAsia="Times New Roman" w:cs="Arial"/>
                  <w:sz w:val="16"/>
                  <w:szCs w:val="16"/>
                  <w:lang w:val="en-US"/>
                </w:rPr>
                <w:delText xml:space="preserve">viewed </w:delText>
              </w:r>
            </w:del>
            <w:r w:rsidRPr="00D50FD0">
              <w:rPr>
                <w:rFonts w:eastAsia="Times New Roman" w:cs="Arial"/>
                <w:sz w:val="16"/>
                <w:szCs w:val="16"/>
                <w:lang w:val="en-US"/>
              </w:rPr>
              <w:t>“</w:t>
            </w:r>
            <w:r>
              <w:rPr>
                <w:rFonts w:eastAsia="Times New Roman" w:cs="Arial"/>
                <w:color w:val="000000"/>
                <w:sz w:val="16"/>
                <w:szCs w:val="16"/>
                <w:lang w:val="en-US"/>
              </w:rPr>
              <w:t>Applications &amp; sites”</w:t>
            </w:r>
            <w:r>
              <w:rPr>
                <w:rFonts w:eastAsia="Times New Roman" w:cs="Arial"/>
                <w:sz w:val="16"/>
                <w:szCs w:val="16"/>
                <w:lang w:val="en-US"/>
              </w:rPr>
              <w:t xml:space="preserve"> based on my default user settings (user market &amp; user function) that I did not add to my favorites</w:t>
            </w:r>
            <w:ins w:id="1947" w:author="Ghita Benotmane" w:date="2016-09-15T12:16:00Z">
              <w:r w:rsidR="00DE06D3">
                <w:rPr>
                  <w:rFonts w:eastAsia="Times New Roman" w:cs="Arial"/>
                  <w:sz w:val="16"/>
                  <w:szCs w:val="16"/>
                  <w:lang w:val="en-US"/>
                </w:rPr>
                <w:t xml:space="preserve"> ordered in alphabetical order</w:t>
              </w:r>
            </w:ins>
          </w:p>
          <w:p w14:paraId="48AB8F0A" w14:textId="77777777" w:rsidR="00F33CEA" w:rsidRDefault="00F33CEA" w:rsidP="00F33CEA">
            <w:pPr>
              <w:textAlignment w:val="baseline"/>
              <w:rPr>
                <w:rFonts w:eastAsia="Times New Roman" w:cs="Arial"/>
                <w:sz w:val="16"/>
                <w:szCs w:val="16"/>
                <w:lang w:val="en-US"/>
              </w:rPr>
            </w:pPr>
            <w:r w:rsidRPr="00D50FD0">
              <w:rPr>
                <w:rFonts w:eastAsia="Times New Roman" w:cs="Arial"/>
                <w:color w:val="0000FF"/>
                <w:sz w:val="16"/>
                <w:szCs w:val="16"/>
                <w:lang w:val="en-US"/>
              </w:rPr>
              <w:t>When</w:t>
            </w:r>
            <w:r w:rsidRPr="00D50FD0">
              <w:rPr>
                <w:rFonts w:eastAsia="Times New Roman" w:cs="Arial"/>
                <w:sz w:val="16"/>
                <w:szCs w:val="16"/>
                <w:lang w:val="en-US"/>
              </w:rPr>
              <w:t xml:space="preserve"> I </w:t>
            </w:r>
            <w:r>
              <w:rPr>
                <w:rFonts w:eastAsia="Times New Roman" w:cs="Arial"/>
                <w:sz w:val="16"/>
                <w:szCs w:val="16"/>
                <w:lang w:val="en-US"/>
              </w:rPr>
              <w:t xml:space="preserve">select a value on a dropdown menu or a tag, the list view of </w:t>
            </w:r>
            <w:r w:rsidRPr="00D50FD0">
              <w:rPr>
                <w:rFonts w:eastAsia="Times New Roman" w:cs="Arial"/>
                <w:sz w:val="16"/>
                <w:szCs w:val="16"/>
                <w:lang w:val="en-US"/>
              </w:rPr>
              <w:t>“</w:t>
            </w:r>
            <w:r>
              <w:rPr>
                <w:rFonts w:eastAsia="Times New Roman" w:cs="Arial"/>
                <w:color w:val="000000"/>
                <w:sz w:val="16"/>
                <w:szCs w:val="16"/>
                <w:lang w:val="en-US"/>
              </w:rPr>
              <w:t>Applications &amp; sites”</w:t>
            </w:r>
            <w:r>
              <w:rPr>
                <w:rFonts w:eastAsia="Times New Roman" w:cs="Arial"/>
                <w:sz w:val="16"/>
                <w:szCs w:val="16"/>
                <w:lang w:val="en-US"/>
              </w:rPr>
              <w:t xml:space="preserve"> is refreshed dynamically </w:t>
            </w:r>
          </w:p>
          <w:p w14:paraId="789B5F6D" w14:textId="77777777" w:rsidR="00F33CEA" w:rsidRPr="00DD7931" w:rsidRDefault="00F33CEA" w:rsidP="00F33CEA">
            <w:pPr>
              <w:textAlignment w:val="baseline"/>
              <w:rPr>
                <w:rFonts w:eastAsia="Times New Roman" w:cs="Arial"/>
                <w:sz w:val="16"/>
                <w:szCs w:val="16"/>
                <w:lang w:val="en-US"/>
              </w:rPr>
            </w:pPr>
            <w:r w:rsidRPr="003A6134">
              <w:rPr>
                <w:rFonts w:eastAsia="Times New Roman" w:cs="Arial"/>
                <w:color w:val="0000FF"/>
                <w:sz w:val="16"/>
                <w:szCs w:val="16"/>
                <w:lang w:val="en-US"/>
              </w:rPr>
              <w:t xml:space="preserve">And </w:t>
            </w:r>
            <w:r>
              <w:rPr>
                <w:rFonts w:eastAsia="Times New Roman" w:cs="Arial"/>
                <w:sz w:val="16"/>
                <w:szCs w:val="16"/>
                <w:lang w:val="en-US"/>
              </w:rPr>
              <w:t xml:space="preserve">the total number of results is refreshed upon each filtering action </w:t>
            </w:r>
          </w:p>
          <w:p w14:paraId="756051B6" w14:textId="7BA8CEE8" w:rsidR="00F33CEA" w:rsidRPr="00D50FD0" w:rsidRDefault="00F33CEA" w:rsidP="00F33CEA">
            <w:pPr>
              <w:textAlignment w:val="baseline"/>
              <w:rPr>
                <w:rFonts w:eastAsia="Times New Roman" w:cs="Arial"/>
                <w:color w:val="0000FF"/>
                <w:sz w:val="16"/>
                <w:szCs w:val="16"/>
                <w:lang w:val="en-US"/>
              </w:rPr>
            </w:pPr>
            <w:r w:rsidRPr="00D50FD0">
              <w:rPr>
                <w:rFonts w:eastAsia="Times New Roman" w:cs="Arial"/>
                <w:color w:val="0000FF"/>
                <w:sz w:val="16"/>
                <w:szCs w:val="16"/>
                <w:lang w:val="en-US"/>
              </w:rPr>
              <w:t>And</w:t>
            </w:r>
            <w:r w:rsidRPr="00D50FD0">
              <w:rPr>
                <w:rFonts w:eastAsia="Times New Roman" w:cs="Arial"/>
                <w:sz w:val="16"/>
                <w:szCs w:val="16"/>
                <w:lang w:val="en-US"/>
              </w:rPr>
              <w:t xml:space="preserve"> I can use </w:t>
            </w:r>
            <w:r>
              <w:rPr>
                <w:rFonts w:eastAsia="Times New Roman" w:cs="Arial"/>
                <w:sz w:val="16"/>
                <w:szCs w:val="16"/>
                <w:lang w:val="en-US"/>
              </w:rPr>
              <w:t xml:space="preserve">the pagination below the list of </w:t>
            </w:r>
            <w:r w:rsidRPr="00D50FD0">
              <w:rPr>
                <w:rFonts w:eastAsia="Times New Roman" w:cs="Arial"/>
                <w:sz w:val="16"/>
                <w:szCs w:val="16"/>
                <w:lang w:val="en-US"/>
              </w:rPr>
              <w:t>“</w:t>
            </w:r>
            <w:r>
              <w:rPr>
                <w:rFonts w:eastAsia="Times New Roman" w:cs="Arial"/>
                <w:color w:val="000000"/>
                <w:sz w:val="16"/>
                <w:szCs w:val="16"/>
                <w:lang w:val="en-US"/>
              </w:rPr>
              <w:t xml:space="preserve">Applications &amp; sites” </w:t>
            </w:r>
            <w:r>
              <w:rPr>
                <w:rFonts w:eastAsia="Times New Roman" w:cs="Arial"/>
                <w:sz w:val="16"/>
                <w:szCs w:val="16"/>
                <w:lang w:val="en-US"/>
              </w:rPr>
              <w:t>to navigate through the list view</w:t>
            </w:r>
          </w:p>
        </w:tc>
        <w:tc>
          <w:tcPr>
            <w:tcW w:w="884" w:type="dxa"/>
          </w:tcPr>
          <w:p w14:paraId="0B2B9ABF" w14:textId="77777777" w:rsidR="00F33CEA" w:rsidRPr="00370373" w:rsidRDefault="00F33CEA" w:rsidP="00F33CEA">
            <w:pPr>
              <w:jc w:val="right"/>
              <w:rPr>
                <w:rFonts w:asciiTheme="minorHAnsi" w:eastAsia="Times New Roman" w:hAnsiTheme="minorHAnsi" w:cstheme="minorHAnsi"/>
                <w:color w:val="000000"/>
                <w:sz w:val="16"/>
                <w:szCs w:val="16"/>
                <w:lang w:val="en-US"/>
              </w:rPr>
            </w:pPr>
          </w:p>
        </w:tc>
      </w:tr>
      <w:tr w:rsidR="00F33CEA" w14:paraId="5C0A5CD5" w14:textId="77777777" w:rsidTr="00FB5D33">
        <w:trPr>
          <w:trHeight w:val="867"/>
        </w:trPr>
        <w:tc>
          <w:tcPr>
            <w:tcW w:w="710" w:type="dxa"/>
          </w:tcPr>
          <w:p w14:paraId="69A70096" w14:textId="5BC6ABF9" w:rsidR="00F33CEA" w:rsidRDefault="00F33CEA" w:rsidP="00F33CEA">
            <w:pPr>
              <w:jc w:val="center"/>
              <w:rPr>
                <w:rFonts w:asciiTheme="minorHAnsi" w:eastAsiaTheme="minorEastAsia" w:hAnsiTheme="minorHAnsi"/>
                <w:color w:val="000000"/>
                <w:sz w:val="16"/>
                <w:szCs w:val="16"/>
                <w:lang w:val="en-US"/>
              </w:rPr>
            </w:pPr>
            <w:r>
              <w:rPr>
                <w:rFonts w:asciiTheme="minorHAnsi" w:eastAsiaTheme="minorEastAsia" w:hAnsiTheme="minorHAnsi"/>
                <w:color w:val="000000"/>
                <w:sz w:val="16"/>
                <w:szCs w:val="16"/>
                <w:lang w:val="en-US"/>
              </w:rPr>
              <w:t>14.4.4.</w:t>
            </w:r>
          </w:p>
        </w:tc>
        <w:tc>
          <w:tcPr>
            <w:tcW w:w="1417" w:type="dxa"/>
            <w:gridSpan w:val="2"/>
          </w:tcPr>
          <w:p w14:paraId="46CE7A3F" w14:textId="21E39960" w:rsidR="00F33CEA" w:rsidRDefault="00F33CEA" w:rsidP="00F33CEA">
            <w:pPr>
              <w:rPr>
                <w:rStyle w:val="normaltextrun"/>
                <w:rFonts w:cs="Arial"/>
                <w:b/>
                <w:bCs/>
                <w:color w:val="000000"/>
                <w:sz w:val="16"/>
                <w:szCs w:val="16"/>
              </w:rPr>
            </w:pPr>
            <w:r w:rsidRPr="00E05CD6">
              <w:rPr>
                <w:rStyle w:val="normaltextrun"/>
                <w:rFonts w:cs="Arial"/>
                <w:b/>
                <w:bCs/>
                <w:color w:val="000000"/>
                <w:sz w:val="16"/>
                <w:szCs w:val="16"/>
              </w:rPr>
              <w:t xml:space="preserve">Resources list view </w:t>
            </w:r>
          </w:p>
        </w:tc>
        <w:tc>
          <w:tcPr>
            <w:tcW w:w="1559" w:type="dxa"/>
          </w:tcPr>
          <w:p w14:paraId="7A34911C" w14:textId="3140F5BA" w:rsidR="00F33CEA" w:rsidRPr="00D83B90" w:rsidRDefault="00F33CEA" w:rsidP="00F33CEA">
            <w:pPr>
              <w:rPr>
                <w:rStyle w:val="normaltextrun"/>
                <w:rFonts w:cs="Arial"/>
                <w:color w:val="000000"/>
                <w:sz w:val="16"/>
                <w:szCs w:val="16"/>
              </w:rPr>
            </w:pPr>
            <w:r>
              <w:rPr>
                <w:rStyle w:val="normaltextrun"/>
                <w:rFonts w:cs="Arial"/>
                <w:color w:val="000000"/>
                <w:sz w:val="16"/>
                <w:szCs w:val="16"/>
              </w:rPr>
              <w:t>Guidelines &amp; toolkits page</w:t>
            </w:r>
          </w:p>
        </w:tc>
        <w:tc>
          <w:tcPr>
            <w:tcW w:w="4962" w:type="dxa"/>
          </w:tcPr>
          <w:p w14:paraId="4DAFD14A" w14:textId="77777777" w:rsidR="00F33CEA" w:rsidRPr="00D50FD0" w:rsidRDefault="00F33CEA" w:rsidP="00F33CEA">
            <w:pPr>
              <w:textAlignment w:val="baseline"/>
              <w:rPr>
                <w:rFonts w:ascii="Segoe UI" w:eastAsia="Times New Roman" w:hAnsi="Segoe UI" w:cs="Segoe UI"/>
                <w:sz w:val="12"/>
                <w:szCs w:val="12"/>
                <w:lang w:val="en-US"/>
              </w:rPr>
            </w:pPr>
            <w:r w:rsidRPr="00D50FD0">
              <w:rPr>
                <w:rFonts w:eastAsia="Times New Roman" w:cs="Arial"/>
                <w:color w:val="0000FF"/>
                <w:sz w:val="16"/>
                <w:szCs w:val="16"/>
                <w:lang w:val="en-US"/>
              </w:rPr>
              <w:t xml:space="preserve">Given </w:t>
            </w:r>
            <w:r w:rsidRPr="00D50FD0">
              <w:rPr>
                <w:rFonts w:eastAsia="Times New Roman" w:cs="Arial"/>
                <w:sz w:val="16"/>
                <w:szCs w:val="16"/>
                <w:lang w:val="en-US"/>
              </w:rPr>
              <w:t>that I am a logged user </w:t>
            </w:r>
          </w:p>
          <w:p w14:paraId="6CFCCFEF" w14:textId="4821793B" w:rsidR="00F33CEA" w:rsidRPr="00D50FD0" w:rsidRDefault="00F33CEA" w:rsidP="00F33CEA">
            <w:pPr>
              <w:textAlignment w:val="baseline"/>
              <w:rPr>
                <w:rFonts w:ascii="Segoe UI" w:eastAsia="Times New Roman" w:hAnsi="Segoe UI" w:cs="Segoe UI"/>
                <w:sz w:val="12"/>
                <w:szCs w:val="12"/>
                <w:lang w:val="en-US"/>
              </w:rPr>
            </w:pPr>
            <w:r>
              <w:rPr>
                <w:rFonts w:eastAsia="Times New Roman" w:cs="Arial"/>
                <w:color w:val="0000FF"/>
                <w:sz w:val="16"/>
                <w:szCs w:val="16"/>
                <w:lang w:val="en-US"/>
              </w:rPr>
              <w:t>When</w:t>
            </w:r>
            <w:r w:rsidRPr="00D50FD0">
              <w:rPr>
                <w:rFonts w:eastAsia="Times New Roman" w:cs="Arial"/>
                <w:sz w:val="16"/>
                <w:szCs w:val="16"/>
                <w:lang w:val="en-US"/>
              </w:rPr>
              <w:t xml:space="preserve"> </w:t>
            </w:r>
            <w:r w:rsidRPr="00D50FD0">
              <w:rPr>
                <w:rFonts w:eastAsia="Times New Roman" w:cs="Arial"/>
                <w:color w:val="000000"/>
                <w:sz w:val="16"/>
                <w:szCs w:val="16"/>
                <w:lang w:val="en-US"/>
              </w:rPr>
              <w:t>I am on the</w:t>
            </w:r>
            <w:r w:rsidRPr="00D50FD0">
              <w:rPr>
                <w:rFonts w:eastAsia="Times New Roman" w:cs="Arial"/>
                <w:sz w:val="16"/>
                <w:szCs w:val="16"/>
                <w:lang w:val="en-US"/>
              </w:rPr>
              <w:t xml:space="preserve"> “</w:t>
            </w:r>
            <w:r>
              <w:rPr>
                <w:rFonts w:eastAsia="Times New Roman" w:cs="Arial"/>
                <w:color w:val="000000"/>
                <w:sz w:val="16"/>
                <w:szCs w:val="16"/>
                <w:lang w:val="en-US"/>
              </w:rPr>
              <w:t>Guidelines &amp; toolkits</w:t>
            </w:r>
            <w:r w:rsidRPr="00D50FD0">
              <w:rPr>
                <w:rFonts w:eastAsia="Times New Roman" w:cs="Arial"/>
                <w:sz w:val="16"/>
                <w:szCs w:val="16"/>
                <w:lang w:val="en-US"/>
              </w:rPr>
              <w:t>” page </w:t>
            </w:r>
            <w:r>
              <w:rPr>
                <w:rFonts w:eastAsia="Times New Roman" w:cs="Arial"/>
                <w:sz w:val="16"/>
                <w:szCs w:val="16"/>
                <w:lang w:val="en-US"/>
              </w:rPr>
              <w:t xml:space="preserve">on the Resources section </w:t>
            </w:r>
          </w:p>
          <w:p w14:paraId="39C1EBAD" w14:textId="77777777" w:rsidR="00F33CEA" w:rsidRPr="005401C6" w:rsidRDefault="00F33CEA" w:rsidP="00F33CEA">
            <w:pPr>
              <w:textAlignment w:val="baseline"/>
              <w:rPr>
                <w:rFonts w:eastAsia="Times New Roman" w:cs="Arial"/>
                <w:sz w:val="16"/>
                <w:szCs w:val="16"/>
                <w:lang w:val="en-US"/>
              </w:rPr>
            </w:pPr>
            <w:r w:rsidRPr="00D50FD0">
              <w:rPr>
                <w:rFonts w:eastAsia="Times New Roman" w:cs="Arial"/>
                <w:color w:val="0000FF"/>
                <w:sz w:val="16"/>
                <w:szCs w:val="16"/>
                <w:lang w:val="en-US"/>
              </w:rPr>
              <w:t>Then</w:t>
            </w:r>
            <w:r w:rsidRPr="00D50FD0">
              <w:rPr>
                <w:rFonts w:eastAsia="Times New Roman" w:cs="Arial"/>
                <w:sz w:val="16"/>
                <w:szCs w:val="16"/>
                <w:lang w:val="en-US"/>
              </w:rPr>
              <w:t xml:space="preserve"> the system shows me a list of all “</w:t>
            </w:r>
            <w:r>
              <w:rPr>
                <w:rFonts w:eastAsia="Times New Roman" w:cs="Arial"/>
                <w:color w:val="000000"/>
                <w:sz w:val="16"/>
                <w:szCs w:val="16"/>
                <w:lang w:val="en-US"/>
              </w:rPr>
              <w:t>Guidelines &amp; toolkits</w:t>
            </w:r>
            <w:r w:rsidRPr="00D50FD0">
              <w:rPr>
                <w:rFonts w:eastAsia="Times New Roman" w:cs="Arial"/>
                <w:sz w:val="16"/>
                <w:szCs w:val="16"/>
                <w:lang w:val="en-US"/>
              </w:rPr>
              <w:t>”</w:t>
            </w:r>
            <w:r>
              <w:rPr>
                <w:rFonts w:eastAsia="Times New Roman" w:cs="Arial"/>
                <w:sz w:val="16"/>
                <w:szCs w:val="16"/>
                <w:lang w:val="en-US"/>
              </w:rPr>
              <w:t xml:space="preserve"> that are available at JTI (all uploaded Resources tagged as “Guideline” or “Toolkit”)</w:t>
            </w:r>
          </w:p>
          <w:p w14:paraId="5F7B1C65" w14:textId="77777777" w:rsidR="00F33CEA" w:rsidRDefault="00F33CEA" w:rsidP="00F33CEA">
            <w:pPr>
              <w:textAlignment w:val="baseline"/>
              <w:rPr>
                <w:rFonts w:eastAsia="Times New Roman" w:cs="Arial"/>
                <w:sz w:val="16"/>
                <w:szCs w:val="16"/>
                <w:lang w:val="en-US"/>
              </w:rPr>
            </w:pPr>
            <w:r w:rsidRPr="00D50FD0">
              <w:rPr>
                <w:rFonts w:eastAsia="Times New Roman" w:cs="Arial"/>
                <w:color w:val="0000FF"/>
                <w:sz w:val="16"/>
                <w:szCs w:val="16"/>
                <w:lang w:val="en-US"/>
              </w:rPr>
              <w:t>And</w:t>
            </w:r>
            <w:r w:rsidRPr="00D50FD0">
              <w:rPr>
                <w:rFonts w:eastAsia="Times New Roman" w:cs="Arial"/>
                <w:sz w:val="16"/>
                <w:szCs w:val="16"/>
                <w:lang w:val="en-US"/>
              </w:rPr>
              <w:t xml:space="preserve"> the “</w:t>
            </w:r>
            <w:r>
              <w:rPr>
                <w:rFonts w:eastAsia="Times New Roman" w:cs="Arial"/>
                <w:color w:val="000000"/>
                <w:sz w:val="16"/>
                <w:szCs w:val="16"/>
                <w:lang w:val="en-US"/>
              </w:rPr>
              <w:t>Guidelines &amp; toolkits</w:t>
            </w:r>
            <w:r w:rsidRPr="00D50FD0">
              <w:rPr>
                <w:rFonts w:eastAsia="Times New Roman" w:cs="Arial"/>
                <w:sz w:val="16"/>
                <w:szCs w:val="16"/>
                <w:lang w:val="en-US"/>
              </w:rPr>
              <w:t>”</w:t>
            </w:r>
            <w:r>
              <w:rPr>
                <w:rFonts w:eastAsia="Times New Roman" w:cs="Arial"/>
                <w:sz w:val="16"/>
                <w:szCs w:val="16"/>
                <w:lang w:val="en-US"/>
              </w:rPr>
              <w:t xml:space="preserve"> default view is the </w:t>
            </w:r>
            <w:ins w:id="1948" w:author="Ghita Benotmane" w:date="2016-09-15T12:17:00Z">
              <w:r w:rsidR="00DE06D3">
                <w:rPr>
                  <w:rFonts w:eastAsia="Times New Roman" w:cs="Arial"/>
                  <w:sz w:val="16"/>
                  <w:szCs w:val="16"/>
                  <w:lang w:val="en-US"/>
                </w:rPr>
                <w:t xml:space="preserve">last </w:t>
              </w:r>
            </w:ins>
            <w:ins w:id="1949" w:author="Ghita Benotmane" w:date="2016-09-15T12:19:00Z">
              <w:r w:rsidR="00DE06D3">
                <w:rPr>
                  <w:rFonts w:eastAsia="Times New Roman" w:cs="Arial"/>
                  <w:sz w:val="16"/>
                  <w:szCs w:val="16"/>
                  <w:lang w:val="en-US"/>
                </w:rPr>
                <w:t>added</w:t>
              </w:r>
            </w:ins>
            <w:ins w:id="1950" w:author="Ghita Benotmane" w:date="2016-09-15T12:17:00Z">
              <w:r w:rsidR="00DE06D3">
                <w:rPr>
                  <w:rFonts w:eastAsia="Times New Roman" w:cs="Arial"/>
                  <w:sz w:val="16"/>
                  <w:szCs w:val="16"/>
                  <w:lang w:val="en-US"/>
                </w:rPr>
                <w:t xml:space="preserve"> </w:t>
              </w:r>
            </w:ins>
            <w:del w:id="1951" w:author="Ghita Benotmane" w:date="2016-09-15T12:17:00Z">
              <w:r>
                <w:rPr>
                  <w:rFonts w:eastAsia="Times New Roman" w:cs="Arial"/>
                  <w:sz w:val="16"/>
                  <w:szCs w:val="16"/>
                  <w:lang w:val="en-US"/>
                </w:rPr>
                <w:delText xml:space="preserve">most viewed </w:delText>
              </w:r>
            </w:del>
            <w:r w:rsidRPr="00D50FD0">
              <w:rPr>
                <w:rFonts w:eastAsia="Times New Roman" w:cs="Arial"/>
                <w:sz w:val="16"/>
                <w:szCs w:val="16"/>
                <w:lang w:val="en-US"/>
              </w:rPr>
              <w:t>“</w:t>
            </w:r>
            <w:r>
              <w:rPr>
                <w:rFonts w:eastAsia="Times New Roman" w:cs="Arial"/>
                <w:color w:val="000000"/>
                <w:sz w:val="16"/>
                <w:szCs w:val="16"/>
                <w:lang w:val="en-US"/>
              </w:rPr>
              <w:t>Guidelines &amp; toolkits</w:t>
            </w:r>
            <w:r w:rsidRPr="00D50FD0">
              <w:rPr>
                <w:rFonts w:eastAsia="Times New Roman" w:cs="Arial"/>
                <w:sz w:val="16"/>
                <w:szCs w:val="16"/>
                <w:lang w:val="en-US"/>
              </w:rPr>
              <w:t>”</w:t>
            </w:r>
          </w:p>
          <w:p w14:paraId="10FD32A6" w14:textId="77777777" w:rsidR="00F33CEA" w:rsidRDefault="00F33CEA" w:rsidP="00F33CEA">
            <w:pPr>
              <w:textAlignment w:val="baseline"/>
              <w:rPr>
                <w:rFonts w:eastAsia="Times New Roman" w:cs="Arial"/>
                <w:sz w:val="16"/>
                <w:szCs w:val="16"/>
                <w:lang w:val="en-US"/>
              </w:rPr>
            </w:pPr>
            <w:r w:rsidRPr="00D50FD0">
              <w:rPr>
                <w:rFonts w:eastAsia="Times New Roman" w:cs="Arial"/>
                <w:color w:val="0000FF"/>
                <w:sz w:val="16"/>
                <w:szCs w:val="16"/>
                <w:lang w:val="en-US"/>
              </w:rPr>
              <w:t>And</w:t>
            </w:r>
            <w:r w:rsidRPr="00D50FD0">
              <w:rPr>
                <w:rFonts w:eastAsia="Times New Roman" w:cs="Arial"/>
                <w:sz w:val="16"/>
                <w:szCs w:val="16"/>
                <w:lang w:val="en-US"/>
              </w:rPr>
              <w:t xml:space="preserve"> the “</w:t>
            </w:r>
            <w:r>
              <w:rPr>
                <w:rFonts w:eastAsia="Times New Roman" w:cs="Arial"/>
                <w:color w:val="000000"/>
                <w:sz w:val="16"/>
                <w:szCs w:val="16"/>
                <w:lang w:val="en-US"/>
              </w:rPr>
              <w:t>Guidelines &amp; toolkits</w:t>
            </w:r>
            <w:r w:rsidRPr="00D50FD0">
              <w:rPr>
                <w:rFonts w:eastAsia="Times New Roman" w:cs="Arial"/>
                <w:sz w:val="16"/>
                <w:szCs w:val="16"/>
                <w:lang w:val="en-US"/>
              </w:rPr>
              <w:t>”</w:t>
            </w:r>
            <w:r>
              <w:rPr>
                <w:rFonts w:eastAsia="Times New Roman" w:cs="Arial"/>
                <w:sz w:val="16"/>
                <w:szCs w:val="16"/>
                <w:lang w:val="en-US"/>
              </w:rPr>
              <w:t xml:space="preserve"> can be filtered by “Departments”, “Locations”, “Brands”, “Languages”, “Content type” (dropdown menu)</w:t>
            </w:r>
          </w:p>
          <w:p w14:paraId="5C8CC99E" w14:textId="21324F5E" w:rsidR="00F33CEA" w:rsidRDefault="00F33CEA" w:rsidP="00F33CEA">
            <w:pPr>
              <w:textAlignment w:val="baseline"/>
              <w:rPr>
                <w:rFonts w:eastAsia="Times New Roman" w:cs="Arial"/>
                <w:sz w:val="16"/>
                <w:szCs w:val="16"/>
                <w:lang w:val="en-US"/>
              </w:rPr>
            </w:pPr>
            <w:r w:rsidRPr="00D50FD0">
              <w:rPr>
                <w:rFonts w:eastAsia="Times New Roman" w:cs="Arial"/>
                <w:color w:val="0000FF"/>
                <w:sz w:val="16"/>
                <w:szCs w:val="16"/>
                <w:lang w:val="en-US"/>
              </w:rPr>
              <w:t>And</w:t>
            </w:r>
            <w:r w:rsidRPr="00D50FD0">
              <w:rPr>
                <w:rFonts w:eastAsia="Times New Roman" w:cs="Arial"/>
                <w:sz w:val="16"/>
                <w:szCs w:val="16"/>
                <w:lang w:val="en-US"/>
              </w:rPr>
              <w:t xml:space="preserve"> the</w:t>
            </w:r>
            <w:r>
              <w:rPr>
                <w:rFonts w:eastAsia="Times New Roman" w:cs="Arial"/>
                <w:sz w:val="16"/>
                <w:szCs w:val="16"/>
                <w:lang w:val="en-US"/>
              </w:rPr>
              <w:t xml:space="preserve"> </w:t>
            </w:r>
            <w:r w:rsidRPr="00D50FD0">
              <w:rPr>
                <w:rFonts w:eastAsia="Times New Roman" w:cs="Arial"/>
                <w:sz w:val="16"/>
                <w:szCs w:val="16"/>
                <w:lang w:val="en-US"/>
              </w:rPr>
              <w:t>“</w:t>
            </w:r>
            <w:r>
              <w:rPr>
                <w:rFonts w:eastAsia="Times New Roman" w:cs="Arial"/>
                <w:color w:val="000000"/>
                <w:sz w:val="16"/>
                <w:szCs w:val="16"/>
                <w:lang w:val="en-US"/>
              </w:rPr>
              <w:t>Guidelines &amp; toolkits</w:t>
            </w:r>
            <w:r w:rsidRPr="00D50FD0">
              <w:rPr>
                <w:rFonts w:eastAsia="Times New Roman" w:cs="Arial"/>
                <w:sz w:val="16"/>
                <w:szCs w:val="16"/>
                <w:lang w:val="en-US"/>
              </w:rPr>
              <w:t>”</w:t>
            </w:r>
            <w:r>
              <w:rPr>
                <w:rFonts w:eastAsia="Times New Roman" w:cs="Arial"/>
                <w:sz w:val="16"/>
                <w:szCs w:val="16"/>
                <w:lang w:val="en-US"/>
              </w:rPr>
              <w:t xml:space="preserve"> can be filtered through a tag cloud, by default displaying the top 10 tags used to index </w:t>
            </w:r>
            <w:r w:rsidRPr="00D50FD0">
              <w:rPr>
                <w:rFonts w:eastAsia="Times New Roman" w:cs="Arial"/>
                <w:sz w:val="16"/>
                <w:szCs w:val="16"/>
                <w:lang w:val="en-US"/>
              </w:rPr>
              <w:t>“</w:t>
            </w:r>
            <w:r>
              <w:rPr>
                <w:rFonts w:eastAsia="Times New Roman" w:cs="Arial"/>
                <w:color w:val="000000"/>
                <w:sz w:val="16"/>
                <w:szCs w:val="16"/>
                <w:lang w:val="en-US"/>
              </w:rPr>
              <w:t>Guidelines &amp; toolkits</w:t>
            </w:r>
            <w:r w:rsidRPr="00D50FD0">
              <w:rPr>
                <w:rFonts w:eastAsia="Times New Roman" w:cs="Arial"/>
                <w:sz w:val="16"/>
                <w:szCs w:val="16"/>
                <w:lang w:val="en-US"/>
              </w:rPr>
              <w:t>”</w:t>
            </w:r>
          </w:p>
          <w:p w14:paraId="201F9EE6" w14:textId="77777777" w:rsidR="00F33CEA" w:rsidRDefault="00F33CEA" w:rsidP="00F33CEA">
            <w:pPr>
              <w:textAlignment w:val="baseline"/>
              <w:rPr>
                <w:rFonts w:eastAsia="Times New Roman" w:cs="Arial"/>
                <w:sz w:val="16"/>
                <w:szCs w:val="16"/>
                <w:lang w:val="en-US"/>
              </w:rPr>
            </w:pPr>
            <w:r w:rsidRPr="00D50FD0">
              <w:rPr>
                <w:rFonts w:eastAsia="Times New Roman" w:cs="Arial"/>
                <w:color w:val="0000FF"/>
                <w:sz w:val="16"/>
                <w:szCs w:val="16"/>
                <w:lang w:val="en-US"/>
              </w:rPr>
              <w:t>And</w:t>
            </w:r>
            <w:r w:rsidRPr="00D50FD0">
              <w:rPr>
                <w:rFonts w:eastAsia="Times New Roman" w:cs="Arial"/>
                <w:sz w:val="16"/>
                <w:szCs w:val="16"/>
                <w:lang w:val="en-US"/>
              </w:rPr>
              <w:t xml:space="preserve"> the “</w:t>
            </w:r>
            <w:r>
              <w:rPr>
                <w:rFonts w:eastAsia="Times New Roman" w:cs="Arial"/>
                <w:color w:val="000000"/>
                <w:sz w:val="16"/>
                <w:szCs w:val="16"/>
                <w:lang w:val="en-US"/>
              </w:rPr>
              <w:t>Guidelines &amp; toolkits</w:t>
            </w:r>
            <w:r w:rsidRPr="00D50FD0">
              <w:rPr>
                <w:rFonts w:eastAsia="Times New Roman" w:cs="Arial"/>
                <w:sz w:val="16"/>
                <w:szCs w:val="16"/>
                <w:lang w:val="en-US"/>
              </w:rPr>
              <w:t>”</w:t>
            </w:r>
            <w:r>
              <w:rPr>
                <w:rFonts w:eastAsia="Times New Roman" w:cs="Arial"/>
                <w:sz w:val="16"/>
                <w:szCs w:val="16"/>
                <w:lang w:val="en-US"/>
              </w:rPr>
              <w:t xml:space="preserve"> view can be sorted by</w:t>
            </w:r>
            <w:del w:id="1952" w:author="Ghita Benotmane" w:date="2016-09-15T12:17:00Z">
              <w:r>
                <w:rPr>
                  <w:rFonts w:eastAsia="Times New Roman" w:cs="Arial"/>
                  <w:sz w:val="16"/>
                  <w:szCs w:val="16"/>
                  <w:lang w:val="en-US"/>
                </w:rPr>
                <w:delText xml:space="preserve"> Most viewed</w:delText>
              </w:r>
            </w:del>
            <w:r>
              <w:rPr>
                <w:rFonts w:eastAsia="Times New Roman" w:cs="Arial"/>
                <w:sz w:val="16"/>
                <w:szCs w:val="16"/>
                <w:lang w:val="en-US"/>
              </w:rPr>
              <w:t xml:space="preserve">, </w:t>
            </w:r>
            <w:del w:id="1953" w:author="Ghita Benotmane" w:date="2016-09-15T12:17:00Z">
              <w:r>
                <w:rPr>
                  <w:rFonts w:eastAsia="Times New Roman" w:cs="Arial"/>
                  <w:sz w:val="16"/>
                  <w:szCs w:val="16"/>
                  <w:lang w:val="en-US"/>
                </w:rPr>
                <w:delText xml:space="preserve">or </w:delText>
              </w:r>
            </w:del>
            <w:r>
              <w:rPr>
                <w:rFonts w:eastAsia="Times New Roman" w:cs="Arial"/>
                <w:sz w:val="16"/>
                <w:szCs w:val="16"/>
                <w:lang w:val="en-US"/>
              </w:rPr>
              <w:t xml:space="preserve">Recently added </w:t>
            </w:r>
            <w:ins w:id="1954" w:author="Ghita Benotmane" w:date="2016-09-15T12:17:00Z">
              <w:r w:rsidR="00DE06D3">
                <w:rPr>
                  <w:rFonts w:eastAsia="Times New Roman" w:cs="Arial"/>
                  <w:sz w:val="16"/>
                  <w:szCs w:val="16"/>
                  <w:lang w:val="en-US"/>
                </w:rPr>
                <w:t xml:space="preserve">or </w:t>
              </w:r>
            </w:ins>
            <w:ins w:id="1955" w:author="Ghita Benotmane" w:date="2016-09-15T12:18:00Z">
              <w:r w:rsidR="00DE06D3">
                <w:rPr>
                  <w:rFonts w:eastAsia="Times New Roman" w:cs="Arial"/>
                  <w:sz w:val="16"/>
                  <w:szCs w:val="16"/>
                  <w:lang w:val="en-US"/>
                </w:rPr>
                <w:t xml:space="preserve">by </w:t>
              </w:r>
            </w:ins>
            <w:ins w:id="1956" w:author="Ghita Benotmane" w:date="2016-09-15T12:17:00Z">
              <w:r w:rsidR="00DE06D3">
                <w:rPr>
                  <w:rFonts w:eastAsia="Times New Roman" w:cs="Arial"/>
                  <w:sz w:val="16"/>
                  <w:szCs w:val="16"/>
                  <w:lang w:val="en-US"/>
                </w:rPr>
                <w:t>alphabetical order</w:t>
              </w:r>
            </w:ins>
          </w:p>
          <w:p w14:paraId="781F91A0" w14:textId="7CEA53F1" w:rsidR="00F33CEA" w:rsidRDefault="00F33CEA" w:rsidP="00F33CEA">
            <w:pPr>
              <w:textAlignment w:val="baseline"/>
              <w:rPr>
                <w:rFonts w:eastAsia="Times New Roman" w:cs="Arial"/>
                <w:sz w:val="16"/>
                <w:szCs w:val="16"/>
                <w:lang w:val="en-US"/>
              </w:rPr>
            </w:pPr>
            <w:r w:rsidRPr="00D50FD0">
              <w:rPr>
                <w:rFonts w:eastAsia="Times New Roman" w:cs="Arial"/>
                <w:color w:val="0000FF"/>
                <w:sz w:val="16"/>
                <w:szCs w:val="16"/>
                <w:lang w:val="en-US"/>
              </w:rPr>
              <w:t>And</w:t>
            </w:r>
            <w:r w:rsidRPr="00D50FD0">
              <w:rPr>
                <w:rFonts w:eastAsia="Times New Roman" w:cs="Arial"/>
                <w:sz w:val="16"/>
                <w:szCs w:val="16"/>
                <w:lang w:val="en-US"/>
              </w:rPr>
              <w:t xml:space="preserve"> </w:t>
            </w:r>
            <w:r>
              <w:rPr>
                <w:rFonts w:eastAsia="Times New Roman" w:cs="Arial"/>
                <w:sz w:val="16"/>
                <w:szCs w:val="16"/>
                <w:lang w:val="en-US"/>
              </w:rPr>
              <w:t xml:space="preserve">a recommended section for </w:t>
            </w:r>
            <w:r w:rsidRPr="00D50FD0">
              <w:rPr>
                <w:rFonts w:eastAsia="Times New Roman" w:cs="Arial"/>
                <w:sz w:val="16"/>
                <w:szCs w:val="16"/>
                <w:lang w:val="en-US"/>
              </w:rPr>
              <w:t>“</w:t>
            </w:r>
            <w:r>
              <w:rPr>
                <w:rFonts w:eastAsia="Times New Roman" w:cs="Arial"/>
                <w:color w:val="000000"/>
                <w:sz w:val="16"/>
                <w:szCs w:val="16"/>
                <w:lang w:val="en-US"/>
              </w:rPr>
              <w:t>Guidelines &amp; toolkits</w:t>
            </w:r>
            <w:r w:rsidRPr="00D50FD0">
              <w:rPr>
                <w:rFonts w:eastAsia="Times New Roman" w:cs="Arial"/>
                <w:sz w:val="16"/>
                <w:szCs w:val="16"/>
                <w:lang w:val="en-US"/>
              </w:rPr>
              <w:t>”</w:t>
            </w:r>
            <w:r>
              <w:rPr>
                <w:rFonts w:eastAsia="Times New Roman" w:cs="Arial"/>
                <w:sz w:val="16"/>
                <w:szCs w:val="16"/>
                <w:lang w:val="en-US"/>
              </w:rPr>
              <w:t xml:space="preserve"> displays the </w:t>
            </w:r>
            <w:commentRangeStart w:id="1957"/>
            <w:del w:id="1958" w:author="Ghita Benotmane" w:date="2016-09-27T18:38:00Z">
              <w:r w:rsidRPr="00981EEF" w:rsidDel="00E62335">
                <w:rPr>
                  <w:rFonts w:eastAsia="Times New Roman" w:cs="Arial"/>
                  <w:sz w:val="16"/>
                  <w:szCs w:val="16"/>
                  <w:highlight w:val="yellow"/>
                  <w:lang w:val="en-US"/>
                  <w:rPrChange w:id="1959" w:author="Addy, Paul" w:date="2016-09-15T18:47:00Z">
                    <w:rPr>
                      <w:rFonts w:eastAsia="Times New Roman" w:cs="Arial"/>
                      <w:sz w:val="16"/>
                      <w:szCs w:val="16"/>
                      <w:lang w:val="en-US"/>
                    </w:rPr>
                  </w:rPrChange>
                </w:rPr>
                <w:delText>10</w:delText>
              </w:r>
              <w:commentRangeEnd w:id="1957"/>
              <w:r w:rsidR="00981EEF" w:rsidRPr="00981EEF" w:rsidDel="00E62335">
                <w:rPr>
                  <w:rStyle w:val="CommentReference"/>
                  <w:highlight w:val="yellow"/>
                  <w:rPrChange w:id="1960" w:author="Addy, Paul" w:date="2016-09-15T18:47:00Z">
                    <w:rPr>
                      <w:rStyle w:val="CommentReference"/>
                    </w:rPr>
                  </w:rPrChange>
                </w:rPr>
                <w:commentReference w:id="1957"/>
              </w:r>
              <w:r w:rsidDel="00E62335">
                <w:rPr>
                  <w:rFonts w:eastAsia="Times New Roman" w:cs="Arial"/>
                  <w:sz w:val="16"/>
                  <w:szCs w:val="16"/>
                  <w:lang w:val="en-US"/>
                </w:rPr>
                <w:delText xml:space="preserve"> </w:delText>
              </w:r>
            </w:del>
            <w:ins w:id="1961" w:author="Ghita Benotmane" w:date="2016-10-04T16:18:00Z">
              <w:r w:rsidR="00167EC6">
                <w:rPr>
                  <w:rFonts w:eastAsia="Times New Roman" w:cs="Arial"/>
                  <w:sz w:val="16"/>
                  <w:szCs w:val="16"/>
                  <w:highlight w:val="yellow"/>
                  <w:lang w:val="en-US"/>
                </w:rPr>
                <w:t>10</w:t>
              </w:r>
              <w:r w:rsidR="00167EC6">
                <w:rPr>
                  <w:rFonts w:eastAsia="Times New Roman" w:cs="Arial"/>
                  <w:sz w:val="16"/>
                  <w:szCs w:val="16"/>
                  <w:lang w:val="en-US"/>
                </w:rPr>
                <w:t xml:space="preserve"> </w:t>
              </w:r>
            </w:ins>
            <w:del w:id="1962" w:author="Ghita Benotmane" w:date="2016-09-15T12:18:00Z">
              <w:r>
                <w:rPr>
                  <w:rFonts w:eastAsia="Times New Roman" w:cs="Arial"/>
                  <w:sz w:val="16"/>
                  <w:szCs w:val="16"/>
                  <w:lang w:val="en-US"/>
                </w:rPr>
                <w:delText>most viewed</w:delText>
              </w:r>
            </w:del>
            <w:ins w:id="1963" w:author="Ghita Benotmane" w:date="2016-09-15T12:18:00Z">
              <w:r w:rsidR="00DE06D3">
                <w:rPr>
                  <w:rFonts w:eastAsia="Times New Roman" w:cs="Arial"/>
                  <w:sz w:val="16"/>
                  <w:szCs w:val="16"/>
                  <w:lang w:val="en-US"/>
                </w:rPr>
                <w:t>first</w:t>
              </w:r>
            </w:ins>
            <w:r>
              <w:rPr>
                <w:rFonts w:eastAsia="Times New Roman" w:cs="Arial"/>
                <w:sz w:val="16"/>
                <w:szCs w:val="16"/>
                <w:lang w:val="en-US"/>
              </w:rPr>
              <w:t xml:space="preserve"> guidelines and toolkits based on my default user settings (user market &amp; user function) that I did not add to my favorites</w:t>
            </w:r>
            <w:ins w:id="1964" w:author="Ghita Benotmane" w:date="2016-09-15T12:19:00Z">
              <w:r w:rsidR="00DE06D3">
                <w:rPr>
                  <w:rFonts w:eastAsia="Times New Roman" w:cs="Arial"/>
                  <w:sz w:val="16"/>
                  <w:szCs w:val="16"/>
                  <w:lang w:val="en-US"/>
                </w:rPr>
                <w:t xml:space="preserve"> ordered by last </w:t>
              </w:r>
            </w:ins>
            <w:ins w:id="1965" w:author="Ghita Benotmane" w:date="2016-09-15T12:20:00Z">
              <w:r w:rsidR="00DE06D3">
                <w:rPr>
                  <w:rFonts w:eastAsia="Times New Roman" w:cs="Arial"/>
                  <w:sz w:val="16"/>
                  <w:szCs w:val="16"/>
                  <w:lang w:val="en-US"/>
                </w:rPr>
                <w:t>added</w:t>
              </w:r>
            </w:ins>
          </w:p>
          <w:p w14:paraId="6E22B08A" w14:textId="77777777" w:rsidR="00F33CEA" w:rsidRDefault="00F33CEA" w:rsidP="00F33CEA">
            <w:pPr>
              <w:textAlignment w:val="baseline"/>
              <w:rPr>
                <w:ins w:id="1966" w:author="Ghita Benotmane" w:date="2016-09-02T16:08:00Z"/>
                <w:rFonts w:eastAsia="Times New Roman" w:cs="Arial"/>
                <w:sz w:val="16"/>
                <w:szCs w:val="16"/>
                <w:lang w:val="en-US"/>
              </w:rPr>
            </w:pPr>
            <w:r w:rsidRPr="00D50FD0">
              <w:rPr>
                <w:rFonts w:eastAsia="Times New Roman" w:cs="Arial"/>
                <w:color w:val="0000FF"/>
                <w:sz w:val="16"/>
                <w:szCs w:val="16"/>
                <w:lang w:val="en-US"/>
              </w:rPr>
              <w:lastRenderedPageBreak/>
              <w:t>When</w:t>
            </w:r>
            <w:r w:rsidRPr="00D50FD0">
              <w:rPr>
                <w:rFonts w:eastAsia="Times New Roman" w:cs="Arial"/>
                <w:sz w:val="16"/>
                <w:szCs w:val="16"/>
                <w:lang w:val="en-US"/>
              </w:rPr>
              <w:t xml:space="preserve"> I </w:t>
            </w:r>
            <w:r>
              <w:rPr>
                <w:rFonts w:eastAsia="Times New Roman" w:cs="Arial"/>
                <w:sz w:val="16"/>
                <w:szCs w:val="16"/>
                <w:lang w:val="en-US"/>
              </w:rPr>
              <w:t xml:space="preserve">select a value on a dropdown menu or a tag, the list view of </w:t>
            </w:r>
            <w:r w:rsidRPr="00D50FD0">
              <w:rPr>
                <w:rFonts w:eastAsia="Times New Roman" w:cs="Arial"/>
                <w:sz w:val="16"/>
                <w:szCs w:val="16"/>
                <w:lang w:val="en-US"/>
              </w:rPr>
              <w:t>“</w:t>
            </w:r>
            <w:r>
              <w:rPr>
                <w:rFonts w:eastAsia="Times New Roman" w:cs="Arial"/>
                <w:color w:val="000000"/>
                <w:sz w:val="16"/>
                <w:szCs w:val="16"/>
                <w:lang w:val="en-US"/>
              </w:rPr>
              <w:t>Guidelines &amp; toolkits</w:t>
            </w:r>
            <w:r w:rsidRPr="00D50FD0">
              <w:rPr>
                <w:rFonts w:eastAsia="Times New Roman" w:cs="Arial"/>
                <w:sz w:val="16"/>
                <w:szCs w:val="16"/>
                <w:lang w:val="en-US"/>
              </w:rPr>
              <w:t>”</w:t>
            </w:r>
            <w:r>
              <w:rPr>
                <w:rFonts w:eastAsia="Times New Roman" w:cs="Arial"/>
                <w:sz w:val="16"/>
                <w:szCs w:val="16"/>
                <w:lang w:val="en-US"/>
              </w:rPr>
              <w:t xml:space="preserve"> is refreshed dynamically </w:t>
            </w:r>
          </w:p>
          <w:p w14:paraId="3ED4F49E" w14:textId="7963FB5E" w:rsidR="00F33CEA" w:rsidRPr="008F59BB" w:rsidRDefault="00F33CEA" w:rsidP="00F33CEA">
            <w:pPr>
              <w:textAlignment w:val="baseline"/>
              <w:rPr>
                <w:rFonts w:eastAsia="Times New Roman" w:cs="Arial"/>
                <w:sz w:val="16"/>
                <w:szCs w:val="16"/>
                <w:lang w:val="en-US"/>
              </w:rPr>
            </w:pPr>
            <w:ins w:id="1967" w:author="Ghita Benotmane" w:date="2016-09-02T16:08:00Z">
              <w:r w:rsidRPr="003A6134">
                <w:rPr>
                  <w:rFonts w:eastAsia="Times New Roman" w:cs="Arial"/>
                  <w:color w:val="0000FF"/>
                  <w:sz w:val="16"/>
                  <w:szCs w:val="16"/>
                  <w:lang w:val="en-US"/>
                </w:rPr>
                <w:t xml:space="preserve">And </w:t>
              </w:r>
              <w:r>
                <w:rPr>
                  <w:rFonts w:eastAsia="Times New Roman" w:cs="Arial"/>
                  <w:sz w:val="16"/>
                  <w:szCs w:val="16"/>
                  <w:lang w:val="en-US"/>
                </w:rPr>
                <w:t xml:space="preserve">the total number of results is refreshed upon each filtering action </w:t>
              </w:r>
            </w:ins>
          </w:p>
          <w:p w14:paraId="43DBA36E" w14:textId="77777777" w:rsidR="00F33CEA" w:rsidRPr="00D83B90" w:rsidRDefault="00F33CEA" w:rsidP="00F33CEA">
            <w:pPr>
              <w:textAlignment w:val="baseline"/>
              <w:rPr>
                <w:rFonts w:eastAsia="Times New Roman" w:cs="Arial"/>
                <w:strike/>
                <w:color w:val="0000FF"/>
                <w:sz w:val="16"/>
                <w:szCs w:val="16"/>
                <w:lang w:val="en-US"/>
              </w:rPr>
            </w:pPr>
            <w:r w:rsidRPr="00D50FD0">
              <w:rPr>
                <w:rFonts w:eastAsia="Times New Roman" w:cs="Arial"/>
                <w:color w:val="0000FF"/>
                <w:sz w:val="16"/>
                <w:szCs w:val="16"/>
                <w:lang w:val="en-US"/>
              </w:rPr>
              <w:t>And</w:t>
            </w:r>
            <w:r w:rsidRPr="00D50FD0">
              <w:rPr>
                <w:rFonts w:eastAsia="Times New Roman" w:cs="Arial"/>
                <w:sz w:val="16"/>
                <w:szCs w:val="16"/>
                <w:lang w:val="en-US"/>
              </w:rPr>
              <w:t xml:space="preserve"> I can use </w:t>
            </w:r>
            <w:r>
              <w:rPr>
                <w:rFonts w:eastAsia="Times New Roman" w:cs="Arial"/>
                <w:sz w:val="16"/>
                <w:szCs w:val="16"/>
                <w:lang w:val="en-US"/>
              </w:rPr>
              <w:t xml:space="preserve">the pagination below the list of </w:t>
            </w:r>
            <w:r w:rsidRPr="00D50FD0">
              <w:rPr>
                <w:rFonts w:eastAsia="Times New Roman" w:cs="Arial"/>
                <w:sz w:val="16"/>
                <w:szCs w:val="16"/>
                <w:lang w:val="en-US"/>
              </w:rPr>
              <w:t>“</w:t>
            </w:r>
            <w:r>
              <w:rPr>
                <w:rFonts w:eastAsia="Times New Roman" w:cs="Arial"/>
                <w:color w:val="000000"/>
                <w:sz w:val="16"/>
                <w:szCs w:val="16"/>
                <w:lang w:val="en-US"/>
              </w:rPr>
              <w:t>Guidelines &amp; toolkits</w:t>
            </w:r>
            <w:r w:rsidRPr="00D50FD0">
              <w:rPr>
                <w:rFonts w:eastAsia="Times New Roman" w:cs="Arial"/>
                <w:sz w:val="16"/>
                <w:szCs w:val="16"/>
                <w:lang w:val="en-US"/>
              </w:rPr>
              <w:t>”</w:t>
            </w:r>
            <w:r>
              <w:rPr>
                <w:rFonts w:eastAsia="Times New Roman" w:cs="Arial"/>
                <w:sz w:val="16"/>
                <w:szCs w:val="16"/>
                <w:lang w:val="en-US"/>
              </w:rPr>
              <w:t xml:space="preserve"> to navigate through the list view</w:t>
            </w:r>
          </w:p>
        </w:tc>
        <w:tc>
          <w:tcPr>
            <w:tcW w:w="884" w:type="dxa"/>
          </w:tcPr>
          <w:p w14:paraId="5C199232" w14:textId="77777777" w:rsidR="00F33CEA" w:rsidRPr="00D83B90" w:rsidRDefault="00F33CEA" w:rsidP="00F33CEA">
            <w:pPr>
              <w:jc w:val="right"/>
              <w:rPr>
                <w:rFonts w:asciiTheme="minorHAnsi" w:eastAsia="Times New Roman" w:hAnsiTheme="minorHAnsi" w:cstheme="minorHAnsi"/>
                <w:strike/>
                <w:color w:val="000000"/>
                <w:sz w:val="16"/>
                <w:szCs w:val="16"/>
                <w:lang w:val="en-US"/>
              </w:rPr>
            </w:pPr>
            <w:r w:rsidRPr="00370373">
              <w:rPr>
                <w:rFonts w:asciiTheme="minorHAnsi" w:eastAsia="Times New Roman" w:hAnsiTheme="minorHAnsi" w:cstheme="minorHAnsi"/>
                <w:color w:val="000000"/>
                <w:sz w:val="16"/>
                <w:szCs w:val="16"/>
                <w:lang w:val="en-US"/>
              </w:rPr>
              <w:lastRenderedPageBreak/>
              <w:t>1</w:t>
            </w:r>
          </w:p>
        </w:tc>
      </w:tr>
      <w:tr w:rsidR="00F33CEA" w14:paraId="75A7CB1E" w14:textId="77777777" w:rsidTr="00FB5D33">
        <w:trPr>
          <w:trHeight w:val="867"/>
        </w:trPr>
        <w:tc>
          <w:tcPr>
            <w:tcW w:w="710" w:type="dxa"/>
          </w:tcPr>
          <w:p w14:paraId="14983AF6" w14:textId="6FC05A01" w:rsidR="00F33CEA" w:rsidRPr="00387D6C" w:rsidRDefault="00F33CEA" w:rsidP="00F33CEA">
            <w:pPr>
              <w:jc w:val="center"/>
              <w:rPr>
                <w:rFonts w:asciiTheme="minorHAnsi" w:eastAsia="Times New Roman" w:hAnsiTheme="minorHAnsi" w:cstheme="minorHAnsi"/>
                <w:color w:val="000000"/>
                <w:sz w:val="16"/>
                <w:szCs w:val="16"/>
                <w:lang w:val="en-US"/>
              </w:rPr>
            </w:pPr>
            <w:r w:rsidRPr="003672A3">
              <w:rPr>
                <w:rFonts w:asciiTheme="minorHAnsi" w:eastAsiaTheme="minorEastAsia" w:hAnsiTheme="minorHAnsi"/>
                <w:color w:val="000000"/>
                <w:sz w:val="16"/>
                <w:szCs w:val="16"/>
                <w:lang w:val="en-US"/>
              </w:rPr>
              <w:t>14.4.</w:t>
            </w:r>
            <w:r>
              <w:rPr>
                <w:rFonts w:asciiTheme="minorHAnsi" w:eastAsiaTheme="minorEastAsia" w:hAnsiTheme="minorHAnsi"/>
                <w:color w:val="000000"/>
                <w:sz w:val="16"/>
                <w:szCs w:val="16"/>
                <w:lang w:val="en-US"/>
              </w:rPr>
              <w:t>5</w:t>
            </w:r>
            <w:r w:rsidRPr="003672A3">
              <w:rPr>
                <w:rFonts w:asciiTheme="minorHAnsi" w:eastAsiaTheme="minorEastAsia" w:hAnsiTheme="minorHAnsi"/>
                <w:color w:val="000000"/>
                <w:sz w:val="16"/>
                <w:szCs w:val="16"/>
                <w:lang w:val="en-US"/>
              </w:rPr>
              <w:t>.</w:t>
            </w:r>
          </w:p>
        </w:tc>
        <w:tc>
          <w:tcPr>
            <w:tcW w:w="1417" w:type="dxa"/>
            <w:gridSpan w:val="2"/>
          </w:tcPr>
          <w:p w14:paraId="2F1AB234" w14:textId="44C08327" w:rsidR="00F33CEA" w:rsidRDefault="00F33CEA" w:rsidP="00F33CEA">
            <w:pPr>
              <w:rPr>
                <w:rFonts w:asciiTheme="minorHAnsi" w:eastAsia="Times New Roman" w:hAnsiTheme="minorHAnsi" w:cstheme="minorHAnsi"/>
                <w:b/>
                <w:color w:val="000000"/>
                <w:sz w:val="16"/>
                <w:szCs w:val="16"/>
                <w:lang w:val="en-US"/>
              </w:rPr>
            </w:pPr>
            <w:r w:rsidRPr="00E05CD6">
              <w:rPr>
                <w:rStyle w:val="normaltextrun"/>
                <w:rFonts w:cs="Arial"/>
                <w:b/>
                <w:bCs/>
                <w:color w:val="000000"/>
                <w:sz w:val="16"/>
                <w:szCs w:val="16"/>
              </w:rPr>
              <w:t xml:space="preserve">Resources list view </w:t>
            </w:r>
          </w:p>
        </w:tc>
        <w:tc>
          <w:tcPr>
            <w:tcW w:w="1559" w:type="dxa"/>
          </w:tcPr>
          <w:p w14:paraId="2E334FA1" w14:textId="10AC7A18" w:rsidR="00F33CEA" w:rsidRPr="00387D6C" w:rsidDel="00FE2BC9" w:rsidRDefault="00F33CEA" w:rsidP="00F33CEA">
            <w:pPr>
              <w:rPr>
                <w:rFonts w:asciiTheme="minorHAnsi" w:eastAsia="Times New Roman" w:hAnsiTheme="minorHAnsi" w:cstheme="minorHAnsi"/>
                <w:color w:val="000000"/>
                <w:sz w:val="16"/>
                <w:szCs w:val="16"/>
                <w:lang w:val="en-US"/>
              </w:rPr>
            </w:pPr>
            <w:r>
              <w:rPr>
                <w:rStyle w:val="normaltextrun"/>
                <w:rFonts w:cs="Arial"/>
                <w:color w:val="000000"/>
                <w:sz w:val="16"/>
                <w:szCs w:val="16"/>
              </w:rPr>
              <w:t xml:space="preserve">Policies </w:t>
            </w:r>
            <w:r w:rsidRPr="00E32392">
              <w:rPr>
                <w:rStyle w:val="normaltextrun"/>
                <w:rFonts w:cs="Arial"/>
                <w:color w:val="000000"/>
                <w:sz w:val="16"/>
                <w:szCs w:val="16"/>
              </w:rPr>
              <w:t>&amp;</w:t>
            </w:r>
            <w:r>
              <w:rPr>
                <w:rStyle w:val="normaltextrun"/>
                <w:rFonts w:cs="Arial"/>
                <w:color w:val="000000"/>
                <w:sz w:val="16"/>
                <w:szCs w:val="16"/>
              </w:rPr>
              <w:t xml:space="preserve"> procedures page</w:t>
            </w:r>
          </w:p>
        </w:tc>
        <w:tc>
          <w:tcPr>
            <w:tcW w:w="4962" w:type="dxa"/>
          </w:tcPr>
          <w:p w14:paraId="0182AC0F" w14:textId="77777777" w:rsidR="00F33CEA" w:rsidRPr="00D50FD0" w:rsidRDefault="00F33CEA" w:rsidP="00F33CEA">
            <w:pPr>
              <w:textAlignment w:val="baseline"/>
              <w:rPr>
                <w:rFonts w:ascii="Segoe UI" w:eastAsia="Times New Roman" w:hAnsi="Segoe UI" w:cs="Segoe UI"/>
                <w:sz w:val="12"/>
                <w:szCs w:val="12"/>
                <w:lang w:val="en-US"/>
              </w:rPr>
            </w:pPr>
            <w:r w:rsidRPr="00D50FD0">
              <w:rPr>
                <w:rFonts w:eastAsia="Times New Roman" w:cs="Arial"/>
                <w:color w:val="0000FF"/>
                <w:sz w:val="16"/>
                <w:szCs w:val="16"/>
                <w:lang w:val="en-US"/>
              </w:rPr>
              <w:t xml:space="preserve">Given </w:t>
            </w:r>
            <w:r w:rsidRPr="00D50FD0">
              <w:rPr>
                <w:rFonts w:eastAsia="Times New Roman" w:cs="Arial"/>
                <w:sz w:val="16"/>
                <w:szCs w:val="16"/>
                <w:lang w:val="en-US"/>
              </w:rPr>
              <w:t>that I am a logged user </w:t>
            </w:r>
          </w:p>
          <w:p w14:paraId="2FCE3223" w14:textId="77777777" w:rsidR="00F33CEA" w:rsidRDefault="00F33CEA" w:rsidP="00F33CEA">
            <w:pPr>
              <w:textAlignment w:val="baseline"/>
              <w:rPr>
                <w:rFonts w:ascii="Segoe UI" w:eastAsia="Times New Roman" w:hAnsi="Segoe UI" w:cs="Segoe UI"/>
                <w:sz w:val="12"/>
                <w:szCs w:val="12"/>
                <w:lang w:val="en-US"/>
              </w:rPr>
            </w:pPr>
            <w:r>
              <w:rPr>
                <w:rFonts w:eastAsia="Times New Roman" w:cs="Arial"/>
                <w:color w:val="0000FF"/>
                <w:sz w:val="16"/>
                <w:szCs w:val="16"/>
                <w:lang w:val="en-US"/>
              </w:rPr>
              <w:t>When</w:t>
            </w:r>
            <w:r w:rsidRPr="00D50FD0">
              <w:rPr>
                <w:rFonts w:eastAsia="Times New Roman" w:cs="Arial"/>
                <w:sz w:val="16"/>
                <w:szCs w:val="16"/>
                <w:lang w:val="en-US"/>
              </w:rPr>
              <w:t xml:space="preserve"> </w:t>
            </w:r>
            <w:r w:rsidRPr="00D50FD0">
              <w:rPr>
                <w:rFonts w:eastAsia="Times New Roman" w:cs="Arial"/>
                <w:color w:val="000000"/>
                <w:sz w:val="16"/>
                <w:szCs w:val="16"/>
                <w:lang w:val="en-US"/>
              </w:rPr>
              <w:t>I am on the</w:t>
            </w:r>
            <w:r w:rsidRPr="00D50FD0">
              <w:rPr>
                <w:rFonts w:eastAsia="Times New Roman" w:cs="Arial"/>
                <w:sz w:val="16"/>
                <w:szCs w:val="16"/>
                <w:lang w:val="en-US"/>
              </w:rPr>
              <w:t xml:space="preserve"> “</w:t>
            </w:r>
            <w:r>
              <w:rPr>
                <w:rFonts w:eastAsia="Times New Roman" w:cs="Arial"/>
                <w:color w:val="000000"/>
                <w:sz w:val="16"/>
                <w:szCs w:val="16"/>
                <w:lang w:val="en-US"/>
              </w:rPr>
              <w:t>Policies &amp; procedures</w:t>
            </w:r>
            <w:r w:rsidRPr="00D50FD0">
              <w:rPr>
                <w:rFonts w:eastAsia="Times New Roman" w:cs="Arial"/>
                <w:sz w:val="16"/>
                <w:szCs w:val="16"/>
                <w:lang w:val="en-US"/>
              </w:rPr>
              <w:t>” page </w:t>
            </w:r>
            <w:r>
              <w:rPr>
                <w:rFonts w:eastAsia="Times New Roman" w:cs="Arial"/>
                <w:sz w:val="16"/>
                <w:szCs w:val="16"/>
                <w:lang w:val="en-US"/>
              </w:rPr>
              <w:t xml:space="preserve">on the Resources section </w:t>
            </w:r>
          </w:p>
          <w:p w14:paraId="22649FB0" w14:textId="1466415C" w:rsidR="00F33CEA" w:rsidRPr="00FB5463" w:rsidRDefault="00F33CEA" w:rsidP="00F33CEA">
            <w:pPr>
              <w:textAlignment w:val="baseline"/>
              <w:rPr>
                <w:rFonts w:ascii="Segoe UI" w:eastAsia="Times New Roman" w:hAnsi="Segoe UI" w:cs="Segoe UI"/>
                <w:sz w:val="12"/>
                <w:szCs w:val="12"/>
                <w:lang w:val="en-US"/>
              </w:rPr>
            </w:pPr>
            <w:r w:rsidRPr="00D50FD0">
              <w:rPr>
                <w:rFonts w:eastAsia="Times New Roman" w:cs="Arial"/>
                <w:color w:val="0000FF"/>
                <w:sz w:val="16"/>
                <w:szCs w:val="16"/>
                <w:lang w:val="en-US"/>
              </w:rPr>
              <w:t>Then</w:t>
            </w:r>
            <w:r w:rsidRPr="00D50FD0">
              <w:rPr>
                <w:rFonts w:eastAsia="Times New Roman" w:cs="Arial"/>
                <w:sz w:val="16"/>
                <w:szCs w:val="16"/>
                <w:lang w:val="en-US"/>
              </w:rPr>
              <w:t xml:space="preserve"> the system shows me a list of all “</w:t>
            </w:r>
            <w:r>
              <w:rPr>
                <w:rFonts w:eastAsia="Times New Roman" w:cs="Arial"/>
                <w:color w:val="000000"/>
                <w:sz w:val="16"/>
                <w:szCs w:val="16"/>
                <w:lang w:val="en-US"/>
              </w:rPr>
              <w:t>Policies &amp; procedures</w:t>
            </w:r>
            <w:r w:rsidRPr="00D50FD0">
              <w:rPr>
                <w:rFonts w:eastAsia="Times New Roman" w:cs="Arial"/>
                <w:sz w:val="16"/>
                <w:szCs w:val="16"/>
                <w:lang w:val="en-US"/>
              </w:rPr>
              <w:t>”</w:t>
            </w:r>
            <w:r>
              <w:rPr>
                <w:rFonts w:eastAsia="Times New Roman" w:cs="Arial"/>
                <w:sz w:val="16"/>
                <w:szCs w:val="16"/>
                <w:lang w:val="en-US"/>
              </w:rPr>
              <w:t xml:space="preserve"> that are available at JTI (all uploaded Resources tagged as “Policy” or “Procedure”)</w:t>
            </w:r>
          </w:p>
          <w:p w14:paraId="094EF64D" w14:textId="77777777" w:rsidR="00F33CEA" w:rsidRDefault="00F33CEA" w:rsidP="00F33CEA">
            <w:pPr>
              <w:textAlignment w:val="baseline"/>
              <w:rPr>
                <w:rFonts w:eastAsia="Times New Roman" w:cs="Arial"/>
                <w:sz w:val="16"/>
                <w:szCs w:val="16"/>
                <w:lang w:val="en-US"/>
              </w:rPr>
            </w:pPr>
            <w:r w:rsidRPr="00D50FD0">
              <w:rPr>
                <w:rFonts w:eastAsia="Times New Roman" w:cs="Arial"/>
                <w:color w:val="0000FF"/>
                <w:sz w:val="16"/>
                <w:szCs w:val="16"/>
                <w:lang w:val="en-US"/>
              </w:rPr>
              <w:t>And</w:t>
            </w:r>
            <w:r w:rsidRPr="00D50FD0">
              <w:rPr>
                <w:rFonts w:eastAsia="Times New Roman" w:cs="Arial"/>
                <w:sz w:val="16"/>
                <w:szCs w:val="16"/>
                <w:lang w:val="en-US"/>
              </w:rPr>
              <w:t xml:space="preserve"> the </w:t>
            </w:r>
            <w:r>
              <w:rPr>
                <w:rFonts w:eastAsia="Times New Roman" w:cs="Arial"/>
                <w:sz w:val="16"/>
                <w:szCs w:val="16"/>
                <w:lang w:val="en-US"/>
              </w:rPr>
              <w:t>“</w:t>
            </w:r>
            <w:r>
              <w:rPr>
                <w:rFonts w:eastAsia="Times New Roman" w:cs="Arial"/>
                <w:color w:val="000000"/>
                <w:sz w:val="16"/>
                <w:szCs w:val="16"/>
                <w:lang w:val="en-US"/>
              </w:rPr>
              <w:t>Policies &amp; procedures”</w:t>
            </w:r>
            <w:r>
              <w:rPr>
                <w:rFonts w:eastAsia="Times New Roman" w:cs="Arial"/>
                <w:sz w:val="16"/>
                <w:szCs w:val="16"/>
                <w:lang w:val="en-US"/>
              </w:rPr>
              <w:t xml:space="preserve"> default view is the </w:t>
            </w:r>
            <w:ins w:id="1968" w:author="Ghita Benotmane" w:date="2016-09-15T12:20:00Z">
              <w:r w:rsidR="00DE06D3">
                <w:rPr>
                  <w:rFonts w:eastAsia="Times New Roman" w:cs="Arial"/>
                  <w:sz w:val="16"/>
                  <w:szCs w:val="16"/>
                  <w:lang w:val="en-US"/>
                </w:rPr>
                <w:t>last added</w:t>
              </w:r>
              <w:r w:rsidR="00DE06D3" w:rsidDel="00DE06D3">
                <w:rPr>
                  <w:rFonts w:eastAsia="Times New Roman" w:cs="Arial"/>
                  <w:sz w:val="16"/>
                  <w:szCs w:val="16"/>
                  <w:lang w:val="en-US"/>
                </w:rPr>
                <w:t xml:space="preserve"> </w:t>
              </w:r>
            </w:ins>
            <w:del w:id="1969" w:author="Ghita Benotmane" w:date="2016-09-15T12:20:00Z">
              <w:r>
                <w:rPr>
                  <w:rFonts w:eastAsia="Times New Roman" w:cs="Arial"/>
                  <w:sz w:val="16"/>
                  <w:szCs w:val="16"/>
                  <w:lang w:val="en-US"/>
                </w:rPr>
                <w:delText xml:space="preserve">most viewed </w:delText>
              </w:r>
            </w:del>
            <w:r>
              <w:rPr>
                <w:rFonts w:eastAsia="Times New Roman" w:cs="Arial"/>
                <w:sz w:val="16"/>
                <w:szCs w:val="16"/>
                <w:lang w:val="en-US"/>
              </w:rPr>
              <w:t>“</w:t>
            </w:r>
            <w:r>
              <w:rPr>
                <w:rFonts w:eastAsia="Times New Roman" w:cs="Arial"/>
                <w:color w:val="000000"/>
                <w:sz w:val="16"/>
                <w:szCs w:val="16"/>
                <w:lang w:val="en-US"/>
              </w:rPr>
              <w:t>Policies &amp; procedures”</w:t>
            </w:r>
          </w:p>
          <w:p w14:paraId="354B8B27" w14:textId="77777777" w:rsidR="00F33CEA" w:rsidRDefault="00F33CEA" w:rsidP="00F33CEA">
            <w:pPr>
              <w:textAlignment w:val="baseline"/>
              <w:rPr>
                <w:rFonts w:eastAsia="Times New Roman" w:cs="Arial"/>
                <w:sz w:val="16"/>
                <w:szCs w:val="16"/>
                <w:lang w:val="en-US"/>
              </w:rPr>
            </w:pPr>
            <w:r w:rsidRPr="00D50FD0">
              <w:rPr>
                <w:rFonts w:eastAsia="Times New Roman" w:cs="Arial"/>
                <w:color w:val="0000FF"/>
                <w:sz w:val="16"/>
                <w:szCs w:val="16"/>
                <w:lang w:val="en-US"/>
              </w:rPr>
              <w:t>And</w:t>
            </w:r>
            <w:r w:rsidRPr="00D50FD0">
              <w:rPr>
                <w:rFonts w:eastAsia="Times New Roman" w:cs="Arial"/>
                <w:sz w:val="16"/>
                <w:szCs w:val="16"/>
                <w:lang w:val="en-US"/>
              </w:rPr>
              <w:t xml:space="preserve"> the</w:t>
            </w:r>
            <w:r>
              <w:rPr>
                <w:rFonts w:eastAsia="Times New Roman" w:cs="Arial"/>
                <w:sz w:val="16"/>
                <w:szCs w:val="16"/>
                <w:lang w:val="en-US"/>
              </w:rPr>
              <w:t xml:space="preserve"> “</w:t>
            </w:r>
            <w:r>
              <w:rPr>
                <w:rFonts w:eastAsia="Times New Roman" w:cs="Arial"/>
                <w:color w:val="000000"/>
                <w:sz w:val="16"/>
                <w:szCs w:val="16"/>
                <w:lang w:val="en-US"/>
              </w:rPr>
              <w:t>Policies &amp; procedures”</w:t>
            </w:r>
            <w:r>
              <w:rPr>
                <w:rFonts w:eastAsia="Times New Roman" w:cs="Arial"/>
                <w:sz w:val="16"/>
                <w:szCs w:val="16"/>
                <w:lang w:val="en-US"/>
              </w:rPr>
              <w:t xml:space="preserve"> can be filtered by “Departments”, “Locations”, “Brands”, “Languages”, “Content type” (dropdown menu)</w:t>
            </w:r>
          </w:p>
          <w:p w14:paraId="2E262894" w14:textId="17C766EA" w:rsidR="00F33CEA" w:rsidRDefault="00F33CEA" w:rsidP="00F33CEA">
            <w:pPr>
              <w:textAlignment w:val="baseline"/>
              <w:rPr>
                <w:rFonts w:eastAsia="Times New Roman" w:cs="Arial"/>
                <w:sz w:val="16"/>
                <w:szCs w:val="16"/>
                <w:lang w:val="en-US"/>
              </w:rPr>
            </w:pPr>
            <w:r w:rsidRPr="00D50FD0">
              <w:rPr>
                <w:rFonts w:eastAsia="Times New Roman" w:cs="Arial"/>
                <w:color w:val="0000FF"/>
                <w:sz w:val="16"/>
                <w:szCs w:val="16"/>
                <w:lang w:val="en-US"/>
              </w:rPr>
              <w:t>And</w:t>
            </w:r>
            <w:r w:rsidRPr="00D50FD0">
              <w:rPr>
                <w:rFonts w:eastAsia="Times New Roman" w:cs="Arial"/>
                <w:sz w:val="16"/>
                <w:szCs w:val="16"/>
                <w:lang w:val="en-US"/>
              </w:rPr>
              <w:t xml:space="preserve"> the</w:t>
            </w:r>
            <w:r>
              <w:rPr>
                <w:rFonts w:eastAsia="Times New Roman" w:cs="Arial"/>
                <w:sz w:val="16"/>
                <w:szCs w:val="16"/>
                <w:lang w:val="en-US"/>
              </w:rPr>
              <w:t xml:space="preserve"> “</w:t>
            </w:r>
            <w:r>
              <w:rPr>
                <w:rFonts w:eastAsia="Times New Roman" w:cs="Arial"/>
                <w:color w:val="000000"/>
                <w:sz w:val="16"/>
                <w:szCs w:val="16"/>
                <w:lang w:val="en-US"/>
              </w:rPr>
              <w:t>Policies &amp; procedures”</w:t>
            </w:r>
            <w:r>
              <w:rPr>
                <w:rFonts w:eastAsia="Times New Roman" w:cs="Arial"/>
                <w:sz w:val="16"/>
                <w:szCs w:val="16"/>
                <w:lang w:val="en-US"/>
              </w:rPr>
              <w:t xml:space="preserve"> can be filtered through a tag cloud, by default displaying the top 10 tags used to index “</w:t>
            </w:r>
            <w:r>
              <w:rPr>
                <w:rFonts w:eastAsia="Times New Roman" w:cs="Arial"/>
                <w:color w:val="000000"/>
                <w:sz w:val="16"/>
                <w:szCs w:val="16"/>
                <w:lang w:val="en-US"/>
              </w:rPr>
              <w:t>Policies &amp; procedures”</w:t>
            </w:r>
          </w:p>
          <w:p w14:paraId="1EE4D1E5" w14:textId="4B550DB1" w:rsidR="00DE06D3" w:rsidRDefault="00F33CEA" w:rsidP="00DE06D3">
            <w:pPr>
              <w:textAlignment w:val="baseline"/>
              <w:rPr>
                <w:ins w:id="1970" w:author="Ghita Benotmane" w:date="2016-09-15T12:20:00Z"/>
                <w:rFonts w:eastAsia="Times New Roman" w:cs="Arial"/>
                <w:sz w:val="16"/>
                <w:szCs w:val="16"/>
                <w:lang w:val="en-US"/>
              </w:rPr>
            </w:pPr>
            <w:r w:rsidRPr="00D50FD0">
              <w:rPr>
                <w:rFonts w:eastAsia="Times New Roman" w:cs="Arial"/>
                <w:color w:val="0000FF"/>
                <w:sz w:val="16"/>
                <w:szCs w:val="16"/>
                <w:lang w:val="en-US"/>
              </w:rPr>
              <w:t>And</w:t>
            </w:r>
            <w:r w:rsidRPr="00D50FD0">
              <w:rPr>
                <w:rFonts w:eastAsia="Times New Roman" w:cs="Arial"/>
                <w:sz w:val="16"/>
                <w:szCs w:val="16"/>
                <w:lang w:val="en-US"/>
              </w:rPr>
              <w:t xml:space="preserve"> the </w:t>
            </w:r>
            <w:r>
              <w:rPr>
                <w:rFonts w:eastAsia="Times New Roman" w:cs="Arial"/>
                <w:sz w:val="16"/>
                <w:szCs w:val="16"/>
                <w:lang w:val="en-US"/>
              </w:rPr>
              <w:t>“</w:t>
            </w:r>
            <w:r>
              <w:rPr>
                <w:rFonts w:eastAsia="Times New Roman" w:cs="Arial"/>
                <w:color w:val="000000"/>
                <w:sz w:val="16"/>
                <w:szCs w:val="16"/>
                <w:lang w:val="en-US"/>
              </w:rPr>
              <w:t>Policies &amp; procedures”</w:t>
            </w:r>
            <w:r>
              <w:rPr>
                <w:rFonts w:eastAsia="Times New Roman" w:cs="Arial"/>
                <w:sz w:val="16"/>
                <w:szCs w:val="16"/>
                <w:lang w:val="en-US"/>
              </w:rPr>
              <w:t xml:space="preserve"> view can be sorted </w:t>
            </w:r>
            <w:ins w:id="1971" w:author="Ghita Benotmane" w:date="2016-09-15T12:20:00Z">
              <w:r>
                <w:rPr>
                  <w:rFonts w:eastAsia="Times New Roman" w:cs="Arial"/>
                  <w:sz w:val="16"/>
                  <w:szCs w:val="16"/>
                  <w:lang w:val="en-US"/>
                </w:rPr>
                <w:t xml:space="preserve">by </w:t>
              </w:r>
              <w:r w:rsidR="00DE06D3">
                <w:rPr>
                  <w:rFonts w:eastAsia="Times New Roman" w:cs="Arial"/>
                  <w:sz w:val="16"/>
                  <w:szCs w:val="16"/>
                  <w:lang w:val="en-US"/>
                </w:rPr>
                <w:t>Recently added or by alphabetical order</w:t>
              </w:r>
            </w:ins>
          </w:p>
          <w:p w14:paraId="08EF89F4" w14:textId="77777777" w:rsidR="00F33CEA" w:rsidRDefault="00F33CEA" w:rsidP="00F33CEA">
            <w:pPr>
              <w:textAlignment w:val="baseline"/>
              <w:rPr>
                <w:del w:id="1972" w:author="Ghita Benotmane" w:date="2016-09-15T12:20:00Z"/>
                <w:rFonts w:eastAsia="Times New Roman" w:cs="Arial"/>
                <w:sz w:val="16"/>
                <w:szCs w:val="16"/>
                <w:lang w:val="en-US"/>
              </w:rPr>
            </w:pPr>
            <w:del w:id="1973" w:author="Ghita Benotmane" w:date="2016-09-15T12:20:00Z">
              <w:r w:rsidDel="00DE06D3">
                <w:rPr>
                  <w:rFonts w:eastAsia="Times New Roman" w:cs="Arial"/>
                  <w:sz w:val="16"/>
                  <w:szCs w:val="16"/>
                  <w:lang w:val="en-US"/>
                </w:rPr>
                <w:delText xml:space="preserve">by </w:delText>
              </w:r>
              <w:r>
                <w:rPr>
                  <w:rFonts w:eastAsia="Times New Roman" w:cs="Arial"/>
                  <w:sz w:val="16"/>
                  <w:szCs w:val="16"/>
                  <w:lang w:val="en-US"/>
                </w:rPr>
                <w:delText xml:space="preserve">Most viewed, or Recently added </w:delText>
              </w:r>
            </w:del>
          </w:p>
          <w:p w14:paraId="688BF8BE" w14:textId="192E7A9B" w:rsidR="00F33CEA" w:rsidRDefault="00F33CEA" w:rsidP="00F33CEA">
            <w:pPr>
              <w:textAlignment w:val="baseline"/>
              <w:rPr>
                <w:rFonts w:eastAsia="Times New Roman" w:cs="Arial"/>
                <w:sz w:val="16"/>
                <w:szCs w:val="16"/>
                <w:lang w:val="en-US"/>
              </w:rPr>
            </w:pPr>
            <w:r w:rsidRPr="00D50FD0">
              <w:rPr>
                <w:rFonts w:eastAsia="Times New Roman" w:cs="Arial"/>
                <w:color w:val="0000FF"/>
                <w:sz w:val="16"/>
                <w:szCs w:val="16"/>
                <w:lang w:val="en-US"/>
              </w:rPr>
              <w:t>And</w:t>
            </w:r>
            <w:r w:rsidRPr="00D50FD0">
              <w:rPr>
                <w:rFonts w:eastAsia="Times New Roman" w:cs="Arial"/>
                <w:sz w:val="16"/>
                <w:szCs w:val="16"/>
                <w:lang w:val="en-US"/>
              </w:rPr>
              <w:t xml:space="preserve"> </w:t>
            </w:r>
            <w:r>
              <w:rPr>
                <w:rFonts w:eastAsia="Times New Roman" w:cs="Arial"/>
                <w:sz w:val="16"/>
                <w:szCs w:val="16"/>
                <w:lang w:val="en-US"/>
              </w:rPr>
              <w:t>a recommended section for “</w:t>
            </w:r>
            <w:r>
              <w:rPr>
                <w:rFonts w:eastAsia="Times New Roman" w:cs="Arial"/>
                <w:color w:val="000000"/>
                <w:sz w:val="16"/>
                <w:szCs w:val="16"/>
                <w:lang w:val="en-US"/>
              </w:rPr>
              <w:t>Policies &amp; procedures”</w:t>
            </w:r>
            <w:r>
              <w:rPr>
                <w:rFonts w:eastAsia="Times New Roman" w:cs="Arial"/>
                <w:sz w:val="16"/>
                <w:szCs w:val="16"/>
                <w:lang w:val="en-US"/>
              </w:rPr>
              <w:t xml:space="preserve"> displays the </w:t>
            </w:r>
            <w:commentRangeStart w:id="1974"/>
            <w:del w:id="1975" w:author="Ghita Benotmane" w:date="2016-09-27T18:38:00Z">
              <w:r w:rsidDel="00E62335">
                <w:rPr>
                  <w:rFonts w:eastAsia="Times New Roman" w:cs="Arial"/>
                  <w:sz w:val="16"/>
                  <w:szCs w:val="16"/>
                  <w:lang w:val="en-US"/>
                </w:rPr>
                <w:delText>10</w:delText>
              </w:r>
              <w:commentRangeEnd w:id="1974"/>
              <w:r w:rsidR="00981EEF" w:rsidDel="00E62335">
                <w:rPr>
                  <w:rStyle w:val="CommentReference"/>
                </w:rPr>
                <w:commentReference w:id="1974"/>
              </w:r>
              <w:r w:rsidDel="00E62335">
                <w:rPr>
                  <w:rFonts w:eastAsia="Times New Roman" w:cs="Arial"/>
                  <w:sz w:val="16"/>
                  <w:szCs w:val="16"/>
                  <w:lang w:val="en-US"/>
                </w:rPr>
                <w:delText xml:space="preserve"> </w:delText>
              </w:r>
            </w:del>
            <w:ins w:id="1976" w:author="Ghita Benotmane" w:date="2016-10-04T16:18:00Z">
              <w:r w:rsidR="00167EC6">
                <w:rPr>
                  <w:rFonts w:eastAsia="Times New Roman" w:cs="Arial"/>
                  <w:sz w:val="16"/>
                  <w:szCs w:val="16"/>
                  <w:highlight w:val="yellow"/>
                  <w:lang w:val="en-US"/>
                </w:rPr>
                <w:t>10</w:t>
              </w:r>
              <w:r w:rsidR="00167EC6">
                <w:rPr>
                  <w:rFonts w:eastAsia="Times New Roman" w:cs="Arial"/>
                  <w:sz w:val="16"/>
                  <w:szCs w:val="16"/>
                  <w:lang w:val="en-US"/>
                </w:rPr>
                <w:t xml:space="preserve"> </w:t>
              </w:r>
            </w:ins>
            <w:del w:id="1977" w:author="Ghita Benotmane" w:date="2016-09-15T12:21:00Z">
              <w:r>
                <w:rPr>
                  <w:rFonts w:eastAsia="Times New Roman" w:cs="Arial"/>
                  <w:sz w:val="16"/>
                  <w:szCs w:val="16"/>
                  <w:lang w:val="en-US"/>
                </w:rPr>
                <w:delText xml:space="preserve">most </w:delText>
              </w:r>
            </w:del>
            <w:ins w:id="1978" w:author="Ghita Benotmane" w:date="2016-09-15T12:21:00Z">
              <w:r w:rsidR="00DE06D3">
                <w:rPr>
                  <w:rFonts w:eastAsia="Times New Roman" w:cs="Arial"/>
                  <w:sz w:val="16"/>
                  <w:szCs w:val="16"/>
                  <w:lang w:val="en-US"/>
                </w:rPr>
                <w:t>first</w:t>
              </w:r>
            </w:ins>
            <w:del w:id="1979" w:author="Ghita Benotmane" w:date="2016-09-15T12:21:00Z">
              <w:r>
                <w:rPr>
                  <w:rFonts w:eastAsia="Times New Roman" w:cs="Arial"/>
                  <w:sz w:val="16"/>
                  <w:szCs w:val="16"/>
                  <w:lang w:val="en-US"/>
                </w:rPr>
                <w:delText>viewed</w:delText>
              </w:r>
            </w:del>
            <w:r>
              <w:rPr>
                <w:rFonts w:eastAsia="Times New Roman" w:cs="Arial"/>
                <w:sz w:val="16"/>
                <w:szCs w:val="16"/>
                <w:lang w:val="en-US"/>
              </w:rPr>
              <w:t xml:space="preserve"> policies and procedures based on my default user settings (user market &amp; user function) that I did not add to my favorites</w:t>
            </w:r>
            <w:ins w:id="1980" w:author="Ghita Benotmane" w:date="2016-09-15T12:21:00Z">
              <w:r w:rsidR="00DE06D3">
                <w:rPr>
                  <w:rFonts w:eastAsia="Times New Roman" w:cs="Arial"/>
                  <w:sz w:val="16"/>
                  <w:szCs w:val="16"/>
                  <w:lang w:val="en-US"/>
                </w:rPr>
                <w:t xml:space="preserve"> ordered by last added</w:t>
              </w:r>
            </w:ins>
          </w:p>
          <w:p w14:paraId="5CD281D4" w14:textId="77777777" w:rsidR="00F33CEA" w:rsidRDefault="00F33CEA" w:rsidP="00F33CEA">
            <w:pPr>
              <w:textAlignment w:val="baseline"/>
              <w:rPr>
                <w:ins w:id="1981" w:author="Ghita Benotmane" w:date="2016-09-02T16:08:00Z"/>
                <w:rFonts w:eastAsia="Times New Roman" w:cs="Arial"/>
                <w:sz w:val="16"/>
                <w:szCs w:val="16"/>
                <w:lang w:val="en-US"/>
              </w:rPr>
            </w:pPr>
            <w:r w:rsidRPr="00D50FD0">
              <w:rPr>
                <w:rFonts w:eastAsia="Times New Roman" w:cs="Arial"/>
                <w:color w:val="0000FF"/>
                <w:sz w:val="16"/>
                <w:szCs w:val="16"/>
                <w:lang w:val="en-US"/>
              </w:rPr>
              <w:t>When</w:t>
            </w:r>
            <w:r w:rsidRPr="00D50FD0">
              <w:rPr>
                <w:rFonts w:eastAsia="Times New Roman" w:cs="Arial"/>
                <w:sz w:val="16"/>
                <w:szCs w:val="16"/>
                <w:lang w:val="en-US"/>
              </w:rPr>
              <w:t xml:space="preserve"> I </w:t>
            </w:r>
            <w:r>
              <w:rPr>
                <w:rFonts w:eastAsia="Times New Roman" w:cs="Arial"/>
                <w:sz w:val="16"/>
                <w:szCs w:val="16"/>
                <w:lang w:val="en-US"/>
              </w:rPr>
              <w:t>select a value on a dropdown menu or a tag, the list view of “</w:t>
            </w:r>
            <w:r>
              <w:rPr>
                <w:rFonts w:eastAsia="Times New Roman" w:cs="Arial"/>
                <w:color w:val="000000"/>
                <w:sz w:val="16"/>
                <w:szCs w:val="16"/>
                <w:lang w:val="en-US"/>
              </w:rPr>
              <w:t>Policies &amp; procedures”</w:t>
            </w:r>
            <w:r>
              <w:rPr>
                <w:rFonts w:eastAsia="Times New Roman" w:cs="Arial"/>
                <w:sz w:val="16"/>
                <w:szCs w:val="16"/>
                <w:lang w:val="en-US"/>
              </w:rPr>
              <w:t xml:space="preserve"> is refreshed dynamically </w:t>
            </w:r>
          </w:p>
          <w:p w14:paraId="0BAF455B" w14:textId="4E3C5040" w:rsidR="00F33CEA" w:rsidRPr="008F59BB" w:rsidDel="009D14C9" w:rsidRDefault="00F33CEA" w:rsidP="00F33CEA">
            <w:pPr>
              <w:textAlignment w:val="baseline"/>
              <w:rPr>
                <w:del w:id="1982" w:author="Ghita Benotmane" w:date="2016-09-02T16:08:00Z"/>
                <w:rFonts w:eastAsia="Times New Roman" w:cs="Arial"/>
                <w:sz w:val="16"/>
                <w:szCs w:val="16"/>
                <w:lang w:val="en-US"/>
              </w:rPr>
            </w:pPr>
            <w:ins w:id="1983" w:author="Ghita Benotmane" w:date="2016-09-02T16:08:00Z">
              <w:r w:rsidRPr="003A6134">
                <w:rPr>
                  <w:rFonts w:eastAsia="Times New Roman" w:cs="Arial"/>
                  <w:color w:val="0000FF"/>
                  <w:sz w:val="16"/>
                  <w:szCs w:val="16"/>
                  <w:lang w:val="en-US"/>
                </w:rPr>
                <w:t xml:space="preserve">And </w:t>
              </w:r>
              <w:r>
                <w:rPr>
                  <w:rFonts w:eastAsia="Times New Roman" w:cs="Arial"/>
                  <w:sz w:val="16"/>
                  <w:szCs w:val="16"/>
                  <w:lang w:val="en-US"/>
                </w:rPr>
                <w:t xml:space="preserve">the total number of results is refreshed upon each filtering action </w:t>
              </w:r>
            </w:ins>
          </w:p>
          <w:p w14:paraId="12CB7A49" w14:textId="77777777" w:rsidR="00F33CEA" w:rsidRPr="008A63C3" w:rsidRDefault="00F33CEA" w:rsidP="00F33CEA">
            <w:pPr>
              <w:rPr>
                <w:rFonts w:eastAsia="Times New Roman" w:cs="Arial"/>
                <w:sz w:val="16"/>
                <w:szCs w:val="16"/>
                <w:lang w:val="en-US"/>
              </w:rPr>
            </w:pPr>
            <w:r w:rsidRPr="00D50FD0">
              <w:rPr>
                <w:rFonts w:eastAsia="Times New Roman" w:cs="Arial"/>
                <w:color w:val="0000FF"/>
                <w:sz w:val="16"/>
                <w:szCs w:val="16"/>
                <w:lang w:val="en-US"/>
              </w:rPr>
              <w:t>And</w:t>
            </w:r>
            <w:r w:rsidRPr="00D50FD0">
              <w:rPr>
                <w:rFonts w:eastAsia="Times New Roman" w:cs="Arial"/>
                <w:sz w:val="16"/>
                <w:szCs w:val="16"/>
                <w:lang w:val="en-US"/>
              </w:rPr>
              <w:t xml:space="preserve"> I can use </w:t>
            </w:r>
            <w:r>
              <w:rPr>
                <w:rFonts w:eastAsia="Times New Roman" w:cs="Arial"/>
                <w:sz w:val="16"/>
                <w:szCs w:val="16"/>
                <w:lang w:val="en-US"/>
              </w:rPr>
              <w:t>the pagination below the list of “</w:t>
            </w:r>
            <w:r>
              <w:rPr>
                <w:rFonts w:eastAsia="Times New Roman" w:cs="Arial"/>
                <w:color w:val="000000"/>
                <w:sz w:val="16"/>
                <w:szCs w:val="16"/>
                <w:lang w:val="en-US"/>
              </w:rPr>
              <w:t>Policies &amp; procedures”</w:t>
            </w:r>
            <w:r>
              <w:rPr>
                <w:rFonts w:eastAsia="Times New Roman" w:cs="Arial"/>
                <w:sz w:val="16"/>
                <w:szCs w:val="16"/>
                <w:lang w:val="en-US"/>
              </w:rPr>
              <w:t xml:space="preserve"> to navigate through the list view</w:t>
            </w:r>
          </w:p>
        </w:tc>
        <w:tc>
          <w:tcPr>
            <w:tcW w:w="884" w:type="dxa"/>
          </w:tcPr>
          <w:p w14:paraId="231EF4F3" w14:textId="77777777" w:rsidR="00F33CEA" w:rsidRPr="00387D6C" w:rsidRDefault="00F33CEA" w:rsidP="00F33CEA">
            <w:pPr>
              <w:jc w:val="right"/>
              <w:rPr>
                <w:rFonts w:asciiTheme="minorHAnsi" w:eastAsia="Times New Roman" w:hAnsiTheme="minorHAnsi" w:cstheme="minorHAnsi"/>
                <w:color w:val="000000"/>
                <w:sz w:val="16"/>
                <w:szCs w:val="16"/>
                <w:lang w:val="en-US"/>
              </w:rPr>
            </w:pPr>
            <w:r w:rsidRPr="00387D6C">
              <w:rPr>
                <w:rFonts w:asciiTheme="minorHAnsi" w:eastAsia="Times New Roman" w:hAnsiTheme="minorHAnsi" w:cstheme="minorHAnsi"/>
                <w:color w:val="000000"/>
                <w:sz w:val="16"/>
                <w:szCs w:val="16"/>
                <w:lang w:val="en-US"/>
              </w:rPr>
              <w:t>1</w:t>
            </w:r>
          </w:p>
        </w:tc>
      </w:tr>
      <w:tr w:rsidR="00F33CEA" w14:paraId="281D5654" w14:textId="77777777" w:rsidTr="00FB5D33">
        <w:trPr>
          <w:trHeight w:val="867"/>
        </w:trPr>
        <w:tc>
          <w:tcPr>
            <w:tcW w:w="710" w:type="dxa"/>
          </w:tcPr>
          <w:p w14:paraId="41282A9F" w14:textId="4149BD71" w:rsidR="00F33CEA" w:rsidRDefault="00F33CEA" w:rsidP="00F33CEA">
            <w:pPr>
              <w:jc w:val="center"/>
              <w:rPr>
                <w:rFonts w:asciiTheme="minorHAnsi" w:eastAsia="Times New Roman" w:hAnsiTheme="minorHAnsi" w:cstheme="minorHAnsi"/>
                <w:color w:val="000000"/>
                <w:sz w:val="16"/>
                <w:szCs w:val="16"/>
                <w:lang w:val="en-US"/>
              </w:rPr>
            </w:pPr>
            <w:r w:rsidRPr="003672A3">
              <w:rPr>
                <w:rFonts w:asciiTheme="minorHAnsi" w:eastAsiaTheme="minorEastAsia" w:hAnsiTheme="minorHAnsi"/>
                <w:color w:val="000000"/>
                <w:sz w:val="16"/>
                <w:szCs w:val="16"/>
                <w:lang w:val="en-US"/>
              </w:rPr>
              <w:t>14.4.</w:t>
            </w:r>
            <w:r>
              <w:rPr>
                <w:rFonts w:asciiTheme="minorHAnsi" w:eastAsiaTheme="minorEastAsia" w:hAnsiTheme="minorHAnsi"/>
                <w:color w:val="000000"/>
                <w:sz w:val="16"/>
                <w:szCs w:val="16"/>
                <w:lang w:val="en-US"/>
              </w:rPr>
              <w:t>6</w:t>
            </w:r>
            <w:r w:rsidRPr="003672A3">
              <w:rPr>
                <w:rFonts w:asciiTheme="minorHAnsi" w:eastAsiaTheme="minorEastAsia" w:hAnsiTheme="minorHAnsi"/>
                <w:color w:val="000000"/>
                <w:sz w:val="16"/>
                <w:szCs w:val="16"/>
                <w:lang w:val="en-US"/>
              </w:rPr>
              <w:t>.</w:t>
            </w:r>
          </w:p>
        </w:tc>
        <w:tc>
          <w:tcPr>
            <w:tcW w:w="1417" w:type="dxa"/>
            <w:gridSpan w:val="2"/>
          </w:tcPr>
          <w:p w14:paraId="3CF7DED1" w14:textId="0D44A461" w:rsidR="00F33CEA" w:rsidRPr="0044084D" w:rsidRDefault="00F33CEA" w:rsidP="00F33CEA">
            <w:pPr>
              <w:rPr>
                <w:rStyle w:val="normaltextrun"/>
                <w:rFonts w:cs="Arial"/>
                <w:b/>
                <w:bCs/>
                <w:color w:val="000000"/>
                <w:sz w:val="16"/>
                <w:szCs w:val="16"/>
              </w:rPr>
            </w:pPr>
            <w:r w:rsidRPr="00E05CD6">
              <w:rPr>
                <w:rStyle w:val="normaltextrun"/>
                <w:rFonts w:cs="Arial"/>
                <w:b/>
                <w:bCs/>
                <w:color w:val="000000"/>
                <w:sz w:val="16"/>
                <w:szCs w:val="16"/>
              </w:rPr>
              <w:t xml:space="preserve">Resources list view </w:t>
            </w:r>
          </w:p>
        </w:tc>
        <w:tc>
          <w:tcPr>
            <w:tcW w:w="1559" w:type="dxa"/>
          </w:tcPr>
          <w:p w14:paraId="0C2BD597" w14:textId="43D4A6BD" w:rsidR="00F33CEA" w:rsidRDefault="00F33CEA" w:rsidP="00F33CEA">
            <w:pPr>
              <w:rPr>
                <w:rStyle w:val="normaltextrun"/>
                <w:rFonts w:cs="Arial"/>
                <w:color w:val="000000"/>
                <w:sz w:val="16"/>
                <w:szCs w:val="16"/>
              </w:rPr>
            </w:pPr>
            <w:commentRangeStart w:id="1984"/>
            <w:r>
              <w:rPr>
                <w:rStyle w:val="normaltextrun"/>
                <w:rFonts w:cs="Arial"/>
                <w:color w:val="000000"/>
                <w:sz w:val="16"/>
                <w:szCs w:val="16"/>
              </w:rPr>
              <w:t>Reports &amp; case studies page</w:t>
            </w:r>
            <w:commentRangeEnd w:id="1984"/>
            <w:r w:rsidR="00981EEF">
              <w:rPr>
                <w:rStyle w:val="CommentReference"/>
              </w:rPr>
              <w:commentReference w:id="1984"/>
            </w:r>
          </w:p>
        </w:tc>
        <w:tc>
          <w:tcPr>
            <w:tcW w:w="4962" w:type="dxa"/>
          </w:tcPr>
          <w:p w14:paraId="08ADB748" w14:textId="77777777" w:rsidR="00F33CEA" w:rsidRPr="00D50FD0" w:rsidRDefault="00F33CEA" w:rsidP="00F33CEA">
            <w:pPr>
              <w:textAlignment w:val="baseline"/>
              <w:rPr>
                <w:rFonts w:ascii="Segoe UI" w:eastAsia="Times New Roman" w:hAnsi="Segoe UI" w:cs="Segoe UI"/>
                <w:sz w:val="12"/>
                <w:szCs w:val="12"/>
                <w:lang w:val="en-US"/>
              </w:rPr>
            </w:pPr>
            <w:r w:rsidRPr="00D50FD0">
              <w:rPr>
                <w:rFonts w:eastAsia="Times New Roman" w:cs="Arial"/>
                <w:color w:val="0000FF"/>
                <w:sz w:val="16"/>
                <w:szCs w:val="16"/>
                <w:lang w:val="en-US"/>
              </w:rPr>
              <w:t xml:space="preserve">Given </w:t>
            </w:r>
            <w:r w:rsidRPr="00D50FD0">
              <w:rPr>
                <w:rFonts w:eastAsia="Times New Roman" w:cs="Arial"/>
                <w:sz w:val="16"/>
                <w:szCs w:val="16"/>
                <w:lang w:val="en-US"/>
              </w:rPr>
              <w:t>that I am a logged user </w:t>
            </w:r>
          </w:p>
          <w:p w14:paraId="0B5D0C31" w14:textId="62CD061D" w:rsidR="00F33CEA" w:rsidRPr="00D50FD0" w:rsidRDefault="00F33CEA" w:rsidP="00F33CEA">
            <w:pPr>
              <w:textAlignment w:val="baseline"/>
              <w:rPr>
                <w:rFonts w:ascii="Segoe UI" w:eastAsia="Times New Roman" w:hAnsi="Segoe UI" w:cs="Segoe UI"/>
                <w:sz w:val="12"/>
                <w:szCs w:val="12"/>
                <w:lang w:val="en-US"/>
              </w:rPr>
            </w:pPr>
            <w:r>
              <w:rPr>
                <w:rFonts w:eastAsia="Times New Roman" w:cs="Arial"/>
                <w:color w:val="0000FF"/>
                <w:sz w:val="16"/>
                <w:szCs w:val="16"/>
                <w:lang w:val="en-US"/>
              </w:rPr>
              <w:t>When</w:t>
            </w:r>
            <w:r w:rsidRPr="00D50FD0">
              <w:rPr>
                <w:rFonts w:eastAsia="Times New Roman" w:cs="Arial"/>
                <w:sz w:val="16"/>
                <w:szCs w:val="16"/>
                <w:lang w:val="en-US"/>
              </w:rPr>
              <w:t xml:space="preserve"> </w:t>
            </w:r>
            <w:r w:rsidRPr="00D50FD0">
              <w:rPr>
                <w:rFonts w:eastAsia="Times New Roman" w:cs="Arial"/>
                <w:color w:val="000000"/>
                <w:sz w:val="16"/>
                <w:szCs w:val="16"/>
                <w:lang w:val="en-US"/>
              </w:rPr>
              <w:t>I am on the</w:t>
            </w:r>
            <w:r w:rsidRPr="00D50FD0">
              <w:rPr>
                <w:rFonts w:eastAsia="Times New Roman" w:cs="Arial"/>
                <w:sz w:val="16"/>
                <w:szCs w:val="16"/>
                <w:lang w:val="en-US"/>
              </w:rPr>
              <w:t xml:space="preserve"> </w:t>
            </w:r>
            <w:r>
              <w:rPr>
                <w:rFonts w:eastAsia="Times New Roman" w:cs="Arial"/>
                <w:sz w:val="16"/>
                <w:szCs w:val="16"/>
                <w:lang w:val="en-US"/>
              </w:rPr>
              <w:t>“Reports &amp; cases studies</w:t>
            </w:r>
            <w:r w:rsidRPr="00D50FD0">
              <w:rPr>
                <w:rFonts w:eastAsia="Times New Roman" w:cs="Arial"/>
                <w:sz w:val="16"/>
                <w:szCs w:val="16"/>
                <w:lang w:val="en-US"/>
              </w:rPr>
              <w:t>” page </w:t>
            </w:r>
            <w:r>
              <w:rPr>
                <w:rFonts w:eastAsia="Times New Roman" w:cs="Arial"/>
                <w:sz w:val="16"/>
                <w:szCs w:val="16"/>
                <w:lang w:val="en-US"/>
              </w:rPr>
              <w:t xml:space="preserve">on the Resources section </w:t>
            </w:r>
          </w:p>
          <w:p w14:paraId="0BA96EC6" w14:textId="77777777" w:rsidR="00F33CEA" w:rsidRPr="005401C6" w:rsidRDefault="00F33CEA" w:rsidP="00F33CEA">
            <w:pPr>
              <w:textAlignment w:val="baseline"/>
              <w:rPr>
                <w:rFonts w:eastAsia="Times New Roman" w:cs="Arial"/>
                <w:sz w:val="16"/>
                <w:szCs w:val="16"/>
                <w:lang w:val="en-US"/>
              </w:rPr>
            </w:pPr>
            <w:r w:rsidRPr="00D50FD0">
              <w:rPr>
                <w:rFonts w:eastAsia="Times New Roman" w:cs="Arial"/>
                <w:color w:val="0000FF"/>
                <w:sz w:val="16"/>
                <w:szCs w:val="16"/>
                <w:lang w:val="en-US"/>
              </w:rPr>
              <w:t>Then</w:t>
            </w:r>
            <w:r w:rsidRPr="00D50FD0">
              <w:rPr>
                <w:rFonts w:eastAsia="Times New Roman" w:cs="Arial"/>
                <w:sz w:val="16"/>
                <w:szCs w:val="16"/>
                <w:lang w:val="en-US"/>
              </w:rPr>
              <w:t xml:space="preserve"> the system shows me a list of all </w:t>
            </w:r>
            <w:r>
              <w:rPr>
                <w:rFonts w:eastAsia="Times New Roman" w:cs="Arial"/>
                <w:sz w:val="16"/>
                <w:szCs w:val="16"/>
                <w:lang w:val="en-US"/>
              </w:rPr>
              <w:t>“Reports &amp; cases studies</w:t>
            </w:r>
            <w:r w:rsidRPr="00D50FD0">
              <w:rPr>
                <w:rFonts w:eastAsia="Times New Roman" w:cs="Arial"/>
                <w:sz w:val="16"/>
                <w:szCs w:val="16"/>
                <w:lang w:val="en-US"/>
              </w:rPr>
              <w:t>”</w:t>
            </w:r>
            <w:r>
              <w:rPr>
                <w:rFonts w:eastAsia="Times New Roman" w:cs="Arial"/>
                <w:sz w:val="16"/>
                <w:szCs w:val="16"/>
                <w:lang w:val="en-US"/>
              </w:rPr>
              <w:t xml:space="preserve"> that are available at JTI (all uploaded Resources tagged as “Report” or “Case study”)</w:t>
            </w:r>
          </w:p>
          <w:p w14:paraId="7E0B5387" w14:textId="77777777" w:rsidR="00F33CEA" w:rsidRDefault="00F33CEA" w:rsidP="00F33CEA">
            <w:pPr>
              <w:textAlignment w:val="baseline"/>
              <w:rPr>
                <w:rFonts w:eastAsia="Times New Roman" w:cs="Arial"/>
                <w:sz w:val="16"/>
                <w:szCs w:val="16"/>
                <w:lang w:val="en-US"/>
              </w:rPr>
            </w:pPr>
            <w:r w:rsidRPr="00D50FD0">
              <w:rPr>
                <w:rFonts w:eastAsia="Times New Roman" w:cs="Arial"/>
                <w:color w:val="0000FF"/>
                <w:sz w:val="16"/>
                <w:szCs w:val="16"/>
                <w:lang w:val="en-US"/>
              </w:rPr>
              <w:t>And</w:t>
            </w:r>
            <w:r w:rsidRPr="00D50FD0">
              <w:rPr>
                <w:rFonts w:eastAsia="Times New Roman" w:cs="Arial"/>
                <w:sz w:val="16"/>
                <w:szCs w:val="16"/>
                <w:lang w:val="en-US"/>
              </w:rPr>
              <w:t xml:space="preserve"> the </w:t>
            </w:r>
            <w:r>
              <w:rPr>
                <w:rFonts w:eastAsia="Times New Roman" w:cs="Arial"/>
                <w:sz w:val="16"/>
                <w:szCs w:val="16"/>
                <w:lang w:val="en-US"/>
              </w:rPr>
              <w:t>“Reports &amp; cases studies</w:t>
            </w:r>
            <w:r w:rsidRPr="00D50FD0">
              <w:rPr>
                <w:rFonts w:eastAsia="Times New Roman" w:cs="Arial"/>
                <w:sz w:val="16"/>
                <w:szCs w:val="16"/>
                <w:lang w:val="en-US"/>
              </w:rPr>
              <w:t>”</w:t>
            </w:r>
            <w:r>
              <w:rPr>
                <w:rFonts w:eastAsia="Times New Roman" w:cs="Arial"/>
                <w:sz w:val="16"/>
                <w:szCs w:val="16"/>
                <w:lang w:val="en-US"/>
              </w:rPr>
              <w:t xml:space="preserve"> default view is the </w:t>
            </w:r>
            <w:ins w:id="1985" w:author="Ghita Benotmane" w:date="2016-09-15T12:22:00Z">
              <w:r w:rsidR="00DE06D3">
                <w:rPr>
                  <w:rFonts w:eastAsia="Times New Roman" w:cs="Arial"/>
                  <w:sz w:val="16"/>
                  <w:szCs w:val="16"/>
                  <w:lang w:val="en-US"/>
                </w:rPr>
                <w:t>last added</w:t>
              </w:r>
              <w:r w:rsidR="00DE06D3" w:rsidDel="00DE06D3">
                <w:rPr>
                  <w:rFonts w:eastAsia="Times New Roman" w:cs="Arial"/>
                  <w:sz w:val="16"/>
                  <w:szCs w:val="16"/>
                  <w:lang w:val="en-US"/>
                </w:rPr>
                <w:t xml:space="preserve"> </w:t>
              </w:r>
            </w:ins>
            <w:del w:id="1986" w:author="Ghita Benotmane" w:date="2016-09-15T12:22:00Z">
              <w:r>
                <w:rPr>
                  <w:rFonts w:eastAsia="Times New Roman" w:cs="Arial"/>
                  <w:sz w:val="16"/>
                  <w:szCs w:val="16"/>
                  <w:lang w:val="en-US"/>
                </w:rPr>
                <w:delText xml:space="preserve">most viewed </w:delText>
              </w:r>
            </w:del>
            <w:r>
              <w:rPr>
                <w:rFonts w:eastAsia="Times New Roman" w:cs="Arial"/>
                <w:sz w:val="16"/>
                <w:szCs w:val="16"/>
                <w:lang w:val="en-US"/>
              </w:rPr>
              <w:t>“Reports &amp; cases studies</w:t>
            </w:r>
            <w:r w:rsidRPr="00D50FD0">
              <w:rPr>
                <w:rFonts w:eastAsia="Times New Roman" w:cs="Arial"/>
                <w:sz w:val="16"/>
                <w:szCs w:val="16"/>
                <w:lang w:val="en-US"/>
              </w:rPr>
              <w:t>”</w:t>
            </w:r>
          </w:p>
          <w:p w14:paraId="13906BB0" w14:textId="77777777" w:rsidR="00F33CEA" w:rsidRDefault="00F33CEA" w:rsidP="00F33CEA">
            <w:pPr>
              <w:textAlignment w:val="baseline"/>
              <w:rPr>
                <w:rFonts w:eastAsia="Times New Roman" w:cs="Arial"/>
                <w:sz w:val="16"/>
                <w:szCs w:val="16"/>
                <w:lang w:val="en-US"/>
              </w:rPr>
            </w:pPr>
            <w:r w:rsidRPr="00D50FD0">
              <w:rPr>
                <w:rFonts w:eastAsia="Times New Roman" w:cs="Arial"/>
                <w:color w:val="0000FF"/>
                <w:sz w:val="16"/>
                <w:szCs w:val="16"/>
                <w:lang w:val="en-US"/>
              </w:rPr>
              <w:t>And</w:t>
            </w:r>
            <w:r w:rsidRPr="00D50FD0">
              <w:rPr>
                <w:rFonts w:eastAsia="Times New Roman" w:cs="Arial"/>
                <w:sz w:val="16"/>
                <w:szCs w:val="16"/>
                <w:lang w:val="en-US"/>
              </w:rPr>
              <w:t xml:space="preserve"> the</w:t>
            </w:r>
            <w:r>
              <w:rPr>
                <w:rFonts w:eastAsia="Times New Roman" w:cs="Arial"/>
                <w:sz w:val="16"/>
                <w:szCs w:val="16"/>
                <w:lang w:val="en-US"/>
              </w:rPr>
              <w:t xml:space="preserve"> “Reports &amp; cases studies</w:t>
            </w:r>
            <w:r w:rsidRPr="00D50FD0">
              <w:rPr>
                <w:rFonts w:eastAsia="Times New Roman" w:cs="Arial"/>
                <w:sz w:val="16"/>
                <w:szCs w:val="16"/>
                <w:lang w:val="en-US"/>
              </w:rPr>
              <w:t>”</w:t>
            </w:r>
            <w:r>
              <w:rPr>
                <w:rFonts w:eastAsia="Times New Roman" w:cs="Arial"/>
                <w:sz w:val="16"/>
                <w:szCs w:val="16"/>
                <w:lang w:val="en-US"/>
              </w:rPr>
              <w:t xml:space="preserve"> can be filtered by “Departments”, “Locations”, “Brands”, “Languages”, “Content type” (dropdown menu)</w:t>
            </w:r>
          </w:p>
          <w:p w14:paraId="26800C57" w14:textId="10A21760" w:rsidR="00F33CEA" w:rsidRDefault="00F33CEA" w:rsidP="00F33CEA">
            <w:pPr>
              <w:textAlignment w:val="baseline"/>
              <w:rPr>
                <w:rFonts w:eastAsia="Times New Roman" w:cs="Arial"/>
                <w:sz w:val="16"/>
                <w:szCs w:val="16"/>
                <w:lang w:val="en-US"/>
              </w:rPr>
            </w:pPr>
            <w:r w:rsidRPr="00D50FD0">
              <w:rPr>
                <w:rFonts w:eastAsia="Times New Roman" w:cs="Arial"/>
                <w:color w:val="0000FF"/>
                <w:sz w:val="16"/>
                <w:szCs w:val="16"/>
                <w:lang w:val="en-US"/>
              </w:rPr>
              <w:t>And</w:t>
            </w:r>
            <w:r w:rsidRPr="00D50FD0">
              <w:rPr>
                <w:rFonts w:eastAsia="Times New Roman" w:cs="Arial"/>
                <w:sz w:val="16"/>
                <w:szCs w:val="16"/>
                <w:lang w:val="en-US"/>
              </w:rPr>
              <w:t xml:space="preserve"> the</w:t>
            </w:r>
            <w:r>
              <w:rPr>
                <w:rFonts w:eastAsia="Times New Roman" w:cs="Arial"/>
                <w:sz w:val="16"/>
                <w:szCs w:val="16"/>
                <w:lang w:val="en-US"/>
              </w:rPr>
              <w:t xml:space="preserve"> “Reports &amp; cases studies</w:t>
            </w:r>
            <w:r w:rsidRPr="00D50FD0">
              <w:rPr>
                <w:rFonts w:eastAsia="Times New Roman" w:cs="Arial"/>
                <w:sz w:val="16"/>
                <w:szCs w:val="16"/>
                <w:lang w:val="en-US"/>
              </w:rPr>
              <w:t>”</w:t>
            </w:r>
            <w:r>
              <w:rPr>
                <w:rFonts w:eastAsia="Times New Roman" w:cs="Arial"/>
                <w:sz w:val="16"/>
                <w:szCs w:val="16"/>
                <w:lang w:val="en-US"/>
              </w:rPr>
              <w:t xml:space="preserve"> can be filtered through a tag cloud, by default displaying the top 10 tags used to index “Reports &amp; cases studies</w:t>
            </w:r>
            <w:r w:rsidRPr="00D50FD0">
              <w:rPr>
                <w:rFonts w:eastAsia="Times New Roman" w:cs="Arial"/>
                <w:sz w:val="16"/>
                <w:szCs w:val="16"/>
                <w:lang w:val="en-US"/>
              </w:rPr>
              <w:t>”</w:t>
            </w:r>
          </w:p>
          <w:p w14:paraId="4682CA4C" w14:textId="77777777" w:rsidR="00DE06D3" w:rsidRDefault="00F33CEA" w:rsidP="00DE06D3">
            <w:pPr>
              <w:textAlignment w:val="baseline"/>
              <w:rPr>
                <w:ins w:id="1987" w:author="Ghita Benotmane" w:date="2016-09-15T12:21:00Z"/>
                <w:rFonts w:eastAsia="Times New Roman" w:cs="Arial"/>
                <w:sz w:val="16"/>
                <w:szCs w:val="16"/>
                <w:lang w:val="en-US"/>
              </w:rPr>
            </w:pPr>
            <w:r w:rsidRPr="00D50FD0">
              <w:rPr>
                <w:rFonts w:eastAsia="Times New Roman" w:cs="Arial"/>
                <w:color w:val="0000FF"/>
                <w:sz w:val="16"/>
                <w:szCs w:val="16"/>
                <w:lang w:val="en-US"/>
              </w:rPr>
              <w:t>And</w:t>
            </w:r>
            <w:r w:rsidRPr="00D50FD0">
              <w:rPr>
                <w:rFonts w:eastAsia="Times New Roman" w:cs="Arial"/>
                <w:sz w:val="16"/>
                <w:szCs w:val="16"/>
                <w:lang w:val="en-US"/>
              </w:rPr>
              <w:t xml:space="preserve"> the </w:t>
            </w:r>
            <w:r>
              <w:rPr>
                <w:rFonts w:eastAsia="Times New Roman" w:cs="Arial"/>
                <w:sz w:val="16"/>
                <w:szCs w:val="16"/>
                <w:lang w:val="en-US"/>
              </w:rPr>
              <w:t>“Reports &amp; cases studies</w:t>
            </w:r>
            <w:r w:rsidRPr="00D50FD0">
              <w:rPr>
                <w:rFonts w:eastAsia="Times New Roman" w:cs="Arial"/>
                <w:sz w:val="16"/>
                <w:szCs w:val="16"/>
                <w:lang w:val="en-US"/>
              </w:rPr>
              <w:t>”</w:t>
            </w:r>
            <w:r>
              <w:rPr>
                <w:rFonts w:eastAsia="Times New Roman" w:cs="Arial"/>
                <w:sz w:val="16"/>
                <w:szCs w:val="16"/>
                <w:lang w:val="en-US"/>
              </w:rPr>
              <w:t xml:space="preserve"> view can be sorted </w:t>
            </w:r>
            <w:ins w:id="1988" w:author="Ghita Benotmane" w:date="2016-09-15T12:21:00Z">
              <w:r>
                <w:rPr>
                  <w:rFonts w:eastAsia="Times New Roman" w:cs="Arial"/>
                  <w:sz w:val="16"/>
                  <w:szCs w:val="16"/>
                  <w:lang w:val="en-US"/>
                </w:rPr>
                <w:t xml:space="preserve">by </w:t>
              </w:r>
              <w:r w:rsidR="00DE06D3">
                <w:rPr>
                  <w:rFonts w:eastAsia="Times New Roman" w:cs="Arial"/>
                  <w:sz w:val="16"/>
                  <w:szCs w:val="16"/>
                  <w:lang w:val="en-US"/>
                </w:rPr>
                <w:t>Recently added or by alphabetical order</w:t>
              </w:r>
            </w:ins>
          </w:p>
          <w:p w14:paraId="19663170" w14:textId="77777777" w:rsidR="00F33CEA" w:rsidRDefault="00F33CEA" w:rsidP="00F33CEA">
            <w:pPr>
              <w:textAlignment w:val="baseline"/>
              <w:rPr>
                <w:del w:id="1989" w:author="Ghita Benotmane" w:date="2016-09-15T12:21:00Z"/>
                <w:rFonts w:eastAsia="Times New Roman" w:cs="Arial"/>
                <w:sz w:val="16"/>
                <w:szCs w:val="16"/>
                <w:lang w:val="en-US"/>
              </w:rPr>
            </w:pPr>
            <w:del w:id="1990" w:author="Ghita Benotmane" w:date="2016-09-15T12:21:00Z">
              <w:r w:rsidDel="00DE06D3">
                <w:rPr>
                  <w:rFonts w:eastAsia="Times New Roman" w:cs="Arial"/>
                  <w:sz w:val="16"/>
                  <w:szCs w:val="16"/>
                  <w:lang w:val="en-US"/>
                </w:rPr>
                <w:delText xml:space="preserve">by </w:delText>
              </w:r>
              <w:r>
                <w:rPr>
                  <w:rFonts w:eastAsia="Times New Roman" w:cs="Arial"/>
                  <w:sz w:val="16"/>
                  <w:szCs w:val="16"/>
                  <w:lang w:val="en-US"/>
                </w:rPr>
                <w:delText xml:space="preserve">Most viewed, or Recently added </w:delText>
              </w:r>
            </w:del>
          </w:p>
          <w:p w14:paraId="00834246" w14:textId="28794F21" w:rsidR="00F33CEA" w:rsidRDefault="00F33CEA" w:rsidP="00F33CEA">
            <w:pPr>
              <w:textAlignment w:val="baseline"/>
              <w:rPr>
                <w:rFonts w:eastAsia="Times New Roman" w:cs="Arial"/>
                <w:sz w:val="16"/>
                <w:szCs w:val="16"/>
                <w:lang w:val="en-US"/>
              </w:rPr>
            </w:pPr>
            <w:r w:rsidRPr="00D50FD0">
              <w:rPr>
                <w:rFonts w:eastAsia="Times New Roman" w:cs="Arial"/>
                <w:color w:val="0000FF"/>
                <w:sz w:val="16"/>
                <w:szCs w:val="16"/>
                <w:lang w:val="en-US"/>
              </w:rPr>
              <w:t>And</w:t>
            </w:r>
            <w:r w:rsidRPr="00D50FD0">
              <w:rPr>
                <w:rFonts w:eastAsia="Times New Roman" w:cs="Arial"/>
                <w:sz w:val="16"/>
                <w:szCs w:val="16"/>
                <w:lang w:val="en-US"/>
              </w:rPr>
              <w:t xml:space="preserve"> </w:t>
            </w:r>
            <w:r>
              <w:rPr>
                <w:rFonts w:eastAsia="Times New Roman" w:cs="Arial"/>
                <w:sz w:val="16"/>
                <w:szCs w:val="16"/>
                <w:lang w:val="en-US"/>
              </w:rPr>
              <w:t>a recommended section for “Reports &amp; cases studies</w:t>
            </w:r>
            <w:r w:rsidRPr="00D50FD0">
              <w:rPr>
                <w:rFonts w:eastAsia="Times New Roman" w:cs="Arial"/>
                <w:sz w:val="16"/>
                <w:szCs w:val="16"/>
                <w:lang w:val="en-US"/>
              </w:rPr>
              <w:t>”</w:t>
            </w:r>
            <w:r>
              <w:rPr>
                <w:rFonts w:eastAsia="Times New Roman" w:cs="Arial"/>
                <w:sz w:val="16"/>
                <w:szCs w:val="16"/>
                <w:lang w:val="en-US"/>
              </w:rPr>
              <w:t xml:space="preserve"> displays the </w:t>
            </w:r>
            <w:del w:id="1991" w:author="Ghita Benotmane" w:date="2016-09-27T18:38:00Z">
              <w:r w:rsidDel="00E62335">
                <w:rPr>
                  <w:rFonts w:eastAsia="Times New Roman" w:cs="Arial"/>
                  <w:sz w:val="16"/>
                  <w:szCs w:val="16"/>
                  <w:lang w:val="en-US"/>
                </w:rPr>
                <w:delText xml:space="preserve">10 </w:delText>
              </w:r>
            </w:del>
            <w:ins w:id="1992" w:author="Ghita Benotmane" w:date="2016-10-04T16:18:00Z">
              <w:r w:rsidR="00167EC6">
                <w:rPr>
                  <w:rFonts w:eastAsia="Times New Roman" w:cs="Arial"/>
                  <w:sz w:val="16"/>
                  <w:szCs w:val="16"/>
                  <w:highlight w:val="yellow"/>
                  <w:lang w:val="en-US"/>
                </w:rPr>
                <w:t>10</w:t>
              </w:r>
              <w:r w:rsidR="00167EC6">
                <w:rPr>
                  <w:rFonts w:eastAsia="Times New Roman" w:cs="Arial"/>
                  <w:sz w:val="16"/>
                  <w:szCs w:val="16"/>
                  <w:lang w:val="en-US"/>
                </w:rPr>
                <w:t xml:space="preserve"> </w:t>
              </w:r>
            </w:ins>
            <w:del w:id="1993" w:author="Ghita Benotmane" w:date="2016-09-15T12:21:00Z">
              <w:r>
                <w:rPr>
                  <w:rFonts w:eastAsia="Times New Roman" w:cs="Arial"/>
                  <w:sz w:val="16"/>
                  <w:szCs w:val="16"/>
                  <w:lang w:val="en-US"/>
                </w:rPr>
                <w:delText>most viewed</w:delText>
              </w:r>
            </w:del>
            <w:ins w:id="1994" w:author="Ghita Benotmane" w:date="2016-09-15T12:21:00Z">
              <w:r w:rsidR="00DE06D3">
                <w:rPr>
                  <w:rFonts w:eastAsia="Times New Roman" w:cs="Arial"/>
                  <w:sz w:val="16"/>
                  <w:szCs w:val="16"/>
                  <w:lang w:val="en-US"/>
                </w:rPr>
                <w:t>first</w:t>
              </w:r>
            </w:ins>
            <w:r>
              <w:rPr>
                <w:rFonts w:eastAsia="Times New Roman" w:cs="Arial"/>
                <w:sz w:val="16"/>
                <w:szCs w:val="16"/>
                <w:lang w:val="en-US"/>
              </w:rPr>
              <w:t xml:space="preserve"> reports and case studies based on my default user settings (user market &amp; user function) that I did not add to my favorites</w:t>
            </w:r>
            <w:ins w:id="1995" w:author="Ghita Benotmane" w:date="2016-09-15T12:21:00Z">
              <w:r w:rsidR="00DE06D3">
                <w:rPr>
                  <w:rFonts w:eastAsia="Times New Roman" w:cs="Arial"/>
                  <w:sz w:val="16"/>
                  <w:szCs w:val="16"/>
                  <w:lang w:val="en-US"/>
                </w:rPr>
                <w:t xml:space="preserve"> ordered by last added</w:t>
              </w:r>
            </w:ins>
          </w:p>
          <w:p w14:paraId="46922DD4" w14:textId="77777777" w:rsidR="00F33CEA" w:rsidRDefault="00F33CEA" w:rsidP="00F33CEA">
            <w:pPr>
              <w:textAlignment w:val="baseline"/>
              <w:rPr>
                <w:ins w:id="1996" w:author="Ghita Benotmane" w:date="2016-09-02T16:09:00Z"/>
                <w:rFonts w:eastAsia="Times New Roman" w:cs="Arial"/>
                <w:sz w:val="16"/>
                <w:szCs w:val="16"/>
                <w:lang w:val="en-US"/>
              </w:rPr>
            </w:pPr>
            <w:r w:rsidRPr="00D50FD0">
              <w:rPr>
                <w:rFonts w:eastAsia="Times New Roman" w:cs="Arial"/>
                <w:color w:val="0000FF"/>
                <w:sz w:val="16"/>
                <w:szCs w:val="16"/>
                <w:lang w:val="en-US"/>
              </w:rPr>
              <w:t>When</w:t>
            </w:r>
            <w:r w:rsidRPr="00D50FD0">
              <w:rPr>
                <w:rFonts w:eastAsia="Times New Roman" w:cs="Arial"/>
                <w:sz w:val="16"/>
                <w:szCs w:val="16"/>
                <w:lang w:val="en-US"/>
              </w:rPr>
              <w:t xml:space="preserve"> I </w:t>
            </w:r>
            <w:r>
              <w:rPr>
                <w:rFonts w:eastAsia="Times New Roman" w:cs="Arial"/>
                <w:sz w:val="16"/>
                <w:szCs w:val="16"/>
                <w:lang w:val="en-US"/>
              </w:rPr>
              <w:t>select a value on a dropdown menu or a tag, the list view of “Reports &amp; cases studies</w:t>
            </w:r>
            <w:r w:rsidRPr="00D50FD0">
              <w:rPr>
                <w:rFonts w:eastAsia="Times New Roman" w:cs="Arial"/>
                <w:sz w:val="16"/>
                <w:szCs w:val="16"/>
                <w:lang w:val="en-US"/>
              </w:rPr>
              <w:t>”</w:t>
            </w:r>
            <w:r>
              <w:rPr>
                <w:rFonts w:eastAsia="Times New Roman" w:cs="Arial"/>
                <w:sz w:val="16"/>
                <w:szCs w:val="16"/>
                <w:lang w:val="en-US"/>
              </w:rPr>
              <w:t xml:space="preserve"> is refreshed dynamically </w:t>
            </w:r>
          </w:p>
          <w:p w14:paraId="7ADF7360" w14:textId="40723104" w:rsidR="00F33CEA" w:rsidRPr="008F59BB" w:rsidRDefault="00F33CEA" w:rsidP="00F33CEA">
            <w:pPr>
              <w:textAlignment w:val="baseline"/>
              <w:rPr>
                <w:rFonts w:eastAsia="Times New Roman" w:cs="Arial"/>
                <w:sz w:val="16"/>
                <w:szCs w:val="16"/>
                <w:lang w:val="en-US"/>
              </w:rPr>
            </w:pPr>
            <w:ins w:id="1997" w:author="Ghita Benotmane" w:date="2016-09-02T16:09:00Z">
              <w:r w:rsidRPr="003A6134">
                <w:rPr>
                  <w:rFonts w:eastAsia="Times New Roman" w:cs="Arial"/>
                  <w:color w:val="0000FF"/>
                  <w:sz w:val="16"/>
                  <w:szCs w:val="16"/>
                  <w:lang w:val="en-US"/>
                </w:rPr>
                <w:t xml:space="preserve">And </w:t>
              </w:r>
              <w:r>
                <w:rPr>
                  <w:rFonts w:eastAsia="Times New Roman" w:cs="Arial"/>
                  <w:sz w:val="16"/>
                  <w:szCs w:val="16"/>
                  <w:lang w:val="en-US"/>
                </w:rPr>
                <w:t xml:space="preserve">the total number of results is refreshed upon each filtering action </w:t>
              </w:r>
            </w:ins>
          </w:p>
          <w:p w14:paraId="70F4F2E8" w14:textId="77777777" w:rsidR="00F33CEA" w:rsidRPr="00D50FD0" w:rsidRDefault="00F33CEA" w:rsidP="00F33CEA">
            <w:pPr>
              <w:textAlignment w:val="baseline"/>
              <w:rPr>
                <w:rFonts w:eastAsia="Times New Roman" w:cs="Arial"/>
                <w:color w:val="0000FF"/>
                <w:sz w:val="16"/>
                <w:szCs w:val="16"/>
                <w:lang w:val="en-US"/>
              </w:rPr>
            </w:pPr>
            <w:r w:rsidRPr="00D50FD0">
              <w:rPr>
                <w:rFonts w:eastAsia="Times New Roman" w:cs="Arial"/>
                <w:color w:val="0000FF"/>
                <w:sz w:val="16"/>
                <w:szCs w:val="16"/>
                <w:lang w:val="en-US"/>
              </w:rPr>
              <w:t>And</w:t>
            </w:r>
            <w:r w:rsidRPr="00D50FD0">
              <w:rPr>
                <w:rFonts w:eastAsia="Times New Roman" w:cs="Arial"/>
                <w:sz w:val="16"/>
                <w:szCs w:val="16"/>
                <w:lang w:val="en-US"/>
              </w:rPr>
              <w:t xml:space="preserve"> I can use </w:t>
            </w:r>
            <w:r>
              <w:rPr>
                <w:rFonts w:eastAsia="Times New Roman" w:cs="Arial"/>
                <w:sz w:val="16"/>
                <w:szCs w:val="16"/>
                <w:lang w:val="en-US"/>
              </w:rPr>
              <w:t>the pagination below the list of “Reports &amp; cases studies</w:t>
            </w:r>
            <w:r w:rsidRPr="00D50FD0">
              <w:rPr>
                <w:rFonts w:eastAsia="Times New Roman" w:cs="Arial"/>
                <w:sz w:val="16"/>
                <w:szCs w:val="16"/>
                <w:lang w:val="en-US"/>
              </w:rPr>
              <w:t>”</w:t>
            </w:r>
            <w:r>
              <w:rPr>
                <w:rFonts w:eastAsia="Times New Roman" w:cs="Arial"/>
                <w:sz w:val="16"/>
                <w:szCs w:val="16"/>
                <w:lang w:val="en-US"/>
              </w:rPr>
              <w:t xml:space="preserve"> to navigate through the list view</w:t>
            </w:r>
          </w:p>
        </w:tc>
        <w:tc>
          <w:tcPr>
            <w:tcW w:w="884" w:type="dxa"/>
          </w:tcPr>
          <w:p w14:paraId="0017B23C" w14:textId="77777777" w:rsidR="00F33CEA" w:rsidRPr="00387D6C" w:rsidRDefault="00F33CEA" w:rsidP="00F33CEA">
            <w:pPr>
              <w:jc w:val="right"/>
              <w:rPr>
                <w:rFonts w:asciiTheme="minorHAnsi" w:eastAsia="Times New Roman" w:hAnsiTheme="minorHAnsi" w:cstheme="minorHAnsi"/>
                <w:color w:val="000000"/>
                <w:sz w:val="16"/>
                <w:szCs w:val="16"/>
                <w:lang w:val="en-US"/>
              </w:rPr>
            </w:pPr>
            <w:r w:rsidRPr="00370373">
              <w:rPr>
                <w:rFonts w:asciiTheme="minorHAnsi" w:eastAsia="Times New Roman" w:hAnsiTheme="minorHAnsi" w:cstheme="minorHAnsi"/>
                <w:color w:val="000000"/>
                <w:sz w:val="16"/>
                <w:szCs w:val="16"/>
                <w:lang w:val="en-US"/>
              </w:rPr>
              <w:t>1</w:t>
            </w:r>
          </w:p>
        </w:tc>
      </w:tr>
      <w:tr w:rsidR="00F33CEA" w14:paraId="0C8BA885" w14:textId="77777777" w:rsidTr="00FB5D33">
        <w:trPr>
          <w:trHeight w:val="867"/>
        </w:trPr>
        <w:tc>
          <w:tcPr>
            <w:tcW w:w="710" w:type="dxa"/>
          </w:tcPr>
          <w:p w14:paraId="0885A6A4" w14:textId="44F5733D" w:rsidR="00F33CEA" w:rsidRDefault="00F33CEA" w:rsidP="00F33CEA">
            <w:pPr>
              <w:jc w:val="center"/>
              <w:rPr>
                <w:rFonts w:asciiTheme="minorHAnsi" w:eastAsia="Times New Roman" w:hAnsiTheme="minorHAnsi" w:cstheme="minorHAnsi"/>
                <w:color w:val="000000"/>
                <w:sz w:val="16"/>
                <w:szCs w:val="16"/>
                <w:lang w:val="en-US"/>
              </w:rPr>
            </w:pPr>
            <w:r w:rsidRPr="003672A3">
              <w:rPr>
                <w:rFonts w:asciiTheme="minorHAnsi" w:eastAsiaTheme="minorEastAsia" w:hAnsiTheme="minorHAnsi"/>
                <w:color w:val="000000"/>
                <w:sz w:val="16"/>
                <w:szCs w:val="16"/>
                <w:lang w:val="en-US"/>
              </w:rPr>
              <w:t>14.4.</w:t>
            </w:r>
            <w:r>
              <w:rPr>
                <w:rFonts w:asciiTheme="minorHAnsi" w:eastAsiaTheme="minorEastAsia" w:hAnsiTheme="minorHAnsi"/>
                <w:color w:val="000000"/>
                <w:sz w:val="16"/>
                <w:szCs w:val="16"/>
                <w:lang w:val="en-US"/>
              </w:rPr>
              <w:t>7</w:t>
            </w:r>
            <w:r w:rsidRPr="003672A3">
              <w:rPr>
                <w:rFonts w:asciiTheme="minorHAnsi" w:eastAsiaTheme="minorEastAsia" w:hAnsiTheme="minorHAnsi"/>
                <w:color w:val="000000"/>
                <w:sz w:val="16"/>
                <w:szCs w:val="16"/>
                <w:lang w:val="en-US"/>
              </w:rPr>
              <w:t>.</w:t>
            </w:r>
          </w:p>
        </w:tc>
        <w:tc>
          <w:tcPr>
            <w:tcW w:w="1417" w:type="dxa"/>
            <w:gridSpan w:val="2"/>
          </w:tcPr>
          <w:p w14:paraId="0A56A5B1" w14:textId="751E54EE" w:rsidR="00F33CEA" w:rsidRDefault="00F33CEA" w:rsidP="00F33CEA">
            <w:pPr>
              <w:rPr>
                <w:rStyle w:val="normaltextrun"/>
                <w:rFonts w:cs="Arial"/>
                <w:b/>
                <w:bCs/>
                <w:color w:val="000000"/>
                <w:sz w:val="16"/>
                <w:szCs w:val="16"/>
              </w:rPr>
            </w:pPr>
            <w:r w:rsidRPr="00E05CD6">
              <w:rPr>
                <w:rStyle w:val="normaltextrun"/>
                <w:rFonts w:cs="Arial"/>
                <w:b/>
                <w:bCs/>
                <w:color w:val="000000"/>
                <w:sz w:val="16"/>
                <w:szCs w:val="16"/>
              </w:rPr>
              <w:t xml:space="preserve">Resources list view </w:t>
            </w:r>
          </w:p>
        </w:tc>
        <w:tc>
          <w:tcPr>
            <w:tcW w:w="1559" w:type="dxa"/>
          </w:tcPr>
          <w:p w14:paraId="391F2F0C" w14:textId="500D6718" w:rsidR="00F33CEA" w:rsidRDefault="00F33CEA" w:rsidP="00F33CEA">
            <w:pPr>
              <w:rPr>
                <w:rStyle w:val="normaltextrun"/>
                <w:rFonts w:cs="Arial"/>
                <w:color w:val="000000"/>
                <w:sz w:val="16"/>
                <w:szCs w:val="16"/>
              </w:rPr>
            </w:pPr>
            <w:r>
              <w:rPr>
                <w:rStyle w:val="normaltextrun"/>
                <w:rFonts w:cs="Arial"/>
                <w:color w:val="000000"/>
                <w:sz w:val="16"/>
                <w:szCs w:val="16"/>
              </w:rPr>
              <w:t>Templates page</w:t>
            </w:r>
          </w:p>
        </w:tc>
        <w:tc>
          <w:tcPr>
            <w:tcW w:w="4962" w:type="dxa"/>
          </w:tcPr>
          <w:p w14:paraId="7C5CBE97" w14:textId="77777777" w:rsidR="00F33CEA" w:rsidRPr="00D50FD0" w:rsidRDefault="00F33CEA" w:rsidP="00F33CEA">
            <w:pPr>
              <w:textAlignment w:val="baseline"/>
              <w:rPr>
                <w:rFonts w:ascii="Segoe UI" w:eastAsia="Times New Roman" w:hAnsi="Segoe UI" w:cs="Segoe UI"/>
                <w:sz w:val="12"/>
                <w:szCs w:val="12"/>
                <w:lang w:val="en-US"/>
              </w:rPr>
            </w:pPr>
            <w:r w:rsidRPr="00D50FD0">
              <w:rPr>
                <w:rFonts w:eastAsia="Times New Roman" w:cs="Arial"/>
                <w:color w:val="0000FF"/>
                <w:sz w:val="16"/>
                <w:szCs w:val="16"/>
                <w:lang w:val="en-US"/>
              </w:rPr>
              <w:t xml:space="preserve">Given </w:t>
            </w:r>
            <w:r w:rsidRPr="00D50FD0">
              <w:rPr>
                <w:rFonts w:eastAsia="Times New Roman" w:cs="Arial"/>
                <w:sz w:val="16"/>
                <w:szCs w:val="16"/>
                <w:lang w:val="en-US"/>
              </w:rPr>
              <w:t>that I am a logged user </w:t>
            </w:r>
          </w:p>
          <w:p w14:paraId="0D08A1E4" w14:textId="6B4A50B9" w:rsidR="00F33CEA" w:rsidRPr="00D50FD0" w:rsidRDefault="00F33CEA" w:rsidP="00F33CEA">
            <w:pPr>
              <w:textAlignment w:val="baseline"/>
              <w:rPr>
                <w:rFonts w:ascii="Segoe UI" w:eastAsia="Times New Roman" w:hAnsi="Segoe UI" w:cs="Segoe UI"/>
                <w:sz w:val="12"/>
                <w:szCs w:val="12"/>
                <w:lang w:val="en-US"/>
              </w:rPr>
            </w:pPr>
            <w:r>
              <w:rPr>
                <w:rFonts w:eastAsia="Times New Roman" w:cs="Arial"/>
                <w:color w:val="0000FF"/>
                <w:sz w:val="16"/>
                <w:szCs w:val="16"/>
                <w:lang w:val="en-US"/>
              </w:rPr>
              <w:t>When</w:t>
            </w:r>
            <w:r w:rsidRPr="00D50FD0">
              <w:rPr>
                <w:rFonts w:eastAsia="Times New Roman" w:cs="Arial"/>
                <w:sz w:val="16"/>
                <w:szCs w:val="16"/>
                <w:lang w:val="en-US"/>
              </w:rPr>
              <w:t xml:space="preserve"> </w:t>
            </w:r>
            <w:r w:rsidRPr="00D50FD0">
              <w:rPr>
                <w:rFonts w:eastAsia="Times New Roman" w:cs="Arial"/>
                <w:color w:val="000000"/>
                <w:sz w:val="16"/>
                <w:szCs w:val="16"/>
                <w:lang w:val="en-US"/>
              </w:rPr>
              <w:t>I am on the</w:t>
            </w:r>
            <w:r w:rsidRPr="00D50FD0">
              <w:rPr>
                <w:rFonts w:eastAsia="Times New Roman" w:cs="Arial"/>
                <w:sz w:val="16"/>
                <w:szCs w:val="16"/>
                <w:lang w:val="en-US"/>
              </w:rPr>
              <w:t xml:space="preserve"> </w:t>
            </w:r>
            <w:r>
              <w:rPr>
                <w:rFonts w:eastAsia="Times New Roman" w:cs="Arial"/>
                <w:sz w:val="16"/>
                <w:szCs w:val="16"/>
                <w:lang w:val="en-US"/>
              </w:rPr>
              <w:t>“Templates</w:t>
            </w:r>
            <w:r w:rsidRPr="00D50FD0">
              <w:rPr>
                <w:rFonts w:eastAsia="Times New Roman" w:cs="Arial"/>
                <w:sz w:val="16"/>
                <w:szCs w:val="16"/>
                <w:lang w:val="en-US"/>
              </w:rPr>
              <w:t>” page </w:t>
            </w:r>
            <w:r>
              <w:rPr>
                <w:rFonts w:eastAsia="Times New Roman" w:cs="Arial"/>
                <w:sz w:val="16"/>
                <w:szCs w:val="16"/>
                <w:lang w:val="en-US"/>
              </w:rPr>
              <w:t xml:space="preserve">on the Resources section </w:t>
            </w:r>
          </w:p>
          <w:p w14:paraId="1F376532" w14:textId="77777777" w:rsidR="00F33CEA" w:rsidRPr="005401C6" w:rsidRDefault="00F33CEA" w:rsidP="00F33CEA">
            <w:pPr>
              <w:textAlignment w:val="baseline"/>
              <w:rPr>
                <w:rFonts w:eastAsia="Times New Roman" w:cs="Arial"/>
                <w:sz w:val="16"/>
                <w:szCs w:val="16"/>
                <w:lang w:val="en-US"/>
              </w:rPr>
            </w:pPr>
            <w:r w:rsidRPr="00D50FD0">
              <w:rPr>
                <w:rFonts w:eastAsia="Times New Roman" w:cs="Arial"/>
                <w:color w:val="0000FF"/>
                <w:sz w:val="16"/>
                <w:szCs w:val="16"/>
                <w:lang w:val="en-US"/>
              </w:rPr>
              <w:t>Then</w:t>
            </w:r>
            <w:r w:rsidRPr="00D50FD0">
              <w:rPr>
                <w:rFonts w:eastAsia="Times New Roman" w:cs="Arial"/>
                <w:sz w:val="16"/>
                <w:szCs w:val="16"/>
                <w:lang w:val="en-US"/>
              </w:rPr>
              <w:t xml:space="preserve"> the system shows me a list of all </w:t>
            </w:r>
            <w:r>
              <w:rPr>
                <w:rFonts w:eastAsia="Times New Roman" w:cs="Arial"/>
                <w:sz w:val="16"/>
                <w:szCs w:val="16"/>
                <w:lang w:val="en-US"/>
              </w:rPr>
              <w:t>“Templates</w:t>
            </w:r>
            <w:r w:rsidRPr="00D50FD0">
              <w:rPr>
                <w:rFonts w:eastAsia="Times New Roman" w:cs="Arial"/>
                <w:sz w:val="16"/>
                <w:szCs w:val="16"/>
                <w:lang w:val="en-US"/>
              </w:rPr>
              <w:t>”</w:t>
            </w:r>
            <w:r>
              <w:rPr>
                <w:rFonts w:eastAsia="Times New Roman" w:cs="Arial"/>
                <w:sz w:val="16"/>
                <w:szCs w:val="16"/>
                <w:lang w:val="en-US"/>
              </w:rPr>
              <w:t xml:space="preserve"> that are available at JTI (all uploaded Resources tagged as “Template”)</w:t>
            </w:r>
          </w:p>
          <w:p w14:paraId="2B31FFF0" w14:textId="77777777" w:rsidR="00F33CEA" w:rsidRDefault="00F33CEA" w:rsidP="00F33CEA">
            <w:pPr>
              <w:textAlignment w:val="baseline"/>
              <w:rPr>
                <w:rFonts w:eastAsia="Times New Roman" w:cs="Arial"/>
                <w:sz w:val="16"/>
                <w:szCs w:val="16"/>
                <w:lang w:val="en-US"/>
              </w:rPr>
            </w:pPr>
            <w:r w:rsidRPr="00D50FD0">
              <w:rPr>
                <w:rFonts w:eastAsia="Times New Roman" w:cs="Arial"/>
                <w:color w:val="0000FF"/>
                <w:sz w:val="16"/>
                <w:szCs w:val="16"/>
                <w:lang w:val="en-US"/>
              </w:rPr>
              <w:t>And</w:t>
            </w:r>
            <w:r w:rsidRPr="00D50FD0">
              <w:rPr>
                <w:rFonts w:eastAsia="Times New Roman" w:cs="Arial"/>
                <w:sz w:val="16"/>
                <w:szCs w:val="16"/>
                <w:lang w:val="en-US"/>
              </w:rPr>
              <w:t xml:space="preserve"> the </w:t>
            </w:r>
            <w:r>
              <w:rPr>
                <w:rFonts w:eastAsia="Times New Roman" w:cs="Arial"/>
                <w:sz w:val="16"/>
                <w:szCs w:val="16"/>
                <w:lang w:val="en-US"/>
              </w:rPr>
              <w:t>“Templates</w:t>
            </w:r>
            <w:r w:rsidRPr="00D50FD0">
              <w:rPr>
                <w:rFonts w:eastAsia="Times New Roman" w:cs="Arial"/>
                <w:sz w:val="16"/>
                <w:szCs w:val="16"/>
                <w:lang w:val="en-US"/>
              </w:rPr>
              <w:t>”</w:t>
            </w:r>
            <w:r>
              <w:rPr>
                <w:rFonts w:eastAsia="Times New Roman" w:cs="Arial"/>
                <w:sz w:val="16"/>
                <w:szCs w:val="16"/>
                <w:lang w:val="en-US"/>
              </w:rPr>
              <w:t xml:space="preserve"> default view is the </w:t>
            </w:r>
            <w:ins w:id="1998" w:author="Ghita Benotmane" w:date="2016-09-15T12:22:00Z">
              <w:r w:rsidR="00DE06D3">
                <w:rPr>
                  <w:rFonts w:eastAsia="Times New Roman" w:cs="Arial"/>
                  <w:sz w:val="16"/>
                  <w:szCs w:val="16"/>
                  <w:lang w:val="en-US"/>
                </w:rPr>
                <w:t>last added</w:t>
              </w:r>
            </w:ins>
            <w:del w:id="1999" w:author="Ghita Benotmane" w:date="2016-09-15T12:22:00Z">
              <w:r>
                <w:rPr>
                  <w:rFonts w:eastAsia="Times New Roman" w:cs="Arial"/>
                  <w:sz w:val="16"/>
                  <w:szCs w:val="16"/>
                  <w:lang w:val="en-US"/>
                </w:rPr>
                <w:delText>most viewed</w:delText>
              </w:r>
            </w:del>
            <w:r>
              <w:rPr>
                <w:rFonts w:eastAsia="Times New Roman" w:cs="Arial"/>
                <w:sz w:val="16"/>
                <w:szCs w:val="16"/>
                <w:lang w:val="en-US"/>
              </w:rPr>
              <w:t xml:space="preserve"> “Templates</w:t>
            </w:r>
            <w:r w:rsidRPr="00D50FD0">
              <w:rPr>
                <w:rFonts w:eastAsia="Times New Roman" w:cs="Arial"/>
                <w:sz w:val="16"/>
                <w:szCs w:val="16"/>
                <w:lang w:val="en-US"/>
              </w:rPr>
              <w:t>”</w:t>
            </w:r>
          </w:p>
          <w:p w14:paraId="38346CAF" w14:textId="77777777" w:rsidR="00F33CEA" w:rsidRDefault="00F33CEA" w:rsidP="00F33CEA">
            <w:pPr>
              <w:textAlignment w:val="baseline"/>
              <w:rPr>
                <w:rFonts w:eastAsia="Times New Roman" w:cs="Arial"/>
                <w:sz w:val="16"/>
                <w:szCs w:val="16"/>
                <w:lang w:val="en-US"/>
              </w:rPr>
            </w:pPr>
            <w:r w:rsidRPr="00D50FD0">
              <w:rPr>
                <w:rFonts w:eastAsia="Times New Roman" w:cs="Arial"/>
                <w:color w:val="0000FF"/>
                <w:sz w:val="16"/>
                <w:szCs w:val="16"/>
                <w:lang w:val="en-US"/>
              </w:rPr>
              <w:t>And</w:t>
            </w:r>
            <w:r w:rsidRPr="00D50FD0">
              <w:rPr>
                <w:rFonts w:eastAsia="Times New Roman" w:cs="Arial"/>
                <w:sz w:val="16"/>
                <w:szCs w:val="16"/>
                <w:lang w:val="en-US"/>
              </w:rPr>
              <w:t xml:space="preserve"> the</w:t>
            </w:r>
            <w:r>
              <w:rPr>
                <w:rFonts w:eastAsia="Times New Roman" w:cs="Arial"/>
                <w:sz w:val="16"/>
                <w:szCs w:val="16"/>
                <w:lang w:val="en-US"/>
              </w:rPr>
              <w:t xml:space="preserve"> “Templates</w:t>
            </w:r>
            <w:r w:rsidRPr="00D50FD0">
              <w:rPr>
                <w:rFonts w:eastAsia="Times New Roman" w:cs="Arial"/>
                <w:sz w:val="16"/>
                <w:szCs w:val="16"/>
                <w:lang w:val="en-US"/>
              </w:rPr>
              <w:t>”</w:t>
            </w:r>
            <w:r>
              <w:rPr>
                <w:rFonts w:eastAsia="Times New Roman" w:cs="Arial"/>
                <w:sz w:val="16"/>
                <w:szCs w:val="16"/>
                <w:lang w:val="en-US"/>
              </w:rPr>
              <w:t xml:space="preserve"> can be filtered by “Departments”, “Locations”, “Brands”, “Languages”, “Content type” (dropdown menu)</w:t>
            </w:r>
          </w:p>
          <w:p w14:paraId="4E3A4EE3" w14:textId="5C129FC3" w:rsidR="00F33CEA" w:rsidRDefault="00F33CEA" w:rsidP="00F33CEA">
            <w:pPr>
              <w:textAlignment w:val="baseline"/>
              <w:rPr>
                <w:rFonts w:eastAsia="Times New Roman" w:cs="Arial"/>
                <w:sz w:val="16"/>
                <w:szCs w:val="16"/>
                <w:lang w:val="en-US"/>
              </w:rPr>
            </w:pPr>
            <w:r w:rsidRPr="00D50FD0">
              <w:rPr>
                <w:rFonts w:eastAsia="Times New Roman" w:cs="Arial"/>
                <w:color w:val="0000FF"/>
                <w:sz w:val="16"/>
                <w:szCs w:val="16"/>
                <w:lang w:val="en-US"/>
              </w:rPr>
              <w:t>And</w:t>
            </w:r>
            <w:r w:rsidRPr="00D50FD0">
              <w:rPr>
                <w:rFonts w:eastAsia="Times New Roman" w:cs="Arial"/>
                <w:sz w:val="16"/>
                <w:szCs w:val="16"/>
                <w:lang w:val="en-US"/>
              </w:rPr>
              <w:t xml:space="preserve"> the</w:t>
            </w:r>
            <w:r>
              <w:rPr>
                <w:rFonts w:eastAsia="Times New Roman" w:cs="Arial"/>
                <w:sz w:val="16"/>
                <w:szCs w:val="16"/>
                <w:lang w:val="en-US"/>
              </w:rPr>
              <w:t xml:space="preserve"> “Templates</w:t>
            </w:r>
            <w:r w:rsidRPr="00D50FD0">
              <w:rPr>
                <w:rFonts w:eastAsia="Times New Roman" w:cs="Arial"/>
                <w:sz w:val="16"/>
                <w:szCs w:val="16"/>
                <w:lang w:val="en-US"/>
              </w:rPr>
              <w:t>”</w:t>
            </w:r>
            <w:r>
              <w:rPr>
                <w:rFonts w:eastAsia="Times New Roman" w:cs="Arial"/>
                <w:sz w:val="16"/>
                <w:szCs w:val="16"/>
                <w:lang w:val="en-US"/>
              </w:rPr>
              <w:t xml:space="preserve"> can be filtered through a tag cloud, by default displaying the top 10 tags used to index “Templates</w:t>
            </w:r>
            <w:r w:rsidRPr="00D50FD0">
              <w:rPr>
                <w:rFonts w:eastAsia="Times New Roman" w:cs="Arial"/>
                <w:sz w:val="16"/>
                <w:szCs w:val="16"/>
                <w:lang w:val="en-US"/>
              </w:rPr>
              <w:t>”</w:t>
            </w:r>
          </w:p>
          <w:p w14:paraId="56ECC1D2" w14:textId="1BCBF9F6" w:rsidR="00DE06D3" w:rsidRDefault="00F33CEA" w:rsidP="00DE06D3">
            <w:pPr>
              <w:textAlignment w:val="baseline"/>
              <w:rPr>
                <w:ins w:id="2000" w:author="Ghita Benotmane" w:date="2016-09-15T12:22:00Z"/>
                <w:rFonts w:eastAsia="Times New Roman" w:cs="Arial"/>
                <w:sz w:val="16"/>
                <w:szCs w:val="16"/>
                <w:lang w:val="en-US"/>
              </w:rPr>
            </w:pPr>
            <w:r w:rsidRPr="00D50FD0">
              <w:rPr>
                <w:rFonts w:eastAsia="Times New Roman" w:cs="Arial"/>
                <w:color w:val="0000FF"/>
                <w:sz w:val="16"/>
                <w:szCs w:val="16"/>
                <w:lang w:val="en-US"/>
              </w:rPr>
              <w:t>And</w:t>
            </w:r>
            <w:r w:rsidRPr="00D50FD0">
              <w:rPr>
                <w:rFonts w:eastAsia="Times New Roman" w:cs="Arial"/>
                <w:sz w:val="16"/>
                <w:szCs w:val="16"/>
                <w:lang w:val="en-US"/>
              </w:rPr>
              <w:t xml:space="preserve"> the </w:t>
            </w:r>
            <w:r>
              <w:rPr>
                <w:rFonts w:eastAsia="Times New Roman" w:cs="Arial"/>
                <w:sz w:val="16"/>
                <w:szCs w:val="16"/>
                <w:lang w:val="en-US"/>
              </w:rPr>
              <w:t>“Templates</w:t>
            </w:r>
            <w:r w:rsidRPr="00D50FD0">
              <w:rPr>
                <w:rFonts w:eastAsia="Times New Roman" w:cs="Arial"/>
                <w:sz w:val="16"/>
                <w:szCs w:val="16"/>
                <w:lang w:val="en-US"/>
              </w:rPr>
              <w:t>”</w:t>
            </w:r>
            <w:r>
              <w:rPr>
                <w:rFonts w:eastAsia="Times New Roman" w:cs="Arial"/>
                <w:sz w:val="16"/>
                <w:szCs w:val="16"/>
                <w:lang w:val="en-US"/>
              </w:rPr>
              <w:t xml:space="preserve"> view can be sorted by </w:t>
            </w:r>
            <w:ins w:id="2001" w:author="Ghita Benotmane" w:date="2016-09-15T12:22:00Z">
              <w:r w:rsidR="00DE06D3">
                <w:rPr>
                  <w:rFonts w:eastAsia="Times New Roman" w:cs="Arial"/>
                  <w:sz w:val="16"/>
                  <w:szCs w:val="16"/>
                  <w:lang w:val="en-US"/>
                </w:rPr>
                <w:t>Recently added or by alphabetical order</w:t>
              </w:r>
              <w:r w:rsidR="001B3F96">
                <w:rPr>
                  <w:rFonts w:eastAsia="Times New Roman" w:cs="Arial"/>
                  <w:sz w:val="16"/>
                  <w:szCs w:val="16"/>
                  <w:lang w:val="en-US"/>
                </w:rPr>
                <w:t xml:space="preserve"> ordered by last added</w:t>
              </w:r>
            </w:ins>
          </w:p>
          <w:p w14:paraId="2DF14816" w14:textId="77777777" w:rsidR="00F33CEA" w:rsidRDefault="00F33CEA" w:rsidP="00F33CEA">
            <w:pPr>
              <w:textAlignment w:val="baseline"/>
              <w:rPr>
                <w:del w:id="2002" w:author="Ghita Benotmane" w:date="2016-09-15T12:22:00Z"/>
                <w:rFonts w:eastAsia="Times New Roman" w:cs="Arial"/>
                <w:sz w:val="16"/>
                <w:szCs w:val="16"/>
                <w:lang w:val="en-US"/>
              </w:rPr>
            </w:pPr>
            <w:del w:id="2003" w:author="Ghita Benotmane" w:date="2016-09-15T12:22:00Z">
              <w:r>
                <w:rPr>
                  <w:rFonts w:eastAsia="Times New Roman" w:cs="Arial"/>
                  <w:sz w:val="16"/>
                  <w:szCs w:val="16"/>
                  <w:lang w:val="en-US"/>
                </w:rPr>
                <w:delText xml:space="preserve">Most viewed, or Recently added </w:delText>
              </w:r>
            </w:del>
          </w:p>
          <w:p w14:paraId="1C6743DE" w14:textId="794071BC" w:rsidR="00F33CEA" w:rsidRDefault="00F33CEA" w:rsidP="00F33CEA">
            <w:pPr>
              <w:textAlignment w:val="baseline"/>
              <w:rPr>
                <w:rFonts w:eastAsia="Times New Roman" w:cs="Arial"/>
                <w:sz w:val="16"/>
                <w:szCs w:val="16"/>
                <w:lang w:val="en-US"/>
              </w:rPr>
            </w:pPr>
            <w:r w:rsidRPr="00D50FD0">
              <w:rPr>
                <w:rFonts w:eastAsia="Times New Roman" w:cs="Arial"/>
                <w:color w:val="0000FF"/>
                <w:sz w:val="16"/>
                <w:szCs w:val="16"/>
                <w:lang w:val="en-US"/>
              </w:rPr>
              <w:t>And</w:t>
            </w:r>
            <w:r w:rsidRPr="00D50FD0">
              <w:rPr>
                <w:rFonts w:eastAsia="Times New Roman" w:cs="Arial"/>
                <w:sz w:val="16"/>
                <w:szCs w:val="16"/>
                <w:lang w:val="en-US"/>
              </w:rPr>
              <w:t xml:space="preserve"> </w:t>
            </w:r>
            <w:r>
              <w:rPr>
                <w:rFonts w:eastAsia="Times New Roman" w:cs="Arial"/>
                <w:sz w:val="16"/>
                <w:szCs w:val="16"/>
                <w:lang w:val="en-US"/>
              </w:rPr>
              <w:t>a recommended section for “Templates</w:t>
            </w:r>
            <w:r w:rsidRPr="00D50FD0">
              <w:rPr>
                <w:rFonts w:eastAsia="Times New Roman" w:cs="Arial"/>
                <w:sz w:val="16"/>
                <w:szCs w:val="16"/>
                <w:lang w:val="en-US"/>
              </w:rPr>
              <w:t>”</w:t>
            </w:r>
            <w:r>
              <w:rPr>
                <w:rFonts w:eastAsia="Times New Roman" w:cs="Arial"/>
                <w:sz w:val="16"/>
                <w:szCs w:val="16"/>
                <w:lang w:val="en-US"/>
              </w:rPr>
              <w:t xml:space="preserve"> displays the </w:t>
            </w:r>
            <w:del w:id="2004" w:author="Ghita Benotmane" w:date="2016-09-27T18:38:00Z">
              <w:r w:rsidDel="00E62335">
                <w:rPr>
                  <w:rFonts w:eastAsia="Times New Roman" w:cs="Arial"/>
                  <w:sz w:val="16"/>
                  <w:szCs w:val="16"/>
                  <w:lang w:val="en-US"/>
                </w:rPr>
                <w:delText xml:space="preserve">10 </w:delText>
              </w:r>
            </w:del>
            <w:ins w:id="2005" w:author="Ghita Benotmane" w:date="2016-10-04T16:18:00Z">
              <w:r w:rsidR="00167EC6">
                <w:rPr>
                  <w:rFonts w:eastAsia="Times New Roman" w:cs="Arial"/>
                  <w:sz w:val="16"/>
                  <w:szCs w:val="16"/>
                  <w:highlight w:val="yellow"/>
                  <w:lang w:val="en-US"/>
                </w:rPr>
                <w:t>10</w:t>
              </w:r>
              <w:r w:rsidR="00167EC6">
                <w:rPr>
                  <w:rFonts w:eastAsia="Times New Roman" w:cs="Arial"/>
                  <w:sz w:val="16"/>
                  <w:szCs w:val="16"/>
                  <w:lang w:val="en-US"/>
                </w:rPr>
                <w:t xml:space="preserve"> </w:t>
              </w:r>
            </w:ins>
            <w:del w:id="2006" w:author="Ghita Benotmane" w:date="2016-09-15T12:22:00Z">
              <w:r>
                <w:rPr>
                  <w:rFonts w:eastAsia="Times New Roman" w:cs="Arial"/>
                  <w:sz w:val="16"/>
                  <w:szCs w:val="16"/>
                  <w:lang w:val="en-US"/>
                </w:rPr>
                <w:delText>most viewed</w:delText>
              </w:r>
            </w:del>
            <w:ins w:id="2007" w:author="Ghita Benotmane" w:date="2016-09-15T12:22:00Z">
              <w:r w:rsidR="001B3F96">
                <w:rPr>
                  <w:rFonts w:eastAsia="Times New Roman" w:cs="Arial"/>
                  <w:sz w:val="16"/>
                  <w:szCs w:val="16"/>
                  <w:lang w:val="en-US"/>
                </w:rPr>
                <w:t>first</w:t>
              </w:r>
            </w:ins>
            <w:r>
              <w:rPr>
                <w:rFonts w:eastAsia="Times New Roman" w:cs="Arial"/>
                <w:sz w:val="16"/>
                <w:szCs w:val="16"/>
                <w:lang w:val="en-US"/>
              </w:rPr>
              <w:t xml:space="preserve"> templates based on my default user settings (user market &amp; user function) that I did not add to my favorites</w:t>
            </w:r>
          </w:p>
          <w:p w14:paraId="40A36740" w14:textId="77777777" w:rsidR="00F33CEA" w:rsidRDefault="00F33CEA" w:rsidP="00F33CEA">
            <w:pPr>
              <w:textAlignment w:val="baseline"/>
              <w:rPr>
                <w:ins w:id="2008" w:author="Ghita Benotmane" w:date="2016-09-02T16:09:00Z"/>
                <w:rFonts w:eastAsia="Times New Roman" w:cs="Arial"/>
                <w:sz w:val="16"/>
                <w:szCs w:val="16"/>
                <w:lang w:val="en-US"/>
              </w:rPr>
            </w:pPr>
            <w:r w:rsidRPr="00D50FD0">
              <w:rPr>
                <w:rFonts w:eastAsia="Times New Roman" w:cs="Arial"/>
                <w:color w:val="0000FF"/>
                <w:sz w:val="16"/>
                <w:szCs w:val="16"/>
                <w:lang w:val="en-US"/>
              </w:rPr>
              <w:t>When</w:t>
            </w:r>
            <w:r w:rsidRPr="00D50FD0">
              <w:rPr>
                <w:rFonts w:eastAsia="Times New Roman" w:cs="Arial"/>
                <w:sz w:val="16"/>
                <w:szCs w:val="16"/>
                <w:lang w:val="en-US"/>
              </w:rPr>
              <w:t xml:space="preserve"> I </w:t>
            </w:r>
            <w:r>
              <w:rPr>
                <w:rFonts w:eastAsia="Times New Roman" w:cs="Arial"/>
                <w:sz w:val="16"/>
                <w:szCs w:val="16"/>
                <w:lang w:val="en-US"/>
              </w:rPr>
              <w:t>select a value on a dropdown menu or a tag, the list view of “Templates</w:t>
            </w:r>
            <w:r w:rsidRPr="00D50FD0">
              <w:rPr>
                <w:rFonts w:eastAsia="Times New Roman" w:cs="Arial"/>
                <w:sz w:val="16"/>
                <w:szCs w:val="16"/>
                <w:lang w:val="en-US"/>
              </w:rPr>
              <w:t>”</w:t>
            </w:r>
            <w:r>
              <w:rPr>
                <w:rFonts w:eastAsia="Times New Roman" w:cs="Arial"/>
                <w:sz w:val="16"/>
                <w:szCs w:val="16"/>
                <w:lang w:val="en-US"/>
              </w:rPr>
              <w:t xml:space="preserve"> is refreshed dynamically </w:t>
            </w:r>
          </w:p>
          <w:p w14:paraId="77CF43D0" w14:textId="17E7D7B3" w:rsidR="00F33CEA" w:rsidRPr="008F59BB" w:rsidRDefault="00F33CEA" w:rsidP="00F33CEA">
            <w:pPr>
              <w:textAlignment w:val="baseline"/>
              <w:rPr>
                <w:rFonts w:eastAsia="Times New Roman" w:cs="Arial"/>
                <w:sz w:val="16"/>
                <w:szCs w:val="16"/>
                <w:lang w:val="en-US"/>
              </w:rPr>
            </w:pPr>
            <w:ins w:id="2009" w:author="Ghita Benotmane" w:date="2016-09-02T16:09:00Z">
              <w:r w:rsidRPr="003A6134">
                <w:rPr>
                  <w:rFonts w:eastAsia="Times New Roman" w:cs="Arial"/>
                  <w:color w:val="0000FF"/>
                  <w:sz w:val="16"/>
                  <w:szCs w:val="16"/>
                  <w:lang w:val="en-US"/>
                </w:rPr>
                <w:t xml:space="preserve">And </w:t>
              </w:r>
              <w:r>
                <w:rPr>
                  <w:rFonts w:eastAsia="Times New Roman" w:cs="Arial"/>
                  <w:sz w:val="16"/>
                  <w:szCs w:val="16"/>
                  <w:lang w:val="en-US"/>
                </w:rPr>
                <w:t xml:space="preserve">the total number of results is refreshed upon each filtering action </w:t>
              </w:r>
            </w:ins>
          </w:p>
          <w:p w14:paraId="57BCE6A7" w14:textId="77777777" w:rsidR="00F33CEA" w:rsidRPr="00D50FD0" w:rsidRDefault="00F33CEA" w:rsidP="00F33CEA">
            <w:pPr>
              <w:textAlignment w:val="baseline"/>
              <w:rPr>
                <w:rFonts w:eastAsia="Times New Roman" w:cs="Arial"/>
                <w:color w:val="0000FF"/>
                <w:sz w:val="16"/>
                <w:szCs w:val="16"/>
                <w:lang w:val="en-US"/>
              </w:rPr>
            </w:pPr>
            <w:r w:rsidRPr="00D50FD0">
              <w:rPr>
                <w:rFonts w:eastAsia="Times New Roman" w:cs="Arial"/>
                <w:color w:val="0000FF"/>
                <w:sz w:val="16"/>
                <w:szCs w:val="16"/>
                <w:lang w:val="en-US"/>
              </w:rPr>
              <w:lastRenderedPageBreak/>
              <w:t>And</w:t>
            </w:r>
            <w:r w:rsidRPr="00D50FD0">
              <w:rPr>
                <w:rFonts w:eastAsia="Times New Roman" w:cs="Arial"/>
                <w:sz w:val="16"/>
                <w:szCs w:val="16"/>
                <w:lang w:val="en-US"/>
              </w:rPr>
              <w:t xml:space="preserve"> I can use </w:t>
            </w:r>
            <w:r>
              <w:rPr>
                <w:rFonts w:eastAsia="Times New Roman" w:cs="Arial"/>
                <w:sz w:val="16"/>
                <w:szCs w:val="16"/>
                <w:lang w:val="en-US"/>
              </w:rPr>
              <w:t>the pagination below the list of “Templates</w:t>
            </w:r>
            <w:r w:rsidRPr="00D50FD0">
              <w:rPr>
                <w:rFonts w:eastAsia="Times New Roman" w:cs="Arial"/>
                <w:sz w:val="16"/>
                <w:szCs w:val="16"/>
                <w:lang w:val="en-US"/>
              </w:rPr>
              <w:t>”</w:t>
            </w:r>
            <w:r>
              <w:rPr>
                <w:rFonts w:eastAsia="Times New Roman" w:cs="Arial"/>
                <w:sz w:val="16"/>
                <w:szCs w:val="16"/>
                <w:lang w:val="en-US"/>
              </w:rPr>
              <w:t xml:space="preserve"> to navigate through the list view</w:t>
            </w:r>
          </w:p>
        </w:tc>
        <w:tc>
          <w:tcPr>
            <w:tcW w:w="884" w:type="dxa"/>
          </w:tcPr>
          <w:p w14:paraId="04E97DCC" w14:textId="77777777" w:rsidR="00F33CEA" w:rsidRPr="00387D6C" w:rsidRDefault="00F33CEA" w:rsidP="00F33CEA">
            <w:pPr>
              <w:jc w:val="right"/>
              <w:rPr>
                <w:rFonts w:asciiTheme="minorHAnsi" w:eastAsia="Times New Roman" w:hAnsiTheme="minorHAnsi" w:cstheme="minorHAnsi"/>
                <w:color w:val="000000"/>
                <w:sz w:val="16"/>
                <w:szCs w:val="16"/>
                <w:lang w:val="en-US"/>
              </w:rPr>
            </w:pPr>
            <w:r w:rsidRPr="00370373">
              <w:rPr>
                <w:rFonts w:asciiTheme="minorHAnsi" w:eastAsia="Times New Roman" w:hAnsiTheme="minorHAnsi" w:cstheme="minorHAnsi"/>
                <w:color w:val="000000"/>
                <w:sz w:val="16"/>
                <w:szCs w:val="16"/>
                <w:lang w:val="en-US"/>
              </w:rPr>
              <w:lastRenderedPageBreak/>
              <w:t>1</w:t>
            </w:r>
          </w:p>
        </w:tc>
      </w:tr>
      <w:tr w:rsidR="00F33CEA" w14:paraId="02A80874" w14:textId="77777777" w:rsidTr="00FB5D33">
        <w:trPr>
          <w:trHeight w:val="867"/>
        </w:trPr>
        <w:tc>
          <w:tcPr>
            <w:tcW w:w="710" w:type="dxa"/>
          </w:tcPr>
          <w:p w14:paraId="64CCACA3" w14:textId="1752C72D" w:rsidR="00F33CEA" w:rsidRDefault="00F33CEA" w:rsidP="00F33CEA">
            <w:pPr>
              <w:jc w:val="center"/>
              <w:rPr>
                <w:rFonts w:asciiTheme="minorHAnsi" w:eastAsia="Times New Roman" w:hAnsiTheme="minorHAnsi" w:cstheme="minorHAnsi"/>
                <w:color w:val="000000"/>
                <w:sz w:val="16"/>
                <w:szCs w:val="16"/>
                <w:lang w:val="en-US"/>
              </w:rPr>
            </w:pPr>
            <w:r w:rsidRPr="003672A3">
              <w:rPr>
                <w:rFonts w:asciiTheme="minorHAnsi" w:eastAsiaTheme="minorEastAsia" w:hAnsiTheme="minorHAnsi"/>
                <w:color w:val="000000"/>
                <w:sz w:val="16"/>
                <w:szCs w:val="16"/>
                <w:lang w:val="en-US"/>
              </w:rPr>
              <w:t>14.4.</w:t>
            </w:r>
            <w:r>
              <w:rPr>
                <w:rFonts w:asciiTheme="minorHAnsi" w:eastAsiaTheme="minorEastAsia" w:hAnsiTheme="minorHAnsi"/>
                <w:color w:val="000000"/>
                <w:sz w:val="16"/>
                <w:szCs w:val="16"/>
                <w:lang w:val="en-US"/>
              </w:rPr>
              <w:t>8</w:t>
            </w:r>
            <w:r w:rsidRPr="003672A3">
              <w:rPr>
                <w:rFonts w:asciiTheme="minorHAnsi" w:eastAsiaTheme="minorEastAsia" w:hAnsiTheme="minorHAnsi"/>
                <w:color w:val="000000"/>
                <w:sz w:val="16"/>
                <w:szCs w:val="16"/>
                <w:lang w:val="en-US"/>
              </w:rPr>
              <w:t>.</w:t>
            </w:r>
          </w:p>
        </w:tc>
        <w:tc>
          <w:tcPr>
            <w:tcW w:w="1417" w:type="dxa"/>
            <w:gridSpan w:val="2"/>
          </w:tcPr>
          <w:p w14:paraId="1B07DD82" w14:textId="3A205EB7" w:rsidR="00F33CEA" w:rsidRDefault="00F33CEA" w:rsidP="00F33CEA">
            <w:pPr>
              <w:rPr>
                <w:rStyle w:val="normaltextrun"/>
                <w:rFonts w:cs="Arial"/>
                <w:b/>
                <w:bCs/>
                <w:color w:val="000000"/>
                <w:sz w:val="16"/>
                <w:szCs w:val="16"/>
              </w:rPr>
            </w:pPr>
            <w:r w:rsidRPr="00E05CD6">
              <w:rPr>
                <w:rStyle w:val="normaltextrun"/>
                <w:rFonts w:cs="Arial"/>
                <w:b/>
                <w:bCs/>
                <w:color w:val="000000"/>
                <w:sz w:val="16"/>
                <w:szCs w:val="16"/>
              </w:rPr>
              <w:t xml:space="preserve">Resources list view </w:t>
            </w:r>
          </w:p>
        </w:tc>
        <w:tc>
          <w:tcPr>
            <w:tcW w:w="1559" w:type="dxa"/>
          </w:tcPr>
          <w:p w14:paraId="17C9741C" w14:textId="2D38D3AB" w:rsidR="00F33CEA" w:rsidRDefault="00F33CEA" w:rsidP="00F33CEA">
            <w:pPr>
              <w:rPr>
                <w:rStyle w:val="normaltextrun"/>
                <w:rFonts w:cs="Arial"/>
                <w:color w:val="000000"/>
                <w:sz w:val="16"/>
                <w:szCs w:val="16"/>
              </w:rPr>
            </w:pPr>
            <w:r>
              <w:rPr>
                <w:rStyle w:val="normaltextrun"/>
                <w:rFonts w:cs="Arial"/>
                <w:color w:val="000000"/>
                <w:sz w:val="16"/>
                <w:szCs w:val="16"/>
              </w:rPr>
              <w:t>Trainings page</w:t>
            </w:r>
          </w:p>
        </w:tc>
        <w:tc>
          <w:tcPr>
            <w:tcW w:w="4962" w:type="dxa"/>
          </w:tcPr>
          <w:p w14:paraId="26780C46" w14:textId="77777777" w:rsidR="00F33CEA" w:rsidRPr="00D50FD0" w:rsidRDefault="00F33CEA" w:rsidP="00F33CEA">
            <w:pPr>
              <w:textAlignment w:val="baseline"/>
              <w:rPr>
                <w:rFonts w:ascii="Segoe UI" w:eastAsia="Times New Roman" w:hAnsi="Segoe UI" w:cs="Segoe UI"/>
                <w:sz w:val="12"/>
                <w:szCs w:val="12"/>
                <w:lang w:val="en-US"/>
              </w:rPr>
            </w:pPr>
            <w:r w:rsidRPr="00D50FD0">
              <w:rPr>
                <w:rFonts w:eastAsia="Times New Roman" w:cs="Arial"/>
                <w:color w:val="0000FF"/>
                <w:sz w:val="16"/>
                <w:szCs w:val="16"/>
                <w:lang w:val="en-US"/>
              </w:rPr>
              <w:t xml:space="preserve">Given </w:t>
            </w:r>
            <w:r w:rsidRPr="00D50FD0">
              <w:rPr>
                <w:rFonts w:eastAsia="Times New Roman" w:cs="Arial"/>
                <w:sz w:val="16"/>
                <w:szCs w:val="16"/>
                <w:lang w:val="en-US"/>
              </w:rPr>
              <w:t>that I am a logged user </w:t>
            </w:r>
          </w:p>
          <w:p w14:paraId="667B9273" w14:textId="4A5FC596" w:rsidR="00F33CEA" w:rsidRPr="00D50FD0" w:rsidRDefault="00F33CEA" w:rsidP="00F33CEA">
            <w:pPr>
              <w:textAlignment w:val="baseline"/>
              <w:rPr>
                <w:rFonts w:ascii="Segoe UI" w:eastAsia="Times New Roman" w:hAnsi="Segoe UI" w:cs="Segoe UI"/>
                <w:sz w:val="12"/>
                <w:szCs w:val="12"/>
                <w:lang w:val="en-US"/>
              </w:rPr>
            </w:pPr>
            <w:r>
              <w:rPr>
                <w:rFonts w:eastAsia="Times New Roman" w:cs="Arial"/>
                <w:color w:val="0000FF"/>
                <w:sz w:val="16"/>
                <w:szCs w:val="16"/>
                <w:lang w:val="en-US"/>
              </w:rPr>
              <w:t>When</w:t>
            </w:r>
            <w:r w:rsidRPr="00D50FD0">
              <w:rPr>
                <w:rFonts w:eastAsia="Times New Roman" w:cs="Arial"/>
                <w:sz w:val="16"/>
                <w:szCs w:val="16"/>
                <w:lang w:val="en-US"/>
              </w:rPr>
              <w:t xml:space="preserve"> </w:t>
            </w:r>
            <w:r w:rsidRPr="00D50FD0">
              <w:rPr>
                <w:rFonts w:eastAsia="Times New Roman" w:cs="Arial"/>
                <w:color w:val="000000"/>
                <w:sz w:val="16"/>
                <w:szCs w:val="16"/>
                <w:lang w:val="en-US"/>
              </w:rPr>
              <w:t>I am on the</w:t>
            </w:r>
            <w:r w:rsidRPr="00D50FD0">
              <w:rPr>
                <w:rFonts w:eastAsia="Times New Roman" w:cs="Arial"/>
                <w:sz w:val="16"/>
                <w:szCs w:val="16"/>
                <w:lang w:val="en-US"/>
              </w:rPr>
              <w:t xml:space="preserve"> </w:t>
            </w:r>
            <w:r>
              <w:rPr>
                <w:rFonts w:eastAsia="Times New Roman" w:cs="Arial"/>
                <w:sz w:val="16"/>
                <w:szCs w:val="16"/>
                <w:lang w:val="en-US"/>
              </w:rPr>
              <w:t>“Trainings</w:t>
            </w:r>
            <w:r w:rsidRPr="00D50FD0">
              <w:rPr>
                <w:rFonts w:eastAsia="Times New Roman" w:cs="Arial"/>
                <w:sz w:val="16"/>
                <w:szCs w:val="16"/>
                <w:lang w:val="en-US"/>
              </w:rPr>
              <w:t>” page </w:t>
            </w:r>
            <w:r>
              <w:rPr>
                <w:rFonts w:eastAsia="Times New Roman" w:cs="Arial"/>
                <w:sz w:val="16"/>
                <w:szCs w:val="16"/>
                <w:lang w:val="en-US"/>
              </w:rPr>
              <w:t xml:space="preserve">on the Resources section </w:t>
            </w:r>
          </w:p>
          <w:p w14:paraId="2DAE2862" w14:textId="77777777" w:rsidR="00F33CEA" w:rsidRPr="005401C6" w:rsidRDefault="00F33CEA" w:rsidP="00F33CEA">
            <w:pPr>
              <w:textAlignment w:val="baseline"/>
              <w:rPr>
                <w:rFonts w:eastAsia="Times New Roman" w:cs="Arial"/>
                <w:sz w:val="16"/>
                <w:szCs w:val="16"/>
                <w:lang w:val="en-US"/>
              </w:rPr>
            </w:pPr>
            <w:r w:rsidRPr="00D50FD0">
              <w:rPr>
                <w:rFonts w:eastAsia="Times New Roman" w:cs="Arial"/>
                <w:color w:val="0000FF"/>
                <w:sz w:val="16"/>
                <w:szCs w:val="16"/>
                <w:lang w:val="en-US"/>
              </w:rPr>
              <w:t>Then</w:t>
            </w:r>
            <w:r w:rsidRPr="00D50FD0">
              <w:rPr>
                <w:rFonts w:eastAsia="Times New Roman" w:cs="Arial"/>
                <w:sz w:val="16"/>
                <w:szCs w:val="16"/>
                <w:lang w:val="en-US"/>
              </w:rPr>
              <w:t xml:space="preserve"> the system shows me a list of all </w:t>
            </w:r>
            <w:r>
              <w:rPr>
                <w:rFonts w:eastAsia="Times New Roman" w:cs="Arial"/>
                <w:sz w:val="16"/>
                <w:szCs w:val="16"/>
                <w:lang w:val="en-US"/>
              </w:rPr>
              <w:t>“Trainings</w:t>
            </w:r>
            <w:r w:rsidRPr="00D50FD0">
              <w:rPr>
                <w:rFonts w:eastAsia="Times New Roman" w:cs="Arial"/>
                <w:sz w:val="16"/>
                <w:szCs w:val="16"/>
                <w:lang w:val="en-US"/>
              </w:rPr>
              <w:t>”</w:t>
            </w:r>
            <w:r>
              <w:rPr>
                <w:rFonts w:eastAsia="Times New Roman" w:cs="Arial"/>
                <w:sz w:val="16"/>
                <w:szCs w:val="16"/>
                <w:lang w:val="en-US"/>
              </w:rPr>
              <w:t xml:space="preserve"> that are available at JTI (all uploaded Resources tagged as “Trainings</w:t>
            </w:r>
            <w:r w:rsidRPr="00D50FD0">
              <w:rPr>
                <w:rFonts w:eastAsia="Times New Roman" w:cs="Arial"/>
                <w:sz w:val="16"/>
                <w:szCs w:val="16"/>
                <w:lang w:val="en-US"/>
              </w:rPr>
              <w:t>”</w:t>
            </w:r>
            <w:r>
              <w:rPr>
                <w:rFonts w:eastAsia="Times New Roman" w:cs="Arial"/>
                <w:sz w:val="16"/>
                <w:szCs w:val="16"/>
                <w:lang w:val="en-US"/>
              </w:rPr>
              <w:t>)</w:t>
            </w:r>
          </w:p>
          <w:p w14:paraId="0D5012F1" w14:textId="77777777" w:rsidR="00F33CEA" w:rsidRDefault="00F33CEA" w:rsidP="00F33CEA">
            <w:pPr>
              <w:textAlignment w:val="baseline"/>
              <w:rPr>
                <w:rFonts w:eastAsia="Times New Roman" w:cs="Arial"/>
                <w:sz w:val="16"/>
                <w:szCs w:val="16"/>
                <w:lang w:val="en-US"/>
              </w:rPr>
            </w:pPr>
            <w:r w:rsidRPr="00D50FD0">
              <w:rPr>
                <w:rFonts w:eastAsia="Times New Roman" w:cs="Arial"/>
                <w:color w:val="0000FF"/>
                <w:sz w:val="16"/>
                <w:szCs w:val="16"/>
                <w:lang w:val="en-US"/>
              </w:rPr>
              <w:t>And</w:t>
            </w:r>
            <w:r w:rsidRPr="00D50FD0">
              <w:rPr>
                <w:rFonts w:eastAsia="Times New Roman" w:cs="Arial"/>
                <w:sz w:val="16"/>
                <w:szCs w:val="16"/>
                <w:lang w:val="en-US"/>
              </w:rPr>
              <w:t xml:space="preserve"> the </w:t>
            </w:r>
            <w:r>
              <w:rPr>
                <w:rFonts w:eastAsia="Times New Roman" w:cs="Arial"/>
                <w:sz w:val="16"/>
                <w:szCs w:val="16"/>
                <w:lang w:val="en-US"/>
              </w:rPr>
              <w:t>“Trainings</w:t>
            </w:r>
            <w:r w:rsidRPr="00D50FD0">
              <w:rPr>
                <w:rFonts w:eastAsia="Times New Roman" w:cs="Arial"/>
                <w:sz w:val="16"/>
                <w:szCs w:val="16"/>
                <w:lang w:val="en-US"/>
              </w:rPr>
              <w:t>”</w:t>
            </w:r>
            <w:r>
              <w:rPr>
                <w:rFonts w:eastAsia="Times New Roman" w:cs="Arial"/>
                <w:sz w:val="16"/>
                <w:szCs w:val="16"/>
                <w:lang w:val="en-US"/>
              </w:rPr>
              <w:t xml:space="preserve"> default view is the </w:t>
            </w:r>
            <w:ins w:id="2010" w:author="Ghita Benotmane" w:date="2016-09-15T12:23:00Z">
              <w:r w:rsidR="001B3F96">
                <w:rPr>
                  <w:rFonts w:eastAsia="Times New Roman" w:cs="Arial"/>
                  <w:sz w:val="16"/>
                  <w:szCs w:val="16"/>
                  <w:lang w:val="en-US"/>
                </w:rPr>
                <w:t>last added</w:t>
              </w:r>
            </w:ins>
            <w:del w:id="2011" w:author="Ghita Benotmane" w:date="2016-09-15T12:23:00Z">
              <w:r>
                <w:rPr>
                  <w:rFonts w:eastAsia="Times New Roman" w:cs="Arial"/>
                  <w:sz w:val="16"/>
                  <w:szCs w:val="16"/>
                  <w:lang w:val="en-US"/>
                </w:rPr>
                <w:delText>most viewed</w:delText>
              </w:r>
            </w:del>
            <w:r>
              <w:rPr>
                <w:rFonts w:eastAsia="Times New Roman" w:cs="Arial"/>
                <w:sz w:val="16"/>
                <w:szCs w:val="16"/>
                <w:lang w:val="en-US"/>
              </w:rPr>
              <w:t xml:space="preserve"> “Trainings</w:t>
            </w:r>
            <w:r w:rsidRPr="00D50FD0">
              <w:rPr>
                <w:rFonts w:eastAsia="Times New Roman" w:cs="Arial"/>
                <w:sz w:val="16"/>
                <w:szCs w:val="16"/>
                <w:lang w:val="en-US"/>
              </w:rPr>
              <w:t>”</w:t>
            </w:r>
          </w:p>
          <w:p w14:paraId="53F36B23" w14:textId="77777777" w:rsidR="00F33CEA" w:rsidRDefault="00F33CEA" w:rsidP="00F33CEA">
            <w:pPr>
              <w:textAlignment w:val="baseline"/>
              <w:rPr>
                <w:rFonts w:eastAsia="Times New Roman" w:cs="Arial"/>
                <w:sz w:val="16"/>
                <w:szCs w:val="16"/>
                <w:lang w:val="en-US"/>
              </w:rPr>
            </w:pPr>
            <w:r w:rsidRPr="00D50FD0">
              <w:rPr>
                <w:rFonts w:eastAsia="Times New Roman" w:cs="Arial"/>
                <w:color w:val="0000FF"/>
                <w:sz w:val="16"/>
                <w:szCs w:val="16"/>
                <w:lang w:val="en-US"/>
              </w:rPr>
              <w:t>And</w:t>
            </w:r>
            <w:r w:rsidRPr="00D50FD0">
              <w:rPr>
                <w:rFonts w:eastAsia="Times New Roman" w:cs="Arial"/>
                <w:sz w:val="16"/>
                <w:szCs w:val="16"/>
                <w:lang w:val="en-US"/>
              </w:rPr>
              <w:t xml:space="preserve"> the</w:t>
            </w:r>
            <w:r>
              <w:rPr>
                <w:rFonts w:eastAsia="Times New Roman" w:cs="Arial"/>
                <w:sz w:val="16"/>
                <w:szCs w:val="16"/>
                <w:lang w:val="en-US"/>
              </w:rPr>
              <w:t xml:space="preserve"> “Trainings</w:t>
            </w:r>
            <w:r w:rsidRPr="00D50FD0">
              <w:rPr>
                <w:rFonts w:eastAsia="Times New Roman" w:cs="Arial"/>
                <w:sz w:val="16"/>
                <w:szCs w:val="16"/>
                <w:lang w:val="en-US"/>
              </w:rPr>
              <w:t>”</w:t>
            </w:r>
            <w:r>
              <w:rPr>
                <w:rFonts w:eastAsia="Times New Roman" w:cs="Arial"/>
                <w:sz w:val="16"/>
                <w:szCs w:val="16"/>
                <w:lang w:val="en-US"/>
              </w:rPr>
              <w:t xml:space="preserve"> can be filtered by “Departments”, “Locations”, “Brands”, “Languages”, “Content type” (dropdown menu)</w:t>
            </w:r>
          </w:p>
          <w:p w14:paraId="3C61F169" w14:textId="66CC1B76" w:rsidR="00F33CEA" w:rsidRDefault="00F33CEA" w:rsidP="00F33CEA">
            <w:pPr>
              <w:textAlignment w:val="baseline"/>
              <w:rPr>
                <w:rFonts w:eastAsia="Times New Roman" w:cs="Arial"/>
                <w:sz w:val="16"/>
                <w:szCs w:val="16"/>
                <w:lang w:val="en-US"/>
              </w:rPr>
            </w:pPr>
            <w:r w:rsidRPr="00D50FD0">
              <w:rPr>
                <w:rFonts w:eastAsia="Times New Roman" w:cs="Arial"/>
                <w:color w:val="0000FF"/>
                <w:sz w:val="16"/>
                <w:szCs w:val="16"/>
                <w:lang w:val="en-US"/>
              </w:rPr>
              <w:t>And</w:t>
            </w:r>
            <w:r w:rsidRPr="00D50FD0">
              <w:rPr>
                <w:rFonts w:eastAsia="Times New Roman" w:cs="Arial"/>
                <w:sz w:val="16"/>
                <w:szCs w:val="16"/>
                <w:lang w:val="en-US"/>
              </w:rPr>
              <w:t xml:space="preserve"> the</w:t>
            </w:r>
            <w:r>
              <w:rPr>
                <w:rFonts w:eastAsia="Times New Roman" w:cs="Arial"/>
                <w:sz w:val="16"/>
                <w:szCs w:val="16"/>
                <w:lang w:val="en-US"/>
              </w:rPr>
              <w:t xml:space="preserve"> “Trainings</w:t>
            </w:r>
            <w:r w:rsidRPr="00D50FD0">
              <w:rPr>
                <w:rFonts w:eastAsia="Times New Roman" w:cs="Arial"/>
                <w:sz w:val="16"/>
                <w:szCs w:val="16"/>
                <w:lang w:val="en-US"/>
              </w:rPr>
              <w:t>”</w:t>
            </w:r>
            <w:r>
              <w:rPr>
                <w:rFonts w:eastAsia="Times New Roman" w:cs="Arial"/>
                <w:sz w:val="16"/>
                <w:szCs w:val="16"/>
                <w:lang w:val="en-US"/>
              </w:rPr>
              <w:t xml:space="preserve"> can be filtered through a tag cloud, by default displaying the top 10 tags used to index “Templates</w:t>
            </w:r>
            <w:r w:rsidRPr="00D50FD0">
              <w:rPr>
                <w:rFonts w:eastAsia="Times New Roman" w:cs="Arial"/>
                <w:sz w:val="16"/>
                <w:szCs w:val="16"/>
                <w:lang w:val="en-US"/>
              </w:rPr>
              <w:t>”</w:t>
            </w:r>
          </w:p>
          <w:p w14:paraId="7EF501C0" w14:textId="77777777" w:rsidR="001B3F96" w:rsidRDefault="00F33CEA" w:rsidP="001B3F96">
            <w:pPr>
              <w:textAlignment w:val="baseline"/>
              <w:rPr>
                <w:ins w:id="2012" w:author="Ghita Benotmane" w:date="2016-09-15T12:23:00Z"/>
                <w:rFonts w:eastAsia="Times New Roman" w:cs="Arial"/>
                <w:sz w:val="16"/>
                <w:szCs w:val="16"/>
                <w:lang w:val="en-US"/>
              </w:rPr>
            </w:pPr>
            <w:r w:rsidRPr="00D50FD0">
              <w:rPr>
                <w:rFonts w:eastAsia="Times New Roman" w:cs="Arial"/>
                <w:color w:val="0000FF"/>
                <w:sz w:val="16"/>
                <w:szCs w:val="16"/>
                <w:lang w:val="en-US"/>
              </w:rPr>
              <w:t>And</w:t>
            </w:r>
            <w:r w:rsidRPr="00D50FD0">
              <w:rPr>
                <w:rFonts w:eastAsia="Times New Roman" w:cs="Arial"/>
                <w:sz w:val="16"/>
                <w:szCs w:val="16"/>
                <w:lang w:val="en-US"/>
              </w:rPr>
              <w:t xml:space="preserve"> the </w:t>
            </w:r>
            <w:r>
              <w:rPr>
                <w:rFonts w:eastAsia="Times New Roman" w:cs="Arial"/>
                <w:sz w:val="16"/>
                <w:szCs w:val="16"/>
                <w:lang w:val="en-US"/>
              </w:rPr>
              <w:t>“Trainings</w:t>
            </w:r>
            <w:r w:rsidRPr="00D50FD0">
              <w:rPr>
                <w:rFonts w:eastAsia="Times New Roman" w:cs="Arial"/>
                <w:sz w:val="16"/>
                <w:szCs w:val="16"/>
                <w:lang w:val="en-US"/>
              </w:rPr>
              <w:t>”</w:t>
            </w:r>
            <w:r>
              <w:rPr>
                <w:rFonts w:eastAsia="Times New Roman" w:cs="Arial"/>
                <w:sz w:val="16"/>
                <w:szCs w:val="16"/>
                <w:lang w:val="en-US"/>
              </w:rPr>
              <w:t xml:space="preserve"> view can be sorted by </w:t>
            </w:r>
            <w:ins w:id="2013" w:author="Ghita Benotmane" w:date="2016-09-15T12:23:00Z">
              <w:r w:rsidR="001B3F96">
                <w:rPr>
                  <w:rFonts w:eastAsia="Times New Roman" w:cs="Arial"/>
                  <w:sz w:val="16"/>
                  <w:szCs w:val="16"/>
                  <w:lang w:val="en-US"/>
                </w:rPr>
                <w:t>Recently added or by alphabetical order ordered by last added</w:t>
              </w:r>
            </w:ins>
          </w:p>
          <w:p w14:paraId="14771EDE" w14:textId="77777777" w:rsidR="00F33CEA" w:rsidRDefault="00F33CEA" w:rsidP="00F33CEA">
            <w:pPr>
              <w:textAlignment w:val="baseline"/>
              <w:rPr>
                <w:del w:id="2014" w:author="Ghita Benotmane" w:date="2016-09-15T12:23:00Z"/>
                <w:rFonts w:eastAsia="Times New Roman" w:cs="Arial"/>
                <w:sz w:val="16"/>
                <w:szCs w:val="16"/>
                <w:lang w:val="en-US"/>
              </w:rPr>
            </w:pPr>
            <w:del w:id="2015" w:author="Ghita Benotmane" w:date="2016-09-15T12:23:00Z">
              <w:r>
                <w:rPr>
                  <w:rFonts w:eastAsia="Times New Roman" w:cs="Arial"/>
                  <w:sz w:val="16"/>
                  <w:szCs w:val="16"/>
                  <w:lang w:val="en-US"/>
                </w:rPr>
                <w:delText xml:space="preserve">Most viewed, or Recently added </w:delText>
              </w:r>
            </w:del>
          </w:p>
          <w:p w14:paraId="38E7D655" w14:textId="05229EC9" w:rsidR="00F33CEA" w:rsidRDefault="00F33CEA" w:rsidP="00F33CEA">
            <w:pPr>
              <w:textAlignment w:val="baseline"/>
              <w:rPr>
                <w:rFonts w:eastAsia="Times New Roman" w:cs="Arial"/>
                <w:sz w:val="16"/>
                <w:szCs w:val="16"/>
                <w:lang w:val="en-US"/>
              </w:rPr>
            </w:pPr>
            <w:r w:rsidRPr="00D50FD0">
              <w:rPr>
                <w:rFonts w:eastAsia="Times New Roman" w:cs="Arial"/>
                <w:color w:val="0000FF"/>
                <w:sz w:val="16"/>
                <w:szCs w:val="16"/>
                <w:lang w:val="en-US"/>
              </w:rPr>
              <w:t>And</w:t>
            </w:r>
            <w:r w:rsidRPr="00D50FD0">
              <w:rPr>
                <w:rFonts w:eastAsia="Times New Roman" w:cs="Arial"/>
                <w:sz w:val="16"/>
                <w:szCs w:val="16"/>
                <w:lang w:val="en-US"/>
              </w:rPr>
              <w:t xml:space="preserve"> </w:t>
            </w:r>
            <w:r>
              <w:rPr>
                <w:rFonts w:eastAsia="Times New Roman" w:cs="Arial"/>
                <w:sz w:val="16"/>
                <w:szCs w:val="16"/>
                <w:lang w:val="en-US"/>
              </w:rPr>
              <w:t>a recommended section for “Trainings</w:t>
            </w:r>
            <w:r w:rsidRPr="00D50FD0">
              <w:rPr>
                <w:rFonts w:eastAsia="Times New Roman" w:cs="Arial"/>
                <w:sz w:val="16"/>
                <w:szCs w:val="16"/>
                <w:lang w:val="en-US"/>
              </w:rPr>
              <w:t>”</w:t>
            </w:r>
            <w:r>
              <w:rPr>
                <w:rFonts w:eastAsia="Times New Roman" w:cs="Arial"/>
                <w:sz w:val="16"/>
                <w:szCs w:val="16"/>
                <w:lang w:val="en-US"/>
              </w:rPr>
              <w:t xml:space="preserve"> displays the </w:t>
            </w:r>
            <w:del w:id="2016" w:author="Ghita Benotmane" w:date="2016-09-27T18:38:00Z">
              <w:r w:rsidDel="00E62335">
                <w:rPr>
                  <w:rFonts w:eastAsia="Times New Roman" w:cs="Arial"/>
                  <w:sz w:val="16"/>
                  <w:szCs w:val="16"/>
                  <w:lang w:val="en-US"/>
                </w:rPr>
                <w:delText xml:space="preserve">10 </w:delText>
              </w:r>
            </w:del>
            <w:ins w:id="2017" w:author="Ghita Benotmane" w:date="2016-10-04T16:18:00Z">
              <w:r w:rsidR="00167EC6">
                <w:rPr>
                  <w:rFonts w:eastAsia="Times New Roman" w:cs="Arial"/>
                  <w:sz w:val="16"/>
                  <w:szCs w:val="16"/>
                  <w:highlight w:val="yellow"/>
                  <w:lang w:val="en-US"/>
                </w:rPr>
                <w:t>10</w:t>
              </w:r>
              <w:r w:rsidR="00167EC6">
                <w:rPr>
                  <w:rFonts w:eastAsia="Times New Roman" w:cs="Arial"/>
                  <w:sz w:val="16"/>
                  <w:szCs w:val="16"/>
                  <w:lang w:val="en-US"/>
                </w:rPr>
                <w:t xml:space="preserve"> </w:t>
              </w:r>
            </w:ins>
            <w:del w:id="2018" w:author="Ghita Benotmane" w:date="2016-09-15T12:23:00Z">
              <w:r>
                <w:rPr>
                  <w:rFonts w:eastAsia="Times New Roman" w:cs="Arial"/>
                  <w:sz w:val="16"/>
                  <w:szCs w:val="16"/>
                  <w:lang w:val="en-US"/>
                </w:rPr>
                <w:delText>most viewed</w:delText>
              </w:r>
            </w:del>
            <w:ins w:id="2019" w:author="Ghita Benotmane" w:date="2016-09-15T12:23:00Z">
              <w:r w:rsidR="001B3F96">
                <w:rPr>
                  <w:rFonts w:eastAsia="Times New Roman" w:cs="Arial"/>
                  <w:sz w:val="16"/>
                  <w:szCs w:val="16"/>
                  <w:lang w:val="en-US"/>
                </w:rPr>
                <w:t>first</w:t>
              </w:r>
            </w:ins>
            <w:r>
              <w:rPr>
                <w:rFonts w:eastAsia="Times New Roman" w:cs="Arial"/>
                <w:sz w:val="16"/>
                <w:szCs w:val="16"/>
                <w:lang w:val="en-US"/>
              </w:rPr>
              <w:t xml:space="preserve"> Trainings based on my default user settings (user market &amp; user function) that I did not add to my favorites</w:t>
            </w:r>
            <w:ins w:id="2020" w:author="Ghita Benotmane" w:date="2016-09-15T12:22:00Z">
              <w:r w:rsidR="001B3F96">
                <w:rPr>
                  <w:rFonts w:eastAsia="Times New Roman" w:cs="Arial"/>
                  <w:sz w:val="16"/>
                  <w:szCs w:val="16"/>
                  <w:lang w:val="en-US"/>
                </w:rPr>
                <w:t xml:space="preserve"> ordered by last added</w:t>
              </w:r>
            </w:ins>
          </w:p>
          <w:p w14:paraId="311650BF" w14:textId="77777777" w:rsidR="00F33CEA" w:rsidRDefault="00F33CEA" w:rsidP="00F33CEA">
            <w:pPr>
              <w:textAlignment w:val="baseline"/>
              <w:rPr>
                <w:ins w:id="2021" w:author="Ghita Benotmane" w:date="2016-09-02T16:09:00Z"/>
                <w:rFonts w:eastAsia="Times New Roman" w:cs="Arial"/>
                <w:sz w:val="16"/>
                <w:szCs w:val="16"/>
                <w:lang w:val="en-US"/>
              </w:rPr>
            </w:pPr>
            <w:r w:rsidRPr="00D50FD0">
              <w:rPr>
                <w:rFonts w:eastAsia="Times New Roman" w:cs="Arial"/>
                <w:color w:val="0000FF"/>
                <w:sz w:val="16"/>
                <w:szCs w:val="16"/>
                <w:lang w:val="en-US"/>
              </w:rPr>
              <w:t>When</w:t>
            </w:r>
            <w:r w:rsidRPr="00D50FD0">
              <w:rPr>
                <w:rFonts w:eastAsia="Times New Roman" w:cs="Arial"/>
                <w:sz w:val="16"/>
                <w:szCs w:val="16"/>
                <w:lang w:val="en-US"/>
              </w:rPr>
              <w:t xml:space="preserve"> I </w:t>
            </w:r>
            <w:r>
              <w:rPr>
                <w:rFonts w:eastAsia="Times New Roman" w:cs="Arial"/>
                <w:sz w:val="16"/>
                <w:szCs w:val="16"/>
                <w:lang w:val="en-US"/>
              </w:rPr>
              <w:t>select a value on a dropdown menu or a tag, the list view of “Trainings</w:t>
            </w:r>
            <w:r w:rsidRPr="00D50FD0">
              <w:rPr>
                <w:rFonts w:eastAsia="Times New Roman" w:cs="Arial"/>
                <w:sz w:val="16"/>
                <w:szCs w:val="16"/>
                <w:lang w:val="en-US"/>
              </w:rPr>
              <w:t>”</w:t>
            </w:r>
            <w:r>
              <w:rPr>
                <w:rFonts w:eastAsia="Times New Roman" w:cs="Arial"/>
                <w:sz w:val="16"/>
                <w:szCs w:val="16"/>
                <w:lang w:val="en-US"/>
              </w:rPr>
              <w:t xml:space="preserve"> is refreshed dynamically </w:t>
            </w:r>
          </w:p>
          <w:p w14:paraId="3013ED2A" w14:textId="04AA6F40" w:rsidR="00F33CEA" w:rsidDel="00167EC6" w:rsidRDefault="00F33CEA" w:rsidP="00F33CEA">
            <w:pPr>
              <w:textAlignment w:val="baseline"/>
              <w:rPr>
                <w:del w:id="2022" w:author="Ghita Benotmane" w:date="2016-09-02T16:09:00Z"/>
                <w:rFonts w:eastAsia="Times New Roman" w:cs="Arial"/>
                <w:sz w:val="16"/>
                <w:szCs w:val="16"/>
                <w:lang w:val="en-US"/>
              </w:rPr>
            </w:pPr>
            <w:ins w:id="2023" w:author="Ghita Benotmane" w:date="2016-09-02T16:09:00Z">
              <w:r w:rsidRPr="003A6134">
                <w:rPr>
                  <w:rFonts w:eastAsia="Times New Roman" w:cs="Arial"/>
                  <w:color w:val="0000FF"/>
                  <w:sz w:val="16"/>
                  <w:szCs w:val="16"/>
                  <w:lang w:val="en-US"/>
                </w:rPr>
                <w:t xml:space="preserve">And </w:t>
              </w:r>
              <w:r>
                <w:rPr>
                  <w:rFonts w:eastAsia="Times New Roman" w:cs="Arial"/>
                  <w:sz w:val="16"/>
                  <w:szCs w:val="16"/>
                  <w:lang w:val="en-US"/>
                </w:rPr>
                <w:t>the total number of results is refreshed upon each filtering action</w:t>
              </w:r>
            </w:ins>
          </w:p>
          <w:p w14:paraId="197A9FAD" w14:textId="77777777" w:rsidR="00167EC6" w:rsidRPr="008F59BB" w:rsidRDefault="00167EC6" w:rsidP="00F33CEA">
            <w:pPr>
              <w:textAlignment w:val="baseline"/>
              <w:rPr>
                <w:ins w:id="2024" w:author="Ghita Benotmane" w:date="2016-10-04T16:18:00Z"/>
                <w:rFonts w:eastAsia="Times New Roman" w:cs="Arial"/>
                <w:sz w:val="16"/>
                <w:szCs w:val="16"/>
                <w:lang w:val="en-US"/>
              </w:rPr>
            </w:pPr>
          </w:p>
          <w:p w14:paraId="40248F5F" w14:textId="77777777" w:rsidR="00F33CEA" w:rsidRPr="00D50FD0" w:rsidRDefault="00F33CEA" w:rsidP="00F33CEA">
            <w:pPr>
              <w:textAlignment w:val="baseline"/>
              <w:rPr>
                <w:rFonts w:eastAsia="Times New Roman" w:cs="Arial"/>
                <w:color w:val="0000FF"/>
                <w:sz w:val="16"/>
                <w:szCs w:val="16"/>
                <w:lang w:val="en-US"/>
              </w:rPr>
            </w:pPr>
            <w:r w:rsidRPr="00D50FD0">
              <w:rPr>
                <w:rFonts w:eastAsia="Times New Roman" w:cs="Arial"/>
                <w:color w:val="0000FF"/>
                <w:sz w:val="16"/>
                <w:szCs w:val="16"/>
                <w:lang w:val="en-US"/>
              </w:rPr>
              <w:t>And</w:t>
            </w:r>
            <w:r w:rsidRPr="00D50FD0">
              <w:rPr>
                <w:rFonts w:eastAsia="Times New Roman" w:cs="Arial"/>
                <w:sz w:val="16"/>
                <w:szCs w:val="16"/>
                <w:lang w:val="en-US"/>
              </w:rPr>
              <w:t xml:space="preserve"> I can use </w:t>
            </w:r>
            <w:r>
              <w:rPr>
                <w:rFonts w:eastAsia="Times New Roman" w:cs="Arial"/>
                <w:sz w:val="16"/>
                <w:szCs w:val="16"/>
                <w:lang w:val="en-US"/>
              </w:rPr>
              <w:t>the pagination below the list of “Trainings</w:t>
            </w:r>
            <w:r w:rsidRPr="00D50FD0">
              <w:rPr>
                <w:rFonts w:eastAsia="Times New Roman" w:cs="Arial"/>
                <w:sz w:val="16"/>
                <w:szCs w:val="16"/>
                <w:lang w:val="en-US"/>
              </w:rPr>
              <w:t>”</w:t>
            </w:r>
            <w:r>
              <w:rPr>
                <w:rFonts w:eastAsia="Times New Roman" w:cs="Arial"/>
                <w:sz w:val="16"/>
                <w:szCs w:val="16"/>
                <w:lang w:val="en-US"/>
              </w:rPr>
              <w:t xml:space="preserve"> to navigate through the list view</w:t>
            </w:r>
          </w:p>
        </w:tc>
        <w:tc>
          <w:tcPr>
            <w:tcW w:w="884" w:type="dxa"/>
          </w:tcPr>
          <w:p w14:paraId="559CFD23" w14:textId="77777777" w:rsidR="00F33CEA" w:rsidRPr="00387D6C" w:rsidRDefault="00F33CEA" w:rsidP="00F33CEA">
            <w:pPr>
              <w:jc w:val="right"/>
              <w:rPr>
                <w:rFonts w:asciiTheme="minorHAnsi" w:eastAsia="Times New Roman" w:hAnsiTheme="minorHAnsi" w:cstheme="minorHAnsi"/>
                <w:color w:val="000000"/>
                <w:sz w:val="16"/>
                <w:szCs w:val="16"/>
                <w:lang w:val="en-US"/>
              </w:rPr>
            </w:pPr>
            <w:r w:rsidRPr="00370373">
              <w:rPr>
                <w:rFonts w:asciiTheme="minorHAnsi" w:eastAsia="Times New Roman" w:hAnsiTheme="minorHAnsi" w:cstheme="minorHAnsi"/>
                <w:color w:val="000000"/>
                <w:sz w:val="16"/>
                <w:szCs w:val="16"/>
                <w:lang w:val="en-US"/>
              </w:rPr>
              <w:t>1</w:t>
            </w:r>
          </w:p>
        </w:tc>
      </w:tr>
      <w:tr w:rsidR="00F33CEA" w14:paraId="07D2CFD2" w14:textId="77777777" w:rsidTr="00FB5D33">
        <w:trPr>
          <w:trHeight w:val="867"/>
        </w:trPr>
        <w:tc>
          <w:tcPr>
            <w:tcW w:w="710" w:type="dxa"/>
          </w:tcPr>
          <w:p w14:paraId="2F3BB09F" w14:textId="5DAFBEEB" w:rsidR="00F33CEA" w:rsidRDefault="00F33CEA" w:rsidP="00F33CEA">
            <w:pPr>
              <w:jc w:val="center"/>
            </w:pPr>
            <w:r w:rsidRPr="003672A3">
              <w:rPr>
                <w:rFonts w:asciiTheme="minorHAnsi" w:eastAsiaTheme="minorEastAsia" w:hAnsiTheme="minorHAnsi"/>
                <w:color w:val="000000"/>
                <w:sz w:val="16"/>
                <w:szCs w:val="16"/>
                <w:lang w:val="en-US"/>
              </w:rPr>
              <w:t>14.4.</w:t>
            </w:r>
            <w:r>
              <w:rPr>
                <w:rFonts w:asciiTheme="minorHAnsi" w:eastAsiaTheme="minorEastAsia" w:hAnsiTheme="minorHAnsi"/>
                <w:color w:val="000000"/>
                <w:sz w:val="16"/>
                <w:szCs w:val="16"/>
                <w:lang w:val="en-US"/>
              </w:rPr>
              <w:t>9</w:t>
            </w:r>
            <w:r w:rsidRPr="003672A3">
              <w:rPr>
                <w:rFonts w:asciiTheme="minorHAnsi" w:eastAsiaTheme="minorEastAsia" w:hAnsiTheme="minorHAnsi"/>
                <w:color w:val="000000"/>
                <w:sz w:val="16"/>
                <w:szCs w:val="16"/>
                <w:lang w:val="en-US"/>
              </w:rPr>
              <w:t>.</w:t>
            </w:r>
          </w:p>
        </w:tc>
        <w:tc>
          <w:tcPr>
            <w:tcW w:w="1417" w:type="dxa"/>
            <w:gridSpan w:val="2"/>
          </w:tcPr>
          <w:p w14:paraId="1FF37E22" w14:textId="77777777" w:rsidR="00F33CEA" w:rsidRDefault="00F33CEA" w:rsidP="00F33CEA">
            <w:pPr>
              <w:rPr>
                <w:rStyle w:val="normaltextrun"/>
                <w:rFonts w:cs="Arial"/>
                <w:b/>
                <w:bCs/>
                <w:color w:val="000000"/>
                <w:sz w:val="16"/>
                <w:szCs w:val="16"/>
              </w:rPr>
            </w:pPr>
            <w:r>
              <w:rPr>
                <w:rStyle w:val="normaltextrun"/>
                <w:rFonts w:cs="Arial"/>
                <w:b/>
                <w:bCs/>
                <w:color w:val="000000"/>
                <w:sz w:val="16"/>
                <w:szCs w:val="16"/>
              </w:rPr>
              <w:t>Resources list view</w:t>
            </w:r>
          </w:p>
        </w:tc>
        <w:tc>
          <w:tcPr>
            <w:tcW w:w="1559" w:type="dxa"/>
          </w:tcPr>
          <w:p w14:paraId="5B3AA4EF" w14:textId="77777777" w:rsidR="00F33CEA" w:rsidRDefault="00F33CEA" w:rsidP="00F33CEA">
            <w:pPr>
              <w:rPr>
                <w:rFonts w:asciiTheme="minorHAnsi" w:eastAsiaTheme="minorEastAsia" w:hAnsiTheme="minorHAnsi"/>
                <w:color w:val="000000"/>
                <w:sz w:val="16"/>
                <w:szCs w:val="16"/>
                <w:lang w:val="en-US"/>
              </w:rPr>
            </w:pPr>
            <w:r>
              <w:rPr>
                <w:rFonts w:asciiTheme="minorHAnsi" w:eastAsiaTheme="minorEastAsia" w:hAnsiTheme="minorHAnsi"/>
                <w:color w:val="000000"/>
                <w:sz w:val="16"/>
                <w:szCs w:val="16"/>
                <w:lang w:val="en-US"/>
              </w:rPr>
              <w:t xml:space="preserve">Recommended resources on a list view </w:t>
            </w:r>
          </w:p>
        </w:tc>
        <w:tc>
          <w:tcPr>
            <w:tcW w:w="4962" w:type="dxa"/>
          </w:tcPr>
          <w:p w14:paraId="73D642B5" w14:textId="77777777" w:rsidR="00F33CEA" w:rsidRPr="00D50FD0" w:rsidRDefault="00F33CEA" w:rsidP="00F33CEA">
            <w:pPr>
              <w:textAlignment w:val="baseline"/>
              <w:rPr>
                <w:rFonts w:ascii="Segoe UI" w:eastAsia="Times New Roman" w:hAnsi="Segoe UI" w:cs="Segoe UI"/>
                <w:sz w:val="12"/>
                <w:szCs w:val="12"/>
                <w:lang w:val="en-US"/>
              </w:rPr>
            </w:pPr>
            <w:r w:rsidRPr="00D50FD0">
              <w:rPr>
                <w:rFonts w:eastAsia="Times New Roman" w:cs="Arial"/>
                <w:color w:val="0000FF"/>
                <w:sz w:val="16"/>
                <w:szCs w:val="16"/>
                <w:lang w:val="en-US"/>
              </w:rPr>
              <w:t xml:space="preserve">Given </w:t>
            </w:r>
            <w:r w:rsidRPr="00D50FD0">
              <w:rPr>
                <w:rFonts w:eastAsia="Times New Roman" w:cs="Arial"/>
                <w:sz w:val="16"/>
                <w:szCs w:val="16"/>
                <w:lang w:val="en-US"/>
              </w:rPr>
              <w:t>that I am a logged user </w:t>
            </w:r>
          </w:p>
          <w:p w14:paraId="7DCA0A71" w14:textId="77777777" w:rsidR="00F33CEA" w:rsidRPr="00D50FD0" w:rsidRDefault="00F33CEA" w:rsidP="00F33CEA">
            <w:pPr>
              <w:textAlignment w:val="baseline"/>
              <w:rPr>
                <w:rFonts w:ascii="Segoe UI" w:eastAsia="Times New Roman" w:hAnsi="Segoe UI" w:cs="Segoe UI"/>
                <w:sz w:val="12"/>
                <w:szCs w:val="12"/>
                <w:lang w:val="en-US"/>
              </w:rPr>
            </w:pPr>
            <w:r>
              <w:rPr>
                <w:rFonts w:eastAsia="Times New Roman" w:cs="Arial"/>
                <w:color w:val="0000FF"/>
                <w:sz w:val="16"/>
                <w:szCs w:val="16"/>
                <w:lang w:val="en-US"/>
              </w:rPr>
              <w:t>When</w:t>
            </w:r>
            <w:r w:rsidRPr="00D50FD0">
              <w:rPr>
                <w:rFonts w:eastAsia="Times New Roman" w:cs="Arial"/>
                <w:sz w:val="16"/>
                <w:szCs w:val="16"/>
                <w:lang w:val="en-US"/>
              </w:rPr>
              <w:t xml:space="preserve"> </w:t>
            </w:r>
            <w:r w:rsidRPr="00D50FD0">
              <w:rPr>
                <w:rFonts w:eastAsia="Times New Roman" w:cs="Arial"/>
                <w:color w:val="000000"/>
                <w:sz w:val="16"/>
                <w:szCs w:val="16"/>
                <w:lang w:val="en-US"/>
              </w:rPr>
              <w:t>I am on</w:t>
            </w:r>
            <w:r>
              <w:rPr>
                <w:rFonts w:eastAsia="Times New Roman" w:cs="Arial"/>
                <w:color w:val="000000"/>
                <w:sz w:val="16"/>
                <w:szCs w:val="16"/>
                <w:lang w:val="en-US"/>
              </w:rPr>
              <w:t xml:space="preserve"> one of these pages: </w:t>
            </w:r>
            <w:r>
              <w:rPr>
                <w:rFonts w:asciiTheme="minorHAnsi" w:eastAsiaTheme="minorEastAsia" w:hAnsiTheme="minorHAnsi"/>
                <w:color w:val="000000"/>
                <w:sz w:val="16"/>
                <w:szCs w:val="16"/>
                <w:lang w:val="en-US"/>
              </w:rPr>
              <w:t>Applications &amp; sites, Guidelines &amp; toolkits, Policies &amp; procedures, Reports &amp; case studies, Templates, Trainings</w:t>
            </w:r>
          </w:p>
          <w:p w14:paraId="4AFF9872" w14:textId="66080714" w:rsidR="00F33CEA" w:rsidRDefault="00F33CEA" w:rsidP="00F33CEA">
            <w:pPr>
              <w:textAlignment w:val="baseline"/>
              <w:rPr>
                <w:rFonts w:asciiTheme="minorHAnsi" w:eastAsiaTheme="minorEastAsia" w:hAnsiTheme="minorHAnsi"/>
                <w:color w:val="000000"/>
                <w:sz w:val="16"/>
                <w:szCs w:val="16"/>
                <w:lang w:val="en-US"/>
              </w:rPr>
            </w:pPr>
            <w:r>
              <w:rPr>
                <w:rFonts w:eastAsia="Times New Roman" w:cs="Arial"/>
                <w:color w:val="0000FF"/>
                <w:sz w:val="16"/>
                <w:szCs w:val="16"/>
                <w:lang w:val="en-US"/>
              </w:rPr>
              <w:t>Then</w:t>
            </w:r>
            <w:r w:rsidRPr="00D50FD0">
              <w:rPr>
                <w:rFonts w:eastAsia="Times New Roman" w:cs="Arial"/>
                <w:color w:val="0000FF"/>
                <w:sz w:val="16"/>
                <w:szCs w:val="16"/>
                <w:lang w:val="en-US"/>
              </w:rPr>
              <w:t xml:space="preserve"> </w:t>
            </w:r>
            <w:r>
              <w:rPr>
                <w:rFonts w:eastAsia="Times New Roman" w:cs="Arial"/>
                <w:sz w:val="16"/>
                <w:szCs w:val="16"/>
                <w:lang w:val="en-US"/>
              </w:rPr>
              <w:t>I see a list view of resources in a card format</w:t>
            </w:r>
            <w:r w:rsidRPr="00D50FD0">
              <w:rPr>
                <w:rFonts w:eastAsia="Times New Roman" w:cs="Arial"/>
                <w:sz w:val="16"/>
                <w:szCs w:val="16"/>
                <w:lang w:val="en-US"/>
              </w:rPr>
              <w:t> </w:t>
            </w:r>
            <w:r>
              <w:rPr>
                <w:rFonts w:eastAsia="Times New Roman" w:cs="Arial"/>
                <w:sz w:val="16"/>
                <w:szCs w:val="16"/>
                <w:lang w:val="en-US"/>
              </w:rPr>
              <w:t xml:space="preserve">and an additional “Recommended” section to the left of the list view, displaying the </w:t>
            </w:r>
            <w:del w:id="2025" w:author="Ghita Benotmane" w:date="2016-09-15T12:23:00Z">
              <w:r>
                <w:rPr>
                  <w:rFonts w:eastAsia="Times New Roman" w:cs="Arial"/>
                  <w:sz w:val="16"/>
                  <w:szCs w:val="16"/>
                  <w:lang w:val="en-US"/>
                </w:rPr>
                <w:delText>most viewed</w:delText>
              </w:r>
            </w:del>
            <w:ins w:id="2026" w:author="Ghita Benotmane" w:date="2016-09-15T12:23:00Z">
              <w:r w:rsidR="001B3F96">
                <w:rPr>
                  <w:rFonts w:eastAsia="Times New Roman" w:cs="Arial"/>
                  <w:sz w:val="16"/>
                  <w:szCs w:val="16"/>
                  <w:lang w:val="en-US"/>
                </w:rPr>
                <w:t xml:space="preserve">first </w:t>
              </w:r>
            </w:ins>
            <w:ins w:id="2027" w:author="Ghita Benotmane" w:date="2016-09-27T18:38:00Z">
              <w:r w:rsidR="00E62335">
                <w:rPr>
                  <w:rFonts w:eastAsia="Times New Roman" w:cs="Arial"/>
                  <w:sz w:val="16"/>
                  <w:szCs w:val="16"/>
                  <w:lang w:val="en-US"/>
                </w:rPr>
                <w:t>8</w:t>
              </w:r>
            </w:ins>
            <w:r>
              <w:rPr>
                <w:rFonts w:eastAsia="Times New Roman" w:cs="Arial"/>
                <w:sz w:val="16"/>
                <w:szCs w:val="16"/>
                <w:lang w:val="en-US"/>
              </w:rPr>
              <w:t xml:space="preserve"> resources for the current list view </w:t>
            </w:r>
            <w:ins w:id="2028" w:author="Ghita Benotmane" w:date="2016-09-27T18:39:00Z">
              <w:r w:rsidR="00E62335">
                <w:rPr>
                  <w:rFonts w:eastAsia="Times New Roman" w:cs="Arial"/>
                  <w:sz w:val="16"/>
                  <w:szCs w:val="16"/>
                  <w:lang w:val="en-US"/>
                </w:rPr>
                <w:t xml:space="preserve">recommended by corporate communications using the tag “recommendedforyou” </w:t>
              </w:r>
            </w:ins>
            <w:r>
              <w:rPr>
                <w:rFonts w:eastAsia="Times New Roman" w:cs="Arial"/>
                <w:sz w:val="16"/>
                <w:szCs w:val="16"/>
                <w:lang w:val="en-US"/>
              </w:rPr>
              <w:t>(</w:t>
            </w:r>
            <w:r>
              <w:rPr>
                <w:rFonts w:asciiTheme="minorHAnsi" w:eastAsiaTheme="minorEastAsia" w:hAnsiTheme="minorHAnsi"/>
                <w:color w:val="000000"/>
                <w:sz w:val="16"/>
                <w:szCs w:val="16"/>
                <w:lang w:val="en-US"/>
              </w:rPr>
              <w:t xml:space="preserve">Applications &amp; sites, Guidelines &amp; toolkits, Policies &amp; procedures, Reports &amp; case studies, Templates, Trainings), based on my default user settings (Market, Function), </w:t>
            </w:r>
            <w:ins w:id="2029" w:author="Ghita Benotmane" w:date="2016-09-15T12:24:00Z">
              <w:r w:rsidR="001B3F96">
                <w:rPr>
                  <w:rFonts w:asciiTheme="minorHAnsi" w:eastAsiaTheme="minorEastAsia" w:hAnsiTheme="minorHAnsi"/>
                  <w:color w:val="000000"/>
                  <w:sz w:val="16"/>
                  <w:szCs w:val="16"/>
                  <w:lang w:val="en-US"/>
                </w:rPr>
                <w:t xml:space="preserve">ordered in alphabetical order, </w:t>
              </w:r>
            </w:ins>
            <w:r>
              <w:rPr>
                <w:rFonts w:asciiTheme="minorHAnsi" w:eastAsiaTheme="minorEastAsia" w:hAnsiTheme="minorHAnsi"/>
                <w:color w:val="000000"/>
                <w:sz w:val="16"/>
                <w:szCs w:val="16"/>
                <w:lang w:val="en-US"/>
              </w:rPr>
              <w:t>and displayed as a list with the following components:</w:t>
            </w:r>
          </w:p>
          <w:p w14:paraId="4A882FF2" w14:textId="77777777" w:rsidR="00F33CEA" w:rsidRDefault="00F33CEA" w:rsidP="00F33CEA">
            <w:pPr>
              <w:pStyle w:val="ListParagraph"/>
              <w:numPr>
                <w:ilvl w:val="0"/>
                <w:numId w:val="16"/>
              </w:numPr>
              <w:textAlignment w:val="baseline"/>
              <w:rPr>
                <w:rFonts w:asciiTheme="minorHAnsi" w:eastAsiaTheme="minorEastAsia" w:hAnsiTheme="minorHAnsi"/>
                <w:color w:val="000000"/>
                <w:sz w:val="16"/>
                <w:szCs w:val="16"/>
                <w:lang w:val="en-US"/>
              </w:rPr>
            </w:pPr>
            <w:r>
              <w:rPr>
                <w:rFonts w:asciiTheme="minorHAnsi" w:eastAsiaTheme="minorEastAsia" w:hAnsiTheme="minorHAnsi"/>
                <w:color w:val="000000"/>
                <w:sz w:val="16"/>
                <w:szCs w:val="16"/>
                <w:lang w:val="en-US"/>
              </w:rPr>
              <w:t>Type of resource icon</w:t>
            </w:r>
          </w:p>
          <w:p w14:paraId="65A42B48" w14:textId="77777777" w:rsidR="00F33CEA" w:rsidRDefault="00F33CEA" w:rsidP="00F33CEA">
            <w:pPr>
              <w:pStyle w:val="ListParagraph"/>
              <w:numPr>
                <w:ilvl w:val="0"/>
                <w:numId w:val="16"/>
              </w:numPr>
              <w:textAlignment w:val="baseline"/>
              <w:rPr>
                <w:rFonts w:asciiTheme="minorHAnsi" w:eastAsiaTheme="minorEastAsia" w:hAnsiTheme="minorHAnsi"/>
                <w:color w:val="000000"/>
                <w:sz w:val="16"/>
                <w:szCs w:val="16"/>
                <w:lang w:val="en-US"/>
              </w:rPr>
            </w:pPr>
            <w:r>
              <w:rPr>
                <w:rFonts w:asciiTheme="minorHAnsi" w:eastAsiaTheme="minorEastAsia" w:hAnsiTheme="minorHAnsi"/>
                <w:color w:val="000000"/>
                <w:sz w:val="16"/>
                <w:szCs w:val="16"/>
                <w:lang w:val="en-US"/>
              </w:rPr>
              <w:t>Resource title</w:t>
            </w:r>
          </w:p>
          <w:p w14:paraId="661D5739" w14:textId="77777777" w:rsidR="00F33CEA" w:rsidRDefault="00F33CEA" w:rsidP="00F33CEA">
            <w:pPr>
              <w:pStyle w:val="ListParagraph"/>
              <w:numPr>
                <w:ilvl w:val="0"/>
                <w:numId w:val="16"/>
              </w:numPr>
              <w:textAlignment w:val="baseline"/>
              <w:rPr>
                <w:rFonts w:asciiTheme="minorHAnsi" w:eastAsiaTheme="minorEastAsia" w:hAnsiTheme="minorHAnsi"/>
                <w:color w:val="000000"/>
                <w:sz w:val="16"/>
                <w:szCs w:val="16"/>
                <w:lang w:val="en-US"/>
              </w:rPr>
            </w:pPr>
            <w:r>
              <w:rPr>
                <w:rFonts w:asciiTheme="minorHAnsi" w:eastAsiaTheme="minorEastAsia" w:hAnsiTheme="minorHAnsi"/>
                <w:color w:val="000000"/>
                <w:sz w:val="16"/>
                <w:szCs w:val="16"/>
                <w:lang w:val="en-US"/>
              </w:rPr>
              <w:t>Resource description</w:t>
            </w:r>
          </w:p>
          <w:p w14:paraId="0EA81F65" w14:textId="77777777" w:rsidR="00F33CEA" w:rsidRPr="009355AA" w:rsidRDefault="00F33CEA" w:rsidP="00F33CEA">
            <w:pPr>
              <w:pStyle w:val="ListParagraph"/>
              <w:numPr>
                <w:ilvl w:val="0"/>
                <w:numId w:val="16"/>
              </w:numPr>
              <w:textAlignment w:val="baseline"/>
              <w:rPr>
                <w:rFonts w:ascii="Segoe UI" w:eastAsia="Times New Roman" w:hAnsi="Segoe UI" w:cs="Segoe UI"/>
                <w:sz w:val="12"/>
                <w:szCs w:val="12"/>
                <w:lang w:val="en-US"/>
              </w:rPr>
            </w:pPr>
            <w:r w:rsidRPr="009355AA">
              <w:rPr>
                <w:rFonts w:asciiTheme="minorHAnsi" w:eastAsiaTheme="minorEastAsia" w:hAnsiTheme="minorHAnsi"/>
                <w:color w:val="000000"/>
                <w:sz w:val="16"/>
                <w:szCs w:val="16"/>
                <w:lang w:val="en-US"/>
              </w:rPr>
              <w:t>Resource tags (Market, Function or Brand, third tag)</w:t>
            </w:r>
          </w:p>
          <w:p w14:paraId="62C91891" w14:textId="77777777" w:rsidR="00F33CEA" w:rsidRDefault="00F33CEA" w:rsidP="00F33CEA">
            <w:pPr>
              <w:spacing w:after="30"/>
              <w:textAlignment w:val="baseline"/>
              <w:rPr>
                <w:rFonts w:eastAsia="Times New Roman" w:cs="Arial"/>
                <w:sz w:val="16"/>
                <w:szCs w:val="16"/>
                <w:lang w:val="en-US"/>
              </w:rPr>
            </w:pPr>
            <w:r w:rsidRPr="00D50FD0">
              <w:rPr>
                <w:rFonts w:eastAsia="Times New Roman" w:cs="Arial"/>
                <w:color w:val="0000FF"/>
                <w:sz w:val="16"/>
                <w:szCs w:val="16"/>
                <w:lang w:val="en-US"/>
              </w:rPr>
              <w:t>When</w:t>
            </w:r>
            <w:r w:rsidRPr="00D50FD0">
              <w:rPr>
                <w:rFonts w:eastAsia="Times New Roman" w:cs="Arial"/>
                <w:sz w:val="16"/>
                <w:szCs w:val="16"/>
                <w:lang w:val="en-US"/>
              </w:rPr>
              <w:t xml:space="preserve"> I </w:t>
            </w:r>
            <w:r>
              <w:rPr>
                <w:rFonts w:eastAsia="Times New Roman" w:cs="Arial"/>
                <w:sz w:val="16"/>
                <w:szCs w:val="16"/>
                <w:lang w:val="en-US"/>
              </w:rPr>
              <w:t>click on an element on this list</w:t>
            </w:r>
          </w:p>
          <w:p w14:paraId="57C05954" w14:textId="77777777" w:rsidR="00F33CEA" w:rsidRPr="00D50FD0" w:rsidRDefault="00F33CEA" w:rsidP="00F33CEA">
            <w:pPr>
              <w:spacing w:after="30"/>
              <w:textAlignment w:val="baseline"/>
              <w:rPr>
                <w:rFonts w:eastAsia="Times New Roman" w:cs="Arial"/>
                <w:color w:val="0000FF"/>
                <w:sz w:val="16"/>
                <w:szCs w:val="16"/>
                <w:lang w:val="en-US"/>
              </w:rPr>
            </w:pPr>
            <w:r w:rsidRPr="00D50FD0">
              <w:rPr>
                <w:rFonts w:eastAsia="Times New Roman" w:cs="Arial"/>
                <w:color w:val="0000FF"/>
                <w:sz w:val="16"/>
                <w:szCs w:val="16"/>
                <w:lang w:val="en-US"/>
              </w:rPr>
              <w:t>Then</w:t>
            </w:r>
            <w:r w:rsidRPr="00D50FD0">
              <w:rPr>
                <w:rFonts w:eastAsia="Times New Roman" w:cs="Arial"/>
                <w:sz w:val="16"/>
                <w:szCs w:val="16"/>
                <w:lang w:val="en-US"/>
              </w:rPr>
              <w:t xml:space="preserve"> </w:t>
            </w:r>
            <w:r>
              <w:rPr>
                <w:rFonts w:eastAsia="Times New Roman" w:cs="Arial"/>
                <w:sz w:val="16"/>
                <w:szCs w:val="16"/>
                <w:lang w:val="en-US"/>
              </w:rPr>
              <w:t>the system behaves as specified for each type of resource</w:t>
            </w:r>
          </w:p>
        </w:tc>
        <w:tc>
          <w:tcPr>
            <w:tcW w:w="884" w:type="dxa"/>
          </w:tcPr>
          <w:p w14:paraId="092FBF84" w14:textId="77777777" w:rsidR="00F33CEA" w:rsidRPr="00370373" w:rsidRDefault="00F33CEA" w:rsidP="00F33CEA">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bl>
    <w:p w14:paraId="78118FA4" w14:textId="371B490D" w:rsidR="002D6061" w:rsidRPr="002D6061" w:rsidRDefault="002D6061" w:rsidP="002D6061">
      <w:pPr>
        <w:rPr>
          <w:lang w:val="en-US" w:eastAsia="en-GB"/>
        </w:rPr>
      </w:pPr>
    </w:p>
    <w:p w14:paraId="70D9CF48" w14:textId="53FC0AE5" w:rsidR="002D6061" w:rsidRPr="002D6061" w:rsidRDefault="002D6061" w:rsidP="00ED5E60">
      <w:pPr>
        <w:pStyle w:val="Heading2"/>
        <w:numPr>
          <w:ilvl w:val="1"/>
          <w:numId w:val="20"/>
        </w:numPr>
        <w:rPr>
          <w:rFonts w:eastAsiaTheme="minorEastAsia"/>
        </w:rPr>
      </w:pPr>
      <w:bookmarkStart w:id="2030" w:name="_Toc461707162"/>
      <w:bookmarkStart w:id="2031" w:name="_Toc463013474"/>
      <w:r>
        <w:t>Glossary</w:t>
      </w:r>
      <w:bookmarkEnd w:id="2030"/>
      <w:bookmarkEnd w:id="2031"/>
    </w:p>
    <w:tbl>
      <w:tblPr>
        <w:tblStyle w:val="TableGrid"/>
        <w:tblW w:w="9532" w:type="dxa"/>
        <w:tblInd w:w="-289" w:type="dxa"/>
        <w:tblLayout w:type="fixed"/>
        <w:tblLook w:val="04A0" w:firstRow="1" w:lastRow="0" w:firstColumn="1" w:lastColumn="0" w:noHBand="0" w:noVBand="1"/>
      </w:tblPr>
      <w:tblGrid>
        <w:gridCol w:w="710"/>
        <w:gridCol w:w="1275"/>
        <w:gridCol w:w="142"/>
        <w:gridCol w:w="1559"/>
        <w:gridCol w:w="4962"/>
        <w:gridCol w:w="884"/>
      </w:tblGrid>
      <w:tr w:rsidR="00D50FD0" w:rsidRPr="00193438" w14:paraId="78DFEBF2" w14:textId="77777777" w:rsidTr="00D50FD0">
        <w:trPr>
          <w:trHeight w:val="280"/>
        </w:trPr>
        <w:tc>
          <w:tcPr>
            <w:tcW w:w="710" w:type="dxa"/>
            <w:shd w:val="clear" w:color="auto" w:fill="122632" w:themeFill="text1"/>
            <w:hideMark/>
          </w:tcPr>
          <w:p w14:paraId="5B641009" w14:textId="77777777" w:rsidR="00D50FD0" w:rsidRPr="00387D6C" w:rsidRDefault="00D50FD0" w:rsidP="00D50FD0">
            <w:pPr>
              <w:jc w:val="center"/>
              <w:rPr>
                <w:rFonts w:asciiTheme="minorHAnsi" w:eastAsia="Times New Roman" w:hAnsiTheme="minorHAnsi" w:cstheme="minorHAnsi"/>
                <w:b/>
                <w:bCs/>
                <w:color w:val="FFFFFF" w:themeColor="background1"/>
                <w:sz w:val="16"/>
                <w:szCs w:val="16"/>
                <w:lang w:val="en-US"/>
              </w:rPr>
            </w:pPr>
            <w:r w:rsidRPr="00387D6C">
              <w:rPr>
                <w:rFonts w:asciiTheme="minorHAnsi" w:eastAsia="Times New Roman" w:hAnsiTheme="minorHAnsi" w:cstheme="minorHAnsi"/>
                <w:b/>
                <w:bCs/>
                <w:color w:val="FFFFFF" w:themeColor="background1"/>
                <w:sz w:val="16"/>
                <w:szCs w:val="16"/>
                <w:lang w:val="en-US"/>
              </w:rPr>
              <w:t>Id</w:t>
            </w:r>
          </w:p>
        </w:tc>
        <w:tc>
          <w:tcPr>
            <w:tcW w:w="1275" w:type="dxa"/>
            <w:shd w:val="clear" w:color="auto" w:fill="122632" w:themeFill="text1"/>
            <w:hideMark/>
          </w:tcPr>
          <w:p w14:paraId="28C80608" w14:textId="77777777" w:rsidR="00D50FD0" w:rsidRPr="00387D6C" w:rsidRDefault="00D50FD0" w:rsidP="00D50FD0">
            <w:pPr>
              <w:jc w:val="center"/>
              <w:rPr>
                <w:rFonts w:asciiTheme="minorHAnsi" w:eastAsia="Times New Roman" w:hAnsiTheme="minorHAnsi" w:cstheme="minorHAnsi"/>
                <w:b/>
                <w:bCs/>
                <w:color w:val="FFFFFF" w:themeColor="background1"/>
                <w:sz w:val="16"/>
                <w:szCs w:val="16"/>
                <w:lang w:val="en-US"/>
              </w:rPr>
            </w:pPr>
            <w:r w:rsidRPr="00387D6C">
              <w:rPr>
                <w:rFonts w:asciiTheme="minorHAnsi" w:eastAsia="Times New Roman" w:hAnsiTheme="minorHAnsi" w:cstheme="minorHAnsi"/>
                <w:b/>
                <w:bCs/>
                <w:color w:val="FFFFFF" w:themeColor="background1"/>
                <w:sz w:val="16"/>
                <w:szCs w:val="16"/>
                <w:lang w:val="en-US"/>
              </w:rPr>
              <w:t>Feature category</w:t>
            </w:r>
          </w:p>
        </w:tc>
        <w:tc>
          <w:tcPr>
            <w:tcW w:w="1701" w:type="dxa"/>
            <w:gridSpan w:val="2"/>
            <w:shd w:val="clear" w:color="auto" w:fill="122632" w:themeFill="text1"/>
            <w:hideMark/>
          </w:tcPr>
          <w:p w14:paraId="1C9C35CD" w14:textId="77777777" w:rsidR="00D50FD0" w:rsidRPr="00387D6C" w:rsidRDefault="00D50FD0" w:rsidP="00D50FD0">
            <w:pPr>
              <w:jc w:val="center"/>
              <w:rPr>
                <w:rFonts w:asciiTheme="minorHAnsi" w:eastAsia="Times New Roman" w:hAnsiTheme="minorHAnsi" w:cstheme="minorHAnsi"/>
                <w:b/>
                <w:bCs/>
                <w:color w:val="FFFFFF" w:themeColor="background1"/>
                <w:sz w:val="16"/>
                <w:szCs w:val="16"/>
                <w:lang w:val="en-US"/>
              </w:rPr>
            </w:pPr>
            <w:r w:rsidRPr="00387D6C">
              <w:rPr>
                <w:rFonts w:asciiTheme="minorHAnsi" w:eastAsia="Times New Roman" w:hAnsiTheme="minorHAnsi" w:cstheme="minorHAnsi"/>
                <w:b/>
                <w:bCs/>
                <w:color w:val="FFFFFF" w:themeColor="background1"/>
                <w:sz w:val="16"/>
                <w:szCs w:val="16"/>
                <w:lang w:val="en-US"/>
              </w:rPr>
              <w:t>Feature name</w:t>
            </w:r>
          </w:p>
        </w:tc>
        <w:tc>
          <w:tcPr>
            <w:tcW w:w="4962" w:type="dxa"/>
            <w:shd w:val="clear" w:color="auto" w:fill="122632" w:themeFill="text1"/>
            <w:hideMark/>
          </w:tcPr>
          <w:p w14:paraId="2FC8CB98" w14:textId="77777777" w:rsidR="00D50FD0" w:rsidRPr="00387D6C" w:rsidRDefault="00D50FD0" w:rsidP="00D50FD0">
            <w:pPr>
              <w:jc w:val="center"/>
              <w:rPr>
                <w:rFonts w:asciiTheme="minorHAnsi" w:eastAsia="Times New Roman" w:hAnsiTheme="minorHAnsi" w:cstheme="minorHAnsi"/>
                <w:b/>
                <w:bCs/>
                <w:color w:val="FFFFFF" w:themeColor="background1"/>
                <w:sz w:val="16"/>
                <w:szCs w:val="16"/>
                <w:lang w:val="en-US"/>
              </w:rPr>
            </w:pPr>
            <w:r w:rsidRPr="00387D6C">
              <w:rPr>
                <w:rFonts w:asciiTheme="minorHAnsi" w:eastAsia="Times New Roman" w:hAnsiTheme="minorHAnsi" w:cstheme="minorHAnsi"/>
                <w:b/>
                <w:bCs/>
                <w:color w:val="FFFFFF" w:themeColor="background1"/>
                <w:sz w:val="16"/>
                <w:szCs w:val="16"/>
                <w:lang w:val="en-US"/>
              </w:rPr>
              <w:t>Description</w:t>
            </w:r>
          </w:p>
        </w:tc>
        <w:tc>
          <w:tcPr>
            <w:tcW w:w="884" w:type="dxa"/>
            <w:shd w:val="clear" w:color="auto" w:fill="122632" w:themeFill="text1"/>
            <w:hideMark/>
          </w:tcPr>
          <w:p w14:paraId="4537630E" w14:textId="77777777" w:rsidR="00D50FD0" w:rsidRPr="00387D6C" w:rsidRDefault="00D50FD0" w:rsidP="00D50FD0">
            <w:pPr>
              <w:jc w:val="center"/>
              <w:rPr>
                <w:rFonts w:asciiTheme="minorHAnsi" w:eastAsia="Times New Roman" w:hAnsiTheme="minorHAnsi" w:cstheme="minorHAnsi"/>
                <w:b/>
                <w:bCs/>
                <w:color w:val="FFFFFF" w:themeColor="background1"/>
                <w:sz w:val="16"/>
                <w:szCs w:val="16"/>
                <w:lang w:val="en-US"/>
              </w:rPr>
            </w:pPr>
            <w:r w:rsidRPr="00387D6C">
              <w:rPr>
                <w:rFonts w:asciiTheme="minorHAnsi" w:eastAsia="Times New Roman" w:hAnsiTheme="minorHAnsi" w:cstheme="minorHAnsi"/>
                <w:b/>
                <w:bCs/>
                <w:color w:val="FFFFFF" w:themeColor="background1"/>
                <w:sz w:val="16"/>
                <w:szCs w:val="16"/>
                <w:lang w:val="en-US"/>
              </w:rPr>
              <w:t>Priority</w:t>
            </w:r>
          </w:p>
        </w:tc>
      </w:tr>
      <w:tr w:rsidR="00662809" w:rsidRPr="00662809" w14:paraId="1E28C551" w14:textId="77777777" w:rsidTr="00FB5D33">
        <w:trPr>
          <w:trHeight w:val="507"/>
        </w:trPr>
        <w:tc>
          <w:tcPr>
            <w:tcW w:w="9532" w:type="dxa"/>
            <w:gridSpan w:val="6"/>
            <w:vAlign w:val="center"/>
          </w:tcPr>
          <w:p w14:paraId="649E0B6A" w14:textId="2EA24077" w:rsidR="00662809" w:rsidRPr="00662809" w:rsidRDefault="008F5848" w:rsidP="00FB5D33">
            <w:pPr>
              <w:jc w:val="center"/>
              <w:rPr>
                <w:rFonts w:asciiTheme="minorHAnsi" w:eastAsia="Times New Roman" w:hAnsiTheme="minorHAnsi" w:cstheme="minorHAnsi"/>
                <w:color w:val="000000"/>
                <w:sz w:val="24"/>
                <w:szCs w:val="24"/>
                <w:lang w:val="en-US"/>
              </w:rPr>
            </w:pPr>
            <w:hyperlink r:id="rId162" w:anchor="g=1&amp;p=glossary" w:history="1">
              <w:r w:rsidR="00CD32BA" w:rsidRPr="005874F5">
                <w:rPr>
                  <w:rStyle w:val="Hyperlink"/>
                  <w:rFonts w:asciiTheme="minorHAnsi" w:eastAsia="Times New Roman" w:hAnsiTheme="minorHAnsi" w:cstheme="minorHAnsi"/>
                  <w:sz w:val="24"/>
                  <w:szCs w:val="24"/>
                  <w:lang w:val="en-US"/>
                </w:rPr>
                <w:t>http://g8n7dx.axshare.com/#g=1&amp;p=glossary</w:t>
              </w:r>
            </w:hyperlink>
            <w:r w:rsidR="00CD32BA">
              <w:rPr>
                <w:rFonts w:asciiTheme="minorHAnsi" w:eastAsia="Times New Roman" w:hAnsiTheme="minorHAnsi" w:cstheme="minorHAnsi"/>
                <w:color w:val="000000"/>
                <w:sz w:val="24"/>
                <w:szCs w:val="24"/>
                <w:lang w:val="en-US"/>
              </w:rPr>
              <w:t xml:space="preserve"> </w:t>
            </w:r>
          </w:p>
        </w:tc>
      </w:tr>
      <w:tr w:rsidR="00D50FD0" w14:paraId="576A13A5" w14:textId="77777777" w:rsidTr="00D50FD0">
        <w:trPr>
          <w:trHeight w:val="507"/>
        </w:trPr>
        <w:tc>
          <w:tcPr>
            <w:tcW w:w="710" w:type="dxa"/>
          </w:tcPr>
          <w:p w14:paraId="64B44A93" w14:textId="002180CA" w:rsidR="00D50FD0" w:rsidRPr="00387D6C" w:rsidRDefault="00D50FD0" w:rsidP="00D50FD0">
            <w:pPr>
              <w:jc w:val="right"/>
              <w:rPr>
                <w:rFonts w:asciiTheme="minorHAnsi" w:eastAsia="Times New Roman" w:hAnsiTheme="minorHAnsi" w:cstheme="minorHAnsi"/>
                <w:color w:val="000000"/>
                <w:sz w:val="16"/>
                <w:szCs w:val="16"/>
                <w:highlight w:val="yellow"/>
                <w:lang w:val="en-US"/>
              </w:rPr>
            </w:pPr>
            <w:r>
              <w:rPr>
                <w:rFonts w:eastAsia="Arial" w:cs="Arial"/>
                <w:sz w:val="16"/>
                <w:szCs w:val="16"/>
              </w:rPr>
              <w:t>1</w:t>
            </w:r>
            <w:r w:rsidR="006169CC">
              <w:rPr>
                <w:rFonts w:eastAsia="Arial" w:cs="Arial"/>
                <w:sz w:val="16"/>
                <w:szCs w:val="16"/>
              </w:rPr>
              <w:t>4.5</w:t>
            </w:r>
            <w:r w:rsidR="00714018">
              <w:rPr>
                <w:rFonts w:eastAsia="Arial" w:cs="Arial"/>
                <w:sz w:val="16"/>
                <w:szCs w:val="16"/>
              </w:rPr>
              <w:t>.1.</w:t>
            </w:r>
          </w:p>
        </w:tc>
        <w:tc>
          <w:tcPr>
            <w:tcW w:w="1417" w:type="dxa"/>
            <w:gridSpan w:val="2"/>
          </w:tcPr>
          <w:p w14:paraId="739DC509" w14:textId="38138DB4" w:rsidR="00D50FD0" w:rsidRPr="00387D6C" w:rsidRDefault="006169CC" w:rsidP="00DE428B">
            <w:pPr>
              <w:rPr>
                <w:rFonts w:asciiTheme="minorHAnsi" w:eastAsia="Times New Roman" w:hAnsiTheme="minorHAnsi" w:cstheme="minorHAnsi"/>
                <w:b/>
                <w:color w:val="000000"/>
                <w:sz w:val="16"/>
                <w:szCs w:val="16"/>
                <w:lang w:val="en-US"/>
              </w:rPr>
            </w:pPr>
            <w:r>
              <w:rPr>
                <w:rFonts w:asciiTheme="minorHAnsi" w:eastAsiaTheme="minorEastAsia" w:hAnsiTheme="minorHAnsi"/>
                <w:b/>
                <w:bCs/>
                <w:color w:val="000000"/>
                <w:sz w:val="16"/>
                <w:szCs w:val="16"/>
                <w:lang w:val="en-US"/>
              </w:rPr>
              <w:t>Glossary</w:t>
            </w:r>
            <w:r w:rsidR="00DE428B">
              <w:rPr>
                <w:rFonts w:asciiTheme="minorHAnsi" w:eastAsiaTheme="minorEastAsia" w:hAnsiTheme="minorHAnsi"/>
                <w:b/>
                <w:bCs/>
                <w:color w:val="000000"/>
                <w:sz w:val="16"/>
                <w:szCs w:val="16"/>
                <w:lang w:val="en-US"/>
              </w:rPr>
              <w:t xml:space="preserve"> </w:t>
            </w:r>
            <w:r w:rsidR="00D50FD0" w:rsidRPr="40D430EC">
              <w:rPr>
                <w:rFonts w:asciiTheme="minorHAnsi" w:eastAsiaTheme="minorEastAsia" w:hAnsiTheme="minorHAnsi"/>
                <w:b/>
                <w:bCs/>
                <w:color w:val="000000"/>
                <w:sz w:val="16"/>
                <w:szCs w:val="16"/>
                <w:lang w:val="en-US"/>
              </w:rPr>
              <w:t xml:space="preserve"> </w:t>
            </w:r>
          </w:p>
        </w:tc>
        <w:tc>
          <w:tcPr>
            <w:tcW w:w="1559" w:type="dxa"/>
          </w:tcPr>
          <w:p w14:paraId="069CF018" w14:textId="77777777" w:rsidR="00D50FD0" w:rsidRPr="00387D6C" w:rsidRDefault="00D50FD0" w:rsidP="00D50FD0">
            <w:pPr>
              <w:rPr>
                <w:rFonts w:asciiTheme="minorHAnsi" w:eastAsia="Times New Roman" w:hAnsiTheme="minorHAnsi" w:cstheme="minorHAnsi"/>
                <w:color w:val="000000"/>
                <w:sz w:val="16"/>
                <w:szCs w:val="16"/>
                <w:lang w:val="en-US"/>
              </w:rPr>
            </w:pPr>
            <w:commentRangeStart w:id="2032"/>
            <w:commentRangeStart w:id="2033"/>
            <w:r w:rsidRPr="00387D6C">
              <w:rPr>
                <w:rFonts w:asciiTheme="minorHAnsi" w:eastAsia="Times New Roman" w:hAnsiTheme="minorHAnsi" w:cstheme="minorHAnsi"/>
                <w:color w:val="000000"/>
                <w:sz w:val="16"/>
                <w:szCs w:val="16"/>
                <w:lang w:val="en-US"/>
              </w:rPr>
              <w:t>General</w:t>
            </w:r>
            <w:commentRangeEnd w:id="2032"/>
            <w:r w:rsidR="007306BB">
              <w:rPr>
                <w:rStyle w:val="CommentReference"/>
              </w:rPr>
              <w:commentReference w:id="2032"/>
            </w:r>
            <w:commentRangeEnd w:id="2033"/>
            <w:r w:rsidR="008F59BB">
              <w:rPr>
                <w:rStyle w:val="CommentReference"/>
              </w:rPr>
              <w:commentReference w:id="2033"/>
            </w:r>
          </w:p>
        </w:tc>
        <w:tc>
          <w:tcPr>
            <w:tcW w:w="4962" w:type="dxa"/>
          </w:tcPr>
          <w:p w14:paraId="48D4952A" w14:textId="77777777" w:rsidR="006169CC" w:rsidRPr="00D50FD0" w:rsidRDefault="006169CC" w:rsidP="006169CC">
            <w:pPr>
              <w:textAlignment w:val="baseline"/>
              <w:rPr>
                <w:rFonts w:ascii="Segoe UI" w:eastAsia="Times New Roman" w:hAnsi="Segoe UI" w:cs="Segoe UI"/>
                <w:sz w:val="12"/>
                <w:szCs w:val="12"/>
                <w:lang w:val="en-US"/>
              </w:rPr>
            </w:pPr>
            <w:r w:rsidRPr="00D50FD0">
              <w:rPr>
                <w:rFonts w:eastAsia="Times New Roman" w:cs="Arial"/>
                <w:color w:val="0000FF"/>
                <w:sz w:val="16"/>
                <w:szCs w:val="16"/>
                <w:lang w:val="en-US"/>
              </w:rPr>
              <w:t xml:space="preserve">Given </w:t>
            </w:r>
            <w:r w:rsidRPr="00D50FD0">
              <w:rPr>
                <w:rFonts w:eastAsia="Times New Roman" w:cs="Arial"/>
                <w:sz w:val="16"/>
                <w:szCs w:val="16"/>
                <w:lang w:val="en-US"/>
              </w:rPr>
              <w:t>that I am a logged user </w:t>
            </w:r>
          </w:p>
          <w:p w14:paraId="1E6B58FB" w14:textId="77777777" w:rsidR="006169CC" w:rsidRPr="00D50FD0" w:rsidRDefault="006169CC" w:rsidP="006169CC">
            <w:pPr>
              <w:textAlignment w:val="baseline"/>
              <w:rPr>
                <w:rFonts w:ascii="Segoe UI" w:eastAsia="Times New Roman" w:hAnsi="Segoe UI" w:cs="Segoe UI"/>
                <w:sz w:val="12"/>
                <w:szCs w:val="12"/>
                <w:lang w:val="en-US"/>
              </w:rPr>
            </w:pPr>
            <w:r>
              <w:rPr>
                <w:rFonts w:eastAsia="Times New Roman" w:cs="Arial"/>
                <w:color w:val="0000FF"/>
                <w:sz w:val="16"/>
                <w:szCs w:val="16"/>
                <w:lang w:val="en-US"/>
              </w:rPr>
              <w:t>When</w:t>
            </w:r>
            <w:r w:rsidRPr="00D50FD0">
              <w:rPr>
                <w:rFonts w:eastAsia="Times New Roman" w:cs="Arial"/>
                <w:sz w:val="16"/>
                <w:szCs w:val="16"/>
                <w:lang w:val="en-US"/>
              </w:rPr>
              <w:t xml:space="preserve"> </w:t>
            </w:r>
            <w:r w:rsidRPr="00D50FD0">
              <w:rPr>
                <w:rFonts w:eastAsia="Times New Roman" w:cs="Arial"/>
                <w:color w:val="000000"/>
                <w:sz w:val="16"/>
                <w:szCs w:val="16"/>
                <w:lang w:val="en-US"/>
              </w:rPr>
              <w:t>I am on the</w:t>
            </w:r>
            <w:r w:rsidRPr="00D50FD0">
              <w:rPr>
                <w:rFonts w:eastAsia="Times New Roman" w:cs="Arial"/>
                <w:sz w:val="16"/>
                <w:szCs w:val="16"/>
                <w:lang w:val="en-US"/>
              </w:rPr>
              <w:t xml:space="preserve"> </w:t>
            </w:r>
            <w:r>
              <w:rPr>
                <w:rFonts w:eastAsia="Times New Roman" w:cs="Arial"/>
                <w:sz w:val="16"/>
                <w:szCs w:val="16"/>
                <w:lang w:val="en-US"/>
              </w:rPr>
              <w:t>“Glossary</w:t>
            </w:r>
            <w:r w:rsidRPr="00D50FD0">
              <w:rPr>
                <w:rFonts w:eastAsia="Times New Roman" w:cs="Arial"/>
                <w:sz w:val="16"/>
                <w:szCs w:val="16"/>
                <w:lang w:val="en-US"/>
              </w:rPr>
              <w:t>” page </w:t>
            </w:r>
          </w:p>
          <w:p w14:paraId="17415E2B" w14:textId="77777777" w:rsidR="006169CC" w:rsidRPr="005401C6" w:rsidRDefault="006169CC" w:rsidP="006169CC">
            <w:pPr>
              <w:textAlignment w:val="baseline"/>
              <w:rPr>
                <w:rFonts w:eastAsia="Times New Roman" w:cs="Arial"/>
                <w:sz w:val="16"/>
                <w:szCs w:val="16"/>
                <w:lang w:val="en-US"/>
              </w:rPr>
            </w:pPr>
            <w:r w:rsidRPr="00D50FD0">
              <w:rPr>
                <w:rFonts w:eastAsia="Times New Roman" w:cs="Arial"/>
                <w:color w:val="0000FF"/>
                <w:sz w:val="16"/>
                <w:szCs w:val="16"/>
                <w:lang w:val="en-US"/>
              </w:rPr>
              <w:t>Then</w:t>
            </w:r>
            <w:r w:rsidRPr="00D50FD0">
              <w:rPr>
                <w:rFonts w:eastAsia="Times New Roman" w:cs="Arial"/>
                <w:sz w:val="16"/>
                <w:szCs w:val="16"/>
                <w:lang w:val="en-US"/>
              </w:rPr>
              <w:t xml:space="preserve"> the system shows me a list of </w:t>
            </w:r>
            <w:r>
              <w:rPr>
                <w:rFonts w:eastAsia="Times New Roman" w:cs="Arial"/>
                <w:sz w:val="16"/>
                <w:szCs w:val="16"/>
                <w:lang w:val="en-US"/>
              </w:rPr>
              <w:t>glossary entries, ordered in alphabetical order</w:t>
            </w:r>
          </w:p>
          <w:p w14:paraId="41C647F3" w14:textId="793E8091" w:rsidR="006169CC" w:rsidRDefault="006169CC" w:rsidP="006169CC">
            <w:pPr>
              <w:textAlignment w:val="baseline"/>
              <w:rPr>
                <w:rFonts w:eastAsia="Times New Roman" w:cs="Arial"/>
                <w:sz w:val="16"/>
                <w:szCs w:val="16"/>
                <w:lang w:val="en-US"/>
              </w:rPr>
            </w:pPr>
            <w:r w:rsidRPr="00D50FD0">
              <w:rPr>
                <w:rFonts w:eastAsia="Times New Roman" w:cs="Arial"/>
                <w:color w:val="0000FF"/>
                <w:sz w:val="16"/>
                <w:szCs w:val="16"/>
                <w:lang w:val="en-US"/>
              </w:rPr>
              <w:t>And</w:t>
            </w:r>
            <w:r w:rsidRPr="00D50FD0">
              <w:rPr>
                <w:rFonts w:eastAsia="Times New Roman" w:cs="Arial"/>
                <w:sz w:val="16"/>
                <w:szCs w:val="16"/>
                <w:lang w:val="en-US"/>
              </w:rPr>
              <w:t xml:space="preserve"> the</w:t>
            </w:r>
            <w:r>
              <w:rPr>
                <w:rFonts w:eastAsia="Times New Roman" w:cs="Arial"/>
                <w:sz w:val="16"/>
                <w:szCs w:val="16"/>
                <w:lang w:val="en-US"/>
              </w:rPr>
              <w:t xml:space="preserve"> glossary entries can be filtered by “Departments” </w:t>
            </w:r>
            <w:del w:id="2034" w:author="Ghita Benotmane" w:date="2016-09-27T18:40:00Z">
              <w:r w:rsidDel="00E62335">
                <w:rPr>
                  <w:rFonts w:eastAsia="Times New Roman" w:cs="Arial"/>
                  <w:sz w:val="16"/>
                  <w:szCs w:val="16"/>
                  <w:lang w:val="en-US"/>
                </w:rPr>
                <w:delText xml:space="preserve">and  </w:delText>
              </w:r>
            </w:del>
            <w:r>
              <w:rPr>
                <w:rFonts w:eastAsia="Times New Roman" w:cs="Arial"/>
                <w:sz w:val="16"/>
                <w:szCs w:val="16"/>
                <w:lang w:val="en-US"/>
              </w:rPr>
              <w:t>(dropdown menu)</w:t>
            </w:r>
          </w:p>
          <w:p w14:paraId="6EC3152F" w14:textId="77777777" w:rsidR="006169CC" w:rsidRDefault="006169CC" w:rsidP="006169CC">
            <w:pPr>
              <w:textAlignment w:val="baseline"/>
              <w:rPr>
                <w:rFonts w:eastAsia="Times New Roman" w:cs="Arial"/>
                <w:sz w:val="16"/>
                <w:szCs w:val="16"/>
                <w:lang w:val="en-US"/>
              </w:rPr>
            </w:pPr>
            <w:r w:rsidRPr="00D50FD0">
              <w:rPr>
                <w:rFonts w:eastAsia="Times New Roman" w:cs="Arial"/>
                <w:color w:val="0000FF"/>
                <w:sz w:val="16"/>
                <w:szCs w:val="16"/>
                <w:lang w:val="en-US"/>
              </w:rPr>
              <w:t>And</w:t>
            </w:r>
            <w:r w:rsidRPr="00D50FD0">
              <w:rPr>
                <w:rFonts w:eastAsia="Times New Roman" w:cs="Arial"/>
                <w:sz w:val="16"/>
                <w:szCs w:val="16"/>
                <w:lang w:val="en-US"/>
              </w:rPr>
              <w:t xml:space="preserve"> the</w:t>
            </w:r>
            <w:r>
              <w:rPr>
                <w:rFonts w:eastAsia="Times New Roman" w:cs="Arial"/>
                <w:sz w:val="16"/>
                <w:szCs w:val="16"/>
                <w:lang w:val="en-US"/>
              </w:rPr>
              <w:t xml:space="preserve"> glossary letters that do not contain any entry are displayed as inactive</w:t>
            </w:r>
          </w:p>
          <w:p w14:paraId="4D109918" w14:textId="7ED02035" w:rsidR="006169CC" w:rsidRDefault="006169CC" w:rsidP="006169CC">
            <w:pPr>
              <w:textAlignment w:val="baseline"/>
              <w:rPr>
                <w:del w:id="2035" w:author="Ghita Benotmane" w:date="2016-09-15T15:19:00Z"/>
                <w:rFonts w:eastAsia="Times New Roman" w:cs="Arial"/>
                <w:sz w:val="16"/>
                <w:szCs w:val="16"/>
                <w:lang w:val="en-US"/>
              </w:rPr>
            </w:pPr>
            <w:del w:id="2036" w:author="Ghita Benotmane" w:date="2016-09-15T15:19:00Z">
              <w:r w:rsidRPr="00D50FD0">
                <w:rPr>
                  <w:rFonts w:eastAsia="Times New Roman" w:cs="Arial"/>
                  <w:color w:val="0000FF"/>
                  <w:sz w:val="16"/>
                  <w:szCs w:val="16"/>
                  <w:lang w:val="en-US"/>
                </w:rPr>
                <w:delText>And</w:delText>
              </w:r>
              <w:r w:rsidRPr="00D50FD0">
                <w:rPr>
                  <w:rFonts w:eastAsia="Times New Roman" w:cs="Arial"/>
                  <w:sz w:val="16"/>
                  <w:szCs w:val="16"/>
                  <w:lang w:val="en-US"/>
                </w:rPr>
                <w:delText xml:space="preserve"> the</w:delText>
              </w:r>
              <w:r>
                <w:rPr>
                  <w:rFonts w:eastAsia="Times New Roman" w:cs="Arial"/>
                  <w:sz w:val="16"/>
                  <w:szCs w:val="16"/>
                  <w:lang w:val="en-US"/>
                </w:rPr>
                <w:delText xml:space="preserve"> “Trainings</w:delText>
              </w:r>
              <w:r w:rsidRPr="00D50FD0">
                <w:rPr>
                  <w:rFonts w:eastAsia="Times New Roman" w:cs="Arial"/>
                  <w:sz w:val="16"/>
                  <w:szCs w:val="16"/>
                  <w:lang w:val="en-US"/>
                </w:rPr>
                <w:delText>”</w:delText>
              </w:r>
              <w:r>
                <w:rPr>
                  <w:rFonts w:eastAsia="Times New Roman" w:cs="Arial"/>
                  <w:sz w:val="16"/>
                  <w:szCs w:val="16"/>
                  <w:lang w:val="en-US"/>
                </w:rPr>
                <w:delText xml:space="preserve"> can be filtered through a tag cloud, by default displaying the top </w:delText>
              </w:r>
              <w:r w:rsidR="00724362">
                <w:rPr>
                  <w:rFonts w:eastAsia="Times New Roman" w:cs="Arial"/>
                  <w:sz w:val="16"/>
                  <w:szCs w:val="16"/>
                  <w:lang w:val="en-US"/>
                </w:rPr>
                <w:delText>10</w:delText>
              </w:r>
              <w:r>
                <w:rPr>
                  <w:rFonts w:eastAsia="Times New Roman" w:cs="Arial"/>
                  <w:sz w:val="16"/>
                  <w:szCs w:val="16"/>
                  <w:lang w:val="en-US"/>
                </w:rPr>
                <w:delText xml:space="preserve"> tags used to index “Templates</w:delText>
              </w:r>
              <w:r w:rsidRPr="00D50FD0">
                <w:rPr>
                  <w:rFonts w:eastAsia="Times New Roman" w:cs="Arial"/>
                  <w:sz w:val="16"/>
                  <w:szCs w:val="16"/>
                  <w:lang w:val="en-US"/>
                </w:rPr>
                <w:delText>”</w:delText>
              </w:r>
            </w:del>
          </w:p>
          <w:p w14:paraId="10CE12A6" w14:textId="29EBDF53" w:rsidR="006169CC" w:rsidRDefault="006169CC" w:rsidP="006169CC">
            <w:pPr>
              <w:textAlignment w:val="baseline"/>
              <w:rPr>
                <w:ins w:id="2037" w:author="Ghita Benotmane" w:date="2016-09-15T10:12:00Z"/>
                <w:rFonts w:eastAsia="Times New Roman" w:cs="Arial"/>
                <w:sz w:val="16"/>
                <w:szCs w:val="16"/>
                <w:lang w:val="en-US"/>
              </w:rPr>
            </w:pPr>
            <w:r w:rsidRPr="00D50FD0">
              <w:rPr>
                <w:rFonts w:eastAsia="Times New Roman" w:cs="Arial"/>
                <w:color w:val="0000FF"/>
                <w:sz w:val="16"/>
                <w:szCs w:val="16"/>
                <w:lang w:val="en-US"/>
              </w:rPr>
              <w:t>When</w:t>
            </w:r>
            <w:r w:rsidRPr="00D50FD0">
              <w:rPr>
                <w:rFonts w:eastAsia="Times New Roman" w:cs="Arial"/>
                <w:sz w:val="16"/>
                <w:szCs w:val="16"/>
                <w:lang w:val="en-US"/>
              </w:rPr>
              <w:t xml:space="preserve"> I </w:t>
            </w:r>
            <w:r>
              <w:rPr>
                <w:rFonts w:eastAsia="Times New Roman" w:cs="Arial"/>
                <w:sz w:val="16"/>
                <w:szCs w:val="16"/>
                <w:lang w:val="en-US"/>
              </w:rPr>
              <w:t>select a value on a dropdown menu the</w:t>
            </w:r>
            <w:ins w:id="2038" w:author="Addy, Paul" w:date="2016-09-15T18:52:00Z">
              <w:r w:rsidR="00981EEF">
                <w:rPr>
                  <w:rFonts w:eastAsia="Times New Roman" w:cs="Arial"/>
                  <w:sz w:val="16"/>
                  <w:szCs w:val="16"/>
                  <w:lang w:val="en-US"/>
                </w:rPr>
                <w:t xml:space="preserve"> </w:t>
              </w:r>
            </w:ins>
            <w:del w:id="2039" w:author="Ghita Benotmane" w:date="2016-09-15T10:12:00Z">
              <w:r>
                <w:rPr>
                  <w:rFonts w:eastAsia="Times New Roman" w:cs="Arial"/>
                  <w:sz w:val="16"/>
                  <w:szCs w:val="16"/>
                  <w:lang w:val="en-US"/>
                </w:rPr>
                <w:delText xml:space="preserve"> list view of “glossary entry</w:delText>
              </w:r>
              <w:r w:rsidRPr="00D50FD0">
                <w:rPr>
                  <w:rFonts w:eastAsia="Times New Roman" w:cs="Arial"/>
                  <w:sz w:val="16"/>
                  <w:szCs w:val="16"/>
                  <w:lang w:val="en-US"/>
                </w:rPr>
                <w:delText>”</w:delText>
              </w:r>
              <w:r>
                <w:rPr>
                  <w:rFonts w:eastAsia="Times New Roman" w:cs="Arial"/>
                  <w:sz w:val="16"/>
                  <w:szCs w:val="16"/>
                  <w:lang w:val="en-US"/>
                </w:rPr>
                <w:delText xml:space="preserve"> is refreshed dynamically</w:delText>
              </w:r>
            </w:del>
            <w:del w:id="2040" w:author="Ghita Benotmane" w:date="2016-09-15T10:11:00Z">
              <w:r>
                <w:rPr>
                  <w:rFonts w:eastAsia="Times New Roman" w:cs="Arial"/>
                  <w:sz w:val="16"/>
                  <w:szCs w:val="16"/>
                  <w:lang w:val="en-US"/>
                </w:rPr>
                <w:delText xml:space="preserve"> </w:delText>
              </w:r>
            </w:del>
            <w:ins w:id="2041" w:author="Ghita Benotmane" w:date="2016-09-15T10:12:00Z">
              <w:r w:rsidR="0090137D">
                <w:rPr>
                  <w:rFonts w:eastAsia="Times New Roman" w:cs="Arial"/>
                  <w:sz w:val="16"/>
                  <w:szCs w:val="16"/>
                  <w:lang w:val="en-US"/>
                </w:rPr>
                <w:t>glossary page is refreshed</w:t>
              </w:r>
            </w:ins>
          </w:p>
          <w:p w14:paraId="00FAF7CF" w14:textId="384FED66" w:rsidR="0090137D" w:rsidRDefault="0090137D" w:rsidP="006169CC">
            <w:pPr>
              <w:textAlignment w:val="baseline"/>
              <w:rPr>
                <w:ins w:id="2042" w:author="Ghita Benotmane" w:date="2016-09-15T15:19:00Z"/>
                <w:rFonts w:eastAsia="Times New Roman" w:cs="Arial"/>
                <w:sz w:val="16"/>
                <w:szCs w:val="16"/>
                <w:lang w:val="en-US"/>
              </w:rPr>
            </w:pPr>
            <w:ins w:id="2043" w:author="Ghita Benotmane" w:date="2016-09-15T10:12:00Z">
              <w:r w:rsidRPr="008F59BB">
                <w:rPr>
                  <w:rFonts w:eastAsia="Times New Roman" w:cs="Arial"/>
                  <w:color w:val="0000FF"/>
                  <w:sz w:val="16"/>
                  <w:szCs w:val="16"/>
                  <w:lang w:val="en-US"/>
                </w:rPr>
                <w:t xml:space="preserve">And </w:t>
              </w:r>
              <w:r>
                <w:rPr>
                  <w:rFonts w:eastAsia="Times New Roman" w:cs="Arial"/>
                  <w:sz w:val="16"/>
                  <w:szCs w:val="16"/>
                  <w:lang w:val="en-US"/>
                </w:rPr>
                <w:t xml:space="preserve">the URL of that page contains the query strings of the dropdown value selected, </w:t>
              </w:r>
            </w:ins>
            <w:ins w:id="2044" w:author="Ghita Benotmane" w:date="2016-09-15T10:13:00Z">
              <w:r>
                <w:rPr>
                  <w:rFonts w:eastAsia="Times New Roman" w:cs="Arial"/>
                  <w:sz w:val="16"/>
                  <w:szCs w:val="16"/>
                  <w:lang w:val="en-US"/>
                </w:rPr>
                <w:t>so it can be copy pasted and shared on another section of the Intranet (for instance, M&amp;S publishers could choose to select only the entries for M&amp;S and put a link to is on their topic pages)</w:t>
              </w:r>
            </w:ins>
          </w:p>
          <w:p w14:paraId="4CAE377B" w14:textId="77777777" w:rsidR="006169CC" w:rsidRPr="00D50FD0" w:rsidRDefault="006169CC" w:rsidP="006169CC">
            <w:pPr>
              <w:textAlignment w:val="baseline"/>
              <w:rPr>
                <w:rFonts w:ascii="Segoe UI" w:eastAsia="Times New Roman" w:hAnsi="Segoe UI" w:cs="Segoe UI"/>
                <w:sz w:val="12"/>
                <w:szCs w:val="12"/>
                <w:lang w:val="en-US"/>
              </w:rPr>
            </w:pPr>
            <w:r w:rsidRPr="00D50FD0">
              <w:rPr>
                <w:rFonts w:eastAsia="Times New Roman" w:cs="Arial"/>
                <w:color w:val="0000FF"/>
                <w:sz w:val="16"/>
                <w:szCs w:val="16"/>
                <w:lang w:val="en-US"/>
              </w:rPr>
              <w:t>When</w:t>
            </w:r>
            <w:r w:rsidRPr="00D50FD0">
              <w:rPr>
                <w:rFonts w:eastAsia="Times New Roman" w:cs="Arial"/>
                <w:sz w:val="16"/>
                <w:szCs w:val="16"/>
                <w:lang w:val="en-US"/>
              </w:rPr>
              <w:t xml:space="preserve"> I </w:t>
            </w:r>
            <w:r>
              <w:rPr>
                <w:rFonts w:eastAsia="Times New Roman" w:cs="Arial"/>
                <w:sz w:val="16"/>
                <w:szCs w:val="16"/>
                <w:lang w:val="en-US"/>
              </w:rPr>
              <w:t>select a letter on the letters list I’m directed to the anchored letter on the glossary entries</w:t>
            </w:r>
          </w:p>
          <w:p w14:paraId="6D6C9FEA" w14:textId="75A4CC3E" w:rsidR="00D50FD0" w:rsidRPr="00E32392" w:rsidRDefault="006169CC" w:rsidP="00724362">
            <w:pPr>
              <w:textAlignment w:val="baseline"/>
              <w:rPr>
                <w:rFonts w:eastAsia="Times New Roman" w:cs="Arial"/>
                <w:sz w:val="16"/>
                <w:szCs w:val="16"/>
                <w:lang w:val="en-US"/>
              </w:rPr>
            </w:pPr>
            <w:r w:rsidRPr="00D50FD0">
              <w:rPr>
                <w:rFonts w:eastAsia="Times New Roman" w:cs="Arial"/>
                <w:color w:val="0000FF"/>
                <w:sz w:val="16"/>
                <w:szCs w:val="16"/>
                <w:lang w:val="en-US"/>
              </w:rPr>
              <w:t>And</w:t>
            </w:r>
            <w:r w:rsidRPr="00D50FD0">
              <w:rPr>
                <w:rFonts w:eastAsia="Times New Roman" w:cs="Arial"/>
                <w:sz w:val="16"/>
                <w:szCs w:val="16"/>
                <w:lang w:val="en-US"/>
              </w:rPr>
              <w:t xml:space="preserve"> </w:t>
            </w:r>
            <w:r>
              <w:rPr>
                <w:rFonts w:eastAsia="Times New Roman" w:cs="Arial"/>
                <w:sz w:val="16"/>
                <w:szCs w:val="16"/>
                <w:lang w:val="en-US"/>
              </w:rPr>
              <w:t xml:space="preserve">the selector menu stays fixed </w:t>
            </w:r>
            <w:r w:rsidR="00724362">
              <w:rPr>
                <w:rFonts w:eastAsia="Times New Roman" w:cs="Arial"/>
                <w:sz w:val="16"/>
                <w:szCs w:val="16"/>
                <w:lang w:val="en-US"/>
              </w:rPr>
              <w:t>while</w:t>
            </w:r>
            <w:r>
              <w:rPr>
                <w:rFonts w:eastAsia="Times New Roman" w:cs="Arial"/>
                <w:sz w:val="16"/>
                <w:szCs w:val="16"/>
                <w:lang w:val="en-US"/>
              </w:rPr>
              <w:t xml:space="preserve"> I scroll down the page</w:t>
            </w:r>
          </w:p>
        </w:tc>
        <w:tc>
          <w:tcPr>
            <w:tcW w:w="884" w:type="dxa"/>
          </w:tcPr>
          <w:p w14:paraId="7B3FBE07" w14:textId="77777777" w:rsidR="00D50FD0" w:rsidRPr="00387D6C" w:rsidRDefault="00D50FD0" w:rsidP="00D50FD0">
            <w:pPr>
              <w:jc w:val="right"/>
              <w:rPr>
                <w:rFonts w:asciiTheme="minorHAnsi" w:eastAsia="Times New Roman" w:hAnsiTheme="minorHAnsi" w:cstheme="minorHAnsi"/>
                <w:color w:val="000000"/>
                <w:sz w:val="16"/>
                <w:szCs w:val="16"/>
                <w:lang w:val="en-US"/>
              </w:rPr>
            </w:pPr>
            <w:r w:rsidRPr="00387D6C">
              <w:rPr>
                <w:rFonts w:asciiTheme="minorHAnsi" w:eastAsia="Times New Roman" w:hAnsiTheme="minorHAnsi" w:cstheme="minorHAnsi"/>
                <w:color w:val="000000"/>
                <w:sz w:val="16"/>
                <w:szCs w:val="16"/>
                <w:lang w:val="en-US"/>
              </w:rPr>
              <w:t>1</w:t>
            </w:r>
          </w:p>
        </w:tc>
      </w:tr>
    </w:tbl>
    <w:p w14:paraId="7D36B88A" w14:textId="77777777" w:rsidR="00AB00B3" w:rsidRDefault="00AB00B3" w:rsidP="006F18F9">
      <w:pPr>
        <w:tabs>
          <w:tab w:val="left" w:pos="6648"/>
        </w:tabs>
        <w:spacing w:after="0"/>
        <w:rPr>
          <w:sz w:val="22"/>
        </w:rPr>
      </w:pPr>
    </w:p>
    <w:p w14:paraId="11125042" w14:textId="77777777" w:rsidR="00D9302B" w:rsidRDefault="00D9302B" w:rsidP="00ED5E60">
      <w:pPr>
        <w:pStyle w:val="Heading2"/>
        <w:numPr>
          <w:ilvl w:val="1"/>
          <w:numId w:val="20"/>
        </w:numPr>
      </w:pPr>
      <w:bookmarkStart w:id="2045" w:name="_Toc461707163"/>
      <w:bookmarkStart w:id="2046" w:name="_Toc463013475"/>
      <w:r>
        <w:lastRenderedPageBreak/>
        <w:t xml:space="preserve">Document page components </w:t>
      </w:r>
      <w:r w:rsidRPr="00960CDE">
        <w:rPr>
          <w:highlight w:val="yellow"/>
        </w:rPr>
        <w:t>(</w:t>
      </w:r>
      <w:r>
        <w:rPr>
          <w:highlight w:val="yellow"/>
        </w:rPr>
        <w:t>new</w:t>
      </w:r>
      <w:r w:rsidRPr="00960CDE">
        <w:rPr>
          <w:highlight w:val="yellow"/>
        </w:rPr>
        <w:t>)</w:t>
      </w:r>
      <w:bookmarkEnd w:id="2045"/>
      <w:bookmarkEnd w:id="2046"/>
    </w:p>
    <w:p w14:paraId="069D9FAA" w14:textId="056A476E" w:rsidR="00D9302B" w:rsidRDefault="00D9302B" w:rsidP="00ED5E60">
      <w:pPr>
        <w:pStyle w:val="Heading3"/>
        <w:numPr>
          <w:ilvl w:val="2"/>
          <w:numId w:val="20"/>
        </w:numPr>
      </w:pPr>
      <w:bookmarkStart w:id="2047" w:name="_Toc461707164"/>
      <w:bookmarkStart w:id="2048" w:name="_Toc463013476"/>
      <w:r>
        <w:t>General</w:t>
      </w:r>
      <w:bookmarkEnd w:id="2047"/>
      <w:bookmarkEnd w:id="2048"/>
    </w:p>
    <w:tbl>
      <w:tblPr>
        <w:tblStyle w:val="TableGrid"/>
        <w:tblW w:w="9532" w:type="dxa"/>
        <w:tblInd w:w="-289" w:type="dxa"/>
        <w:tblLayout w:type="fixed"/>
        <w:tblLook w:val="04A0" w:firstRow="1" w:lastRow="0" w:firstColumn="1" w:lastColumn="0" w:noHBand="0" w:noVBand="1"/>
      </w:tblPr>
      <w:tblGrid>
        <w:gridCol w:w="710"/>
        <w:gridCol w:w="1275"/>
        <w:gridCol w:w="142"/>
        <w:gridCol w:w="1559"/>
        <w:gridCol w:w="4962"/>
        <w:gridCol w:w="884"/>
      </w:tblGrid>
      <w:tr w:rsidR="00D9302B" w:rsidRPr="00193438" w14:paraId="15875498" w14:textId="77777777" w:rsidTr="00063DC0">
        <w:trPr>
          <w:trHeight w:val="280"/>
        </w:trPr>
        <w:tc>
          <w:tcPr>
            <w:tcW w:w="710" w:type="dxa"/>
            <w:shd w:val="clear" w:color="auto" w:fill="122632" w:themeFill="text1"/>
            <w:hideMark/>
          </w:tcPr>
          <w:p w14:paraId="7A452F6A" w14:textId="77777777" w:rsidR="00D9302B" w:rsidRPr="00387D6C" w:rsidRDefault="00D9302B" w:rsidP="00063DC0">
            <w:pPr>
              <w:jc w:val="center"/>
              <w:rPr>
                <w:rFonts w:asciiTheme="minorHAnsi" w:eastAsia="Times New Roman" w:hAnsiTheme="minorHAnsi" w:cstheme="minorHAnsi"/>
                <w:b/>
                <w:bCs/>
                <w:color w:val="FFFFFF" w:themeColor="background1"/>
                <w:sz w:val="16"/>
                <w:szCs w:val="16"/>
                <w:lang w:val="en-US"/>
              </w:rPr>
            </w:pPr>
            <w:r w:rsidRPr="00387D6C">
              <w:rPr>
                <w:rFonts w:asciiTheme="minorHAnsi" w:eastAsia="Times New Roman" w:hAnsiTheme="minorHAnsi" w:cstheme="minorHAnsi"/>
                <w:b/>
                <w:bCs/>
                <w:color w:val="FFFFFF" w:themeColor="background1"/>
                <w:sz w:val="16"/>
                <w:szCs w:val="16"/>
                <w:lang w:val="en-US"/>
              </w:rPr>
              <w:t>Id</w:t>
            </w:r>
          </w:p>
        </w:tc>
        <w:tc>
          <w:tcPr>
            <w:tcW w:w="1275" w:type="dxa"/>
            <w:shd w:val="clear" w:color="auto" w:fill="122632" w:themeFill="text1"/>
            <w:hideMark/>
          </w:tcPr>
          <w:p w14:paraId="4B38ECF1" w14:textId="77777777" w:rsidR="00D9302B" w:rsidRPr="00387D6C" w:rsidRDefault="00D9302B" w:rsidP="00063DC0">
            <w:pPr>
              <w:jc w:val="center"/>
              <w:rPr>
                <w:rFonts w:asciiTheme="minorHAnsi" w:eastAsia="Times New Roman" w:hAnsiTheme="minorHAnsi" w:cstheme="minorHAnsi"/>
                <w:b/>
                <w:bCs/>
                <w:color w:val="FFFFFF" w:themeColor="background1"/>
                <w:sz w:val="16"/>
                <w:szCs w:val="16"/>
                <w:lang w:val="en-US"/>
              </w:rPr>
            </w:pPr>
            <w:r w:rsidRPr="00387D6C">
              <w:rPr>
                <w:rFonts w:asciiTheme="minorHAnsi" w:eastAsia="Times New Roman" w:hAnsiTheme="minorHAnsi" w:cstheme="minorHAnsi"/>
                <w:b/>
                <w:bCs/>
                <w:color w:val="FFFFFF" w:themeColor="background1"/>
                <w:sz w:val="16"/>
                <w:szCs w:val="16"/>
                <w:lang w:val="en-US"/>
              </w:rPr>
              <w:t>Feature category</w:t>
            </w:r>
          </w:p>
        </w:tc>
        <w:tc>
          <w:tcPr>
            <w:tcW w:w="1701" w:type="dxa"/>
            <w:gridSpan w:val="2"/>
            <w:shd w:val="clear" w:color="auto" w:fill="122632" w:themeFill="text1"/>
            <w:hideMark/>
          </w:tcPr>
          <w:p w14:paraId="61E6C811" w14:textId="77777777" w:rsidR="00D9302B" w:rsidRPr="00387D6C" w:rsidRDefault="00D9302B" w:rsidP="00063DC0">
            <w:pPr>
              <w:jc w:val="center"/>
              <w:rPr>
                <w:rFonts w:asciiTheme="minorHAnsi" w:eastAsia="Times New Roman" w:hAnsiTheme="minorHAnsi" w:cstheme="minorHAnsi"/>
                <w:b/>
                <w:bCs/>
                <w:color w:val="FFFFFF" w:themeColor="background1"/>
                <w:sz w:val="16"/>
                <w:szCs w:val="16"/>
                <w:lang w:val="en-US"/>
              </w:rPr>
            </w:pPr>
            <w:r w:rsidRPr="00387D6C">
              <w:rPr>
                <w:rFonts w:asciiTheme="minorHAnsi" w:eastAsia="Times New Roman" w:hAnsiTheme="minorHAnsi" w:cstheme="minorHAnsi"/>
                <w:b/>
                <w:bCs/>
                <w:color w:val="FFFFFF" w:themeColor="background1"/>
                <w:sz w:val="16"/>
                <w:szCs w:val="16"/>
                <w:lang w:val="en-US"/>
              </w:rPr>
              <w:t>Feature name</w:t>
            </w:r>
          </w:p>
        </w:tc>
        <w:tc>
          <w:tcPr>
            <w:tcW w:w="4962" w:type="dxa"/>
            <w:shd w:val="clear" w:color="auto" w:fill="122632" w:themeFill="text1"/>
            <w:hideMark/>
          </w:tcPr>
          <w:p w14:paraId="6D96314E" w14:textId="77777777" w:rsidR="00D9302B" w:rsidRPr="00387D6C" w:rsidRDefault="00D9302B" w:rsidP="00063DC0">
            <w:pPr>
              <w:jc w:val="center"/>
              <w:rPr>
                <w:rFonts w:asciiTheme="minorHAnsi" w:eastAsia="Times New Roman" w:hAnsiTheme="minorHAnsi" w:cstheme="minorHAnsi"/>
                <w:b/>
                <w:bCs/>
                <w:color w:val="FFFFFF" w:themeColor="background1"/>
                <w:sz w:val="16"/>
                <w:szCs w:val="16"/>
                <w:lang w:val="en-US"/>
              </w:rPr>
            </w:pPr>
            <w:r w:rsidRPr="00387D6C">
              <w:rPr>
                <w:rFonts w:asciiTheme="minorHAnsi" w:eastAsia="Times New Roman" w:hAnsiTheme="minorHAnsi" w:cstheme="minorHAnsi"/>
                <w:b/>
                <w:bCs/>
                <w:color w:val="FFFFFF" w:themeColor="background1"/>
                <w:sz w:val="16"/>
                <w:szCs w:val="16"/>
                <w:lang w:val="en-US"/>
              </w:rPr>
              <w:t>Description</w:t>
            </w:r>
          </w:p>
        </w:tc>
        <w:tc>
          <w:tcPr>
            <w:tcW w:w="884" w:type="dxa"/>
            <w:shd w:val="clear" w:color="auto" w:fill="122632" w:themeFill="text1"/>
            <w:hideMark/>
          </w:tcPr>
          <w:p w14:paraId="35EE6437" w14:textId="77777777" w:rsidR="00D9302B" w:rsidRPr="00387D6C" w:rsidRDefault="00D9302B" w:rsidP="00063DC0">
            <w:pPr>
              <w:jc w:val="center"/>
              <w:rPr>
                <w:rFonts w:asciiTheme="minorHAnsi" w:eastAsia="Times New Roman" w:hAnsiTheme="minorHAnsi" w:cstheme="minorHAnsi"/>
                <w:b/>
                <w:bCs/>
                <w:color w:val="FFFFFF" w:themeColor="background1"/>
                <w:sz w:val="16"/>
                <w:szCs w:val="16"/>
                <w:lang w:val="en-US"/>
              </w:rPr>
            </w:pPr>
            <w:r w:rsidRPr="00387D6C">
              <w:rPr>
                <w:rFonts w:asciiTheme="minorHAnsi" w:eastAsia="Times New Roman" w:hAnsiTheme="minorHAnsi" w:cstheme="minorHAnsi"/>
                <w:b/>
                <w:bCs/>
                <w:color w:val="FFFFFF" w:themeColor="background1"/>
                <w:sz w:val="16"/>
                <w:szCs w:val="16"/>
                <w:lang w:val="en-US"/>
              </w:rPr>
              <w:t>Priority</w:t>
            </w:r>
          </w:p>
        </w:tc>
      </w:tr>
      <w:tr w:rsidR="00D9302B" w:rsidRPr="00662809" w14:paraId="3A2C04A7" w14:textId="77777777" w:rsidTr="00063DC0">
        <w:trPr>
          <w:trHeight w:val="507"/>
        </w:trPr>
        <w:tc>
          <w:tcPr>
            <w:tcW w:w="9532" w:type="dxa"/>
            <w:gridSpan w:val="6"/>
            <w:vAlign w:val="center"/>
          </w:tcPr>
          <w:p w14:paraId="03C5110E" w14:textId="77777777" w:rsidR="00D9302B" w:rsidRPr="00662809" w:rsidRDefault="008F5848" w:rsidP="00063DC0">
            <w:pPr>
              <w:jc w:val="center"/>
              <w:rPr>
                <w:rFonts w:asciiTheme="minorHAnsi" w:eastAsia="Times New Roman" w:hAnsiTheme="minorHAnsi" w:cstheme="minorHAnsi"/>
                <w:color w:val="000000"/>
                <w:sz w:val="24"/>
                <w:szCs w:val="24"/>
                <w:lang w:val="en-US"/>
              </w:rPr>
            </w:pPr>
            <w:hyperlink r:id="rId163" w:anchor="g=1&amp;p=document_page_1" w:history="1">
              <w:r w:rsidR="00D9302B" w:rsidRPr="00027C7E">
                <w:rPr>
                  <w:rStyle w:val="Hyperlink"/>
                  <w:rFonts w:asciiTheme="minorHAnsi" w:eastAsia="Times New Roman" w:hAnsiTheme="minorHAnsi" w:cstheme="minorHAnsi"/>
                  <w:sz w:val="24"/>
                  <w:szCs w:val="24"/>
                  <w:lang w:val="en-US"/>
                </w:rPr>
                <w:t>http://g8n7dx.axshare.com/#g=1&amp;p=document_page_1</w:t>
              </w:r>
            </w:hyperlink>
            <w:r w:rsidR="00D9302B">
              <w:rPr>
                <w:rFonts w:asciiTheme="minorHAnsi" w:eastAsia="Times New Roman" w:hAnsiTheme="minorHAnsi" w:cstheme="minorHAnsi"/>
                <w:color w:val="000000"/>
                <w:sz w:val="24"/>
                <w:szCs w:val="24"/>
                <w:lang w:val="en-US"/>
              </w:rPr>
              <w:t xml:space="preserve"> </w:t>
            </w:r>
          </w:p>
        </w:tc>
      </w:tr>
      <w:tr w:rsidR="00D9302B" w14:paraId="6206E66C" w14:textId="77777777" w:rsidTr="00063DC0">
        <w:trPr>
          <w:trHeight w:val="507"/>
        </w:trPr>
        <w:tc>
          <w:tcPr>
            <w:tcW w:w="710" w:type="dxa"/>
          </w:tcPr>
          <w:p w14:paraId="45BB47D8" w14:textId="43CACD4F" w:rsidR="00D9302B" w:rsidRPr="00387D6C" w:rsidRDefault="00D9302B" w:rsidP="00063DC0">
            <w:pPr>
              <w:jc w:val="right"/>
              <w:rPr>
                <w:rFonts w:asciiTheme="minorHAnsi" w:eastAsia="Times New Roman" w:hAnsiTheme="minorHAnsi" w:cstheme="minorHAnsi"/>
                <w:color w:val="000000"/>
                <w:sz w:val="16"/>
                <w:szCs w:val="16"/>
                <w:highlight w:val="yellow"/>
                <w:lang w:val="en-US"/>
              </w:rPr>
            </w:pPr>
            <w:r>
              <w:rPr>
                <w:rFonts w:eastAsia="Arial" w:cs="Arial"/>
                <w:sz w:val="16"/>
                <w:szCs w:val="16"/>
              </w:rPr>
              <w:t>14.6.1.1.</w:t>
            </w:r>
          </w:p>
        </w:tc>
        <w:tc>
          <w:tcPr>
            <w:tcW w:w="1417" w:type="dxa"/>
            <w:gridSpan w:val="2"/>
          </w:tcPr>
          <w:p w14:paraId="3CC006C1" w14:textId="77777777" w:rsidR="00D9302B" w:rsidRPr="00387D6C" w:rsidRDefault="00D9302B" w:rsidP="00063DC0">
            <w:pPr>
              <w:rPr>
                <w:rFonts w:asciiTheme="minorHAnsi" w:eastAsia="Times New Roman" w:hAnsiTheme="minorHAnsi" w:cstheme="minorHAnsi"/>
                <w:b/>
                <w:color w:val="000000"/>
                <w:sz w:val="16"/>
                <w:szCs w:val="16"/>
                <w:lang w:val="en-US"/>
              </w:rPr>
            </w:pPr>
            <w:r>
              <w:rPr>
                <w:rFonts w:asciiTheme="minorHAnsi" w:eastAsiaTheme="minorEastAsia" w:hAnsiTheme="minorHAnsi"/>
                <w:b/>
                <w:bCs/>
                <w:color w:val="000000"/>
                <w:sz w:val="16"/>
                <w:szCs w:val="16"/>
                <w:lang w:val="en-US"/>
              </w:rPr>
              <w:t>Document template</w:t>
            </w:r>
          </w:p>
        </w:tc>
        <w:tc>
          <w:tcPr>
            <w:tcW w:w="1559" w:type="dxa"/>
          </w:tcPr>
          <w:p w14:paraId="2DCFF96C" w14:textId="77777777" w:rsidR="00D9302B" w:rsidRPr="00387D6C" w:rsidRDefault="00D9302B" w:rsidP="00063DC0">
            <w:pPr>
              <w:rPr>
                <w:rFonts w:asciiTheme="minorHAnsi" w:eastAsia="Times New Roman" w:hAnsiTheme="minorHAnsi" w:cstheme="minorHAnsi"/>
                <w:color w:val="000000"/>
                <w:sz w:val="16"/>
                <w:szCs w:val="16"/>
                <w:lang w:val="en-US"/>
              </w:rPr>
            </w:pPr>
            <w:r w:rsidRPr="00387D6C">
              <w:rPr>
                <w:rFonts w:asciiTheme="minorHAnsi" w:eastAsia="Times New Roman" w:hAnsiTheme="minorHAnsi" w:cstheme="minorHAnsi"/>
                <w:color w:val="000000"/>
                <w:sz w:val="16"/>
                <w:szCs w:val="16"/>
                <w:lang w:val="en-US"/>
              </w:rPr>
              <w:t>General</w:t>
            </w:r>
          </w:p>
        </w:tc>
        <w:tc>
          <w:tcPr>
            <w:tcW w:w="4962" w:type="dxa"/>
          </w:tcPr>
          <w:p w14:paraId="1EA07FE0" w14:textId="77777777" w:rsidR="00D9302B" w:rsidRPr="00E32392" w:rsidRDefault="00D9302B" w:rsidP="00063DC0">
            <w:pPr>
              <w:textAlignment w:val="baseline"/>
              <w:rPr>
                <w:rFonts w:ascii="Segoe UI" w:eastAsia="Times New Roman" w:hAnsi="Segoe UI" w:cs="Segoe UI"/>
                <w:sz w:val="12"/>
                <w:szCs w:val="12"/>
                <w:lang w:val="en-US"/>
              </w:rPr>
            </w:pPr>
            <w:r w:rsidRPr="00E32392">
              <w:rPr>
                <w:rFonts w:eastAsia="Times New Roman" w:cs="Arial"/>
                <w:color w:val="0000FF"/>
                <w:sz w:val="16"/>
                <w:szCs w:val="16"/>
                <w:lang w:val="en-US"/>
              </w:rPr>
              <w:t xml:space="preserve">Given </w:t>
            </w:r>
            <w:r w:rsidRPr="00E32392">
              <w:rPr>
                <w:rFonts w:eastAsia="Times New Roman" w:cs="Arial"/>
                <w:sz w:val="16"/>
                <w:szCs w:val="16"/>
                <w:lang w:val="en-US"/>
              </w:rPr>
              <w:t>that I am a logged user </w:t>
            </w:r>
          </w:p>
          <w:p w14:paraId="0E566D79" w14:textId="77777777" w:rsidR="00D9302B" w:rsidRDefault="00D9302B" w:rsidP="00063DC0">
            <w:pPr>
              <w:textAlignment w:val="baseline"/>
              <w:rPr>
                <w:rFonts w:eastAsia="Times New Roman" w:cs="Arial"/>
                <w:color w:val="000000"/>
                <w:sz w:val="16"/>
                <w:szCs w:val="16"/>
                <w:lang w:val="en-US"/>
              </w:rPr>
            </w:pPr>
            <w:r w:rsidRPr="00E32392">
              <w:rPr>
                <w:rFonts w:eastAsia="Times New Roman" w:cs="Arial"/>
                <w:color w:val="0000FF"/>
                <w:sz w:val="16"/>
                <w:szCs w:val="16"/>
                <w:lang w:val="en-US"/>
              </w:rPr>
              <w:t>When</w:t>
            </w:r>
            <w:r w:rsidRPr="00E32392">
              <w:rPr>
                <w:rFonts w:eastAsia="Times New Roman" w:cs="Arial"/>
                <w:sz w:val="16"/>
                <w:szCs w:val="16"/>
                <w:lang w:val="en-US"/>
              </w:rPr>
              <w:t xml:space="preserve"> </w:t>
            </w:r>
            <w:r w:rsidRPr="00E32392">
              <w:rPr>
                <w:rFonts w:eastAsia="Times New Roman" w:cs="Arial"/>
                <w:color w:val="000000"/>
                <w:sz w:val="16"/>
                <w:szCs w:val="16"/>
                <w:lang w:val="en-US"/>
              </w:rPr>
              <w:t xml:space="preserve">I click </w:t>
            </w:r>
            <w:r>
              <w:rPr>
                <w:rFonts w:eastAsia="Times New Roman" w:cs="Arial"/>
                <w:color w:val="000000"/>
                <w:sz w:val="16"/>
                <w:szCs w:val="16"/>
                <w:lang w:val="en-US"/>
              </w:rPr>
              <w:t>on a document (card or link) anywhere on the Intranet</w:t>
            </w:r>
          </w:p>
          <w:p w14:paraId="24B27E2B" w14:textId="1EE02E0F" w:rsidR="00D9302B" w:rsidRPr="004126A6" w:rsidRDefault="00D9302B" w:rsidP="00063DC0">
            <w:pPr>
              <w:textAlignment w:val="baseline"/>
              <w:rPr>
                <w:rFonts w:eastAsia="Times New Roman" w:cs="Arial"/>
                <w:color w:val="000000"/>
                <w:sz w:val="16"/>
                <w:szCs w:val="16"/>
                <w:lang w:val="en-US"/>
              </w:rPr>
            </w:pPr>
            <w:r w:rsidRPr="004126A6">
              <w:rPr>
                <w:rFonts w:eastAsia="Times New Roman" w:cs="Arial"/>
                <w:color w:val="0000FF"/>
                <w:sz w:val="16"/>
                <w:szCs w:val="16"/>
                <w:lang w:val="en-US"/>
              </w:rPr>
              <w:t xml:space="preserve">And </w:t>
            </w:r>
            <w:r>
              <w:rPr>
                <w:rFonts w:eastAsia="Times New Roman" w:cs="Arial"/>
                <w:color w:val="000000"/>
                <w:sz w:val="16"/>
                <w:szCs w:val="16"/>
                <w:lang w:val="en-US"/>
              </w:rPr>
              <w:t xml:space="preserve">the publisher chose to associate the document to a specific document page </w:t>
            </w:r>
            <w:commentRangeStart w:id="2049"/>
            <w:commentRangeStart w:id="2050"/>
            <w:r>
              <w:rPr>
                <w:rFonts w:eastAsia="Times New Roman" w:cs="Arial"/>
                <w:color w:val="000000"/>
                <w:sz w:val="16"/>
                <w:szCs w:val="16"/>
                <w:lang w:val="en-US"/>
              </w:rPr>
              <w:t xml:space="preserve">(only for </w:t>
            </w:r>
            <w:del w:id="2051" w:author="Addy, Paul" w:date="2016-09-15T18:54:00Z">
              <w:r w:rsidDel="00981EEF">
                <w:rPr>
                  <w:rFonts w:eastAsia="Times New Roman" w:cs="Arial"/>
                  <w:color w:val="000000"/>
                  <w:sz w:val="16"/>
                  <w:szCs w:val="16"/>
                  <w:lang w:val="en-US"/>
                </w:rPr>
                <w:delText>powerpoints</w:delText>
              </w:r>
            </w:del>
            <w:ins w:id="2052" w:author="Addy, Paul" w:date="2016-09-15T18:54:00Z">
              <w:r w:rsidR="00981EEF">
                <w:rPr>
                  <w:rFonts w:eastAsia="Times New Roman" w:cs="Arial"/>
                  <w:color w:val="000000"/>
                  <w:sz w:val="16"/>
                  <w:szCs w:val="16"/>
                  <w:lang w:val="en-US"/>
                </w:rPr>
                <w:t>PowerPoints</w:t>
              </w:r>
            </w:ins>
            <w:r>
              <w:rPr>
                <w:rFonts w:eastAsia="Times New Roman" w:cs="Arial"/>
                <w:color w:val="000000"/>
                <w:sz w:val="16"/>
                <w:szCs w:val="16"/>
                <w:lang w:val="en-US"/>
              </w:rPr>
              <w:t xml:space="preserve"> and pdfs)</w:t>
            </w:r>
            <w:commentRangeEnd w:id="2049"/>
            <w:r w:rsidR="00981EEF">
              <w:rPr>
                <w:rStyle w:val="CommentReference"/>
              </w:rPr>
              <w:commentReference w:id="2049"/>
            </w:r>
            <w:commentRangeEnd w:id="2050"/>
            <w:r w:rsidR="00C62101">
              <w:rPr>
                <w:rStyle w:val="CommentReference"/>
              </w:rPr>
              <w:commentReference w:id="2050"/>
            </w:r>
          </w:p>
          <w:p w14:paraId="6E9F0ED6" w14:textId="77777777" w:rsidR="00D9302B" w:rsidRPr="00E32392" w:rsidRDefault="00D9302B" w:rsidP="00063DC0">
            <w:pPr>
              <w:textAlignment w:val="baseline"/>
              <w:rPr>
                <w:rFonts w:eastAsia="Times New Roman" w:cs="Arial"/>
                <w:sz w:val="16"/>
                <w:szCs w:val="16"/>
                <w:lang w:val="en-US"/>
              </w:rPr>
            </w:pPr>
            <w:r w:rsidRPr="00E32392">
              <w:rPr>
                <w:rFonts w:eastAsia="Times New Roman" w:cs="Arial"/>
                <w:color w:val="0000FF"/>
                <w:sz w:val="16"/>
                <w:szCs w:val="16"/>
                <w:lang w:val="en-US"/>
              </w:rPr>
              <w:t>Then</w:t>
            </w:r>
            <w:r w:rsidRPr="00E32392">
              <w:rPr>
                <w:rFonts w:eastAsia="Times New Roman" w:cs="Arial"/>
                <w:sz w:val="16"/>
                <w:szCs w:val="16"/>
                <w:lang w:val="en-US"/>
              </w:rPr>
              <w:t xml:space="preserve"> </w:t>
            </w:r>
            <w:r>
              <w:rPr>
                <w:rFonts w:eastAsia="Times New Roman" w:cs="Arial"/>
                <w:sz w:val="16"/>
                <w:szCs w:val="16"/>
                <w:lang w:val="en-US"/>
              </w:rPr>
              <w:t xml:space="preserve">I’m directed to the corresponding document page </w:t>
            </w:r>
          </w:p>
        </w:tc>
        <w:tc>
          <w:tcPr>
            <w:tcW w:w="884" w:type="dxa"/>
          </w:tcPr>
          <w:p w14:paraId="67091210" w14:textId="77777777" w:rsidR="00D9302B" w:rsidRPr="00387D6C" w:rsidRDefault="00D9302B" w:rsidP="00063DC0">
            <w:pPr>
              <w:jc w:val="right"/>
              <w:rPr>
                <w:rFonts w:asciiTheme="minorHAnsi" w:eastAsia="Times New Roman" w:hAnsiTheme="minorHAnsi" w:cstheme="minorHAnsi"/>
                <w:color w:val="000000"/>
                <w:sz w:val="16"/>
                <w:szCs w:val="16"/>
                <w:lang w:val="en-US"/>
              </w:rPr>
            </w:pPr>
            <w:r w:rsidRPr="00387D6C">
              <w:rPr>
                <w:rFonts w:asciiTheme="minorHAnsi" w:eastAsia="Times New Roman" w:hAnsiTheme="minorHAnsi" w:cstheme="minorHAnsi"/>
                <w:color w:val="000000"/>
                <w:sz w:val="16"/>
                <w:szCs w:val="16"/>
                <w:lang w:val="en-US"/>
              </w:rPr>
              <w:t>1</w:t>
            </w:r>
          </w:p>
        </w:tc>
      </w:tr>
    </w:tbl>
    <w:p w14:paraId="0861CB44" w14:textId="77777777" w:rsidR="00D51C10" w:rsidRDefault="00D51C10" w:rsidP="00ED5E60">
      <w:pPr>
        <w:pStyle w:val="Heading3"/>
        <w:numPr>
          <w:ilvl w:val="2"/>
          <w:numId w:val="20"/>
        </w:numPr>
      </w:pPr>
      <w:bookmarkStart w:id="2053" w:name="_Toc461707165"/>
      <w:bookmarkStart w:id="2054" w:name="_Toc463013477"/>
      <w:r>
        <w:t>Header</w:t>
      </w:r>
      <w:bookmarkEnd w:id="2053"/>
      <w:bookmarkEnd w:id="2054"/>
    </w:p>
    <w:tbl>
      <w:tblPr>
        <w:tblStyle w:val="TableGrid"/>
        <w:tblW w:w="9532" w:type="dxa"/>
        <w:tblInd w:w="-289" w:type="dxa"/>
        <w:tblLayout w:type="fixed"/>
        <w:tblLook w:val="04A0" w:firstRow="1" w:lastRow="0" w:firstColumn="1" w:lastColumn="0" w:noHBand="0" w:noVBand="1"/>
      </w:tblPr>
      <w:tblGrid>
        <w:gridCol w:w="710"/>
        <w:gridCol w:w="1275"/>
        <w:gridCol w:w="142"/>
        <w:gridCol w:w="1559"/>
        <w:gridCol w:w="4962"/>
        <w:gridCol w:w="884"/>
      </w:tblGrid>
      <w:tr w:rsidR="00D9302B" w:rsidRPr="00193438" w14:paraId="55281FF9" w14:textId="77777777" w:rsidTr="00063DC0">
        <w:trPr>
          <w:trHeight w:val="280"/>
        </w:trPr>
        <w:tc>
          <w:tcPr>
            <w:tcW w:w="710" w:type="dxa"/>
            <w:shd w:val="clear" w:color="auto" w:fill="122632" w:themeFill="text1"/>
            <w:hideMark/>
          </w:tcPr>
          <w:p w14:paraId="53B771DE" w14:textId="77777777" w:rsidR="00D9302B" w:rsidRPr="00387D6C" w:rsidRDefault="00D9302B" w:rsidP="00063DC0">
            <w:pPr>
              <w:jc w:val="center"/>
              <w:rPr>
                <w:rFonts w:asciiTheme="minorHAnsi" w:eastAsia="Times New Roman" w:hAnsiTheme="minorHAnsi" w:cstheme="minorHAnsi"/>
                <w:b/>
                <w:bCs/>
                <w:color w:val="FFFFFF" w:themeColor="background1"/>
                <w:sz w:val="16"/>
                <w:szCs w:val="16"/>
                <w:lang w:val="en-US"/>
              </w:rPr>
            </w:pPr>
            <w:r w:rsidRPr="00387D6C">
              <w:rPr>
                <w:rFonts w:asciiTheme="minorHAnsi" w:eastAsia="Times New Roman" w:hAnsiTheme="minorHAnsi" w:cstheme="minorHAnsi"/>
                <w:b/>
                <w:bCs/>
                <w:color w:val="FFFFFF" w:themeColor="background1"/>
                <w:sz w:val="16"/>
                <w:szCs w:val="16"/>
                <w:lang w:val="en-US"/>
              </w:rPr>
              <w:t>Id</w:t>
            </w:r>
          </w:p>
        </w:tc>
        <w:tc>
          <w:tcPr>
            <w:tcW w:w="1275" w:type="dxa"/>
            <w:shd w:val="clear" w:color="auto" w:fill="122632" w:themeFill="text1"/>
            <w:hideMark/>
          </w:tcPr>
          <w:p w14:paraId="3F9841AB" w14:textId="77777777" w:rsidR="00D9302B" w:rsidRPr="00387D6C" w:rsidRDefault="00D9302B" w:rsidP="00063DC0">
            <w:pPr>
              <w:jc w:val="center"/>
              <w:rPr>
                <w:rFonts w:asciiTheme="minorHAnsi" w:eastAsia="Times New Roman" w:hAnsiTheme="minorHAnsi" w:cstheme="minorHAnsi"/>
                <w:b/>
                <w:bCs/>
                <w:color w:val="FFFFFF" w:themeColor="background1"/>
                <w:sz w:val="16"/>
                <w:szCs w:val="16"/>
                <w:lang w:val="en-US"/>
              </w:rPr>
            </w:pPr>
            <w:r w:rsidRPr="00387D6C">
              <w:rPr>
                <w:rFonts w:asciiTheme="minorHAnsi" w:eastAsia="Times New Roman" w:hAnsiTheme="minorHAnsi" w:cstheme="minorHAnsi"/>
                <w:b/>
                <w:bCs/>
                <w:color w:val="FFFFFF" w:themeColor="background1"/>
                <w:sz w:val="16"/>
                <w:szCs w:val="16"/>
                <w:lang w:val="en-US"/>
              </w:rPr>
              <w:t>Feature category</w:t>
            </w:r>
          </w:p>
        </w:tc>
        <w:tc>
          <w:tcPr>
            <w:tcW w:w="1701" w:type="dxa"/>
            <w:gridSpan w:val="2"/>
            <w:shd w:val="clear" w:color="auto" w:fill="122632" w:themeFill="text1"/>
            <w:hideMark/>
          </w:tcPr>
          <w:p w14:paraId="4F1C05CD" w14:textId="77777777" w:rsidR="00D9302B" w:rsidRPr="00387D6C" w:rsidRDefault="00D9302B" w:rsidP="00063DC0">
            <w:pPr>
              <w:jc w:val="center"/>
              <w:rPr>
                <w:rFonts w:asciiTheme="minorHAnsi" w:eastAsia="Times New Roman" w:hAnsiTheme="minorHAnsi" w:cstheme="minorHAnsi"/>
                <w:b/>
                <w:bCs/>
                <w:color w:val="FFFFFF" w:themeColor="background1"/>
                <w:sz w:val="16"/>
                <w:szCs w:val="16"/>
                <w:lang w:val="en-US"/>
              </w:rPr>
            </w:pPr>
            <w:r w:rsidRPr="00387D6C">
              <w:rPr>
                <w:rFonts w:asciiTheme="minorHAnsi" w:eastAsia="Times New Roman" w:hAnsiTheme="minorHAnsi" w:cstheme="minorHAnsi"/>
                <w:b/>
                <w:bCs/>
                <w:color w:val="FFFFFF" w:themeColor="background1"/>
                <w:sz w:val="16"/>
                <w:szCs w:val="16"/>
                <w:lang w:val="en-US"/>
              </w:rPr>
              <w:t>Feature name</w:t>
            </w:r>
          </w:p>
        </w:tc>
        <w:tc>
          <w:tcPr>
            <w:tcW w:w="4962" w:type="dxa"/>
            <w:shd w:val="clear" w:color="auto" w:fill="122632" w:themeFill="text1"/>
            <w:hideMark/>
          </w:tcPr>
          <w:p w14:paraId="01176AA9" w14:textId="77777777" w:rsidR="00D9302B" w:rsidRPr="00387D6C" w:rsidRDefault="00D9302B" w:rsidP="00063DC0">
            <w:pPr>
              <w:jc w:val="center"/>
              <w:rPr>
                <w:rFonts w:asciiTheme="minorHAnsi" w:eastAsia="Times New Roman" w:hAnsiTheme="minorHAnsi" w:cstheme="minorHAnsi"/>
                <w:b/>
                <w:bCs/>
                <w:color w:val="FFFFFF" w:themeColor="background1"/>
                <w:sz w:val="16"/>
                <w:szCs w:val="16"/>
                <w:lang w:val="en-US"/>
              </w:rPr>
            </w:pPr>
            <w:r w:rsidRPr="00387D6C">
              <w:rPr>
                <w:rFonts w:asciiTheme="minorHAnsi" w:eastAsia="Times New Roman" w:hAnsiTheme="minorHAnsi" w:cstheme="minorHAnsi"/>
                <w:b/>
                <w:bCs/>
                <w:color w:val="FFFFFF" w:themeColor="background1"/>
                <w:sz w:val="16"/>
                <w:szCs w:val="16"/>
                <w:lang w:val="en-US"/>
              </w:rPr>
              <w:t>Description</w:t>
            </w:r>
          </w:p>
        </w:tc>
        <w:tc>
          <w:tcPr>
            <w:tcW w:w="884" w:type="dxa"/>
            <w:shd w:val="clear" w:color="auto" w:fill="122632" w:themeFill="text1"/>
            <w:hideMark/>
          </w:tcPr>
          <w:p w14:paraId="7A63790F" w14:textId="77777777" w:rsidR="00D9302B" w:rsidRPr="00387D6C" w:rsidRDefault="00D9302B" w:rsidP="00063DC0">
            <w:pPr>
              <w:jc w:val="center"/>
              <w:rPr>
                <w:rFonts w:asciiTheme="minorHAnsi" w:eastAsia="Times New Roman" w:hAnsiTheme="minorHAnsi" w:cstheme="minorHAnsi"/>
                <w:b/>
                <w:bCs/>
                <w:color w:val="FFFFFF" w:themeColor="background1"/>
                <w:sz w:val="16"/>
                <w:szCs w:val="16"/>
                <w:lang w:val="en-US"/>
              </w:rPr>
            </w:pPr>
            <w:r w:rsidRPr="00387D6C">
              <w:rPr>
                <w:rFonts w:asciiTheme="minorHAnsi" w:eastAsia="Times New Roman" w:hAnsiTheme="minorHAnsi" w:cstheme="minorHAnsi"/>
                <w:b/>
                <w:bCs/>
                <w:color w:val="FFFFFF" w:themeColor="background1"/>
                <w:sz w:val="16"/>
                <w:szCs w:val="16"/>
                <w:lang w:val="en-US"/>
              </w:rPr>
              <w:t>Priority</w:t>
            </w:r>
          </w:p>
        </w:tc>
      </w:tr>
      <w:tr w:rsidR="00D9302B" w14:paraId="1E25BC56" w14:textId="77777777" w:rsidTr="00063DC0">
        <w:trPr>
          <w:trHeight w:val="507"/>
        </w:trPr>
        <w:tc>
          <w:tcPr>
            <w:tcW w:w="710" w:type="dxa"/>
          </w:tcPr>
          <w:p w14:paraId="7F5F6BA5" w14:textId="770E3695" w:rsidR="00D9302B" w:rsidRPr="00387D6C" w:rsidRDefault="00D9302B" w:rsidP="00063DC0">
            <w:pPr>
              <w:jc w:val="right"/>
              <w:rPr>
                <w:rFonts w:asciiTheme="minorHAnsi" w:eastAsia="Times New Roman" w:hAnsiTheme="minorHAnsi" w:cstheme="minorHAnsi"/>
                <w:color w:val="000000"/>
                <w:sz w:val="16"/>
                <w:szCs w:val="16"/>
                <w:highlight w:val="yellow"/>
                <w:lang w:val="en-US"/>
              </w:rPr>
            </w:pPr>
            <w:r>
              <w:rPr>
                <w:rFonts w:eastAsia="Arial" w:cs="Arial"/>
                <w:sz w:val="16"/>
                <w:szCs w:val="16"/>
              </w:rPr>
              <w:t>14.6.2.1.</w:t>
            </w:r>
          </w:p>
        </w:tc>
        <w:tc>
          <w:tcPr>
            <w:tcW w:w="1417" w:type="dxa"/>
            <w:gridSpan w:val="2"/>
          </w:tcPr>
          <w:p w14:paraId="0AB19121" w14:textId="77777777" w:rsidR="00D9302B" w:rsidRPr="00387D6C" w:rsidRDefault="00D9302B" w:rsidP="00063DC0">
            <w:pPr>
              <w:rPr>
                <w:rFonts w:asciiTheme="minorHAnsi" w:eastAsia="Times New Roman" w:hAnsiTheme="minorHAnsi" w:cstheme="minorHAnsi"/>
                <w:b/>
                <w:color w:val="000000"/>
                <w:sz w:val="16"/>
                <w:szCs w:val="16"/>
                <w:lang w:val="en-US"/>
              </w:rPr>
            </w:pPr>
            <w:r>
              <w:rPr>
                <w:rFonts w:asciiTheme="minorHAnsi" w:eastAsiaTheme="minorEastAsia" w:hAnsiTheme="minorHAnsi"/>
                <w:b/>
                <w:bCs/>
                <w:color w:val="000000"/>
                <w:sz w:val="16"/>
                <w:szCs w:val="16"/>
                <w:lang w:val="en-US"/>
              </w:rPr>
              <w:t>Document page header</w:t>
            </w:r>
          </w:p>
        </w:tc>
        <w:tc>
          <w:tcPr>
            <w:tcW w:w="1559" w:type="dxa"/>
          </w:tcPr>
          <w:p w14:paraId="59195FF3" w14:textId="77777777" w:rsidR="00D9302B" w:rsidRPr="00387D6C" w:rsidRDefault="00D9302B" w:rsidP="00063DC0">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Title</w:t>
            </w:r>
          </w:p>
        </w:tc>
        <w:tc>
          <w:tcPr>
            <w:tcW w:w="4962" w:type="dxa"/>
          </w:tcPr>
          <w:p w14:paraId="3D82D9A0" w14:textId="77777777" w:rsidR="00D9302B" w:rsidRDefault="00D9302B" w:rsidP="00063DC0">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5FE39BA0" w14:textId="77777777" w:rsidR="00D9302B" w:rsidRDefault="00D9302B" w:rsidP="00063DC0">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am on document page</w:t>
            </w:r>
          </w:p>
          <w:p w14:paraId="39D6346C" w14:textId="77777777" w:rsidR="00D9302B" w:rsidRPr="00E32392" w:rsidRDefault="00D9302B" w:rsidP="00063DC0">
            <w:pPr>
              <w:textAlignment w:val="baseline"/>
              <w:rPr>
                <w:rFonts w:eastAsia="Times New Roman" w:cs="Arial"/>
                <w:sz w:val="16"/>
                <w:szCs w:val="16"/>
                <w:lang w:val="en-US"/>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 see the Title of the page on the header</w:t>
            </w:r>
          </w:p>
        </w:tc>
        <w:tc>
          <w:tcPr>
            <w:tcW w:w="884" w:type="dxa"/>
          </w:tcPr>
          <w:p w14:paraId="69A5F144" w14:textId="77777777" w:rsidR="00D9302B" w:rsidRPr="00387D6C" w:rsidRDefault="00D9302B" w:rsidP="00063DC0">
            <w:pPr>
              <w:jc w:val="right"/>
              <w:rPr>
                <w:rFonts w:asciiTheme="minorHAnsi" w:eastAsia="Times New Roman" w:hAnsiTheme="minorHAnsi" w:cstheme="minorHAnsi"/>
                <w:color w:val="000000"/>
                <w:sz w:val="16"/>
                <w:szCs w:val="16"/>
                <w:lang w:val="en-US"/>
              </w:rPr>
            </w:pPr>
            <w:r w:rsidRPr="00387D6C">
              <w:rPr>
                <w:rFonts w:asciiTheme="minorHAnsi" w:eastAsia="Times New Roman" w:hAnsiTheme="minorHAnsi" w:cstheme="minorHAnsi"/>
                <w:color w:val="000000"/>
                <w:sz w:val="16"/>
                <w:szCs w:val="16"/>
                <w:lang w:val="en-US"/>
              </w:rPr>
              <w:t>1</w:t>
            </w:r>
          </w:p>
        </w:tc>
      </w:tr>
      <w:tr w:rsidR="00D9302B" w14:paraId="6FF0D99A" w14:textId="77777777" w:rsidTr="00063DC0">
        <w:trPr>
          <w:trHeight w:val="507"/>
        </w:trPr>
        <w:tc>
          <w:tcPr>
            <w:tcW w:w="710" w:type="dxa"/>
          </w:tcPr>
          <w:p w14:paraId="28B6E1AC" w14:textId="091B4276" w:rsidR="00D9302B" w:rsidRDefault="00D9302B" w:rsidP="00D9302B">
            <w:pPr>
              <w:jc w:val="right"/>
              <w:rPr>
                <w:rFonts w:eastAsia="Arial" w:cs="Arial"/>
                <w:sz w:val="16"/>
                <w:szCs w:val="16"/>
              </w:rPr>
            </w:pPr>
            <w:r w:rsidRPr="001B2770">
              <w:rPr>
                <w:rFonts w:eastAsia="Arial" w:cs="Arial"/>
                <w:sz w:val="16"/>
                <w:szCs w:val="16"/>
              </w:rPr>
              <w:t>1</w:t>
            </w:r>
            <w:r>
              <w:rPr>
                <w:rFonts w:eastAsia="Arial" w:cs="Arial"/>
                <w:sz w:val="16"/>
                <w:szCs w:val="16"/>
              </w:rPr>
              <w:t>4.6.2.2</w:t>
            </w:r>
            <w:r w:rsidRPr="001B2770">
              <w:rPr>
                <w:rFonts w:eastAsia="Arial" w:cs="Arial"/>
                <w:sz w:val="16"/>
                <w:szCs w:val="16"/>
              </w:rPr>
              <w:t>.</w:t>
            </w:r>
          </w:p>
        </w:tc>
        <w:tc>
          <w:tcPr>
            <w:tcW w:w="1417" w:type="dxa"/>
            <w:gridSpan w:val="2"/>
            <w:shd w:val="clear" w:color="auto" w:fill="FFFFFF" w:themeFill="background1"/>
          </w:tcPr>
          <w:p w14:paraId="0AFC4054" w14:textId="77777777" w:rsidR="00D9302B" w:rsidRPr="00DE428B" w:rsidRDefault="00D9302B" w:rsidP="00D9302B">
            <w:pPr>
              <w:rPr>
                <w:rFonts w:asciiTheme="minorHAnsi" w:eastAsiaTheme="minorEastAsia" w:hAnsiTheme="minorHAnsi"/>
                <w:b/>
                <w:bCs/>
                <w:color w:val="000000"/>
                <w:sz w:val="16"/>
                <w:szCs w:val="16"/>
                <w:highlight w:val="yellow"/>
                <w:lang w:val="en-US"/>
              </w:rPr>
            </w:pPr>
            <w:r>
              <w:rPr>
                <w:rFonts w:asciiTheme="minorHAnsi" w:eastAsiaTheme="minorEastAsia" w:hAnsiTheme="minorHAnsi"/>
                <w:b/>
                <w:bCs/>
                <w:color w:val="000000"/>
                <w:sz w:val="16"/>
                <w:szCs w:val="16"/>
                <w:lang w:val="en-US"/>
              </w:rPr>
              <w:t>Document page header</w:t>
            </w:r>
          </w:p>
        </w:tc>
        <w:tc>
          <w:tcPr>
            <w:tcW w:w="1559" w:type="dxa"/>
          </w:tcPr>
          <w:p w14:paraId="0A3C9CE0" w14:textId="77777777" w:rsidR="00D9302B" w:rsidRPr="00387D6C" w:rsidRDefault="00D9302B" w:rsidP="00D9302B">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Tags </w:t>
            </w:r>
          </w:p>
        </w:tc>
        <w:tc>
          <w:tcPr>
            <w:tcW w:w="4962" w:type="dxa"/>
          </w:tcPr>
          <w:p w14:paraId="525B065B" w14:textId="77777777" w:rsidR="00D9302B" w:rsidRDefault="00D9302B" w:rsidP="00D9302B">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090FA7C1" w14:textId="77777777" w:rsidR="00D9302B" w:rsidRDefault="00D9302B" w:rsidP="00D9302B">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am on document page</w:t>
            </w:r>
          </w:p>
          <w:p w14:paraId="38A350A9" w14:textId="77777777" w:rsidR="00D9302B" w:rsidRDefault="00D9302B" w:rsidP="00D9302B">
            <w:pPr>
              <w:textAlignment w:val="baseline"/>
              <w:rPr>
                <w:rFonts w:eastAsia="Times New Roman" w:cs="Arial"/>
                <w:sz w:val="16"/>
                <w:szCs w:val="16"/>
                <w:lang w:val="en-US"/>
              </w:rPr>
            </w:pPr>
            <w:r w:rsidRPr="004126A6">
              <w:rPr>
                <w:rFonts w:eastAsia="Times New Roman" w:cs="Arial"/>
                <w:color w:val="0000FF"/>
                <w:sz w:val="16"/>
                <w:szCs w:val="16"/>
                <w:lang w:val="en-US"/>
              </w:rPr>
              <w:t xml:space="preserve">Then </w:t>
            </w:r>
            <w:r>
              <w:rPr>
                <w:rFonts w:eastAsia="Times New Roman" w:cs="Arial"/>
                <w:sz w:val="16"/>
                <w:szCs w:val="16"/>
                <w:lang w:val="en-US"/>
              </w:rPr>
              <w:t>I see tags the publisher chose to associate to the document</w:t>
            </w:r>
          </w:p>
          <w:p w14:paraId="6C5A2A0D" w14:textId="77777777" w:rsidR="00D9302B" w:rsidRDefault="00D9302B" w:rsidP="00D9302B">
            <w:pPr>
              <w:textAlignment w:val="baseline"/>
              <w:rPr>
                <w:rFonts w:eastAsia="Times New Roman" w:cs="Arial"/>
                <w:sz w:val="16"/>
                <w:szCs w:val="16"/>
                <w:lang w:val="en-US"/>
              </w:rPr>
            </w:pPr>
            <w:r w:rsidRPr="004126A6">
              <w:rPr>
                <w:rFonts w:eastAsia="Times New Roman" w:cs="Arial"/>
                <w:color w:val="0000FF"/>
                <w:sz w:val="16"/>
                <w:szCs w:val="16"/>
                <w:lang w:val="en-US"/>
              </w:rPr>
              <w:t xml:space="preserve">When </w:t>
            </w:r>
            <w:r>
              <w:rPr>
                <w:rFonts w:eastAsia="Times New Roman" w:cs="Arial"/>
                <w:sz w:val="16"/>
                <w:szCs w:val="16"/>
                <w:lang w:val="en-US"/>
              </w:rPr>
              <w:t>I click on a tag</w:t>
            </w:r>
          </w:p>
          <w:p w14:paraId="5A0C1993" w14:textId="77777777" w:rsidR="00D9302B" w:rsidRPr="00F8427B" w:rsidRDefault="00D9302B" w:rsidP="00D9302B">
            <w:pPr>
              <w:textAlignment w:val="baseline"/>
              <w:rPr>
                <w:rFonts w:eastAsia="Times New Roman" w:cs="Arial"/>
                <w:sz w:val="16"/>
                <w:szCs w:val="16"/>
                <w:lang w:val="en-US"/>
              </w:rPr>
            </w:pPr>
            <w:r w:rsidRPr="004126A6">
              <w:rPr>
                <w:rFonts w:eastAsia="Times New Roman" w:cs="Arial"/>
                <w:color w:val="0000FF"/>
                <w:sz w:val="16"/>
                <w:szCs w:val="16"/>
                <w:lang w:val="en-US"/>
              </w:rPr>
              <w:t xml:space="preserve">Then </w:t>
            </w:r>
            <w:r>
              <w:rPr>
                <w:rFonts w:eastAsia="Times New Roman" w:cs="Arial"/>
                <w:sz w:val="16"/>
                <w:szCs w:val="16"/>
                <w:lang w:val="en-US"/>
              </w:rPr>
              <w:t xml:space="preserve">I’m directed to a search results page where the selected tag is the keyword search query </w:t>
            </w:r>
          </w:p>
        </w:tc>
        <w:tc>
          <w:tcPr>
            <w:tcW w:w="884" w:type="dxa"/>
          </w:tcPr>
          <w:p w14:paraId="1D3E0920" w14:textId="77777777" w:rsidR="00D9302B" w:rsidRPr="00387D6C" w:rsidRDefault="00D9302B" w:rsidP="00D9302B">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D9302B" w14:paraId="60E8F5EE" w14:textId="77777777" w:rsidTr="00063DC0">
        <w:trPr>
          <w:trHeight w:val="507"/>
        </w:trPr>
        <w:tc>
          <w:tcPr>
            <w:tcW w:w="710" w:type="dxa"/>
          </w:tcPr>
          <w:p w14:paraId="05D8E601" w14:textId="2E25BE01" w:rsidR="00D9302B" w:rsidRDefault="00D9302B" w:rsidP="00D9302B">
            <w:pPr>
              <w:jc w:val="right"/>
              <w:rPr>
                <w:rFonts w:eastAsia="Arial" w:cs="Arial"/>
                <w:sz w:val="16"/>
                <w:szCs w:val="16"/>
              </w:rPr>
            </w:pPr>
            <w:r w:rsidRPr="001B2770">
              <w:rPr>
                <w:rFonts w:eastAsia="Arial" w:cs="Arial"/>
                <w:sz w:val="16"/>
                <w:szCs w:val="16"/>
              </w:rPr>
              <w:t>1</w:t>
            </w:r>
            <w:r>
              <w:rPr>
                <w:rFonts w:eastAsia="Arial" w:cs="Arial"/>
                <w:sz w:val="16"/>
                <w:szCs w:val="16"/>
              </w:rPr>
              <w:t>4.6.2.3</w:t>
            </w:r>
            <w:r w:rsidRPr="001B2770">
              <w:rPr>
                <w:rFonts w:eastAsia="Arial" w:cs="Arial"/>
                <w:sz w:val="16"/>
                <w:szCs w:val="16"/>
              </w:rPr>
              <w:t>.</w:t>
            </w:r>
          </w:p>
        </w:tc>
        <w:tc>
          <w:tcPr>
            <w:tcW w:w="1417" w:type="dxa"/>
            <w:gridSpan w:val="2"/>
            <w:shd w:val="clear" w:color="auto" w:fill="FFFFFF" w:themeFill="background1"/>
          </w:tcPr>
          <w:p w14:paraId="6CFC6DFB" w14:textId="77777777" w:rsidR="00D9302B" w:rsidRDefault="00D9302B" w:rsidP="00D9302B">
            <w:pPr>
              <w:rPr>
                <w:rFonts w:asciiTheme="minorHAnsi" w:eastAsiaTheme="minorEastAsia" w:hAnsiTheme="minorHAnsi"/>
                <w:b/>
                <w:bCs/>
                <w:color w:val="000000"/>
                <w:sz w:val="16"/>
                <w:szCs w:val="16"/>
                <w:lang w:val="en-US"/>
              </w:rPr>
            </w:pPr>
            <w:r w:rsidRPr="00942CC1">
              <w:rPr>
                <w:rFonts w:asciiTheme="minorHAnsi" w:eastAsiaTheme="minorEastAsia" w:hAnsiTheme="minorHAnsi"/>
                <w:b/>
                <w:bCs/>
                <w:color w:val="000000"/>
                <w:sz w:val="16"/>
                <w:szCs w:val="16"/>
                <w:lang w:val="en-US"/>
              </w:rPr>
              <w:t>Document page header</w:t>
            </w:r>
          </w:p>
        </w:tc>
        <w:tc>
          <w:tcPr>
            <w:tcW w:w="1559" w:type="dxa"/>
          </w:tcPr>
          <w:p w14:paraId="2B142A2D" w14:textId="77777777" w:rsidR="00D9302B" w:rsidRDefault="00D9302B" w:rsidP="00D9302B">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Add to favorites / Remove from favorites button</w:t>
            </w:r>
          </w:p>
        </w:tc>
        <w:tc>
          <w:tcPr>
            <w:tcW w:w="4962" w:type="dxa"/>
          </w:tcPr>
          <w:p w14:paraId="3FA2BAB8" w14:textId="77777777" w:rsidR="00D9302B" w:rsidRDefault="00D9302B" w:rsidP="00D9302B">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60E1EB6D" w14:textId="77777777" w:rsidR="00D9302B" w:rsidRDefault="00D9302B" w:rsidP="00D9302B">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am on a document page</w:t>
            </w:r>
            <w:r>
              <w:rPr>
                <w:rFonts w:asciiTheme="minorHAnsi" w:eastAsia="Times New Roman" w:hAnsiTheme="minorHAnsi" w:cstheme="minorHAnsi"/>
                <w:color w:val="0000FF"/>
                <w:sz w:val="16"/>
                <w:szCs w:val="16"/>
                <w:lang w:val="en-US" w:eastAsia="ru-RU"/>
              </w:rPr>
              <w:t xml:space="preserve"> </w:t>
            </w:r>
          </w:p>
          <w:p w14:paraId="5611927B" w14:textId="77777777" w:rsidR="00D9302B" w:rsidRDefault="00D9302B" w:rsidP="00D9302B">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 see “Add to favorites / remove from favorites” button next to the title</w:t>
            </w:r>
          </w:p>
          <w:p w14:paraId="7B2D695F" w14:textId="77777777" w:rsidR="00D9302B" w:rsidRDefault="00D9302B" w:rsidP="00D9302B">
            <w:pPr>
              <w:rPr>
                <w:rFonts w:asciiTheme="minorHAnsi" w:eastAsia="Times New Roman" w:hAnsiTheme="minorHAnsi" w:cstheme="minorHAnsi"/>
                <w:sz w:val="16"/>
                <w:szCs w:val="16"/>
                <w:lang w:val="en-US" w:eastAsia="ru-RU"/>
              </w:rPr>
            </w:pPr>
            <w:r w:rsidRPr="00E91BCC">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click on the button</w:t>
            </w:r>
          </w:p>
          <w:p w14:paraId="183068E9" w14:textId="77777777" w:rsidR="00D9302B" w:rsidRPr="00FB2131" w:rsidRDefault="00D9302B" w:rsidP="00D9302B">
            <w:pPr>
              <w:textAlignment w:val="baseline"/>
              <w:rPr>
                <w:rFonts w:eastAsia="Times New Roman" w:cs="Arial"/>
                <w:sz w:val="16"/>
                <w:szCs w:val="16"/>
                <w:lang w:val="en-US"/>
              </w:rPr>
            </w:pPr>
            <w:r w:rsidRPr="00E91BCC">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the page is added to “My saved documents” section of “My Favorites” on the Resources section or removed from “My saved documents” section of “My Favorites” on the Resources section</w:t>
            </w:r>
          </w:p>
        </w:tc>
        <w:tc>
          <w:tcPr>
            <w:tcW w:w="884" w:type="dxa"/>
          </w:tcPr>
          <w:p w14:paraId="14356ED1" w14:textId="77777777" w:rsidR="00D9302B" w:rsidRPr="00387D6C" w:rsidRDefault="00D9302B" w:rsidP="00D9302B">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D9302B" w14:paraId="7B5E8B5F" w14:textId="77777777" w:rsidTr="00063DC0">
        <w:trPr>
          <w:trHeight w:val="507"/>
        </w:trPr>
        <w:tc>
          <w:tcPr>
            <w:tcW w:w="710" w:type="dxa"/>
          </w:tcPr>
          <w:p w14:paraId="642F9987" w14:textId="34998E63" w:rsidR="00D9302B" w:rsidRDefault="00D9302B" w:rsidP="00D9302B">
            <w:pPr>
              <w:jc w:val="right"/>
              <w:rPr>
                <w:rFonts w:eastAsia="Arial" w:cs="Arial"/>
                <w:sz w:val="16"/>
                <w:szCs w:val="16"/>
              </w:rPr>
            </w:pPr>
            <w:r w:rsidRPr="001B2770">
              <w:rPr>
                <w:rFonts w:eastAsia="Arial" w:cs="Arial"/>
                <w:sz w:val="16"/>
                <w:szCs w:val="16"/>
              </w:rPr>
              <w:t>1</w:t>
            </w:r>
            <w:r>
              <w:rPr>
                <w:rFonts w:eastAsia="Arial" w:cs="Arial"/>
                <w:sz w:val="16"/>
                <w:szCs w:val="16"/>
              </w:rPr>
              <w:t>4.6.2.4</w:t>
            </w:r>
            <w:r w:rsidRPr="001B2770">
              <w:rPr>
                <w:rFonts w:eastAsia="Arial" w:cs="Arial"/>
                <w:sz w:val="16"/>
                <w:szCs w:val="16"/>
              </w:rPr>
              <w:t>.</w:t>
            </w:r>
          </w:p>
        </w:tc>
        <w:tc>
          <w:tcPr>
            <w:tcW w:w="1417" w:type="dxa"/>
            <w:gridSpan w:val="2"/>
            <w:shd w:val="clear" w:color="auto" w:fill="FFFFFF" w:themeFill="background1"/>
          </w:tcPr>
          <w:p w14:paraId="1121C9BB" w14:textId="77777777" w:rsidR="00D9302B" w:rsidRDefault="00D9302B" w:rsidP="00D9302B">
            <w:pPr>
              <w:rPr>
                <w:rFonts w:asciiTheme="minorHAnsi" w:eastAsiaTheme="minorEastAsia" w:hAnsiTheme="minorHAnsi"/>
                <w:b/>
                <w:bCs/>
                <w:color w:val="000000"/>
                <w:sz w:val="16"/>
                <w:szCs w:val="16"/>
                <w:lang w:val="en-US"/>
              </w:rPr>
            </w:pPr>
            <w:r w:rsidRPr="00942CC1">
              <w:rPr>
                <w:rFonts w:asciiTheme="minorHAnsi" w:eastAsiaTheme="minorEastAsia" w:hAnsiTheme="minorHAnsi"/>
                <w:b/>
                <w:bCs/>
                <w:color w:val="000000"/>
                <w:sz w:val="16"/>
                <w:szCs w:val="16"/>
                <w:lang w:val="en-US"/>
              </w:rPr>
              <w:t>Document page header</w:t>
            </w:r>
          </w:p>
        </w:tc>
        <w:tc>
          <w:tcPr>
            <w:tcW w:w="1559" w:type="dxa"/>
          </w:tcPr>
          <w:p w14:paraId="5844BDCF" w14:textId="77777777" w:rsidR="00D9302B" w:rsidRDefault="00D9302B" w:rsidP="00D9302B">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Share button</w:t>
            </w:r>
          </w:p>
        </w:tc>
        <w:tc>
          <w:tcPr>
            <w:tcW w:w="4962" w:type="dxa"/>
          </w:tcPr>
          <w:p w14:paraId="603294D9" w14:textId="77777777" w:rsidR="00D9302B" w:rsidRDefault="00D9302B" w:rsidP="00D9302B">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0F854331" w14:textId="77777777" w:rsidR="00D9302B" w:rsidRDefault="00D9302B" w:rsidP="00D9302B">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am on a document page</w:t>
            </w:r>
          </w:p>
          <w:p w14:paraId="066F7A08" w14:textId="77777777" w:rsidR="00D9302B" w:rsidRDefault="00D9302B" w:rsidP="00D9302B">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 see the “share” button next to the title</w:t>
            </w:r>
          </w:p>
          <w:p w14:paraId="7DA94677" w14:textId="77777777" w:rsidR="00D9302B" w:rsidRDefault="00D9302B" w:rsidP="00D9302B">
            <w:pPr>
              <w:rPr>
                <w:rFonts w:asciiTheme="minorHAnsi" w:eastAsia="Times New Roman" w:hAnsiTheme="minorHAnsi" w:cstheme="minorHAnsi"/>
                <w:sz w:val="16"/>
                <w:szCs w:val="16"/>
                <w:lang w:val="en-US" w:eastAsia="ru-RU"/>
              </w:rPr>
            </w:pPr>
            <w:r w:rsidRPr="00E91BCC">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click on the button</w:t>
            </w:r>
          </w:p>
          <w:p w14:paraId="620140F5" w14:textId="77777777" w:rsidR="00D9302B" w:rsidRPr="00D50FD0" w:rsidRDefault="00D9302B" w:rsidP="00D9302B">
            <w:pPr>
              <w:textAlignment w:val="baseline"/>
              <w:rPr>
                <w:rFonts w:eastAsia="Times New Roman" w:cs="Arial"/>
                <w:color w:val="0000FF"/>
                <w:sz w:val="16"/>
                <w:szCs w:val="16"/>
                <w:lang w:val="en-US"/>
              </w:rPr>
            </w:pPr>
            <w:r w:rsidRPr="00E91BCC">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a lightbox opens allowing me to share this page by email or on Engage (</w:t>
            </w:r>
            <w:hyperlink w:anchor="_Share_lightbox" w:history="1">
              <w:r w:rsidRPr="0057388C">
                <w:rPr>
                  <w:rStyle w:val="Hyperlink"/>
                  <w:rFonts w:asciiTheme="minorHAnsi" w:eastAsia="Times New Roman" w:hAnsiTheme="minorHAnsi" w:cstheme="minorHAnsi"/>
                  <w:sz w:val="16"/>
                  <w:szCs w:val="16"/>
                  <w:lang w:val="en-US" w:eastAsia="ru-RU"/>
                </w:rPr>
                <w:t>see share use case</w:t>
              </w:r>
            </w:hyperlink>
            <w:r>
              <w:rPr>
                <w:rFonts w:asciiTheme="minorHAnsi" w:eastAsia="Times New Roman" w:hAnsiTheme="minorHAnsi" w:cstheme="minorHAnsi"/>
                <w:sz w:val="16"/>
                <w:szCs w:val="16"/>
                <w:lang w:val="en-US" w:eastAsia="ru-RU"/>
              </w:rPr>
              <w:t>)</w:t>
            </w:r>
          </w:p>
        </w:tc>
        <w:tc>
          <w:tcPr>
            <w:tcW w:w="884" w:type="dxa"/>
          </w:tcPr>
          <w:p w14:paraId="6525EF69" w14:textId="77777777" w:rsidR="00D9302B" w:rsidRPr="00387D6C" w:rsidRDefault="00D9302B" w:rsidP="00D9302B">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D9302B" w14:paraId="6F7E3DB4" w14:textId="77777777" w:rsidTr="00063DC0">
        <w:trPr>
          <w:trHeight w:val="507"/>
        </w:trPr>
        <w:tc>
          <w:tcPr>
            <w:tcW w:w="710" w:type="dxa"/>
          </w:tcPr>
          <w:p w14:paraId="7515C1DB" w14:textId="2B251252" w:rsidR="00D9302B" w:rsidRDefault="00D9302B" w:rsidP="00D9302B">
            <w:pPr>
              <w:jc w:val="right"/>
              <w:rPr>
                <w:rFonts w:eastAsia="Arial" w:cs="Arial"/>
                <w:sz w:val="16"/>
                <w:szCs w:val="16"/>
              </w:rPr>
            </w:pPr>
            <w:r w:rsidRPr="001B2770">
              <w:rPr>
                <w:rFonts w:eastAsia="Arial" w:cs="Arial"/>
                <w:sz w:val="16"/>
                <w:szCs w:val="16"/>
              </w:rPr>
              <w:t>1</w:t>
            </w:r>
            <w:r>
              <w:rPr>
                <w:rFonts w:eastAsia="Arial" w:cs="Arial"/>
                <w:sz w:val="16"/>
                <w:szCs w:val="16"/>
              </w:rPr>
              <w:t>4.6.2.5</w:t>
            </w:r>
            <w:r w:rsidRPr="001B2770">
              <w:rPr>
                <w:rFonts w:eastAsia="Arial" w:cs="Arial"/>
                <w:sz w:val="16"/>
                <w:szCs w:val="16"/>
              </w:rPr>
              <w:t>.</w:t>
            </w:r>
          </w:p>
        </w:tc>
        <w:tc>
          <w:tcPr>
            <w:tcW w:w="1417" w:type="dxa"/>
            <w:gridSpan w:val="2"/>
            <w:shd w:val="clear" w:color="auto" w:fill="FFFFFF" w:themeFill="background1"/>
          </w:tcPr>
          <w:p w14:paraId="5EBAE29F" w14:textId="77777777" w:rsidR="00D9302B" w:rsidRDefault="00D9302B" w:rsidP="00D9302B">
            <w:pPr>
              <w:rPr>
                <w:rFonts w:asciiTheme="minorHAnsi" w:eastAsiaTheme="minorEastAsia" w:hAnsiTheme="minorHAnsi"/>
                <w:b/>
                <w:bCs/>
                <w:color w:val="000000"/>
                <w:sz w:val="16"/>
                <w:szCs w:val="16"/>
                <w:lang w:val="en-US"/>
              </w:rPr>
            </w:pPr>
            <w:r w:rsidRPr="00942CC1">
              <w:rPr>
                <w:rFonts w:asciiTheme="minorHAnsi" w:eastAsiaTheme="minorEastAsia" w:hAnsiTheme="minorHAnsi"/>
                <w:b/>
                <w:bCs/>
                <w:color w:val="000000"/>
                <w:sz w:val="16"/>
                <w:szCs w:val="16"/>
                <w:lang w:val="en-US"/>
              </w:rPr>
              <w:t>Document page header</w:t>
            </w:r>
          </w:p>
        </w:tc>
        <w:tc>
          <w:tcPr>
            <w:tcW w:w="1559" w:type="dxa"/>
          </w:tcPr>
          <w:p w14:paraId="4294D58A" w14:textId="714B6CE0" w:rsidR="00935930" w:rsidRDefault="00D9302B" w:rsidP="00D9302B">
            <w:pPr>
              <w:rPr>
                <w:ins w:id="2055" w:author="Erce, Juan Antonio" w:date="2016-10-04T09:49:00Z"/>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Content owner</w:t>
            </w:r>
          </w:p>
          <w:p w14:paraId="759CB24E" w14:textId="17713E85" w:rsidR="00935930" w:rsidRDefault="00935930" w:rsidP="00935930">
            <w:pPr>
              <w:rPr>
                <w:ins w:id="2056" w:author="Erce, Juan Antonio" w:date="2016-10-04T09:49:00Z"/>
                <w:rFonts w:asciiTheme="minorHAnsi" w:eastAsia="Times New Roman" w:hAnsiTheme="minorHAnsi" w:cstheme="minorHAnsi"/>
                <w:sz w:val="16"/>
                <w:szCs w:val="16"/>
                <w:lang w:val="en-US"/>
              </w:rPr>
            </w:pPr>
          </w:p>
          <w:p w14:paraId="6E78223F" w14:textId="11C6B1FE" w:rsidR="00935930" w:rsidRDefault="00935930" w:rsidP="00935930">
            <w:pPr>
              <w:rPr>
                <w:ins w:id="2057" w:author="Erce, Juan Antonio" w:date="2016-10-04T09:49:00Z"/>
                <w:rFonts w:asciiTheme="minorHAnsi" w:eastAsia="Times New Roman" w:hAnsiTheme="minorHAnsi" w:cstheme="minorHAnsi"/>
                <w:sz w:val="16"/>
                <w:szCs w:val="16"/>
                <w:lang w:val="en-US"/>
              </w:rPr>
            </w:pPr>
          </w:p>
          <w:p w14:paraId="0EA70E5B" w14:textId="39DE6B90" w:rsidR="00935930" w:rsidRDefault="00935930" w:rsidP="00935930">
            <w:pPr>
              <w:rPr>
                <w:ins w:id="2058" w:author="Erce, Juan Antonio" w:date="2016-10-04T09:49:00Z"/>
                <w:rFonts w:asciiTheme="minorHAnsi" w:eastAsia="Times New Roman" w:hAnsiTheme="minorHAnsi" w:cstheme="minorHAnsi"/>
                <w:sz w:val="16"/>
                <w:szCs w:val="16"/>
                <w:lang w:val="en-US"/>
              </w:rPr>
            </w:pPr>
          </w:p>
          <w:p w14:paraId="24D13720" w14:textId="77777777" w:rsidR="00D9302B" w:rsidRPr="00935930" w:rsidRDefault="00D9302B">
            <w:pPr>
              <w:jc w:val="center"/>
              <w:rPr>
                <w:rFonts w:asciiTheme="minorHAnsi" w:eastAsia="Times New Roman" w:hAnsiTheme="minorHAnsi" w:cstheme="minorHAnsi"/>
                <w:sz w:val="16"/>
                <w:szCs w:val="16"/>
                <w:lang w:val="en-US"/>
                <w:rPrChange w:id="2059" w:author="Erce, Juan Antonio" w:date="2016-10-04T09:49:00Z">
                  <w:rPr>
                    <w:rFonts w:asciiTheme="minorHAnsi" w:eastAsia="Times New Roman" w:hAnsiTheme="minorHAnsi" w:cstheme="minorHAnsi"/>
                    <w:color w:val="000000"/>
                    <w:sz w:val="16"/>
                    <w:szCs w:val="16"/>
                    <w:lang w:val="en-US"/>
                  </w:rPr>
                </w:rPrChange>
              </w:rPr>
              <w:pPrChange w:id="2060" w:author="Erce, Juan Antonio" w:date="2016-10-04T09:49:00Z">
                <w:pPr/>
              </w:pPrChange>
            </w:pPr>
          </w:p>
        </w:tc>
        <w:tc>
          <w:tcPr>
            <w:tcW w:w="4962" w:type="dxa"/>
          </w:tcPr>
          <w:p w14:paraId="62D0D890" w14:textId="77777777" w:rsidR="00D9302B" w:rsidRDefault="00D9302B" w:rsidP="00D9302B">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0110E675" w14:textId="77777777" w:rsidR="00D9302B" w:rsidRDefault="00D9302B" w:rsidP="00D9302B">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am on a document page</w:t>
            </w:r>
          </w:p>
          <w:p w14:paraId="0065B754" w14:textId="77777777" w:rsidR="00D9302B" w:rsidRDefault="00D9302B" w:rsidP="00D9302B">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 see the content owner’s name to the right of the header</w:t>
            </w:r>
          </w:p>
          <w:p w14:paraId="5936B40F" w14:textId="77777777" w:rsidR="00D9302B" w:rsidRDefault="00D9302B" w:rsidP="00D9302B">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When</w:t>
            </w:r>
            <w:r>
              <w:rPr>
                <w:rFonts w:asciiTheme="minorHAnsi" w:eastAsia="Times New Roman" w:hAnsiTheme="minorHAnsi" w:cstheme="minorHAnsi"/>
                <w:sz w:val="16"/>
                <w:szCs w:val="16"/>
                <w:lang w:val="en-US" w:eastAsia="ru-RU"/>
              </w:rPr>
              <w:t xml:space="preserve"> I hover the topic owner’s name</w:t>
            </w:r>
          </w:p>
          <w:p w14:paraId="22A67EAD" w14:textId="77777777" w:rsidR="00D9302B" w:rsidRDefault="00D9302B" w:rsidP="00D9302B">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 will see appear the user card of the content owner</w:t>
            </w:r>
          </w:p>
          <w:p w14:paraId="68566B0B" w14:textId="77777777" w:rsidR="00D9302B" w:rsidRDefault="00D9302B" w:rsidP="00D9302B">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I can access the user contact information </w:t>
            </w:r>
          </w:p>
          <w:p w14:paraId="565567AD" w14:textId="77777777" w:rsidR="00D9302B" w:rsidRDefault="00D9302B" w:rsidP="00D9302B">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When</w:t>
            </w:r>
            <w:r>
              <w:rPr>
                <w:rFonts w:asciiTheme="minorHAnsi" w:eastAsia="Times New Roman" w:hAnsiTheme="minorHAnsi" w:cstheme="minorHAnsi"/>
                <w:sz w:val="16"/>
                <w:szCs w:val="16"/>
                <w:lang w:val="en-US" w:eastAsia="ru-RU"/>
              </w:rPr>
              <w:t xml:space="preserve"> I click the content owner’s name in the user card</w:t>
            </w:r>
          </w:p>
          <w:p w14:paraId="25773A28" w14:textId="77777777" w:rsidR="00D9302B" w:rsidRPr="00D50FD0" w:rsidRDefault="00D9302B" w:rsidP="00D9302B">
            <w:pPr>
              <w:textAlignment w:val="baseline"/>
              <w:rPr>
                <w:rFonts w:eastAsia="Times New Roman" w:cs="Arial"/>
                <w:color w:val="0000FF"/>
                <w:sz w:val="16"/>
                <w:szCs w:val="16"/>
                <w:lang w:val="en-US"/>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the system will redirect me to the content owner’s profile page.</w:t>
            </w:r>
          </w:p>
        </w:tc>
        <w:tc>
          <w:tcPr>
            <w:tcW w:w="884" w:type="dxa"/>
          </w:tcPr>
          <w:p w14:paraId="69FECFFE" w14:textId="77777777" w:rsidR="00D9302B" w:rsidRPr="00387D6C" w:rsidRDefault="00D9302B" w:rsidP="00D9302B">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bl>
    <w:p w14:paraId="3DC2ABAE" w14:textId="70410202" w:rsidR="00D9302B" w:rsidRPr="00D9302B" w:rsidRDefault="00D51C10" w:rsidP="00ED5E60">
      <w:pPr>
        <w:pStyle w:val="Heading3"/>
        <w:numPr>
          <w:ilvl w:val="2"/>
          <w:numId w:val="20"/>
        </w:numPr>
      </w:pPr>
      <w:bookmarkStart w:id="2061" w:name="_Toc461707166"/>
      <w:bookmarkStart w:id="2062" w:name="_Toc463013478"/>
      <w:r>
        <w:t>Page body</w:t>
      </w:r>
      <w:bookmarkEnd w:id="2061"/>
      <w:bookmarkEnd w:id="2062"/>
      <w:r w:rsidR="00D9302B">
        <w:t xml:space="preserve"> </w:t>
      </w:r>
    </w:p>
    <w:tbl>
      <w:tblPr>
        <w:tblStyle w:val="TableGrid"/>
        <w:tblW w:w="9532" w:type="dxa"/>
        <w:tblInd w:w="-289" w:type="dxa"/>
        <w:tblLayout w:type="fixed"/>
        <w:tblLook w:val="04A0" w:firstRow="1" w:lastRow="0" w:firstColumn="1" w:lastColumn="0" w:noHBand="0" w:noVBand="1"/>
      </w:tblPr>
      <w:tblGrid>
        <w:gridCol w:w="710"/>
        <w:gridCol w:w="1275"/>
        <w:gridCol w:w="142"/>
        <w:gridCol w:w="1559"/>
        <w:gridCol w:w="4962"/>
        <w:gridCol w:w="884"/>
      </w:tblGrid>
      <w:tr w:rsidR="00D9302B" w:rsidRPr="00193438" w14:paraId="7486E1EB" w14:textId="77777777" w:rsidTr="00063DC0">
        <w:trPr>
          <w:trHeight w:val="280"/>
        </w:trPr>
        <w:tc>
          <w:tcPr>
            <w:tcW w:w="710" w:type="dxa"/>
            <w:shd w:val="clear" w:color="auto" w:fill="122632" w:themeFill="text1"/>
            <w:hideMark/>
          </w:tcPr>
          <w:p w14:paraId="6055998D" w14:textId="77777777" w:rsidR="00D9302B" w:rsidRPr="00387D6C" w:rsidRDefault="00D9302B" w:rsidP="00063DC0">
            <w:pPr>
              <w:jc w:val="center"/>
              <w:rPr>
                <w:rFonts w:asciiTheme="minorHAnsi" w:eastAsia="Times New Roman" w:hAnsiTheme="minorHAnsi" w:cstheme="minorHAnsi"/>
                <w:b/>
                <w:bCs/>
                <w:color w:val="FFFFFF" w:themeColor="background1"/>
                <w:sz w:val="16"/>
                <w:szCs w:val="16"/>
                <w:lang w:val="en-US"/>
              </w:rPr>
            </w:pPr>
            <w:r w:rsidRPr="00387D6C">
              <w:rPr>
                <w:rFonts w:asciiTheme="minorHAnsi" w:eastAsia="Times New Roman" w:hAnsiTheme="minorHAnsi" w:cstheme="minorHAnsi"/>
                <w:b/>
                <w:bCs/>
                <w:color w:val="FFFFFF" w:themeColor="background1"/>
                <w:sz w:val="16"/>
                <w:szCs w:val="16"/>
                <w:lang w:val="en-US"/>
              </w:rPr>
              <w:t>Id</w:t>
            </w:r>
          </w:p>
        </w:tc>
        <w:tc>
          <w:tcPr>
            <w:tcW w:w="1275" w:type="dxa"/>
            <w:shd w:val="clear" w:color="auto" w:fill="122632" w:themeFill="text1"/>
            <w:hideMark/>
          </w:tcPr>
          <w:p w14:paraId="4EF0ABB6" w14:textId="77777777" w:rsidR="00D9302B" w:rsidRPr="00387D6C" w:rsidRDefault="00D9302B" w:rsidP="00063DC0">
            <w:pPr>
              <w:jc w:val="center"/>
              <w:rPr>
                <w:rFonts w:asciiTheme="minorHAnsi" w:eastAsia="Times New Roman" w:hAnsiTheme="minorHAnsi" w:cstheme="minorHAnsi"/>
                <w:b/>
                <w:bCs/>
                <w:color w:val="FFFFFF" w:themeColor="background1"/>
                <w:sz w:val="16"/>
                <w:szCs w:val="16"/>
                <w:lang w:val="en-US"/>
              </w:rPr>
            </w:pPr>
            <w:r w:rsidRPr="00387D6C">
              <w:rPr>
                <w:rFonts w:asciiTheme="minorHAnsi" w:eastAsia="Times New Roman" w:hAnsiTheme="minorHAnsi" w:cstheme="minorHAnsi"/>
                <w:b/>
                <w:bCs/>
                <w:color w:val="FFFFFF" w:themeColor="background1"/>
                <w:sz w:val="16"/>
                <w:szCs w:val="16"/>
                <w:lang w:val="en-US"/>
              </w:rPr>
              <w:t>Feature category</w:t>
            </w:r>
          </w:p>
        </w:tc>
        <w:tc>
          <w:tcPr>
            <w:tcW w:w="1701" w:type="dxa"/>
            <w:gridSpan w:val="2"/>
            <w:shd w:val="clear" w:color="auto" w:fill="122632" w:themeFill="text1"/>
            <w:hideMark/>
          </w:tcPr>
          <w:p w14:paraId="01F837C4" w14:textId="77777777" w:rsidR="00D9302B" w:rsidRPr="00387D6C" w:rsidRDefault="00D9302B" w:rsidP="00063DC0">
            <w:pPr>
              <w:jc w:val="center"/>
              <w:rPr>
                <w:rFonts w:asciiTheme="minorHAnsi" w:eastAsia="Times New Roman" w:hAnsiTheme="minorHAnsi" w:cstheme="minorHAnsi"/>
                <w:b/>
                <w:bCs/>
                <w:color w:val="FFFFFF" w:themeColor="background1"/>
                <w:sz w:val="16"/>
                <w:szCs w:val="16"/>
                <w:lang w:val="en-US"/>
              </w:rPr>
            </w:pPr>
            <w:r w:rsidRPr="00387D6C">
              <w:rPr>
                <w:rFonts w:asciiTheme="minorHAnsi" w:eastAsia="Times New Roman" w:hAnsiTheme="minorHAnsi" w:cstheme="minorHAnsi"/>
                <w:b/>
                <w:bCs/>
                <w:color w:val="FFFFFF" w:themeColor="background1"/>
                <w:sz w:val="16"/>
                <w:szCs w:val="16"/>
                <w:lang w:val="en-US"/>
              </w:rPr>
              <w:t>Feature name</w:t>
            </w:r>
          </w:p>
        </w:tc>
        <w:tc>
          <w:tcPr>
            <w:tcW w:w="4962" w:type="dxa"/>
            <w:shd w:val="clear" w:color="auto" w:fill="122632" w:themeFill="text1"/>
            <w:hideMark/>
          </w:tcPr>
          <w:p w14:paraId="2A801B18" w14:textId="77777777" w:rsidR="00D9302B" w:rsidRPr="00387D6C" w:rsidRDefault="00D9302B" w:rsidP="00063DC0">
            <w:pPr>
              <w:jc w:val="center"/>
              <w:rPr>
                <w:rFonts w:asciiTheme="minorHAnsi" w:eastAsia="Times New Roman" w:hAnsiTheme="minorHAnsi" w:cstheme="minorHAnsi"/>
                <w:b/>
                <w:bCs/>
                <w:color w:val="FFFFFF" w:themeColor="background1"/>
                <w:sz w:val="16"/>
                <w:szCs w:val="16"/>
                <w:lang w:val="en-US"/>
              </w:rPr>
            </w:pPr>
            <w:r w:rsidRPr="00387D6C">
              <w:rPr>
                <w:rFonts w:asciiTheme="minorHAnsi" w:eastAsia="Times New Roman" w:hAnsiTheme="minorHAnsi" w:cstheme="minorHAnsi"/>
                <w:b/>
                <w:bCs/>
                <w:color w:val="FFFFFF" w:themeColor="background1"/>
                <w:sz w:val="16"/>
                <w:szCs w:val="16"/>
                <w:lang w:val="en-US"/>
              </w:rPr>
              <w:t>Description</w:t>
            </w:r>
          </w:p>
        </w:tc>
        <w:tc>
          <w:tcPr>
            <w:tcW w:w="884" w:type="dxa"/>
            <w:shd w:val="clear" w:color="auto" w:fill="122632" w:themeFill="text1"/>
            <w:hideMark/>
          </w:tcPr>
          <w:p w14:paraId="0F9C26BD" w14:textId="77777777" w:rsidR="00D9302B" w:rsidRPr="00387D6C" w:rsidRDefault="00D9302B" w:rsidP="00063DC0">
            <w:pPr>
              <w:jc w:val="center"/>
              <w:rPr>
                <w:rFonts w:asciiTheme="minorHAnsi" w:eastAsia="Times New Roman" w:hAnsiTheme="minorHAnsi" w:cstheme="minorHAnsi"/>
                <w:b/>
                <w:bCs/>
                <w:color w:val="FFFFFF" w:themeColor="background1"/>
                <w:sz w:val="16"/>
                <w:szCs w:val="16"/>
                <w:lang w:val="en-US"/>
              </w:rPr>
            </w:pPr>
            <w:r w:rsidRPr="00387D6C">
              <w:rPr>
                <w:rFonts w:asciiTheme="minorHAnsi" w:eastAsia="Times New Roman" w:hAnsiTheme="minorHAnsi" w:cstheme="minorHAnsi"/>
                <w:b/>
                <w:bCs/>
                <w:color w:val="FFFFFF" w:themeColor="background1"/>
                <w:sz w:val="16"/>
                <w:szCs w:val="16"/>
                <w:lang w:val="en-US"/>
              </w:rPr>
              <w:t>Priority</w:t>
            </w:r>
          </w:p>
        </w:tc>
      </w:tr>
      <w:tr w:rsidR="00D9302B" w14:paraId="4C67CF36" w14:textId="77777777" w:rsidTr="00063DC0">
        <w:trPr>
          <w:trHeight w:val="507"/>
        </w:trPr>
        <w:tc>
          <w:tcPr>
            <w:tcW w:w="710" w:type="dxa"/>
          </w:tcPr>
          <w:p w14:paraId="7595FC96" w14:textId="047344F3" w:rsidR="00D9302B" w:rsidRPr="00387D6C" w:rsidRDefault="00D9302B" w:rsidP="00D9302B">
            <w:pPr>
              <w:jc w:val="right"/>
              <w:rPr>
                <w:rFonts w:asciiTheme="minorHAnsi" w:eastAsia="Times New Roman" w:hAnsiTheme="minorHAnsi" w:cstheme="minorHAnsi"/>
                <w:color w:val="000000"/>
                <w:sz w:val="16"/>
                <w:szCs w:val="16"/>
                <w:highlight w:val="yellow"/>
                <w:lang w:val="en-US"/>
              </w:rPr>
            </w:pPr>
            <w:r>
              <w:rPr>
                <w:rFonts w:eastAsia="Arial" w:cs="Arial"/>
                <w:sz w:val="16"/>
                <w:szCs w:val="16"/>
              </w:rPr>
              <w:t>14.6.3.1.</w:t>
            </w:r>
          </w:p>
        </w:tc>
        <w:tc>
          <w:tcPr>
            <w:tcW w:w="1417" w:type="dxa"/>
            <w:gridSpan w:val="2"/>
          </w:tcPr>
          <w:p w14:paraId="16080F64" w14:textId="77777777" w:rsidR="00D9302B" w:rsidRPr="00387D6C" w:rsidRDefault="00D9302B" w:rsidP="00063DC0">
            <w:pPr>
              <w:rPr>
                <w:rFonts w:asciiTheme="minorHAnsi" w:eastAsia="Times New Roman" w:hAnsiTheme="minorHAnsi" w:cstheme="minorHAnsi"/>
                <w:b/>
                <w:color w:val="000000"/>
                <w:sz w:val="16"/>
                <w:szCs w:val="16"/>
                <w:lang w:val="en-US"/>
              </w:rPr>
            </w:pPr>
            <w:r>
              <w:rPr>
                <w:rFonts w:asciiTheme="minorHAnsi" w:eastAsiaTheme="minorEastAsia" w:hAnsiTheme="minorHAnsi"/>
                <w:b/>
                <w:bCs/>
                <w:color w:val="000000"/>
                <w:sz w:val="16"/>
                <w:szCs w:val="16"/>
                <w:lang w:val="en-US"/>
              </w:rPr>
              <w:t xml:space="preserve">Document page body </w:t>
            </w:r>
          </w:p>
        </w:tc>
        <w:tc>
          <w:tcPr>
            <w:tcW w:w="1559" w:type="dxa"/>
          </w:tcPr>
          <w:p w14:paraId="4E431D69" w14:textId="77777777" w:rsidR="00D9302B" w:rsidRPr="00387D6C" w:rsidRDefault="00D9302B" w:rsidP="00063DC0">
            <w:pPr>
              <w:rPr>
                <w:rFonts w:asciiTheme="minorHAnsi" w:eastAsia="Times New Roman" w:hAnsiTheme="minorHAnsi" w:cstheme="minorHAnsi"/>
                <w:color w:val="000000"/>
                <w:sz w:val="16"/>
                <w:szCs w:val="16"/>
                <w:lang w:val="en-US"/>
              </w:rPr>
            </w:pPr>
            <w:commentRangeStart w:id="2063"/>
            <w:commentRangeStart w:id="2064"/>
            <w:r>
              <w:rPr>
                <w:rFonts w:asciiTheme="minorHAnsi" w:eastAsia="Times New Roman" w:hAnsiTheme="minorHAnsi" w:cstheme="minorHAnsi"/>
                <w:color w:val="000000"/>
                <w:sz w:val="16"/>
                <w:szCs w:val="16"/>
                <w:lang w:val="en-US"/>
              </w:rPr>
              <w:t>Document viewer</w:t>
            </w:r>
            <w:commentRangeEnd w:id="2063"/>
            <w:r w:rsidR="00367C5F">
              <w:rPr>
                <w:rStyle w:val="CommentReference"/>
              </w:rPr>
              <w:commentReference w:id="2063"/>
            </w:r>
            <w:commentRangeEnd w:id="2064"/>
            <w:r w:rsidR="006051FA">
              <w:rPr>
                <w:rStyle w:val="CommentReference"/>
              </w:rPr>
              <w:commentReference w:id="2064"/>
            </w:r>
          </w:p>
        </w:tc>
        <w:tc>
          <w:tcPr>
            <w:tcW w:w="4962" w:type="dxa"/>
          </w:tcPr>
          <w:p w14:paraId="7FCC13D1" w14:textId="77777777" w:rsidR="00D9302B" w:rsidRDefault="00D9302B" w:rsidP="00063DC0">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53212E7D" w14:textId="77777777" w:rsidR="00D9302B" w:rsidRDefault="00D9302B" w:rsidP="00063DC0">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am on a document page</w:t>
            </w:r>
          </w:p>
          <w:p w14:paraId="3B014B1A" w14:textId="77777777" w:rsidR="00D9302B" w:rsidRDefault="00D9302B" w:rsidP="00063DC0">
            <w:pPr>
              <w:textAlignment w:val="baseline"/>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 see the document embedded in a standard SharePoint document viewer for PowerPoint and PDF documents</w:t>
            </w:r>
          </w:p>
          <w:p w14:paraId="3BAAE82E" w14:textId="77777777" w:rsidR="00D9302B" w:rsidRDefault="00D9302B" w:rsidP="00063DC0">
            <w:pPr>
              <w:textAlignment w:val="baseline"/>
              <w:rPr>
                <w:rFonts w:asciiTheme="minorHAnsi" w:eastAsia="Times New Roman" w:hAnsiTheme="minorHAnsi" w:cstheme="minorHAnsi"/>
                <w:sz w:val="16"/>
                <w:szCs w:val="16"/>
                <w:lang w:val="en-US" w:eastAsia="ru-RU"/>
              </w:rPr>
            </w:pPr>
            <w:r w:rsidRPr="00E721FF">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click on the download button of the viewer</w:t>
            </w:r>
          </w:p>
          <w:p w14:paraId="269A0E58" w14:textId="77777777" w:rsidR="00D9302B" w:rsidRPr="00E32392" w:rsidRDefault="00D9302B" w:rsidP="00063DC0">
            <w:pPr>
              <w:textAlignment w:val="baseline"/>
              <w:rPr>
                <w:rFonts w:eastAsia="Times New Roman" w:cs="Arial"/>
                <w:sz w:val="16"/>
                <w:szCs w:val="16"/>
                <w:lang w:val="en-US"/>
              </w:rPr>
            </w:pPr>
            <w:r w:rsidRPr="00E721FF">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the document is downloaded to my computer</w:t>
            </w:r>
          </w:p>
        </w:tc>
        <w:tc>
          <w:tcPr>
            <w:tcW w:w="884" w:type="dxa"/>
          </w:tcPr>
          <w:p w14:paraId="7F251371" w14:textId="77777777" w:rsidR="00D9302B" w:rsidRPr="00387D6C" w:rsidRDefault="00D9302B" w:rsidP="00063DC0">
            <w:pPr>
              <w:jc w:val="right"/>
              <w:rPr>
                <w:rFonts w:asciiTheme="minorHAnsi" w:eastAsia="Times New Roman" w:hAnsiTheme="minorHAnsi" w:cstheme="minorHAnsi"/>
                <w:color w:val="000000"/>
                <w:sz w:val="16"/>
                <w:szCs w:val="16"/>
                <w:lang w:val="en-US"/>
              </w:rPr>
            </w:pPr>
            <w:r w:rsidRPr="00387D6C">
              <w:rPr>
                <w:rFonts w:asciiTheme="minorHAnsi" w:eastAsia="Times New Roman" w:hAnsiTheme="minorHAnsi" w:cstheme="minorHAnsi"/>
                <w:color w:val="000000"/>
                <w:sz w:val="16"/>
                <w:szCs w:val="16"/>
                <w:lang w:val="en-US"/>
              </w:rPr>
              <w:t>1</w:t>
            </w:r>
          </w:p>
        </w:tc>
      </w:tr>
      <w:tr w:rsidR="00D9302B" w14:paraId="4CABA73B" w14:textId="77777777" w:rsidTr="00063DC0">
        <w:trPr>
          <w:trHeight w:val="507"/>
        </w:trPr>
        <w:tc>
          <w:tcPr>
            <w:tcW w:w="710" w:type="dxa"/>
          </w:tcPr>
          <w:p w14:paraId="45851984" w14:textId="3442DF0A" w:rsidR="00D9302B" w:rsidRDefault="00D9302B" w:rsidP="00D9302B">
            <w:pPr>
              <w:jc w:val="right"/>
              <w:rPr>
                <w:rFonts w:eastAsia="Arial" w:cs="Arial"/>
                <w:sz w:val="16"/>
                <w:szCs w:val="16"/>
              </w:rPr>
            </w:pPr>
            <w:r w:rsidRPr="006B1409">
              <w:rPr>
                <w:rFonts w:eastAsia="Arial" w:cs="Arial"/>
                <w:sz w:val="16"/>
                <w:szCs w:val="16"/>
              </w:rPr>
              <w:t>1</w:t>
            </w:r>
            <w:r>
              <w:rPr>
                <w:rFonts w:eastAsia="Arial" w:cs="Arial"/>
                <w:sz w:val="16"/>
                <w:szCs w:val="16"/>
              </w:rPr>
              <w:t>4.6.3.2</w:t>
            </w:r>
            <w:r w:rsidRPr="006B1409">
              <w:rPr>
                <w:rFonts w:eastAsia="Arial" w:cs="Arial"/>
                <w:sz w:val="16"/>
                <w:szCs w:val="16"/>
              </w:rPr>
              <w:t>.</w:t>
            </w:r>
          </w:p>
        </w:tc>
        <w:tc>
          <w:tcPr>
            <w:tcW w:w="1417" w:type="dxa"/>
            <w:gridSpan w:val="2"/>
            <w:shd w:val="clear" w:color="auto" w:fill="FFFFFF" w:themeFill="background1"/>
          </w:tcPr>
          <w:p w14:paraId="1E30C10F" w14:textId="77777777" w:rsidR="00D9302B" w:rsidRPr="00DE428B" w:rsidRDefault="00D9302B" w:rsidP="00D9302B">
            <w:pPr>
              <w:rPr>
                <w:rFonts w:asciiTheme="minorHAnsi" w:eastAsiaTheme="minorEastAsia" w:hAnsiTheme="minorHAnsi"/>
                <w:b/>
                <w:bCs/>
                <w:color w:val="000000"/>
                <w:sz w:val="16"/>
                <w:szCs w:val="16"/>
                <w:highlight w:val="yellow"/>
                <w:lang w:val="en-US"/>
              </w:rPr>
            </w:pPr>
            <w:r>
              <w:rPr>
                <w:rFonts w:asciiTheme="minorHAnsi" w:eastAsiaTheme="minorEastAsia" w:hAnsiTheme="minorHAnsi"/>
                <w:b/>
                <w:bCs/>
                <w:color w:val="000000"/>
                <w:sz w:val="16"/>
                <w:szCs w:val="16"/>
                <w:lang w:val="en-US"/>
              </w:rPr>
              <w:t>Document page body</w:t>
            </w:r>
          </w:p>
        </w:tc>
        <w:tc>
          <w:tcPr>
            <w:tcW w:w="1559" w:type="dxa"/>
          </w:tcPr>
          <w:p w14:paraId="4F6B29B3" w14:textId="77777777" w:rsidR="00D9302B" w:rsidRPr="00387D6C" w:rsidRDefault="00D9302B" w:rsidP="00D9302B">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Executive Summary</w:t>
            </w:r>
          </w:p>
        </w:tc>
        <w:tc>
          <w:tcPr>
            <w:tcW w:w="4962" w:type="dxa"/>
          </w:tcPr>
          <w:p w14:paraId="5D2B9C48" w14:textId="77777777" w:rsidR="00D9302B" w:rsidRDefault="00D9302B" w:rsidP="00D9302B">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6D175157" w14:textId="77777777" w:rsidR="00D9302B" w:rsidRDefault="00D9302B" w:rsidP="00D9302B">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am on a document page</w:t>
            </w:r>
          </w:p>
          <w:p w14:paraId="58689273" w14:textId="77777777" w:rsidR="00167EC6" w:rsidRDefault="00D9302B" w:rsidP="00D9302B">
            <w:pPr>
              <w:textAlignment w:val="baseline"/>
              <w:rPr>
                <w:ins w:id="2065" w:author="Ghita Benotmane" w:date="2016-10-04T16:19:00Z"/>
                <w:rFonts w:eastAsia="Times New Roman" w:cs="Arial"/>
                <w:sz w:val="16"/>
                <w:szCs w:val="16"/>
                <w:lang w:val="en-US"/>
              </w:rPr>
            </w:pPr>
            <w:r>
              <w:rPr>
                <w:rFonts w:asciiTheme="minorHAnsi" w:eastAsia="Times New Roman" w:hAnsiTheme="minorHAnsi" w:cstheme="minorHAnsi"/>
                <w:color w:val="0000FF"/>
                <w:sz w:val="16"/>
                <w:szCs w:val="16"/>
                <w:lang w:val="en-US" w:eastAsia="ru-RU"/>
              </w:rPr>
              <w:t>Then</w:t>
            </w:r>
            <w:commentRangeStart w:id="2066"/>
            <w:commentRangeStart w:id="2067"/>
            <w:r>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val="en-US" w:eastAsia="ru-RU"/>
              </w:rPr>
              <w:t>I see</w:t>
            </w:r>
            <w:r>
              <w:rPr>
                <w:rFonts w:eastAsia="Times New Roman" w:cs="Arial"/>
                <w:sz w:val="16"/>
                <w:szCs w:val="16"/>
                <w:lang w:val="en-US"/>
              </w:rPr>
              <w:t xml:space="preserve"> an executive summary below the document viewer, with the title “Executive Summary”, and a text describing the document</w:t>
            </w:r>
            <w:commentRangeEnd w:id="2066"/>
            <w:r w:rsidR="00367C5F">
              <w:rPr>
                <w:rStyle w:val="CommentReference"/>
              </w:rPr>
              <w:commentReference w:id="2066"/>
            </w:r>
            <w:commentRangeEnd w:id="2067"/>
          </w:p>
          <w:p w14:paraId="6E6248CE" w14:textId="77777777" w:rsidR="00D9302B" w:rsidRDefault="00167EC6" w:rsidP="00D9302B">
            <w:pPr>
              <w:textAlignment w:val="baseline"/>
              <w:rPr>
                <w:ins w:id="2068" w:author="Ghita Benotmane" w:date="2016-10-04T16:19:00Z"/>
                <w:rFonts w:eastAsia="Times New Roman" w:cs="Arial"/>
                <w:sz w:val="16"/>
                <w:szCs w:val="16"/>
                <w:lang w:val="en-US"/>
              </w:rPr>
            </w:pPr>
            <w:ins w:id="2069" w:author="Ghita Benotmane" w:date="2016-10-04T16:19:00Z">
              <w:r w:rsidRPr="00167EC6">
                <w:rPr>
                  <w:rFonts w:eastAsia="Times New Roman" w:cs="Arial"/>
                  <w:color w:val="0000FF"/>
                  <w:sz w:val="16"/>
                  <w:szCs w:val="16"/>
                  <w:lang w:val="en-US"/>
                  <w:rPrChange w:id="2070" w:author="Ghita Benotmane" w:date="2016-10-04T16:19:00Z">
                    <w:rPr>
                      <w:rFonts w:eastAsia="Times New Roman" w:cs="Arial"/>
                      <w:sz w:val="16"/>
                      <w:szCs w:val="16"/>
                      <w:lang w:val="en-US"/>
                    </w:rPr>
                  </w:rPrChange>
                </w:rPr>
                <w:t xml:space="preserve">And </w:t>
              </w:r>
              <w:r>
                <w:rPr>
                  <w:rFonts w:eastAsia="Times New Roman" w:cs="Arial"/>
                  <w:sz w:val="16"/>
                  <w:szCs w:val="16"/>
                  <w:lang w:val="en-US"/>
                </w:rPr>
                <w:t>the recommended size of the Executive summary is 2000 characters</w:t>
              </w:r>
            </w:ins>
            <w:r w:rsidR="00E62335">
              <w:rPr>
                <w:rStyle w:val="CommentReference"/>
              </w:rPr>
              <w:commentReference w:id="2067"/>
            </w:r>
          </w:p>
          <w:p w14:paraId="329878FB" w14:textId="6A6EF953" w:rsidR="00167EC6" w:rsidRPr="00F8427B" w:rsidRDefault="00167EC6" w:rsidP="00D9302B">
            <w:pPr>
              <w:textAlignment w:val="baseline"/>
              <w:rPr>
                <w:rFonts w:eastAsia="Times New Roman" w:cs="Arial"/>
                <w:sz w:val="16"/>
                <w:szCs w:val="16"/>
                <w:lang w:val="en-US"/>
              </w:rPr>
            </w:pPr>
            <w:ins w:id="2071" w:author="Ghita Benotmane" w:date="2016-10-04T16:19:00Z">
              <w:r w:rsidRPr="00167EC6">
                <w:rPr>
                  <w:rFonts w:eastAsia="Times New Roman" w:cs="Arial"/>
                  <w:color w:val="0000FF"/>
                  <w:sz w:val="16"/>
                  <w:szCs w:val="16"/>
                  <w:lang w:val="en-US"/>
                  <w:rPrChange w:id="2072" w:author="Ghita Benotmane" w:date="2016-10-04T16:19:00Z">
                    <w:rPr>
                      <w:rFonts w:eastAsia="Times New Roman" w:cs="Arial"/>
                      <w:sz w:val="16"/>
                      <w:szCs w:val="16"/>
                      <w:lang w:val="en-US"/>
                    </w:rPr>
                  </w:rPrChange>
                </w:rPr>
                <w:t xml:space="preserve">And </w:t>
              </w:r>
              <w:r>
                <w:rPr>
                  <w:rFonts w:eastAsia="Times New Roman" w:cs="Arial"/>
                  <w:sz w:val="16"/>
                  <w:szCs w:val="16"/>
                  <w:lang w:val="en-US"/>
                </w:rPr>
                <w:t>the short description of the document is 160 characters</w:t>
              </w:r>
            </w:ins>
          </w:p>
        </w:tc>
        <w:tc>
          <w:tcPr>
            <w:tcW w:w="884" w:type="dxa"/>
          </w:tcPr>
          <w:p w14:paraId="1E66111F" w14:textId="77777777" w:rsidR="00D9302B" w:rsidRPr="00387D6C" w:rsidRDefault="00D9302B" w:rsidP="00D9302B">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D9302B" w14:paraId="33EFE278" w14:textId="77777777" w:rsidTr="00063DC0">
        <w:trPr>
          <w:trHeight w:val="507"/>
        </w:trPr>
        <w:tc>
          <w:tcPr>
            <w:tcW w:w="710" w:type="dxa"/>
          </w:tcPr>
          <w:p w14:paraId="703B5B85" w14:textId="18969B36" w:rsidR="00D9302B" w:rsidRDefault="00D9302B" w:rsidP="00D9302B">
            <w:pPr>
              <w:jc w:val="right"/>
              <w:rPr>
                <w:rFonts w:eastAsia="Arial" w:cs="Arial"/>
                <w:sz w:val="16"/>
                <w:szCs w:val="16"/>
              </w:rPr>
            </w:pPr>
            <w:r w:rsidRPr="006B1409">
              <w:rPr>
                <w:rFonts w:eastAsia="Arial" w:cs="Arial"/>
                <w:sz w:val="16"/>
                <w:szCs w:val="16"/>
              </w:rPr>
              <w:t>1</w:t>
            </w:r>
            <w:r>
              <w:rPr>
                <w:rFonts w:eastAsia="Arial" w:cs="Arial"/>
                <w:sz w:val="16"/>
                <w:szCs w:val="16"/>
              </w:rPr>
              <w:t>4.6.3.3</w:t>
            </w:r>
            <w:r w:rsidRPr="006B1409">
              <w:rPr>
                <w:rFonts w:eastAsia="Arial" w:cs="Arial"/>
                <w:sz w:val="16"/>
                <w:szCs w:val="16"/>
              </w:rPr>
              <w:t>.</w:t>
            </w:r>
          </w:p>
        </w:tc>
        <w:tc>
          <w:tcPr>
            <w:tcW w:w="1417" w:type="dxa"/>
            <w:gridSpan w:val="2"/>
            <w:shd w:val="clear" w:color="auto" w:fill="FFFFFF" w:themeFill="background1"/>
          </w:tcPr>
          <w:p w14:paraId="3032FC65" w14:textId="77777777" w:rsidR="00D9302B" w:rsidRDefault="00D9302B" w:rsidP="00D9302B">
            <w:pPr>
              <w:rPr>
                <w:rFonts w:asciiTheme="minorHAnsi" w:eastAsiaTheme="minorEastAsia" w:hAnsiTheme="minorHAnsi"/>
                <w:b/>
                <w:bCs/>
                <w:color w:val="000000"/>
                <w:sz w:val="16"/>
                <w:szCs w:val="16"/>
                <w:lang w:val="en-US"/>
              </w:rPr>
            </w:pPr>
            <w:r>
              <w:rPr>
                <w:rFonts w:asciiTheme="minorHAnsi" w:eastAsiaTheme="minorEastAsia" w:hAnsiTheme="minorHAnsi"/>
                <w:b/>
                <w:bCs/>
                <w:color w:val="000000"/>
                <w:sz w:val="16"/>
                <w:szCs w:val="16"/>
                <w:lang w:val="en-US"/>
              </w:rPr>
              <w:t xml:space="preserve">Document page body </w:t>
            </w:r>
          </w:p>
        </w:tc>
        <w:tc>
          <w:tcPr>
            <w:tcW w:w="1559" w:type="dxa"/>
          </w:tcPr>
          <w:p w14:paraId="2F098AEE" w14:textId="77777777" w:rsidR="00D9302B" w:rsidRDefault="00D9302B" w:rsidP="00D9302B">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Updated on / Updated by </w:t>
            </w:r>
          </w:p>
        </w:tc>
        <w:tc>
          <w:tcPr>
            <w:tcW w:w="4962" w:type="dxa"/>
          </w:tcPr>
          <w:p w14:paraId="1C2396F1" w14:textId="77777777" w:rsidR="00D9302B" w:rsidRDefault="00D9302B" w:rsidP="00D9302B">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1C626429" w14:textId="77777777" w:rsidR="00D9302B" w:rsidRDefault="00D9302B" w:rsidP="00D9302B">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am on a document page</w:t>
            </w:r>
          </w:p>
          <w:p w14:paraId="05A92CC0" w14:textId="77777777" w:rsidR="00D9302B" w:rsidRDefault="00D9302B" w:rsidP="00D9302B">
            <w:pPr>
              <w:textAlignment w:val="baseline"/>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lastRenderedPageBreak/>
              <w:t xml:space="preserve">Then </w:t>
            </w:r>
            <w:r>
              <w:rPr>
                <w:rFonts w:asciiTheme="minorHAnsi" w:eastAsia="Times New Roman" w:hAnsiTheme="minorHAnsi" w:cstheme="minorHAnsi"/>
                <w:sz w:val="16"/>
                <w:szCs w:val="16"/>
                <w:lang w:val="en-US" w:eastAsia="ru-RU"/>
              </w:rPr>
              <w:t xml:space="preserve">I see the document’s last update date below the executive summary </w:t>
            </w:r>
          </w:p>
          <w:p w14:paraId="46266989" w14:textId="77777777" w:rsidR="00D9302B" w:rsidRPr="00FB2131" w:rsidRDefault="00D9302B" w:rsidP="00D9302B">
            <w:pPr>
              <w:textAlignment w:val="baseline"/>
              <w:rPr>
                <w:rFonts w:eastAsia="Times New Roman" w:cs="Arial"/>
                <w:sz w:val="16"/>
                <w:szCs w:val="16"/>
                <w:lang w:val="en-US"/>
              </w:rPr>
            </w:pPr>
            <w:r w:rsidRPr="00E721FF">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the name of the user who last updated the document</w:t>
            </w:r>
          </w:p>
        </w:tc>
        <w:tc>
          <w:tcPr>
            <w:tcW w:w="884" w:type="dxa"/>
          </w:tcPr>
          <w:p w14:paraId="4AAB97EB" w14:textId="77777777" w:rsidR="00D9302B" w:rsidRPr="00387D6C" w:rsidRDefault="00D9302B" w:rsidP="00D9302B">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lastRenderedPageBreak/>
              <w:t>1</w:t>
            </w:r>
          </w:p>
        </w:tc>
      </w:tr>
      <w:tr w:rsidR="00D9302B" w14:paraId="50D530D1" w14:textId="77777777" w:rsidTr="00063DC0">
        <w:trPr>
          <w:trHeight w:val="507"/>
        </w:trPr>
        <w:tc>
          <w:tcPr>
            <w:tcW w:w="710" w:type="dxa"/>
          </w:tcPr>
          <w:p w14:paraId="14CFF61B" w14:textId="2F0F529F" w:rsidR="00D9302B" w:rsidRDefault="00D9302B" w:rsidP="00D9302B">
            <w:pPr>
              <w:jc w:val="right"/>
              <w:rPr>
                <w:rFonts w:eastAsia="Arial" w:cs="Arial"/>
                <w:sz w:val="16"/>
                <w:szCs w:val="16"/>
              </w:rPr>
            </w:pPr>
            <w:r w:rsidRPr="006B1409">
              <w:rPr>
                <w:rFonts w:eastAsia="Arial" w:cs="Arial"/>
                <w:sz w:val="16"/>
                <w:szCs w:val="16"/>
              </w:rPr>
              <w:t>1</w:t>
            </w:r>
            <w:r>
              <w:rPr>
                <w:rFonts w:eastAsia="Arial" w:cs="Arial"/>
                <w:sz w:val="16"/>
                <w:szCs w:val="16"/>
              </w:rPr>
              <w:t>4.6.3.4</w:t>
            </w:r>
            <w:r w:rsidRPr="006B1409">
              <w:rPr>
                <w:rFonts w:eastAsia="Arial" w:cs="Arial"/>
                <w:sz w:val="16"/>
                <w:szCs w:val="16"/>
              </w:rPr>
              <w:t>.</w:t>
            </w:r>
          </w:p>
        </w:tc>
        <w:tc>
          <w:tcPr>
            <w:tcW w:w="1417" w:type="dxa"/>
            <w:gridSpan w:val="2"/>
            <w:shd w:val="clear" w:color="auto" w:fill="FFFFFF" w:themeFill="background1"/>
          </w:tcPr>
          <w:p w14:paraId="09211B7D" w14:textId="77777777" w:rsidR="00D9302B" w:rsidRDefault="00D9302B" w:rsidP="00D9302B">
            <w:pPr>
              <w:rPr>
                <w:rFonts w:asciiTheme="minorHAnsi" w:eastAsiaTheme="minorEastAsia" w:hAnsiTheme="minorHAnsi"/>
                <w:b/>
                <w:bCs/>
                <w:color w:val="000000"/>
                <w:sz w:val="16"/>
                <w:szCs w:val="16"/>
                <w:lang w:val="en-US"/>
              </w:rPr>
            </w:pPr>
            <w:r>
              <w:rPr>
                <w:rFonts w:asciiTheme="minorHAnsi" w:eastAsiaTheme="minorEastAsia" w:hAnsiTheme="minorHAnsi"/>
                <w:b/>
                <w:bCs/>
                <w:color w:val="000000"/>
                <w:sz w:val="16"/>
                <w:szCs w:val="16"/>
                <w:lang w:val="en-US"/>
              </w:rPr>
              <w:t>Document page body</w:t>
            </w:r>
          </w:p>
        </w:tc>
        <w:tc>
          <w:tcPr>
            <w:tcW w:w="1559" w:type="dxa"/>
          </w:tcPr>
          <w:p w14:paraId="56284E4B" w14:textId="77777777" w:rsidR="00D9302B" w:rsidRDefault="00D9302B" w:rsidP="00D9302B">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Related resources </w:t>
            </w:r>
          </w:p>
        </w:tc>
        <w:tc>
          <w:tcPr>
            <w:tcW w:w="4962" w:type="dxa"/>
          </w:tcPr>
          <w:p w14:paraId="635082D0" w14:textId="77777777" w:rsidR="00D9302B" w:rsidRDefault="00D9302B" w:rsidP="00D9302B">
            <w:pPr>
              <w:rPr>
                <w:rFonts w:asciiTheme="minorHAnsi" w:eastAsia="Times New Roman" w:hAnsiTheme="minorHAnsi" w:cstheme="minorHAnsi"/>
                <w:sz w:val="16"/>
                <w:szCs w:val="16"/>
                <w:lang w:val="en-US" w:eastAsia="ru-RU"/>
              </w:rPr>
            </w:pPr>
            <w:commentRangeStart w:id="2073"/>
            <w:commentRangeStart w:id="2074"/>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22B75129" w14:textId="77777777" w:rsidR="00D9302B" w:rsidRDefault="00D9302B" w:rsidP="00D9302B">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am on a document page</w:t>
            </w:r>
          </w:p>
          <w:p w14:paraId="6DB16570" w14:textId="38C93F16" w:rsidR="00D9302B" w:rsidRPr="00E721FF" w:rsidRDefault="00D9302B" w:rsidP="00CE08A0">
            <w:pPr>
              <w:textAlignment w:val="baseline"/>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 xml:space="preserve">I see a “See also” section with the 8 </w:t>
            </w:r>
            <w:del w:id="2075" w:author="Ghita Benotmane" w:date="2016-09-15T12:24:00Z">
              <w:r w:rsidDel="00CE08A0">
                <w:rPr>
                  <w:rFonts w:asciiTheme="minorHAnsi" w:eastAsia="Times New Roman" w:hAnsiTheme="minorHAnsi" w:cstheme="minorHAnsi"/>
                  <w:sz w:val="16"/>
                  <w:szCs w:val="16"/>
                  <w:lang w:val="en-US" w:eastAsia="ru-RU"/>
                </w:rPr>
                <w:delText xml:space="preserve">most </w:delText>
              </w:r>
            </w:del>
            <w:r w:rsidR="00CE08A0">
              <w:rPr>
                <w:rFonts w:asciiTheme="minorHAnsi" w:eastAsia="Times New Roman" w:hAnsiTheme="minorHAnsi" w:cstheme="minorHAnsi"/>
                <w:sz w:val="16"/>
                <w:szCs w:val="16"/>
                <w:lang w:val="en-US" w:eastAsia="ru-RU"/>
              </w:rPr>
              <w:t xml:space="preserve">first </w:t>
            </w:r>
            <w:del w:id="2076" w:author="Ghita Benotmane" w:date="2016-09-15T12:24:00Z">
              <w:r w:rsidDel="00CE08A0">
                <w:rPr>
                  <w:rFonts w:asciiTheme="minorHAnsi" w:eastAsia="Times New Roman" w:hAnsiTheme="minorHAnsi" w:cstheme="minorHAnsi"/>
                  <w:sz w:val="16"/>
                  <w:szCs w:val="16"/>
                  <w:lang w:val="en-US" w:eastAsia="ru-RU"/>
                </w:rPr>
                <w:delText xml:space="preserve">viewed </w:delText>
              </w:r>
            </w:del>
            <w:r>
              <w:rPr>
                <w:rFonts w:asciiTheme="minorHAnsi" w:eastAsia="Times New Roman" w:hAnsiTheme="minorHAnsi" w:cstheme="minorHAnsi"/>
                <w:sz w:val="16"/>
                <w:szCs w:val="16"/>
                <w:lang w:val="en-US" w:eastAsia="ru-RU"/>
              </w:rPr>
              <w:t>resources related to the current document, based on the tags the publisher used to categorize the document in the header section</w:t>
            </w:r>
            <w:r w:rsidR="00CE08A0">
              <w:rPr>
                <w:rFonts w:asciiTheme="minorHAnsi" w:eastAsia="Times New Roman" w:hAnsiTheme="minorHAnsi" w:cstheme="minorHAnsi"/>
                <w:sz w:val="16"/>
                <w:szCs w:val="16"/>
                <w:lang w:val="en-US" w:eastAsia="ru-RU"/>
              </w:rPr>
              <w:t>, and ordered by last added</w:t>
            </w:r>
            <w:commentRangeEnd w:id="2073"/>
            <w:r w:rsidR="00367C5F">
              <w:rPr>
                <w:rStyle w:val="CommentReference"/>
              </w:rPr>
              <w:commentReference w:id="2073"/>
            </w:r>
            <w:commentRangeEnd w:id="2074"/>
            <w:r w:rsidR="00E62335">
              <w:rPr>
                <w:rStyle w:val="CommentReference"/>
              </w:rPr>
              <w:commentReference w:id="2074"/>
            </w:r>
            <w:del w:id="2077" w:author="Ghita Benotmane" w:date="2016-09-15T12:24:00Z">
              <w:r w:rsidDel="00CE08A0">
                <w:rPr>
                  <w:rFonts w:asciiTheme="minorHAnsi" w:eastAsia="Times New Roman" w:hAnsiTheme="minorHAnsi" w:cstheme="minorHAnsi"/>
                  <w:sz w:val="16"/>
                  <w:szCs w:val="16"/>
                  <w:lang w:val="en-US" w:eastAsia="ru-RU"/>
                </w:rPr>
                <w:delText xml:space="preserve"> </w:delText>
              </w:r>
            </w:del>
          </w:p>
        </w:tc>
        <w:tc>
          <w:tcPr>
            <w:tcW w:w="884" w:type="dxa"/>
          </w:tcPr>
          <w:p w14:paraId="498D67D5" w14:textId="77777777" w:rsidR="00D9302B" w:rsidRPr="00387D6C" w:rsidRDefault="00D9302B" w:rsidP="00D9302B">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bl>
    <w:p w14:paraId="1DBEA4FC" w14:textId="77777777" w:rsidR="00D9302B" w:rsidRDefault="00D9302B" w:rsidP="00D9302B">
      <w:pPr>
        <w:rPr>
          <w:lang w:val="en-US" w:eastAsia="en-GB"/>
        </w:rPr>
      </w:pPr>
    </w:p>
    <w:p w14:paraId="3AB1DD43" w14:textId="47E401DF" w:rsidR="00D9302B" w:rsidRPr="00D9302B" w:rsidRDefault="002E4DDC" w:rsidP="00ED5E60">
      <w:pPr>
        <w:pStyle w:val="Heading2"/>
        <w:numPr>
          <w:ilvl w:val="1"/>
          <w:numId w:val="20"/>
        </w:numPr>
      </w:pPr>
      <w:bookmarkStart w:id="2078" w:name="_Toc461707167"/>
      <w:bookmarkStart w:id="2079" w:name="_Toc463013479"/>
      <w:r w:rsidRPr="008F59BB">
        <w:t xml:space="preserve">Resources publishing </w:t>
      </w:r>
      <w:r w:rsidR="00D9302B">
        <w:t>process</w:t>
      </w:r>
      <w:bookmarkEnd w:id="2078"/>
      <w:bookmarkEnd w:id="2079"/>
    </w:p>
    <w:p w14:paraId="54821F8A" w14:textId="77777777" w:rsidR="00D9302B" w:rsidRDefault="00D9302B" w:rsidP="00D9302B">
      <w:pPr>
        <w:pStyle w:val="Bodycopy"/>
        <w:ind w:left="0"/>
        <w:rPr>
          <w:lang w:val="en-US" w:eastAsia="en-GB"/>
        </w:rPr>
      </w:pPr>
      <w:r w:rsidRPr="002C683F">
        <w:rPr>
          <w:lang w:val="en-US" w:eastAsia="en-GB"/>
        </w:rPr>
        <w:t>Publishers will be able to access content editing capabilities exc</w:t>
      </w:r>
      <w:r>
        <w:rPr>
          <w:lang w:val="en-US" w:eastAsia="en-GB"/>
        </w:rPr>
        <w:t>lusively from a desktop device.</w:t>
      </w:r>
    </w:p>
    <w:p w14:paraId="2ABF9F36" w14:textId="77777777" w:rsidR="002E4DDC" w:rsidRDefault="00D9302B" w:rsidP="002E4DDC">
      <w:pPr>
        <w:rPr>
          <w:lang w:val="en-US" w:eastAsia="en-GB"/>
        </w:rPr>
      </w:pPr>
      <w:r>
        <w:rPr>
          <w:lang w:val="en-US" w:eastAsia="en-GB"/>
        </w:rPr>
        <w:t>Publishers will be able to upload new resources to the SharePoint Intranet using the “Add a resource” button on the left hand menu of the Resource section.</w:t>
      </w:r>
      <w:r w:rsidR="002E4DDC">
        <w:rPr>
          <w:lang w:val="en-US" w:eastAsia="en-GB"/>
        </w:rPr>
        <w:t xml:space="preserve"> They will also be able to publish a Resource directly from the corresponding SharePoint site. In both cases, publishers will have to complete a standardized form with mandatory information to publish resources. </w:t>
      </w:r>
    </w:p>
    <w:p w14:paraId="144B943D" w14:textId="77777777" w:rsidR="00A55458" w:rsidRDefault="00A55458" w:rsidP="002E4DDC">
      <w:pPr>
        <w:rPr>
          <w:lang w:val="en-US" w:eastAsia="en-GB"/>
        </w:rPr>
      </w:pPr>
      <w:r>
        <w:rPr>
          <w:lang w:val="en-US" w:eastAsia="en-GB"/>
        </w:rPr>
        <w:t>Publishers will not be able to edit following elements when publishing a resource:</w:t>
      </w:r>
    </w:p>
    <w:p w14:paraId="3282B5C9" w14:textId="77777777" w:rsidR="00A55458" w:rsidRDefault="00A55458" w:rsidP="006559A5">
      <w:pPr>
        <w:pStyle w:val="ListParagraph"/>
        <w:numPr>
          <w:ilvl w:val="0"/>
          <w:numId w:val="63"/>
        </w:numPr>
        <w:rPr>
          <w:lang w:val="en-US" w:eastAsia="en-GB"/>
        </w:rPr>
      </w:pPr>
      <w:r>
        <w:rPr>
          <w:lang w:val="en-US" w:eastAsia="en-GB"/>
        </w:rPr>
        <w:t>Created by</w:t>
      </w:r>
    </w:p>
    <w:p w14:paraId="5B84C0C0" w14:textId="77777777" w:rsidR="00A55458" w:rsidRDefault="00A55458" w:rsidP="006559A5">
      <w:pPr>
        <w:pStyle w:val="ListParagraph"/>
        <w:numPr>
          <w:ilvl w:val="0"/>
          <w:numId w:val="63"/>
        </w:numPr>
        <w:rPr>
          <w:lang w:val="en-US" w:eastAsia="en-GB"/>
        </w:rPr>
      </w:pPr>
      <w:r>
        <w:rPr>
          <w:lang w:val="en-US" w:eastAsia="en-GB"/>
        </w:rPr>
        <w:t xml:space="preserve">Created on </w:t>
      </w:r>
    </w:p>
    <w:p w14:paraId="0EE372B3" w14:textId="77777777" w:rsidR="00A55458" w:rsidRDefault="00A55458" w:rsidP="006559A5">
      <w:pPr>
        <w:pStyle w:val="ListParagraph"/>
        <w:numPr>
          <w:ilvl w:val="0"/>
          <w:numId w:val="63"/>
        </w:numPr>
        <w:rPr>
          <w:lang w:val="en-US" w:eastAsia="en-GB"/>
        </w:rPr>
      </w:pPr>
      <w:r>
        <w:rPr>
          <w:lang w:val="en-US" w:eastAsia="en-GB"/>
        </w:rPr>
        <w:t>Last update on</w:t>
      </w:r>
    </w:p>
    <w:p w14:paraId="46B3F48D" w14:textId="77777777" w:rsidR="00A55458" w:rsidRDefault="00A55458" w:rsidP="006559A5">
      <w:pPr>
        <w:pStyle w:val="ListParagraph"/>
        <w:numPr>
          <w:ilvl w:val="0"/>
          <w:numId w:val="63"/>
        </w:numPr>
        <w:rPr>
          <w:lang w:val="en-US" w:eastAsia="en-GB"/>
        </w:rPr>
      </w:pPr>
      <w:r>
        <w:rPr>
          <w:lang w:val="en-US" w:eastAsia="en-GB"/>
        </w:rPr>
        <w:t xml:space="preserve">Last update by </w:t>
      </w:r>
    </w:p>
    <w:p w14:paraId="00B98F8E" w14:textId="77777777" w:rsidR="00A55458" w:rsidRPr="00A55458" w:rsidRDefault="00A55458" w:rsidP="006559A5">
      <w:pPr>
        <w:pStyle w:val="ListParagraph"/>
        <w:numPr>
          <w:ilvl w:val="0"/>
          <w:numId w:val="63"/>
        </w:numPr>
        <w:rPr>
          <w:lang w:val="en-US" w:eastAsia="en-GB"/>
        </w:rPr>
      </w:pPr>
      <w:r>
        <w:rPr>
          <w:lang w:val="en-US" w:eastAsia="en-GB"/>
        </w:rPr>
        <w:t>Total favorites</w:t>
      </w:r>
    </w:p>
    <w:tbl>
      <w:tblPr>
        <w:tblStyle w:val="TableGrid"/>
        <w:tblW w:w="9532" w:type="dxa"/>
        <w:tblInd w:w="-289" w:type="dxa"/>
        <w:tblLayout w:type="fixed"/>
        <w:tblLook w:val="04A0" w:firstRow="1" w:lastRow="0" w:firstColumn="1" w:lastColumn="0" w:noHBand="0" w:noVBand="1"/>
      </w:tblPr>
      <w:tblGrid>
        <w:gridCol w:w="710"/>
        <w:gridCol w:w="1275"/>
        <w:gridCol w:w="142"/>
        <w:gridCol w:w="1559"/>
        <w:gridCol w:w="4962"/>
        <w:gridCol w:w="884"/>
      </w:tblGrid>
      <w:tr w:rsidR="00D9302B" w:rsidRPr="00193438" w14:paraId="01C62988" w14:textId="77777777" w:rsidTr="00063DC0">
        <w:trPr>
          <w:trHeight w:val="280"/>
        </w:trPr>
        <w:tc>
          <w:tcPr>
            <w:tcW w:w="710" w:type="dxa"/>
            <w:shd w:val="clear" w:color="auto" w:fill="122632" w:themeFill="text1"/>
            <w:hideMark/>
          </w:tcPr>
          <w:p w14:paraId="57968E2C" w14:textId="77777777" w:rsidR="00D9302B" w:rsidRPr="00387D6C" w:rsidRDefault="00D9302B" w:rsidP="00063DC0">
            <w:pPr>
              <w:jc w:val="center"/>
              <w:rPr>
                <w:rFonts w:asciiTheme="minorHAnsi" w:eastAsia="Times New Roman" w:hAnsiTheme="minorHAnsi" w:cstheme="minorHAnsi"/>
                <w:b/>
                <w:bCs/>
                <w:color w:val="FFFFFF" w:themeColor="background1"/>
                <w:sz w:val="16"/>
                <w:szCs w:val="16"/>
                <w:lang w:val="en-US"/>
              </w:rPr>
            </w:pPr>
            <w:r w:rsidRPr="00387D6C">
              <w:rPr>
                <w:rFonts w:asciiTheme="minorHAnsi" w:eastAsia="Times New Roman" w:hAnsiTheme="minorHAnsi" w:cstheme="minorHAnsi"/>
                <w:b/>
                <w:bCs/>
                <w:color w:val="FFFFFF" w:themeColor="background1"/>
                <w:sz w:val="16"/>
                <w:szCs w:val="16"/>
                <w:lang w:val="en-US"/>
              </w:rPr>
              <w:t>Id</w:t>
            </w:r>
          </w:p>
        </w:tc>
        <w:tc>
          <w:tcPr>
            <w:tcW w:w="1275" w:type="dxa"/>
            <w:shd w:val="clear" w:color="auto" w:fill="122632" w:themeFill="text1"/>
            <w:hideMark/>
          </w:tcPr>
          <w:p w14:paraId="45D90D38" w14:textId="77777777" w:rsidR="00D9302B" w:rsidRPr="00387D6C" w:rsidRDefault="00D9302B" w:rsidP="00063DC0">
            <w:pPr>
              <w:jc w:val="center"/>
              <w:rPr>
                <w:rFonts w:asciiTheme="minorHAnsi" w:eastAsia="Times New Roman" w:hAnsiTheme="minorHAnsi" w:cstheme="minorHAnsi"/>
                <w:b/>
                <w:bCs/>
                <w:color w:val="FFFFFF" w:themeColor="background1"/>
                <w:sz w:val="16"/>
                <w:szCs w:val="16"/>
                <w:lang w:val="en-US"/>
              </w:rPr>
            </w:pPr>
            <w:r w:rsidRPr="00387D6C">
              <w:rPr>
                <w:rFonts w:asciiTheme="minorHAnsi" w:eastAsia="Times New Roman" w:hAnsiTheme="minorHAnsi" w:cstheme="minorHAnsi"/>
                <w:b/>
                <w:bCs/>
                <w:color w:val="FFFFFF" w:themeColor="background1"/>
                <w:sz w:val="16"/>
                <w:szCs w:val="16"/>
                <w:lang w:val="en-US"/>
              </w:rPr>
              <w:t>Feature category</w:t>
            </w:r>
          </w:p>
        </w:tc>
        <w:tc>
          <w:tcPr>
            <w:tcW w:w="1701" w:type="dxa"/>
            <w:gridSpan w:val="2"/>
            <w:shd w:val="clear" w:color="auto" w:fill="122632" w:themeFill="text1"/>
            <w:hideMark/>
          </w:tcPr>
          <w:p w14:paraId="32DCF204" w14:textId="77777777" w:rsidR="00D9302B" w:rsidRPr="00387D6C" w:rsidRDefault="00D9302B" w:rsidP="00063DC0">
            <w:pPr>
              <w:jc w:val="center"/>
              <w:rPr>
                <w:rFonts w:asciiTheme="minorHAnsi" w:eastAsia="Times New Roman" w:hAnsiTheme="minorHAnsi" w:cstheme="minorHAnsi"/>
                <w:b/>
                <w:bCs/>
                <w:color w:val="FFFFFF" w:themeColor="background1"/>
                <w:sz w:val="16"/>
                <w:szCs w:val="16"/>
                <w:lang w:val="en-US"/>
              </w:rPr>
            </w:pPr>
            <w:r w:rsidRPr="00387D6C">
              <w:rPr>
                <w:rFonts w:asciiTheme="minorHAnsi" w:eastAsia="Times New Roman" w:hAnsiTheme="minorHAnsi" w:cstheme="minorHAnsi"/>
                <w:b/>
                <w:bCs/>
                <w:color w:val="FFFFFF" w:themeColor="background1"/>
                <w:sz w:val="16"/>
                <w:szCs w:val="16"/>
                <w:lang w:val="en-US"/>
              </w:rPr>
              <w:t>Feature name</w:t>
            </w:r>
          </w:p>
        </w:tc>
        <w:tc>
          <w:tcPr>
            <w:tcW w:w="4962" w:type="dxa"/>
            <w:shd w:val="clear" w:color="auto" w:fill="122632" w:themeFill="text1"/>
            <w:hideMark/>
          </w:tcPr>
          <w:p w14:paraId="613D40AB" w14:textId="77777777" w:rsidR="00D9302B" w:rsidRPr="00387D6C" w:rsidRDefault="00D9302B" w:rsidP="00063DC0">
            <w:pPr>
              <w:jc w:val="center"/>
              <w:rPr>
                <w:rFonts w:asciiTheme="minorHAnsi" w:eastAsia="Times New Roman" w:hAnsiTheme="minorHAnsi" w:cstheme="minorHAnsi"/>
                <w:b/>
                <w:bCs/>
                <w:color w:val="FFFFFF" w:themeColor="background1"/>
                <w:sz w:val="16"/>
                <w:szCs w:val="16"/>
                <w:lang w:val="en-US"/>
              </w:rPr>
            </w:pPr>
            <w:r w:rsidRPr="00387D6C">
              <w:rPr>
                <w:rFonts w:asciiTheme="minorHAnsi" w:eastAsia="Times New Roman" w:hAnsiTheme="minorHAnsi" w:cstheme="minorHAnsi"/>
                <w:b/>
                <w:bCs/>
                <w:color w:val="FFFFFF" w:themeColor="background1"/>
                <w:sz w:val="16"/>
                <w:szCs w:val="16"/>
                <w:lang w:val="en-US"/>
              </w:rPr>
              <w:t>Description</w:t>
            </w:r>
          </w:p>
        </w:tc>
        <w:tc>
          <w:tcPr>
            <w:tcW w:w="884" w:type="dxa"/>
            <w:shd w:val="clear" w:color="auto" w:fill="122632" w:themeFill="text1"/>
            <w:hideMark/>
          </w:tcPr>
          <w:p w14:paraId="05E6C953" w14:textId="77777777" w:rsidR="00D9302B" w:rsidRPr="00387D6C" w:rsidRDefault="00D9302B" w:rsidP="00063DC0">
            <w:pPr>
              <w:jc w:val="center"/>
              <w:rPr>
                <w:rFonts w:asciiTheme="minorHAnsi" w:eastAsia="Times New Roman" w:hAnsiTheme="minorHAnsi" w:cstheme="minorHAnsi"/>
                <w:b/>
                <w:bCs/>
                <w:color w:val="FFFFFF" w:themeColor="background1"/>
                <w:sz w:val="16"/>
                <w:szCs w:val="16"/>
                <w:lang w:val="en-US"/>
              </w:rPr>
            </w:pPr>
            <w:r w:rsidRPr="00387D6C">
              <w:rPr>
                <w:rFonts w:asciiTheme="minorHAnsi" w:eastAsia="Times New Roman" w:hAnsiTheme="minorHAnsi" w:cstheme="minorHAnsi"/>
                <w:b/>
                <w:bCs/>
                <w:color w:val="FFFFFF" w:themeColor="background1"/>
                <w:sz w:val="16"/>
                <w:szCs w:val="16"/>
                <w:lang w:val="en-US"/>
              </w:rPr>
              <w:t>Priority</w:t>
            </w:r>
          </w:p>
        </w:tc>
      </w:tr>
      <w:tr w:rsidR="00D9302B" w14:paraId="0CDDA849" w14:textId="77777777" w:rsidTr="00063DC0">
        <w:trPr>
          <w:trHeight w:val="507"/>
        </w:trPr>
        <w:tc>
          <w:tcPr>
            <w:tcW w:w="710" w:type="dxa"/>
          </w:tcPr>
          <w:p w14:paraId="2A33F89C" w14:textId="7BC007DF" w:rsidR="00D9302B" w:rsidRPr="00387D6C" w:rsidRDefault="00D9302B" w:rsidP="00D9302B">
            <w:pPr>
              <w:jc w:val="right"/>
              <w:rPr>
                <w:rFonts w:asciiTheme="minorHAnsi" w:eastAsia="Times New Roman" w:hAnsiTheme="minorHAnsi" w:cstheme="minorHAnsi"/>
                <w:color w:val="000000"/>
                <w:sz w:val="16"/>
                <w:szCs w:val="16"/>
                <w:highlight w:val="yellow"/>
                <w:lang w:val="en-US"/>
              </w:rPr>
            </w:pPr>
            <w:r>
              <w:rPr>
                <w:rFonts w:asciiTheme="minorHAnsi" w:eastAsia="Times New Roman" w:hAnsiTheme="minorHAnsi" w:cstheme="minorHAnsi"/>
                <w:color w:val="000000"/>
                <w:sz w:val="16"/>
                <w:szCs w:val="16"/>
                <w:lang w:val="en-US"/>
              </w:rPr>
              <w:t>14.7.1.</w:t>
            </w:r>
          </w:p>
        </w:tc>
        <w:tc>
          <w:tcPr>
            <w:tcW w:w="1417" w:type="dxa"/>
            <w:gridSpan w:val="2"/>
          </w:tcPr>
          <w:p w14:paraId="26D546FA" w14:textId="77777777" w:rsidR="00D9302B" w:rsidRPr="00387D6C" w:rsidRDefault="00D9302B" w:rsidP="00063DC0">
            <w:pPr>
              <w:rPr>
                <w:rFonts w:asciiTheme="minorHAnsi" w:eastAsia="Times New Roman" w:hAnsiTheme="minorHAnsi" w:cstheme="minorHAnsi"/>
                <w:b/>
                <w:color w:val="000000"/>
                <w:sz w:val="16"/>
                <w:szCs w:val="16"/>
                <w:lang w:val="en-US"/>
              </w:rPr>
            </w:pPr>
            <w:r>
              <w:rPr>
                <w:rFonts w:asciiTheme="minorHAnsi" w:eastAsiaTheme="minorEastAsia" w:hAnsiTheme="minorHAnsi"/>
                <w:b/>
                <w:bCs/>
                <w:color w:val="000000"/>
                <w:sz w:val="16"/>
                <w:szCs w:val="16"/>
                <w:lang w:val="en-US"/>
              </w:rPr>
              <w:t xml:space="preserve">Resources publishing  </w:t>
            </w:r>
            <w:r w:rsidRPr="40D430EC">
              <w:rPr>
                <w:rFonts w:asciiTheme="minorHAnsi" w:eastAsiaTheme="minorEastAsia" w:hAnsiTheme="minorHAnsi"/>
                <w:b/>
                <w:bCs/>
                <w:color w:val="000000"/>
                <w:sz w:val="16"/>
                <w:szCs w:val="16"/>
                <w:lang w:val="en-US"/>
              </w:rPr>
              <w:t xml:space="preserve"> </w:t>
            </w:r>
          </w:p>
        </w:tc>
        <w:tc>
          <w:tcPr>
            <w:tcW w:w="1559" w:type="dxa"/>
          </w:tcPr>
          <w:p w14:paraId="5F10A82E" w14:textId="77777777" w:rsidR="00D9302B" w:rsidRPr="00387D6C" w:rsidRDefault="00D9302B" w:rsidP="00063DC0">
            <w:pPr>
              <w:rPr>
                <w:rFonts w:asciiTheme="minorHAnsi" w:eastAsia="Times New Roman" w:hAnsiTheme="minorHAnsi" w:cstheme="minorHAnsi"/>
                <w:color w:val="000000"/>
                <w:sz w:val="16"/>
                <w:szCs w:val="16"/>
                <w:lang w:val="en-US"/>
              </w:rPr>
            </w:pPr>
            <w:r w:rsidRPr="00387D6C">
              <w:rPr>
                <w:rFonts w:asciiTheme="minorHAnsi" w:eastAsia="Times New Roman" w:hAnsiTheme="minorHAnsi" w:cstheme="minorHAnsi"/>
                <w:color w:val="000000"/>
                <w:sz w:val="16"/>
                <w:szCs w:val="16"/>
                <w:lang w:val="en-US"/>
              </w:rPr>
              <w:t>General</w:t>
            </w:r>
          </w:p>
        </w:tc>
        <w:tc>
          <w:tcPr>
            <w:tcW w:w="4962" w:type="dxa"/>
          </w:tcPr>
          <w:p w14:paraId="1D10D1DE" w14:textId="77777777" w:rsidR="00D9302B" w:rsidRDefault="00D9302B" w:rsidP="00063DC0">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authorized publisher and I have the rights to publish and edit Resources on the Intranet</w:t>
            </w:r>
          </w:p>
          <w:p w14:paraId="294FED5E" w14:textId="77777777" w:rsidR="00D9302B" w:rsidRDefault="00D9302B" w:rsidP="00063DC0">
            <w:pPr>
              <w:rPr>
                <w:rFonts w:asciiTheme="minorHAnsi" w:eastAsia="Times New Roman" w:hAnsiTheme="minorHAnsi" w:cstheme="minorHAnsi"/>
                <w:sz w:val="16"/>
                <w:szCs w:val="16"/>
                <w:lang w:val="en-US" w:eastAsia="ru-RU"/>
              </w:rPr>
            </w:pPr>
            <w:r w:rsidRPr="002362C1">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 xml:space="preserve">I click on the “Add a resource” button on the Resources section </w:t>
            </w:r>
          </w:p>
          <w:p w14:paraId="7A520011" w14:textId="77777777" w:rsidR="00D9302B" w:rsidRDefault="00D9302B" w:rsidP="00063DC0">
            <w:pPr>
              <w:textAlignment w:val="baseline"/>
              <w:rPr>
                <w:rFonts w:eastAsia="Times New Roman" w:cs="Arial"/>
                <w:sz w:val="16"/>
                <w:szCs w:val="16"/>
                <w:lang w:val="en-US"/>
              </w:rPr>
            </w:pPr>
            <w:r w:rsidRPr="002362C1">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th</w:t>
            </w:r>
            <w:r w:rsidRPr="00D50FD0">
              <w:rPr>
                <w:rFonts w:eastAsia="Times New Roman" w:cs="Arial"/>
                <w:sz w:val="16"/>
                <w:szCs w:val="16"/>
                <w:lang w:val="en-US"/>
              </w:rPr>
              <w:t>e system opens a SharePoint form that allows me to create and upload a type of resource</w:t>
            </w:r>
            <w:r>
              <w:rPr>
                <w:rFonts w:eastAsia="Times New Roman" w:cs="Arial"/>
                <w:sz w:val="16"/>
                <w:szCs w:val="16"/>
                <w:lang w:val="en-US"/>
              </w:rPr>
              <w:t xml:space="preserve">, </w:t>
            </w:r>
            <w:r w:rsidRPr="00D50FD0">
              <w:rPr>
                <w:rFonts w:eastAsia="Times New Roman" w:cs="Arial"/>
                <w:sz w:val="16"/>
                <w:szCs w:val="16"/>
                <w:lang w:val="en-US"/>
              </w:rPr>
              <w:t>with mandatory metadata fields to categorize the resource</w:t>
            </w:r>
          </w:p>
          <w:p w14:paraId="36D992F9" w14:textId="77777777" w:rsidR="00D9302B" w:rsidRPr="002E4DDC" w:rsidRDefault="00D9302B" w:rsidP="00063DC0">
            <w:pPr>
              <w:textAlignment w:val="baseline"/>
              <w:rPr>
                <w:rFonts w:asciiTheme="minorHAnsi" w:eastAsia="Times New Roman" w:hAnsiTheme="minorHAnsi" w:cstheme="minorHAnsi"/>
                <w:sz w:val="16"/>
                <w:szCs w:val="16"/>
                <w:lang w:val="en-US" w:eastAsia="ru-RU"/>
              </w:rPr>
            </w:pPr>
            <w:r w:rsidRPr="002362C1">
              <w:rPr>
                <w:rFonts w:eastAsia="Times New Roman" w:cs="Arial"/>
                <w:color w:val="0000FF"/>
                <w:sz w:val="16"/>
                <w:szCs w:val="16"/>
                <w:lang w:val="en-US"/>
              </w:rPr>
              <w:t xml:space="preserve">And </w:t>
            </w:r>
            <w:r>
              <w:rPr>
                <w:rFonts w:eastAsia="Times New Roman" w:cs="Arial"/>
                <w:sz w:val="16"/>
                <w:szCs w:val="16"/>
                <w:lang w:val="en-US"/>
              </w:rPr>
              <w:t>I have to choose between adding a site, an application or  a document</w:t>
            </w:r>
          </w:p>
        </w:tc>
        <w:tc>
          <w:tcPr>
            <w:tcW w:w="884" w:type="dxa"/>
          </w:tcPr>
          <w:p w14:paraId="53E82B9A" w14:textId="77777777" w:rsidR="00D9302B" w:rsidRPr="00387D6C" w:rsidRDefault="00D9302B" w:rsidP="00063DC0">
            <w:pPr>
              <w:jc w:val="right"/>
              <w:rPr>
                <w:rFonts w:asciiTheme="minorHAnsi" w:eastAsia="Times New Roman" w:hAnsiTheme="minorHAnsi" w:cstheme="minorHAnsi"/>
                <w:color w:val="000000"/>
                <w:sz w:val="16"/>
                <w:szCs w:val="16"/>
                <w:lang w:val="en-US"/>
              </w:rPr>
            </w:pPr>
            <w:r w:rsidRPr="00387D6C">
              <w:rPr>
                <w:rFonts w:asciiTheme="minorHAnsi" w:eastAsia="Times New Roman" w:hAnsiTheme="minorHAnsi" w:cstheme="minorHAnsi"/>
                <w:color w:val="000000"/>
                <w:sz w:val="16"/>
                <w:szCs w:val="16"/>
                <w:lang w:val="en-US"/>
              </w:rPr>
              <w:t>1</w:t>
            </w:r>
          </w:p>
        </w:tc>
      </w:tr>
      <w:tr w:rsidR="00D9302B" w14:paraId="7ECF4D94" w14:textId="77777777" w:rsidTr="00063DC0">
        <w:trPr>
          <w:trHeight w:val="867"/>
        </w:trPr>
        <w:tc>
          <w:tcPr>
            <w:tcW w:w="710" w:type="dxa"/>
          </w:tcPr>
          <w:p w14:paraId="2E8DBD3B" w14:textId="1212DA81" w:rsidR="00D9302B" w:rsidRDefault="00D9302B" w:rsidP="00D9302B">
            <w:pPr>
              <w:jc w:val="center"/>
            </w:pPr>
            <w:r w:rsidRPr="00F12A5C">
              <w:rPr>
                <w:rFonts w:asciiTheme="minorHAnsi" w:eastAsia="Times New Roman" w:hAnsiTheme="minorHAnsi" w:cstheme="minorHAnsi"/>
                <w:color w:val="000000"/>
                <w:sz w:val="16"/>
                <w:szCs w:val="16"/>
                <w:lang w:val="en-US"/>
              </w:rPr>
              <w:t>1</w:t>
            </w:r>
            <w:r>
              <w:rPr>
                <w:rFonts w:asciiTheme="minorHAnsi" w:eastAsia="Times New Roman" w:hAnsiTheme="minorHAnsi" w:cstheme="minorHAnsi"/>
                <w:color w:val="000000"/>
                <w:sz w:val="16"/>
                <w:szCs w:val="16"/>
                <w:lang w:val="en-US"/>
              </w:rPr>
              <w:t>4.7.2</w:t>
            </w:r>
            <w:r w:rsidRPr="00F12A5C">
              <w:rPr>
                <w:rFonts w:asciiTheme="minorHAnsi" w:eastAsia="Times New Roman" w:hAnsiTheme="minorHAnsi" w:cstheme="minorHAnsi"/>
                <w:color w:val="000000"/>
                <w:sz w:val="16"/>
                <w:szCs w:val="16"/>
                <w:lang w:val="en-US"/>
              </w:rPr>
              <w:t>.</w:t>
            </w:r>
          </w:p>
        </w:tc>
        <w:tc>
          <w:tcPr>
            <w:tcW w:w="1417" w:type="dxa"/>
            <w:gridSpan w:val="2"/>
          </w:tcPr>
          <w:p w14:paraId="0EA14991" w14:textId="77777777" w:rsidR="00D9302B" w:rsidRPr="0044084D" w:rsidRDefault="00D9302B" w:rsidP="00D9302B">
            <w:pPr>
              <w:rPr>
                <w:rStyle w:val="normaltextrun"/>
                <w:rFonts w:cs="Arial"/>
                <w:b/>
                <w:bCs/>
                <w:color w:val="000000"/>
                <w:sz w:val="16"/>
                <w:szCs w:val="16"/>
              </w:rPr>
            </w:pPr>
            <w:r>
              <w:rPr>
                <w:rFonts w:asciiTheme="minorHAnsi" w:eastAsiaTheme="minorEastAsia" w:hAnsiTheme="minorHAnsi"/>
                <w:b/>
                <w:bCs/>
                <w:color w:val="000000"/>
                <w:sz w:val="16"/>
                <w:szCs w:val="16"/>
                <w:lang w:val="en-US"/>
              </w:rPr>
              <w:t>Resources publishing</w:t>
            </w:r>
          </w:p>
        </w:tc>
        <w:tc>
          <w:tcPr>
            <w:tcW w:w="1559" w:type="dxa"/>
          </w:tcPr>
          <w:p w14:paraId="5C8FFDF1" w14:textId="77777777" w:rsidR="00D9302B" w:rsidRDefault="00D9302B" w:rsidP="00D9302B">
            <w:pPr>
              <w:rPr>
                <w:rFonts w:asciiTheme="minorHAnsi" w:eastAsiaTheme="minorEastAsia" w:hAnsiTheme="minorHAnsi"/>
                <w:color w:val="000000"/>
                <w:sz w:val="16"/>
                <w:szCs w:val="16"/>
                <w:lang w:val="en-US"/>
              </w:rPr>
            </w:pPr>
            <w:r>
              <w:rPr>
                <w:rFonts w:asciiTheme="minorHAnsi" w:eastAsiaTheme="minorEastAsia" w:hAnsiTheme="minorHAnsi"/>
                <w:color w:val="000000"/>
                <w:sz w:val="16"/>
                <w:szCs w:val="16"/>
                <w:lang w:val="en-US"/>
              </w:rPr>
              <w:t>Publishing a site or application</w:t>
            </w:r>
          </w:p>
        </w:tc>
        <w:tc>
          <w:tcPr>
            <w:tcW w:w="4962" w:type="dxa"/>
          </w:tcPr>
          <w:p w14:paraId="1B0DDE38" w14:textId="77777777" w:rsidR="00D9302B" w:rsidRDefault="00D9302B" w:rsidP="00D9302B">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authorized publisher and I have the rights to publish and edit Resources on the Intranet</w:t>
            </w:r>
          </w:p>
          <w:p w14:paraId="7E12D1BF" w14:textId="77777777" w:rsidR="00D9302B" w:rsidRDefault="00D9302B" w:rsidP="00D9302B">
            <w:pPr>
              <w:textAlignment w:val="baseline"/>
              <w:rPr>
                <w:rFonts w:eastAsia="Times New Roman" w:cs="Arial"/>
                <w:color w:val="000000"/>
                <w:sz w:val="16"/>
                <w:szCs w:val="16"/>
                <w:lang w:val="en-US"/>
              </w:rPr>
            </w:pPr>
            <w:r>
              <w:rPr>
                <w:rFonts w:eastAsia="Times New Roman" w:cs="Arial"/>
                <w:color w:val="0000FF"/>
                <w:sz w:val="16"/>
                <w:szCs w:val="16"/>
                <w:lang w:val="en-US"/>
              </w:rPr>
              <w:t>When</w:t>
            </w:r>
            <w:r w:rsidRPr="00D50FD0">
              <w:rPr>
                <w:rFonts w:eastAsia="Times New Roman" w:cs="Arial"/>
                <w:sz w:val="16"/>
                <w:szCs w:val="16"/>
                <w:lang w:val="en-US"/>
              </w:rPr>
              <w:t xml:space="preserve"> </w:t>
            </w:r>
            <w:r w:rsidRPr="00D50FD0">
              <w:rPr>
                <w:rFonts w:eastAsia="Times New Roman" w:cs="Arial"/>
                <w:color w:val="000000"/>
                <w:sz w:val="16"/>
                <w:szCs w:val="16"/>
                <w:lang w:val="en-US"/>
              </w:rPr>
              <w:t xml:space="preserve">I am </w:t>
            </w:r>
            <w:r>
              <w:rPr>
                <w:rFonts w:eastAsia="Times New Roman" w:cs="Arial"/>
                <w:color w:val="000000"/>
                <w:sz w:val="16"/>
                <w:szCs w:val="16"/>
                <w:lang w:val="en-US"/>
              </w:rPr>
              <w:t>on the standard form for publishing a new resource and a selected “Site or application”</w:t>
            </w:r>
          </w:p>
          <w:p w14:paraId="33059090" w14:textId="77777777" w:rsidR="00D9302B" w:rsidRDefault="00D9302B" w:rsidP="00D9302B">
            <w:pPr>
              <w:textAlignment w:val="baseline"/>
              <w:rPr>
                <w:rFonts w:eastAsia="Times New Roman" w:cs="Arial"/>
                <w:color w:val="000000"/>
                <w:sz w:val="16"/>
                <w:szCs w:val="16"/>
                <w:lang w:val="en-US"/>
              </w:rPr>
            </w:pPr>
            <w:r w:rsidRPr="002362C1">
              <w:rPr>
                <w:rFonts w:eastAsia="Times New Roman" w:cs="Arial"/>
                <w:color w:val="0000FF"/>
                <w:sz w:val="16"/>
                <w:szCs w:val="16"/>
                <w:lang w:val="en-US"/>
              </w:rPr>
              <w:t xml:space="preserve">Then </w:t>
            </w:r>
            <w:r>
              <w:rPr>
                <w:rFonts w:eastAsia="Times New Roman" w:cs="Arial"/>
                <w:color w:val="000000"/>
                <w:sz w:val="16"/>
                <w:szCs w:val="16"/>
                <w:lang w:val="en-US"/>
              </w:rPr>
              <w:t>I select if the resource is an application or a site</w:t>
            </w:r>
          </w:p>
          <w:p w14:paraId="7787A7AC" w14:textId="77777777" w:rsidR="00D9302B" w:rsidRDefault="00D9302B" w:rsidP="00D9302B">
            <w:pPr>
              <w:textAlignment w:val="baseline"/>
              <w:rPr>
                <w:rFonts w:eastAsia="Times New Roman" w:cs="Arial"/>
                <w:color w:val="000000"/>
                <w:sz w:val="16"/>
                <w:szCs w:val="16"/>
                <w:lang w:val="en-US"/>
              </w:rPr>
            </w:pPr>
            <w:r w:rsidRPr="002362C1">
              <w:rPr>
                <w:rFonts w:eastAsia="Times New Roman" w:cs="Arial"/>
                <w:color w:val="0000FF"/>
                <w:sz w:val="16"/>
                <w:szCs w:val="16"/>
                <w:lang w:val="en-US"/>
              </w:rPr>
              <w:t xml:space="preserve">Then </w:t>
            </w:r>
            <w:r>
              <w:rPr>
                <w:rFonts w:eastAsia="Times New Roman" w:cs="Arial"/>
                <w:color w:val="000000"/>
                <w:sz w:val="16"/>
                <w:szCs w:val="16"/>
                <w:lang w:val="en-US"/>
              </w:rPr>
              <w:t>I have to edit mandatory fields:</w:t>
            </w:r>
          </w:p>
          <w:p w14:paraId="2A3856A4" w14:textId="77777777" w:rsidR="00D9302B" w:rsidRPr="006559A5" w:rsidRDefault="00D9302B" w:rsidP="00D9302B">
            <w:pPr>
              <w:pStyle w:val="ListParagraph"/>
              <w:numPr>
                <w:ilvl w:val="0"/>
                <w:numId w:val="62"/>
              </w:numPr>
              <w:textAlignment w:val="baseline"/>
              <w:rPr>
                <w:rFonts w:ascii="Segoe UI" w:eastAsia="Times New Roman" w:hAnsi="Segoe UI" w:cs="Segoe UI"/>
                <w:sz w:val="12"/>
                <w:szCs w:val="12"/>
                <w:lang w:val="en-US"/>
              </w:rPr>
            </w:pPr>
            <w:r w:rsidRPr="006559A5">
              <w:rPr>
                <w:rFonts w:eastAsia="Times New Roman" w:cs="Arial"/>
                <w:color w:val="000000"/>
                <w:sz w:val="16"/>
                <w:szCs w:val="16"/>
                <w:lang w:val="en-US"/>
              </w:rPr>
              <w:t xml:space="preserve">Title </w:t>
            </w:r>
          </w:p>
          <w:p w14:paraId="4E608D72" w14:textId="77777777" w:rsidR="00D9302B" w:rsidRPr="006559A5" w:rsidRDefault="00D9302B" w:rsidP="00D9302B">
            <w:pPr>
              <w:pStyle w:val="ListParagraph"/>
              <w:numPr>
                <w:ilvl w:val="0"/>
                <w:numId w:val="62"/>
              </w:numPr>
              <w:textAlignment w:val="baseline"/>
              <w:rPr>
                <w:rFonts w:ascii="Segoe UI" w:eastAsia="Times New Roman" w:hAnsi="Segoe UI" w:cs="Segoe UI"/>
                <w:sz w:val="12"/>
                <w:szCs w:val="12"/>
                <w:lang w:val="en-US"/>
              </w:rPr>
            </w:pPr>
            <w:r>
              <w:rPr>
                <w:rFonts w:eastAsia="Times New Roman" w:cs="Arial"/>
                <w:color w:val="000000"/>
                <w:sz w:val="16"/>
                <w:szCs w:val="16"/>
                <w:lang w:val="en-US"/>
              </w:rPr>
              <w:t xml:space="preserve">Description </w:t>
            </w:r>
          </w:p>
          <w:p w14:paraId="691F2D45" w14:textId="77777777" w:rsidR="00D9302B" w:rsidRPr="006559A5" w:rsidRDefault="00D9302B" w:rsidP="00D9302B">
            <w:pPr>
              <w:pStyle w:val="ListParagraph"/>
              <w:numPr>
                <w:ilvl w:val="0"/>
                <w:numId w:val="62"/>
              </w:numPr>
              <w:textAlignment w:val="baseline"/>
              <w:rPr>
                <w:rFonts w:ascii="Segoe UI" w:eastAsia="Times New Roman" w:hAnsi="Segoe UI" w:cs="Segoe UI"/>
                <w:sz w:val="12"/>
                <w:szCs w:val="12"/>
                <w:lang w:val="en-US"/>
              </w:rPr>
            </w:pPr>
            <w:r>
              <w:rPr>
                <w:rFonts w:eastAsia="Times New Roman" w:cs="Arial"/>
                <w:color w:val="000000"/>
                <w:sz w:val="16"/>
                <w:szCs w:val="16"/>
                <w:lang w:val="en-US"/>
              </w:rPr>
              <w:t xml:space="preserve">URL </w:t>
            </w:r>
          </w:p>
          <w:p w14:paraId="6C18AE9E" w14:textId="77777777" w:rsidR="00D9302B" w:rsidRPr="006559A5" w:rsidRDefault="00D9302B" w:rsidP="00D9302B">
            <w:pPr>
              <w:pStyle w:val="ListParagraph"/>
              <w:numPr>
                <w:ilvl w:val="0"/>
                <w:numId w:val="62"/>
              </w:numPr>
              <w:textAlignment w:val="baseline"/>
              <w:rPr>
                <w:rFonts w:ascii="Segoe UI" w:eastAsia="Times New Roman" w:hAnsi="Segoe UI" w:cs="Segoe UI"/>
                <w:sz w:val="12"/>
                <w:szCs w:val="12"/>
                <w:lang w:val="en-US"/>
              </w:rPr>
            </w:pPr>
            <w:r>
              <w:rPr>
                <w:rFonts w:eastAsia="Times New Roman" w:cs="Arial"/>
                <w:color w:val="000000"/>
                <w:sz w:val="16"/>
                <w:szCs w:val="16"/>
                <w:lang w:val="en-US"/>
              </w:rPr>
              <w:t>Market</w:t>
            </w:r>
          </w:p>
          <w:p w14:paraId="09EFDB96" w14:textId="77777777" w:rsidR="00D9302B" w:rsidRPr="006559A5" w:rsidRDefault="00D9302B" w:rsidP="00D9302B">
            <w:pPr>
              <w:pStyle w:val="ListParagraph"/>
              <w:numPr>
                <w:ilvl w:val="0"/>
                <w:numId w:val="62"/>
              </w:numPr>
              <w:textAlignment w:val="baseline"/>
              <w:rPr>
                <w:rFonts w:ascii="Segoe UI" w:eastAsia="Times New Roman" w:hAnsi="Segoe UI" w:cs="Segoe UI"/>
                <w:sz w:val="12"/>
                <w:szCs w:val="12"/>
                <w:lang w:val="en-US"/>
              </w:rPr>
            </w:pPr>
            <w:r>
              <w:rPr>
                <w:rFonts w:eastAsia="Times New Roman" w:cs="Arial"/>
                <w:color w:val="000000"/>
                <w:sz w:val="16"/>
                <w:szCs w:val="16"/>
                <w:lang w:val="en-US"/>
              </w:rPr>
              <w:t>Location</w:t>
            </w:r>
          </w:p>
          <w:p w14:paraId="51C7CA74" w14:textId="77777777" w:rsidR="00D9302B" w:rsidRPr="006559A5" w:rsidRDefault="00D9302B" w:rsidP="00D9302B">
            <w:pPr>
              <w:pStyle w:val="ListParagraph"/>
              <w:numPr>
                <w:ilvl w:val="0"/>
                <w:numId w:val="62"/>
              </w:numPr>
              <w:textAlignment w:val="baseline"/>
              <w:rPr>
                <w:rFonts w:ascii="Segoe UI" w:eastAsia="Times New Roman" w:hAnsi="Segoe UI" w:cs="Segoe UI"/>
                <w:sz w:val="12"/>
                <w:szCs w:val="12"/>
                <w:lang w:val="en-US"/>
              </w:rPr>
            </w:pPr>
            <w:r>
              <w:rPr>
                <w:rFonts w:eastAsia="Times New Roman" w:cs="Arial"/>
                <w:color w:val="000000"/>
                <w:sz w:val="16"/>
                <w:szCs w:val="16"/>
                <w:lang w:val="en-US"/>
              </w:rPr>
              <w:t xml:space="preserve">Function </w:t>
            </w:r>
          </w:p>
          <w:p w14:paraId="78AEB07C" w14:textId="77777777" w:rsidR="00D9302B" w:rsidRPr="006559A5" w:rsidRDefault="00D9302B" w:rsidP="00D9302B">
            <w:pPr>
              <w:pStyle w:val="ListParagraph"/>
              <w:numPr>
                <w:ilvl w:val="0"/>
                <w:numId w:val="62"/>
              </w:numPr>
              <w:textAlignment w:val="baseline"/>
              <w:rPr>
                <w:rFonts w:ascii="Segoe UI" w:eastAsia="Times New Roman" w:hAnsi="Segoe UI" w:cs="Segoe UI"/>
                <w:sz w:val="12"/>
                <w:szCs w:val="12"/>
                <w:lang w:val="en-US"/>
              </w:rPr>
            </w:pPr>
            <w:r>
              <w:rPr>
                <w:rFonts w:eastAsia="Times New Roman" w:cs="Arial"/>
                <w:color w:val="000000"/>
                <w:sz w:val="16"/>
                <w:szCs w:val="16"/>
                <w:lang w:val="en-US"/>
              </w:rPr>
              <w:t>Sub-function (if relevant)</w:t>
            </w:r>
          </w:p>
          <w:p w14:paraId="60B577E9" w14:textId="77777777" w:rsidR="00D9302B" w:rsidRPr="006559A5" w:rsidRDefault="00D9302B" w:rsidP="00D9302B">
            <w:pPr>
              <w:pStyle w:val="ListParagraph"/>
              <w:numPr>
                <w:ilvl w:val="0"/>
                <w:numId w:val="62"/>
              </w:numPr>
              <w:textAlignment w:val="baseline"/>
              <w:rPr>
                <w:rFonts w:ascii="Segoe UI" w:eastAsia="Times New Roman" w:hAnsi="Segoe UI" w:cs="Segoe UI"/>
                <w:sz w:val="12"/>
                <w:szCs w:val="12"/>
                <w:lang w:val="en-US"/>
              </w:rPr>
            </w:pPr>
            <w:r>
              <w:rPr>
                <w:rFonts w:eastAsia="Times New Roman" w:cs="Arial"/>
                <w:color w:val="000000"/>
                <w:sz w:val="16"/>
                <w:szCs w:val="16"/>
                <w:lang w:val="en-US"/>
              </w:rPr>
              <w:t>Capability (if relevant)</w:t>
            </w:r>
          </w:p>
          <w:p w14:paraId="2CC61105" w14:textId="77777777" w:rsidR="00D9302B" w:rsidRPr="006559A5" w:rsidRDefault="00D9302B" w:rsidP="00D9302B">
            <w:pPr>
              <w:pStyle w:val="ListParagraph"/>
              <w:numPr>
                <w:ilvl w:val="0"/>
                <w:numId w:val="62"/>
              </w:numPr>
              <w:textAlignment w:val="baseline"/>
              <w:rPr>
                <w:rFonts w:ascii="Segoe UI" w:eastAsia="Times New Roman" w:hAnsi="Segoe UI" w:cs="Segoe UI"/>
                <w:sz w:val="12"/>
                <w:szCs w:val="12"/>
                <w:lang w:val="en-US"/>
              </w:rPr>
            </w:pPr>
            <w:r>
              <w:rPr>
                <w:rFonts w:eastAsia="Times New Roman" w:cs="Arial"/>
                <w:color w:val="000000"/>
                <w:sz w:val="16"/>
                <w:szCs w:val="16"/>
                <w:lang w:val="en-US"/>
              </w:rPr>
              <w:t>Brand (if relevant)</w:t>
            </w:r>
          </w:p>
          <w:p w14:paraId="4587AB75" w14:textId="77777777" w:rsidR="00D9302B" w:rsidRPr="006559A5" w:rsidRDefault="00D9302B" w:rsidP="00D9302B">
            <w:pPr>
              <w:pStyle w:val="ListParagraph"/>
              <w:numPr>
                <w:ilvl w:val="0"/>
                <w:numId w:val="62"/>
              </w:numPr>
              <w:textAlignment w:val="baseline"/>
              <w:rPr>
                <w:rFonts w:ascii="Segoe UI" w:eastAsia="Times New Roman" w:hAnsi="Segoe UI" w:cs="Segoe UI"/>
                <w:sz w:val="12"/>
                <w:szCs w:val="12"/>
                <w:lang w:val="en-US"/>
              </w:rPr>
            </w:pPr>
            <w:r>
              <w:rPr>
                <w:rFonts w:eastAsia="Times New Roman" w:cs="Arial"/>
                <w:color w:val="000000"/>
                <w:sz w:val="16"/>
                <w:szCs w:val="16"/>
                <w:lang w:val="en-US"/>
              </w:rPr>
              <w:t>Related tags (at least one)</w:t>
            </w:r>
          </w:p>
          <w:p w14:paraId="00C97BA7" w14:textId="77777777" w:rsidR="00D9302B" w:rsidRPr="006559A5" w:rsidRDefault="00D9302B" w:rsidP="00D9302B">
            <w:pPr>
              <w:pStyle w:val="ListParagraph"/>
              <w:numPr>
                <w:ilvl w:val="0"/>
                <w:numId w:val="62"/>
              </w:numPr>
              <w:textAlignment w:val="baseline"/>
              <w:rPr>
                <w:rFonts w:ascii="Segoe UI" w:eastAsia="Times New Roman" w:hAnsi="Segoe UI" w:cs="Segoe UI"/>
                <w:sz w:val="12"/>
                <w:szCs w:val="12"/>
                <w:lang w:val="en-US"/>
              </w:rPr>
            </w:pPr>
            <w:commentRangeStart w:id="2080"/>
            <w:commentRangeStart w:id="2081"/>
            <w:r>
              <w:rPr>
                <w:rFonts w:eastAsia="Times New Roman" w:cs="Arial"/>
                <w:color w:val="000000"/>
                <w:sz w:val="16"/>
                <w:szCs w:val="16"/>
                <w:lang w:val="en-US"/>
              </w:rPr>
              <w:t>Thumbnail</w:t>
            </w:r>
            <w:commentRangeEnd w:id="2080"/>
            <w:r w:rsidR="00D72D4C">
              <w:rPr>
                <w:rStyle w:val="CommentReference"/>
              </w:rPr>
              <w:commentReference w:id="2080"/>
            </w:r>
            <w:commentRangeEnd w:id="2081"/>
            <w:r w:rsidR="00584438">
              <w:rPr>
                <w:rStyle w:val="CommentReference"/>
              </w:rPr>
              <w:commentReference w:id="2081"/>
            </w:r>
          </w:p>
          <w:p w14:paraId="4C996878" w14:textId="77777777" w:rsidR="00D9302B" w:rsidRPr="006559A5" w:rsidRDefault="00D9302B" w:rsidP="00D9302B">
            <w:pPr>
              <w:pStyle w:val="ListParagraph"/>
              <w:numPr>
                <w:ilvl w:val="0"/>
                <w:numId w:val="62"/>
              </w:numPr>
              <w:textAlignment w:val="baseline"/>
              <w:rPr>
                <w:rFonts w:ascii="Segoe UI" w:eastAsia="Times New Roman" w:hAnsi="Segoe UI" w:cs="Segoe UI"/>
                <w:sz w:val="12"/>
                <w:szCs w:val="12"/>
                <w:lang w:val="en-US"/>
              </w:rPr>
            </w:pPr>
            <w:r>
              <w:rPr>
                <w:rFonts w:eastAsia="Times New Roman" w:cs="Arial"/>
                <w:color w:val="000000"/>
                <w:sz w:val="16"/>
                <w:szCs w:val="16"/>
                <w:lang w:val="en-US"/>
              </w:rPr>
              <w:t>Public or Private (if the resource is a site)</w:t>
            </w:r>
          </w:p>
          <w:p w14:paraId="3449A348" w14:textId="77777777" w:rsidR="00D9302B" w:rsidRPr="00DD7931" w:rsidRDefault="00D9302B" w:rsidP="00D9302B">
            <w:pPr>
              <w:pStyle w:val="ListParagraph"/>
              <w:numPr>
                <w:ilvl w:val="0"/>
                <w:numId w:val="62"/>
              </w:numPr>
              <w:textAlignment w:val="baseline"/>
              <w:rPr>
                <w:rFonts w:ascii="Segoe UI" w:eastAsia="Times New Roman" w:hAnsi="Segoe UI" w:cs="Segoe UI"/>
                <w:sz w:val="12"/>
                <w:szCs w:val="12"/>
                <w:lang w:val="en-US"/>
              </w:rPr>
            </w:pPr>
            <w:r>
              <w:rPr>
                <w:rFonts w:eastAsia="Times New Roman" w:cs="Arial"/>
                <w:color w:val="000000"/>
                <w:sz w:val="16"/>
                <w:szCs w:val="16"/>
                <w:lang w:val="en-US"/>
              </w:rPr>
              <w:t>Resource category :</w:t>
            </w:r>
          </w:p>
          <w:p w14:paraId="0809BE60" w14:textId="77777777" w:rsidR="00D9302B" w:rsidRPr="00DD7931" w:rsidRDefault="00D9302B" w:rsidP="00D9302B">
            <w:pPr>
              <w:pStyle w:val="ListParagraph"/>
              <w:numPr>
                <w:ilvl w:val="1"/>
                <w:numId w:val="62"/>
              </w:numPr>
              <w:textAlignment w:val="baseline"/>
              <w:rPr>
                <w:rFonts w:ascii="Segoe UI" w:eastAsia="Times New Roman" w:hAnsi="Segoe UI" w:cs="Segoe UI"/>
                <w:sz w:val="12"/>
                <w:szCs w:val="12"/>
                <w:lang w:val="en-US"/>
              </w:rPr>
            </w:pPr>
            <w:r w:rsidRPr="00DD7931">
              <w:rPr>
                <w:rFonts w:eastAsia="Times New Roman" w:cs="Arial"/>
                <w:color w:val="000000"/>
                <w:sz w:val="16"/>
                <w:szCs w:val="16"/>
                <w:lang w:val="en-US"/>
              </w:rPr>
              <w:t>Guidelines</w:t>
            </w:r>
            <w:r>
              <w:rPr>
                <w:rFonts w:eastAsia="Times New Roman" w:cs="Arial"/>
                <w:color w:val="000000"/>
                <w:sz w:val="16"/>
                <w:szCs w:val="16"/>
                <w:lang w:val="en-US"/>
              </w:rPr>
              <w:t xml:space="preserve"> &amp; toolkits</w:t>
            </w:r>
          </w:p>
          <w:p w14:paraId="78D92BB5" w14:textId="77777777" w:rsidR="00D9302B" w:rsidRPr="00DD7931" w:rsidRDefault="00D9302B" w:rsidP="00D9302B">
            <w:pPr>
              <w:pStyle w:val="ListParagraph"/>
              <w:numPr>
                <w:ilvl w:val="2"/>
                <w:numId w:val="62"/>
              </w:numPr>
              <w:textAlignment w:val="baseline"/>
              <w:rPr>
                <w:rFonts w:eastAsia="Times New Roman" w:cs="Arial"/>
                <w:color w:val="000000"/>
                <w:sz w:val="16"/>
                <w:szCs w:val="16"/>
                <w:lang w:val="en-US"/>
              </w:rPr>
            </w:pPr>
            <w:r w:rsidRPr="00DD7931">
              <w:rPr>
                <w:rFonts w:eastAsia="Times New Roman" w:cs="Arial"/>
                <w:color w:val="000000"/>
                <w:sz w:val="16"/>
                <w:szCs w:val="16"/>
                <w:lang w:val="en-US"/>
              </w:rPr>
              <w:t>Guidelines</w:t>
            </w:r>
          </w:p>
          <w:p w14:paraId="3E6EBFDB" w14:textId="77777777" w:rsidR="00D9302B" w:rsidRPr="006559A5" w:rsidRDefault="00D9302B" w:rsidP="00D9302B">
            <w:pPr>
              <w:pStyle w:val="ListParagraph"/>
              <w:numPr>
                <w:ilvl w:val="2"/>
                <w:numId w:val="62"/>
              </w:numPr>
              <w:textAlignment w:val="baseline"/>
              <w:rPr>
                <w:rFonts w:eastAsia="Times New Roman" w:cs="Arial"/>
                <w:color w:val="000000"/>
                <w:sz w:val="16"/>
                <w:szCs w:val="16"/>
                <w:lang w:val="en-US"/>
              </w:rPr>
            </w:pPr>
            <w:r w:rsidRPr="00DD7931">
              <w:rPr>
                <w:rFonts w:eastAsia="Times New Roman" w:cs="Arial"/>
                <w:color w:val="000000"/>
                <w:sz w:val="16"/>
                <w:szCs w:val="16"/>
                <w:lang w:val="en-US"/>
              </w:rPr>
              <w:t>Toolkits</w:t>
            </w:r>
          </w:p>
          <w:p w14:paraId="39C30D33" w14:textId="77777777" w:rsidR="00D9302B" w:rsidRPr="00DD7931" w:rsidRDefault="00D9302B" w:rsidP="00D9302B">
            <w:pPr>
              <w:pStyle w:val="ListParagraph"/>
              <w:numPr>
                <w:ilvl w:val="1"/>
                <w:numId w:val="62"/>
              </w:numPr>
              <w:textAlignment w:val="baseline"/>
              <w:rPr>
                <w:rFonts w:ascii="Segoe UI" w:eastAsia="Times New Roman" w:hAnsi="Segoe UI" w:cs="Segoe UI"/>
                <w:sz w:val="12"/>
                <w:szCs w:val="12"/>
                <w:lang w:val="en-US"/>
              </w:rPr>
            </w:pPr>
            <w:r>
              <w:rPr>
                <w:rFonts w:eastAsia="Times New Roman" w:cs="Arial"/>
                <w:color w:val="000000"/>
                <w:sz w:val="16"/>
                <w:szCs w:val="16"/>
                <w:lang w:val="en-US"/>
              </w:rPr>
              <w:t>Policies &amp; procedures</w:t>
            </w:r>
          </w:p>
          <w:p w14:paraId="0ADE32CD" w14:textId="77777777" w:rsidR="00D9302B" w:rsidRPr="00DD7931" w:rsidRDefault="00D9302B" w:rsidP="00D9302B">
            <w:pPr>
              <w:pStyle w:val="ListParagraph"/>
              <w:numPr>
                <w:ilvl w:val="1"/>
                <w:numId w:val="62"/>
              </w:numPr>
              <w:textAlignment w:val="baseline"/>
              <w:rPr>
                <w:rFonts w:ascii="Segoe UI" w:eastAsia="Times New Roman" w:hAnsi="Segoe UI" w:cs="Segoe UI"/>
                <w:sz w:val="12"/>
                <w:szCs w:val="12"/>
                <w:lang w:val="en-US"/>
              </w:rPr>
            </w:pPr>
            <w:r>
              <w:rPr>
                <w:rFonts w:eastAsia="Times New Roman" w:cs="Arial"/>
                <w:color w:val="000000"/>
                <w:sz w:val="16"/>
                <w:szCs w:val="16"/>
                <w:lang w:val="en-US"/>
              </w:rPr>
              <w:t>Reports &amp; case studies</w:t>
            </w:r>
          </w:p>
          <w:p w14:paraId="094F8AB6" w14:textId="77777777" w:rsidR="00D9302B" w:rsidRPr="00DD7931" w:rsidRDefault="00D9302B" w:rsidP="00D9302B">
            <w:pPr>
              <w:pStyle w:val="ListParagraph"/>
              <w:numPr>
                <w:ilvl w:val="2"/>
                <w:numId w:val="62"/>
              </w:numPr>
              <w:textAlignment w:val="baseline"/>
              <w:rPr>
                <w:rFonts w:ascii="Segoe UI" w:eastAsia="Times New Roman" w:hAnsi="Segoe UI" w:cs="Segoe UI"/>
                <w:sz w:val="12"/>
                <w:szCs w:val="12"/>
                <w:lang w:val="en-US"/>
              </w:rPr>
            </w:pPr>
            <w:r>
              <w:rPr>
                <w:rFonts w:eastAsia="Times New Roman" w:cs="Arial"/>
                <w:color w:val="000000"/>
                <w:sz w:val="16"/>
                <w:szCs w:val="16"/>
                <w:lang w:val="en-US"/>
              </w:rPr>
              <w:t>Market Examples</w:t>
            </w:r>
          </w:p>
          <w:p w14:paraId="4B893059" w14:textId="77777777" w:rsidR="00D9302B" w:rsidRPr="00DD7931" w:rsidRDefault="00D9302B" w:rsidP="00D9302B">
            <w:pPr>
              <w:pStyle w:val="ListParagraph"/>
              <w:numPr>
                <w:ilvl w:val="2"/>
                <w:numId w:val="62"/>
              </w:numPr>
              <w:textAlignment w:val="baseline"/>
              <w:rPr>
                <w:rFonts w:ascii="Segoe UI" w:eastAsia="Times New Roman" w:hAnsi="Segoe UI" w:cs="Segoe UI"/>
                <w:sz w:val="12"/>
                <w:szCs w:val="12"/>
                <w:lang w:val="en-US"/>
              </w:rPr>
            </w:pPr>
            <w:r>
              <w:rPr>
                <w:rFonts w:eastAsia="Times New Roman" w:cs="Arial"/>
                <w:color w:val="000000"/>
                <w:sz w:val="16"/>
                <w:szCs w:val="16"/>
                <w:lang w:val="en-US"/>
              </w:rPr>
              <w:t>Case studies</w:t>
            </w:r>
          </w:p>
          <w:p w14:paraId="6910A411" w14:textId="77777777" w:rsidR="00D9302B" w:rsidRPr="00DD7931" w:rsidRDefault="00D9302B" w:rsidP="00D9302B">
            <w:pPr>
              <w:pStyle w:val="ListParagraph"/>
              <w:numPr>
                <w:ilvl w:val="2"/>
                <w:numId w:val="62"/>
              </w:numPr>
              <w:textAlignment w:val="baseline"/>
              <w:rPr>
                <w:rFonts w:ascii="Segoe UI" w:eastAsia="Times New Roman" w:hAnsi="Segoe UI" w:cs="Segoe UI"/>
                <w:sz w:val="12"/>
                <w:szCs w:val="12"/>
                <w:lang w:val="en-US"/>
              </w:rPr>
            </w:pPr>
            <w:r w:rsidRPr="00DD7931">
              <w:rPr>
                <w:rFonts w:eastAsia="Times New Roman" w:cs="Arial"/>
                <w:color w:val="000000"/>
                <w:sz w:val="16"/>
                <w:szCs w:val="16"/>
                <w:lang w:val="en-US"/>
              </w:rPr>
              <w:t>Reports</w:t>
            </w:r>
          </w:p>
          <w:p w14:paraId="3E7302EF" w14:textId="77777777" w:rsidR="00D9302B" w:rsidRPr="00DD7931" w:rsidRDefault="00D9302B" w:rsidP="00D9302B">
            <w:pPr>
              <w:pStyle w:val="ListParagraph"/>
              <w:numPr>
                <w:ilvl w:val="1"/>
                <w:numId w:val="62"/>
              </w:numPr>
              <w:textAlignment w:val="baseline"/>
              <w:rPr>
                <w:rFonts w:ascii="Segoe UI" w:eastAsia="Times New Roman" w:hAnsi="Segoe UI" w:cs="Segoe UI"/>
                <w:sz w:val="12"/>
                <w:szCs w:val="12"/>
                <w:lang w:val="en-US"/>
              </w:rPr>
            </w:pPr>
            <w:r>
              <w:rPr>
                <w:rFonts w:eastAsia="Times New Roman" w:cs="Arial"/>
                <w:color w:val="000000"/>
                <w:sz w:val="16"/>
                <w:szCs w:val="16"/>
                <w:lang w:val="en-US"/>
              </w:rPr>
              <w:t>Templates</w:t>
            </w:r>
          </w:p>
          <w:p w14:paraId="5D444DBC" w14:textId="77777777" w:rsidR="00D9302B" w:rsidRPr="006559A5" w:rsidRDefault="00D9302B" w:rsidP="00D9302B">
            <w:pPr>
              <w:pStyle w:val="ListParagraph"/>
              <w:numPr>
                <w:ilvl w:val="1"/>
                <w:numId w:val="62"/>
              </w:numPr>
              <w:textAlignment w:val="baseline"/>
              <w:rPr>
                <w:rFonts w:ascii="Segoe UI" w:eastAsia="Times New Roman" w:hAnsi="Segoe UI" w:cs="Segoe UI"/>
                <w:sz w:val="12"/>
                <w:szCs w:val="12"/>
                <w:lang w:val="en-US"/>
              </w:rPr>
            </w:pPr>
            <w:r>
              <w:rPr>
                <w:rFonts w:eastAsia="Times New Roman" w:cs="Arial"/>
                <w:color w:val="000000"/>
                <w:sz w:val="16"/>
                <w:szCs w:val="16"/>
                <w:lang w:val="en-US"/>
              </w:rPr>
              <w:t>Trainings</w:t>
            </w:r>
          </w:p>
          <w:p w14:paraId="20670701" w14:textId="77777777" w:rsidR="00D9302B" w:rsidRDefault="00D9302B" w:rsidP="00D9302B">
            <w:pPr>
              <w:textAlignment w:val="baseline"/>
              <w:rPr>
                <w:rFonts w:eastAsia="Times New Roman" w:cs="Arial"/>
                <w:sz w:val="16"/>
                <w:szCs w:val="16"/>
                <w:lang w:val="en-US"/>
              </w:rPr>
            </w:pPr>
            <w:r w:rsidRPr="002362C1">
              <w:rPr>
                <w:rFonts w:eastAsia="Times New Roman" w:cs="Arial"/>
                <w:color w:val="0000FF"/>
                <w:sz w:val="16"/>
                <w:szCs w:val="16"/>
                <w:lang w:val="en-US"/>
              </w:rPr>
              <w:t xml:space="preserve">When </w:t>
            </w:r>
            <w:r>
              <w:rPr>
                <w:rFonts w:eastAsia="Times New Roman" w:cs="Arial"/>
                <w:sz w:val="16"/>
                <w:szCs w:val="16"/>
                <w:lang w:val="en-US"/>
              </w:rPr>
              <w:t>I click on “Publish”</w:t>
            </w:r>
          </w:p>
          <w:p w14:paraId="2B8485CF" w14:textId="54115158" w:rsidR="00D9302B" w:rsidRDefault="00D9302B" w:rsidP="00D9302B">
            <w:pPr>
              <w:textAlignment w:val="baseline"/>
              <w:rPr>
                <w:rFonts w:eastAsia="Times New Roman" w:cs="Arial"/>
                <w:sz w:val="16"/>
                <w:szCs w:val="16"/>
                <w:lang w:val="en-US"/>
              </w:rPr>
            </w:pPr>
            <w:r w:rsidRPr="002362C1">
              <w:rPr>
                <w:rFonts w:eastAsia="Times New Roman" w:cs="Arial"/>
                <w:color w:val="0000FF"/>
                <w:sz w:val="16"/>
                <w:szCs w:val="16"/>
                <w:lang w:val="en-US"/>
              </w:rPr>
              <w:lastRenderedPageBreak/>
              <w:t xml:space="preserve">Then </w:t>
            </w:r>
            <w:r>
              <w:rPr>
                <w:rFonts w:eastAsia="Times New Roman" w:cs="Arial"/>
                <w:sz w:val="16"/>
                <w:szCs w:val="16"/>
                <w:lang w:val="en-US"/>
              </w:rPr>
              <w:t xml:space="preserve">the </w:t>
            </w:r>
            <w:commentRangeStart w:id="2082"/>
            <w:del w:id="2083" w:author="Ghita Benotmane" w:date="2016-10-04T11:47:00Z">
              <w:r w:rsidDel="0082371A">
                <w:rPr>
                  <w:rFonts w:eastAsia="Times New Roman" w:cs="Arial"/>
                  <w:sz w:val="16"/>
                  <w:szCs w:val="16"/>
                  <w:lang w:val="en-US"/>
                </w:rPr>
                <w:delText>application or site</w:delText>
              </w:r>
            </w:del>
            <w:ins w:id="2084" w:author="Ghita Benotmane" w:date="2016-10-04T11:47:00Z">
              <w:r w:rsidR="0082371A">
                <w:rPr>
                  <w:rFonts w:eastAsia="Times New Roman" w:cs="Arial"/>
                  <w:sz w:val="16"/>
                  <w:szCs w:val="16"/>
                  <w:lang w:val="en-US"/>
                </w:rPr>
                <w:t>resource</w:t>
              </w:r>
            </w:ins>
            <w:r>
              <w:rPr>
                <w:rFonts w:eastAsia="Times New Roman" w:cs="Arial"/>
                <w:sz w:val="16"/>
                <w:szCs w:val="16"/>
                <w:lang w:val="en-US"/>
              </w:rPr>
              <w:t xml:space="preserve"> is indexed </w:t>
            </w:r>
            <w:commentRangeEnd w:id="2082"/>
            <w:r w:rsidR="008F3026">
              <w:rPr>
                <w:rStyle w:val="CommentReference"/>
              </w:rPr>
              <w:commentReference w:id="2082"/>
            </w:r>
            <w:r>
              <w:rPr>
                <w:rFonts w:eastAsia="Times New Roman" w:cs="Arial"/>
                <w:sz w:val="16"/>
                <w:szCs w:val="16"/>
                <w:lang w:val="en-US"/>
              </w:rPr>
              <w:t>in the SharePoint Intranet and available for all end-users</w:t>
            </w:r>
          </w:p>
          <w:p w14:paraId="160E24E0" w14:textId="57E281C3" w:rsidR="00D9302B" w:rsidRDefault="00D9302B" w:rsidP="00D9302B">
            <w:pPr>
              <w:textAlignment w:val="baseline"/>
              <w:rPr>
                <w:rFonts w:eastAsia="Times New Roman" w:cs="Arial"/>
                <w:sz w:val="16"/>
                <w:szCs w:val="16"/>
                <w:lang w:val="en-US"/>
              </w:rPr>
            </w:pPr>
            <w:r w:rsidRPr="002362C1">
              <w:rPr>
                <w:rFonts w:eastAsia="Times New Roman" w:cs="Arial"/>
                <w:color w:val="0000FF"/>
                <w:sz w:val="16"/>
                <w:szCs w:val="16"/>
                <w:lang w:val="en-US"/>
              </w:rPr>
              <w:t xml:space="preserve">And </w:t>
            </w:r>
            <w:r>
              <w:rPr>
                <w:rFonts w:eastAsia="Times New Roman" w:cs="Arial"/>
                <w:sz w:val="16"/>
                <w:szCs w:val="16"/>
                <w:lang w:val="en-US"/>
              </w:rPr>
              <w:t xml:space="preserve">the </w:t>
            </w:r>
            <w:r w:rsidR="001053DC">
              <w:rPr>
                <w:rFonts w:eastAsia="Times New Roman" w:cs="Arial"/>
                <w:sz w:val="16"/>
                <w:szCs w:val="16"/>
                <w:lang w:val="en-US"/>
              </w:rPr>
              <w:t xml:space="preserve">reference to that </w:t>
            </w:r>
            <w:r>
              <w:rPr>
                <w:rFonts w:eastAsia="Times New Roman" w:cs="Arial"/>
                <w:sz w:val="16"/>
                <w:szCs w:val="16"/>
                <w:lang w:val="en-US"/>
              </w:rPr>
              <w:t>application or site will be indexed under the “Applications &amp; sites” category of the Resources section</w:t>
            </w:r>
          </w:p>
          <w:p w14:paraId="37A97493" w14:textId="77777777" w:rsidR="00D9302B" w:rsidRPr="004020D3" w:rsidRDefault="00D9302B" w:rsidP="00D9302B">
            <w:pPr>
              <w:textAlignment w:val="baseline"/>
              <w:rPr>
                <w:rFonts w:eastAsia="Times New Roman" w:cs="Arial"/>
                <w:sz w:val="16"/>
                <w:szCs w:val="16"/>
                <w:lang w:val="en-US"/>
              </w:rPr>
            </w:pPr>
            <w:r w:rsidRPr="002362C1">
              <w:rPr>
                <w:rFonts w:eastAsia="Times New Roman" w:cs="Arial"/>
                <w:color w:val="0000FF"/>
                <w:sz w:val="16"/>
                <w:szCs w:val="16"/>
                <w:lang w:val="en-US"/>
              </w:rPr>
              <w:t xml:space="preserve">And </w:t>
            </w:r>
            <w:r>
              <w:rPr>
                <w:rFonts w:eastAsia="Times New Roman" w:cs="Arial"/>
                <w:sz w:val="16"/>
                <w:szCs w:val="16"/>
                <w:lang w:val="en-US"/>
              </w:rPr>
              <w:t>the application or site will also be indexed under whichever Resource category if relevant</w:t>
            </w:r>
          </w:p>
        </w:tc>
        <w:tc>
          <w:tcPr>
            <w:tcW w:w="884" w:type="dxa"/>
          </w:tcPr>
          <w:p w14:paraId="7AEA0503" w14:textId="77777777" w:rsidR="00D9302B" w:rsidRPr="00370373" w:rsidRDefault="00D9302B" w:rsidP="00D9302B">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lastRenderedPageBreak/>
              <w:t>1</w:t>
            </w:r>
          </w:p>
        </w:tc>
      </w:tr>
      <w:tr w:rsidR="00D9302B" w14:paraId="34FDF24A" w14:textId="77777777" w:rsidTr="00063DC0">
        <w:trPr>
          <w:trHeight w:val="867"/>
        </w:trPr>
        <w:tc>
          <w:tcPr>
            <w:tcW w:w="710" w:type="dxa"/>
          </w:tcPr>
          <w:p w14:paraId="71E032F4" w14:textId="2F76E680" w:rsidR="00D9302B" w:rsidRDefault="00D9302B" w:rsidP="00D9302B">
            <w:pPr>
              <w:jc w:val="center"/>
            </w:pPr>
            <w:r w:rsidRPr="00F12A5C">
              <w:rPr>
                <w:rFonts w:asciiTheme="minorHAnsi" w:eastAsia="Times New Roman" w:hAnsiTheme="minorHAnsi" w:cstheme="minorHAnsi"/>
                <w:color w:val="000000"/>
                <w:sz w:val="16"/>
                <w:szCs w:val="16"/>
                <w:lang w:val="en-US"/>
              </w:rPr>
              <w:t>1</w:t>
            </w:r>
            <w:r>
              <w:rPr>
                <w:rFonts w:asciiTheme="minorHAnsi" w:eastAsia="Times New Roman" w:hAnsiTheme="minorHAnsi" w:cstheme="minorHAnsi"/>
                <w:color w:val="000000"/>
                <w:sz w:val="16"/>
                <w:szCs w:val="16"/>
                <w:lang w:val="en-US"/>
              </w:rPr>
              <w:t>4.7.3.</w:t>
            </w:r>
          </w:p>
        </w:tc>
        <w:tc>
          <w:tcPr>
            <w:tcW w:w="1417" w:type="dxa"/>
            <w:gridSpan w:val="2"/>
          </w:tcPr>
          <w:p w14:paraId="410FB526" w14:textId="77777777" w:rsidR="00D9302B" w:rsidRPr="0044084D" w:rsidRDefault="00D9302B" w:rsidP="00D9302B">
            <w:pPr>
              <w:rPr>
                <w:rStyle w:val="normaltextrun"/>
                <w:rFonts w:cs="Arial"/>
                <w:b/>
                <w:bCs/>
                <w:color w:val="000000"/>
                <w:sz w:val="16"/>
                <w:szCs w:val="16"/>
              </w:rPr>
            </w:pPr>
            <w:r>
              <w:rPr>
                <w:rFonts w:asciiTheme="minorHAnsi" w:eastAsiaTheme="minorEastAsia" w:hAnsiTheme="minorHAnsi"/>
                <w:b/>
                <w:bCs/>
                <w:color w:val="000000"/>
                <w:sz w:val="16"/>
                <w:szCs w:val="16"/>
                <w:lang w:val="en-US"/>
              </w:rPr>
              <w:t>Resources publishing</w:t>
            </w:r>
          </w:p>
        </w:tc>
        <w:tc>
          <w:tcPr>
            <w:tcW w:w="1559" w:type="dxa"/>
          </w:tcPr>
          <w:p w14:paraId="12A54C0C" w14:textId="77777777" w:rsidR="00D9302B" w:rsidRDefault="00D9302B" w:rsidP="00D9302B">
            <w:pPr>
              <w:rPr>
                <w:rFonts w:asciiTheme="minorHAnsi" w:eastAsiaTheme="minorEastAsia" w:hAnsiTheme="minorHAnsi"/>
                <w:color w:val="000000"/>
                <w:sz w:val="16"/>
                <w:szCs w:val="16"/>
                <w:lang w:val="en-US"/>
              </w:rPr>
            </w:pPr>
            <w:r>
              <w:rPr>
                <w:rFonts w:asciiTheme="minorHAnsi" w:eastAsiaTheme="minorEastAsia" w:hAnsiTheme="minorHAnsi"/>
                <w:color w:val="000000"/>
                <w:sz w:val="16"/>
                <w:szCs w:val="16"/>
                <w:lang w:val="en-US"/>
              </w:rPr>
              <w:t xml:space="preserve">Publishing a document </w:t>
            </w:r>
          </w:p>
        </w:tc>
        <w:tc>
          <w:tcPr>
            <w:tcW w:w="4962" w:type="dxa"/>
          </w:tcPr>
          <w:p w14:paraId="6A6328A5" w14:textId="77777777" w:rsidR="00D9302B" w:rsidRDefault="00D9302B" w:rsidP="00D9302B">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authorized publisher and I have the rights to publish and edit Resources on the Intranet</w:t>
            </w:r>
          </w:p>
          <w:p w14:paraId="791B3C4C" w14:textId="77777777" w:rsidR="00D9302B" w:rsidRDefault="00D9302B" w:rsidP="00D9302B">
            <w:pPr>
              <w:textAlignment w:val="baseline"/>
              <w:rPr>
                <w:rFonts w:eastAsia="Times New Roman" w:cs="Arial"/>
                <w:color w:val="000000"/>
                <w:sz w:val="16"/>
                <w:szCs w:val="16"/>
                <w:lang w:val="en-US"/>
              </w:rPr>
            </w:pPr>
            <w:r>
              <w:rPr>
                <w:rFonts w:eastAsia="Times New Roman" w:cs="Arial"/>
                <w:color w:val="0000FF"/>
                <w:sz w:val="16"/>
                <w:szCs w:val="16"/>
                <w:lang w:val="en-US"/>
              </w:rPr>
              <w:t>When</w:t>
            </w:r>
            <w:r w:rsidRPr="00D50FD0">
              <w:rPr>
                <w:rFonts w:eastAsia="Times New Roman" w:cs="Arial"/>
                <w:sz w:val="16"/>
                <w:szCs w:val="16"/>
                <w:lang w:val="en-US"/>
              </w:rPr>
              <w:t xml:space="preserve"> </w:t>
            </w:r>
            <w:r w:rsidRPr="00D50FD0">
              <w:rPr>
                <w:rFonts w:eastAsia="Times New Roman" w:cs="Arial"/>
                <w:color w:val="000000"/>
                <w:sz w:val="16"/>
                <w:szCs w:val="16"/>
                <w:lang w:val="en-US"/>
              </w:rPr>
              <w:t xml:space="preserve">I am </w:t>
            </w:r>
            <w:r>
              <w:rPr>
                <w:rFonts w:eastAsia="Times New Roman" w:cs="Arial"/>
                <w:color w:val="000000"/>
                <w:sz w:val="16"/>
                <w:szCs w:val="16"/>
                <w:lang w:val="en-US"/>
              </w:rPr>
              <w:t>the standard form for publishing a new resource and a selected “Document”</w:t>
            </w:r>
          </w:p>
          <w:p w14:paraId="24E52134" w14:textId="77777777" w:rsidR="00D9302B" w:rsidRDefault="00D9302B" w:rsidP="00D9302B">
            <w:pPr>
              <w:textAlignment w:val="baseline"/>
              <w:rPr>
                <w:rFonts w:eastAsia="Times New Roman" w:cs="Arial"/>
                <w:color w:val="000000"/>
                <w:sz w:val="16"/>
                <w:szCs w:val="16"/>
                <w:lang w:val="en-US"/>
              </w:rPr>
            </w:pPr>
            <w:r w:rsidRPr="002362C1">
              <w:rPr>
                <w:rFonts w:eastAsia="Times New Roman" w:cs="Arial"/>
                <w:color w:val="0000FF"/>
                <w:sz w:val="16"/>
                <w:szCs w:val="16"/>
                <w:lang w:val="en-US"/>
              </w:rPr>
              <w:t xml:space="preserve">Then </w:t>
            </w:r>
            <w:r>
              <w:rPr>
                <w:rFonts w:eastAsia="Times New Roman" w:cs="Arial"/>
                <w:color w:val="000000"/>
                <w:sz w:val="16"/>
                <w:szCs w:val="16"/>
                <w:lang w:val="en-US"/>
              </w:rPr>
              <w:t>I upload the document to the SharePoint site where it should be stored</w:t>
            </w:r>
          </w:p>
          <w:p w14:paraId="05378975" w14:textId="77777777" w:rsidR="00D9302B" w:rsidRDefault="00D9302B" w:rsidP="00D9302B">
            <w:pPr>
              <w:textAlignment w:val="baseline"/>
              <w:rPr>
                <w:rFonts w:eastAsia="Times New Roman" w:cs="Arial"/>
                <w:color w:val="000000"/>
                <w:sz w:val="16"/>
                <w:szCs w:val="16"/>
                <w:lang w:val="en-US"/>
              </w:rPr>
            </w:pPr>
            <w:r w:rsidRPr="002362C1">
              <w:rPr>
                <w:rFonts w:eastAsia="Times New Roman" w:cs="Arial"/>
                <w:color w:val="0000FF"/>
                <w:sz w:val="16"/>
                <w:szCs w:val="16"/>
                <w:lang w:val="en-US"/>
              </w:rPr>
              <w:t xml:space="preserve">And </w:t>
            </w:r>
            <w:r>
              <w:rPr>
                <w:rFonts w:eastAsia="Times New Roman" w:cs="Arial"/>
                <w:color w:val="000000"/>
                <w:sz w:val="16"/>
                <w:szCs w:val="16"/>
                <w:lang w:val="en-US"/>
              </w:rPr>
              <w:t>I have to edit mandatory fields:</w:t>
            </w:r>
          </w:p>
          <w:p w14:paraId="3EA0FE82" w14:textId="77777777" w:rsidR="00D9302B" w:rsidRPr="00DD7931" w:rsidRDefault="00D9302B" w:rsidP="00D9302B">
            <w:pPr>
              <w:pStyle w:val="ListParagraph"/>
              <w:numPr>
                <w:ilvl w:val="0"/>
                <w:numId w:val="62"/>
              </w:numPr>
              <w:textAlignment w:val="baseline"/>
              <w:rPr>
                <w:rFonts w:ascii="Segoe UI" w:eastAsia="Times New Roman" w:hAnsi="Segoe UI" w:cs="Segoe UI"/>
                <w:sz w:val="12"/>
                <w:szCs w:val="12"/>
                <w:lang w:val="en-US"/>
              </w:rPr>
            </w:pPr>
            <w:r w:rsidRPr="00DD7931">
              <w:rPr>
                <w:rFonts w:eastAsia="Times New Roman" w:cs="Arial"/>
                <w:color w:val="000000"/>
                <w:sz w:val="16"/>
                <w:szCs w:val="16"/>
                <w:lang w:val="en-US"/>
              </w:rPr>
              <w:t xml:space="preserve">Title </w:t>
            </w:r>
          </w:p>
          <w:p w14:paraId="41509320" w14:textId="77777777" w:rsidR="00D9302B" w:rsidRPr="00DD7931" w:rsidRDefault="00D9302B" w:rsidP="00D9302B">
            <w:pPr>
              <w:pStyle w:val="ListParagraph"/>
              <w:numPr>
                <w:ilvl w:val="0"/>
                <w:numId w:val="62"/>
              </w:numPr>
              <w:textAlignment w:val="baseline"/>
              <w:rPr>
                <w:rFonts w:ascii="Segoe UI" w:eastAsia="Times New Roman" w:hAnsi="Segoe UI" w:cs="Segoe UI"/>
                <w:sz w:val="12"/>
                <w:szCs w:val="12"/>
                <w:lang w:val="en-US"/>
              </w:rPr>
            </w:pPr>
            <w:r>
              <w:rPr>
                <w:rFonts w:eastAsia="Times New Roman" w:cs="Arial"/>
                <w:color w:val="000000"/>
                <w:sz w:val="16"/>
                <w:szCs w:val="16"/>
                <w:lang w:val="en-US"/>
              </w:rPr>
              <w:t>Executive Summary</w:t>
            </w:r>
          </w:p>
          <w:p w14:paraId="4B28FA8E" w14:textId="77777777" w:rsidR="00D9302B" w:rsidRPr="00DD7931" w:rsidRDefault="00D9302B" w:rsidP="00D9302B">
            <w:pPr>
              <w:pStyle w:val="ListParagraph"/>
              <w:numPr>
                <w:ilvl w:val="0"/>
                <w:numId w:val="62"/>
              </w:numPr>
              <w:textAlignment w:val="baseline"/>
              <w:rPr>
                <w:rFonts w:ascii="Segoe UI" w:eastAsia="Times New Roman" w:hAnsi="Segoe UI" w:cs="Segoe UI"/>
                <w:sz w:val="12"/>
                <w:szCs w:val="12"/>
                <w:lang w:val="en-US"/>
              </w:rPr>
            </w:pPr>
            <w:r>
              <w:rPr>
                <w:rFonts w:eastAsia="Times New Roman" w:cs="Arial"/>
                <w:color w:val="000000"/>
                <w:sz w:val="16"/>
                <w:szCs w:val="16"/>
                <w:lang w:val="en-US"/>
              </w:rPr>
              <w:t>Market</w:t>
            </w:r>
          </w:p>
          <w:p w14:paraId="7E2101CF" w14:textId="77777777" w:rsidR="00D9302B" w:rsidRPr="00DD7931" w:rsidRDefault="00D9302B" w:rsidP="00D9302B">
            <w:pPr>
              <w:pStyle w:val="ListParagraph"/>
              <w:numPr>
                <w:ilvl w:val="0"/>
                <w:numId w:val="62"/>
              </w:numPr>
              <w:textAlignment w:val="baseline"/>
              <w:rPr>
                <w:rFonts w:ascii="Segoe UI" w:eastAsia="Times New Roman" w:hAnsi="Segoe UI" w:cs="Segoe UI"/>
                <w:sz w:val="12"/>
                <w:szCs w:val="12"/>
                <w:lang w:val="en-US"/>
              </w:rPr>
            </w:pPr>
            <w:r>
              <w:rPr>
                <w:rFonts w:eastAsia="Times New Roman" w:cs="Arial"/>
                <w:color w:val="000000"/>
                <w:sz w:val="16"/>
                <w:szCs w:val="16"/>
                <w:lang w:val="en-US"/>
              </w:rPr>
              <w:t>Location</w:t>
            </w:r>
          </w:p>
          <w:p w14:paraId="534F5570" w14:textId="77777777" w:rsidR="00D9302B" w:rsidRPr="00DD7931" w:rsidRDefault="00D9302B" w:rsidP="00D9302B">
            <w:pPr>
              <w:pStyle w:val="ListParagraph"/>
              <w:numPr>
                <w:ilvl w:val="0"/>
                <w:numId w:val="62"/>
              </w:numPr>
              <w:textAlignment w:val="baseline"/>
              <w:rPr>
                <w:rFonts w:ascii="Segoe UI" w:eastAsia="Times New Roman" w:hAnsi="Segoe UI" w:cs="Segoe UI"/>
                <w:sz w:val="12"/>
                <w:szCs w:val="12"/>
                <w:lang w:val="en-US"/>
              </w:rPr>
            </w:pPr>
            <w:r>
              <w:rPr>
                <w:rFonts w:eastAsia="Times New Roman" w:cs="Arial"/>
                <w:color w:val="000000"/>
                <w:sz w:val="16"/>
                <w:szCs w:val="16"/>
                <w:lang w:val="en-US"/>
              </w:rPr>
              <w:t xml:space="preserve">Function </w:t>
            </w:r>
          </w:p>
          <w:p w14:paraId="258D919D" w14:textId="77777777" w:rsidR="00D9302B" w:rsidRPr="00DD7931" w:rsidRDefault="00D9302B" w:rsidP="00D9302B">
            <w:pPr>
              <w:pStyle w:val="ListParagraph"/>
              <w:numPr>
                <w:ilvl w:val="0"/>
                <w:numId w:val="62"/>
              </w:numPr>
              <w:textAlignment w:val="baseline"/>
              <w:rPr>
                <w:rFonts w:ascii="Segoe UI" w:eastAsia="Times New Roman" w:hAnsi="Segoe UI" w:cs="Segoe UI"/>
                <w:sz w:val="12"/>
                <w:szCs w:val="12"/>
                <w:lang w:val="en-US"/>
              </w:rPr>
            </w:pPr>
            <w:r>
              <w:rPr>
                <w:rFonts w:eastAsia="Times New Roman" w:cs="Arial"/>
                <w:color w:val="000000"/>
                <w:sz w:val="16"/>
                <w:szCs w:val="16"/>
                <w:lang w:val="en-US"/>
              </w:rPr>
              <w:t>Sub-function (if relevant)</w:t>
            </w:r>
          </w:p>
          <w:p w14:paraId="43180B67" w14:textId="77777777" w:rsidR="00D9302B" w:rsidRPr="00DD7931" w:rsidRDefault="00D9302B" w:rsidP="00D9302B">
            <w:pPr>
              <w:pStyle w:val="ListParagraph"/>
              <w:numPr>
                <w:ilvl w:val="0"/>
                <w:numId w:val="62"/>
              </w:numPr>
              <w:textAlignment w:val="baseline"/>
              <w:rPr>
                <w:rFonts w:ascii="Segoe UI" w:eastAsia="Times New Roman" w:hAnsi="Segoe UI" w:cs="Segoe UI"/>
                <w:sz w:val="12"/>
                <w:szCs w:val="12"/>
                <w:lang w:val="en-US"/>
              </w:rPr>
            </w:pPr>
            <w:r>
              <w:rPr>
                <w:rFonts w:eastAsia="Times New Roman" w:cs="Arial"/>
                <w:color w:val="000000"/>
                <w:sz w:val="16"/>
                <w:szCs w:val="16"/>
                <w:lang w:val="en-US"/>
              </w:rPr>
              <w:t>Capability (if relevant)</w:t>
            </w:r>
          </w:p>
          <w:p w14:paraId="0C7A4051" w14:textId="77777777" w:rsidR="00D9302B" w:rsidRPr="00DD7931" w:rsidRDefault="00D9302B" w:rsidP="00D9302B">
            <w:pPr>
              <w:pStyle w:val="ListParagraph"/>
              <w:numPr>
                <w:ilvl w:val="0"/>
                <w:numId w:val="62"/>
              </w:numPr>
              <w:textAlignment w:val="baseline"/>
              <w:rPr>
                <w:rFonts w:ascii="Segoe UI" w:eastAsia="Times New Roman" w:hAnsi="Segoe UI" w:cs="Segoe UI"/>
                <w:sz w:val="12"/>
                <w:szCs w:val="12"/>
                <w:lang w:val="en-US"/>
              </w:rPr>
            </w:pPr>
            <w:r>
              <w:rPr>
                <w:rFonts w:eastAsia="Times New Roman" w:cs="Arial"/>
                <w:color w:val="000000"/>
                <w:sz w:val="16"/>
                <w:szCs w:val="16"/>
                <w:lang w:val="en-US"/>
              </w:rPr>
              <w:t>Brand (if relevant)</w:t>
            </w:r>
          </w:p>
          <w:p w14:paraId="49022B5B" w14:textId="77777777" w:rsidR="00D9302B" w:rsidRPr="006559A5" w:rsidRDefault="00D9302B" w:rsidP="00D9302B">
            <w:pPr>
              <w:pStyle w:val="ListParagraph"/>
              <w:numPr>
                <w:ilvl w:val="0"/>
                <w:numId w:val="62"/>
              </w:numPr>
              <w:textAlignment w:val="baseline"/>
              <w:rPr>
                <w:rFonts w:ascii="Segoe UI" w:eastAsia="Times New Roman" w:hAnsi="Segoe UI" w:cs="Segoe UI"/>
                <w:sz w:val="12"/>
                <w:szCs w:val="12"/>
                <w:lang w:val="en-US"/>
              </w:rPr>
            </w:pPr>
            <w:r>
              <w:rPr>
                <w:rFonts w:eastAsia="Times New Roman" w:cs="Arial"/>
                <w:color w:val="000000"/>
                <w:sz w:val="16"/>
                <w:szCs w:val="16"/>
                <w:lang w:val="en-US"/>
              </w:rPr>
              <w:t>Related tags (at least one)</w:t>
            </w:r>
          </w:p>
          <w:p w14:paraId="73462A48" w14:textId="77777777" w:rsidR="00D9302B" w:rsidRPr="00572D27" w:rsidRDefault="00D9302B" w:rsidP="00D9302B">
            <w:pPr>
              <w:pStyle w:val="ListParagraph"/>
              <w:numPr>
                <w:ilvl w:val="0"/>
                <w:numId w:val="62"/>
              </w:numPr>
              <w:textAlignment w:val="baseline"/>
              <w:rPr>
                <w:rFonts w:ascii="Segoe UI" w:eastAsia="Times New Roman" w:hAnsi="Segoe UI" w:cs="Segoe UI"/>
                <w:sz w:val="12"/>
                <w:szCs w:val="12"/>
                <w:lang w:val="fr-FR"/>
              </w:rPr>
            </w:pPr>
            <w:r w:rsidRPr="00572D27">
              <w:rPr>
                <w:rFonts w:eastAsia="Times New Roman" w:cs="Arial"/>
                <w:color w:val="000000"/>
                <w:sz w:val="16"/>
                <w:szCs w:val="16"/>
                <w:lang w:val="fr-FR"/>
              </w:rPr>
              <w:t>Document type (PDF, PPTX, XLXS, DOCX)</w:t>
            </w:r>
          </w:p>
          <w:p w14:paraId="65D0FF65" w14:textId="77777777" w:rsidR="00D9302B" w:rsidRPr="006559A5" w:rsidRDefault="00D9302B" w:rsidP="00D9302B">
            <w:pPr>
              <w:pStyle w:val="ListParagraph"/>
              <w:numPr>
                <w:ilvl w:val="0"/>
                <w:numId w:val="62"/>
              </w:numPr>
              <w:textAlignment w:val="baseline"/>
              <w:rPr>
                <w:rFonts w:ascii="Segoe UI" w:eastAsia="Times New Roman" w:hAnsi="Segoe UI" w:cs="Segoe UI"/>
                <w:sz w:val="12"/>
                <w:szCs w:val="12"/>
                <w:lang w:val="en-US"/>
              </w:rPr>
            </w:pPr>
            <w:r>
              <w:rPr>
                <w:rFonts w:eastAsia="Times New Roman" w:cs="Arial"/>
                <w:color w:val="000000"/>
                <w:sz w:val="16"/>
                <w:szCs w:val="16"/>
                <w:lang w:val="en-US"/>
              </w:rPr>
              <w:t>Resource category :</w:t>
            </w:r>
          </w:p>
          <w:p w14:paraId="1DE2AD9F" w14:textId="77777777" w:rsidR="00D9302B" w:rsidRPr="006559A5" w:rsidRDefault="00D9302B" w:rsidP="00D9302B">
            <w:pPr>
              <w:pStyle w:val="ListParagraph"/>
              <w:numPr>
                <w:ilvl w:val="1"/>
                <w:numId w:val="62"/>
              </w:numPr>
              <w:textAlignment w:val="baseline"/>
              <w:rPr>
                <w:rFonts w:ascii="Segoe UI" w:eastAsia="Times New Roman" w:hAnsi="Segoe UI" w:cs="Segoe UI"/>
                <w:sz w:val="12"/>
                <w:szCs w:val="12"/>
                <w:lang w:val="en-US"/>
              </w:rPr>
            </w:pPr>
            <w:r w:rsidRPr="006559A5">
              <w:rPr>
                <w:rFonts w:eastAsia="Times New Roman" w:cs="Arial"/>
                <w:color w:val="000000"/>
                <w:sz w:val="16"/>
                <w:szCs w:val="16"/>
                <w:lang w:val="en-US"/>
              </w:rPr>
              <w:t>Guidelines</w:t>
            </w:r>
            <w:r>
              <w:rPr>
                <w:rFonts w:eastAsia="Times New Roman" w:cs="Arial"/>
                <w:color w:val="000000"/>
                <w:sz w:val="16"/>
                <w:szCs w:val="16"/>
                <w:lang w:val="en-US"/>
              </w:rPr>
              <w:t xml:space="preserve"> &amp; toolkits</w:t>
            </w:r>
          </w:p>
          <w:p w14:paraId="1C2B5DC4" w14:textId="77777777" w:rsidR="00D9302B" w:rsidRPr="006559A5" w:rsidRDefault="00D9302B" w:rsidP="00D9302B">
            <w:pPr>
              <w:pStyle w:val="ListParagraph"/>
              <w:numPr>
                <w:ilvl w:val="2"/>
                <w:numId w:val="62"/>
              </w:numPr>
              <w:textAlignment w:val="baseline"/>
              <w:rPr>
                <w:rFonts w:eastAsia="Times New Roman" w:cs="Arial"/>
                <w:color w:val="000000"/>
                <w:sz w:val="16"/>
                <w:szCs w:val="16"/>
                <w:lang w:val="en-US"/>
              </w:rPr>
            </w:pPr>
            <w:r w:rsidRPr="006559A5">
              <w:rPr>
                <w:rFonts w:eastAsia="Times New Roman" w:cs="Arial"/>
                <w:color w:val="000000"/>
                <w:sz w:val="16"/>
                <w:szCs w:val="16"/>
                <w:lang w:val="en-US"/>
              </w:rPr>
              <w:t>Guidelines</w:t>
            </w:r>
          </w:p>
          <w:p w14:paraId="46B8FA1A" w14:textId="77777777" w:rsidR="00D9302B" w:rsidRPr="00510C38" w:rsidRDefault="00D9302B" w:rsidP="00D9302B">
            <w:pPr>
              <w:pStyle w:val="ListParagraph"/>
              <w:numPr>
                <w:ilvl w:val="2"/>
                <w:numId w:val="62"/>
              </w:numPr>
              <w:textAlignment w:val="baseline"/>
              <w:rPr>
                <w:rFonts w:eastAsia="Times New Roman" w:cs="Arial"/>
                <w:color w:val="000000"/>
                <w:sz w:val="16"/>
                <w:szCs w:val="16"/>
                <w:lang w:val="en-US"/>
              </w:rPr>
            </w:pPr>
            <w:r w:rsidRPr="006559A5">
              <w:rPr>
                <w:rFonts w:eastAsia="Times New Roman" w:cs="Arial"/>
                <w:color w:val="000000"/>
                <w:sz w:val="16"/>
                <w:szCs w:val="16"/>
                <w:lang w:val="en-US"/>
              </w:rPr>
              <w:t>Toolkits</w:t>
            </w:r>
          </w:p>
          <w:p w14:paraId="415F7F60" w14:textId="77777777" w:rsidR="00D9302B" w:rsidRPr="006559A5" w:rsidRDefault="00D9302B" w:rsidP="00D9302B">
            <w:pPr>
              <w:pStyle w:val="ListParagraph"/>
              <w:numPr>
                <w:ilvl w:val="1"/>
                <w:numId w:val="62"/>
              </w:numPr>
              <w:textAlignment w:val="baseline"/>
              <w:rPr>
                <w:rFonts w:ascii="Segoe UI" w:eastAsia="Times New Roman" w:hAnsi="Segoe UI" w:cs="Segoe UI"/>
                <w:sz w:val="12"/>
                <w:szCs w:val="12"/>
                <w:lang w:val="en-US"/>
              </w:rPr>
            </w:pPr>
            <w:r>
              <w:rPr>
                <w:rFonts w:eastAsia="Times New Roman" w:cs="Arial"/>
                <w:color w:val="000000"/>
                <w:sz w:val="16"/>
                <w:szCs w:val="16"/>
                <w:lang w:val="en-US"/>
              </w:rPr>
              <w:t>Policies &amp; procedures</w:t>
            </w:r>
          </w:p>
          <w:p w14:paraId="07A66E1B" w14:textId="77777777" w:rsidR="00D9302B" w:rsidRPr="006559A5" w:rsidRDefault="00D9302B" w:rsidP="00D9302B">
            <w:pPr>
              <w:pStyle w:val="ListParagraph"/>
              <w:numPr>
                <w:ilvl w:val="1"/>
                <w:numId w:val="62"/>
              </w:numPr>
              <w:textAlignment w:val="baseline"/>
              <w:rPr>
                <w:rFonts w:ascii="Segoe UI" w:eastAsia="Times New Roman" w:hAnsi="Segoe UI" w:cs="Segoe UI"/>
                <w:sz w:val="12"/>
                <w:szCs w:val="12"/>
                <w:lang w:val="en-US"/>
              </w:rPr>
            </w:pPr>
            <w:r>
              <w:rPr>
                <w:rFonts w:eastAsia="Times New Roman" w:cs="Arial"/>
                <w:color w:val="000000"/>
                <w:sz w:val="16"/>
                <w:szCs w:val="16"/>
                <w:lang w:val="en-US"/>
              </w:rPr>
              <w:t>Reports &amp; case studies</w:t>
            </w:r>
          </w:p>
          <w:p w14:paraId="16DAA853" w14:textId="77777777" w:rsidR="00D9302B" w:rsidRPr="006559A5" w:rsidRDefault="00D9302B" w:rsidP="00D9302B">
            <w:pPr>
              <w:pStyle w:val="ListParagraph"/>
              <w:numPr>
                <w:ilvl w:val="2"/>
                <w:numId w:val="62"/>
              </w:numPr>
              <w:textAlignment w:val="baseline"/>
              <w:rPr>
                <w:rFonts w:ascii="Segoe UI" w:eastAsia="Times New Roman" w:hAnsi="Segoe UI" w:cs="Segoe UI"/>
                <w:sz w:val="12"/>
                <w:szCs w:val="12"/>
                <w:lang w:val="en-US"/>
              </w:rPr>
            </w:pPr>
            <w:r>
              <w:rPr>
                <w:rFonts w:eastAsia="Times New Roman" w:cs="Arial"/>
                <w:color w:val="000000"/>
                <w:sz w:val="16"/>
                <w:szCs w:val="16"/>
                <w:lang w:val="en-US"/>
              </w:rPr>
              <w:t>Market Examples</w:t>
            </w:r>
          </w:p>
          <w:p w14:paraId="5D783990" w14:textId="77777777" w:rsidR="00D9302B" w:rsidRPr="006559A5" w:rsidRDefault="00D9302B" w:rsidP="00D9302B">
            <w:pPr>
              <w:pStyle w:val="ListParagraph"/>
              <w:numPr>
                <w:ilvl w:val="2"/>
                <w:numId w:val="62"/>
              </w:numPr>
              <w:textAlignment w:val="baseline"/>
              <w:rPr>
                <w:rFonts w:ascii="Segoe UI" w:eastAsia="Times New Roman" w:hAnsi="Segoe UI" w:cs="Segoe UI"/>
                <w:sz w:val="12"/>
                <w:szCs w:val="12"/>
                <w:lang w:val="en-US"/>
              </w:rPr>
            </w:pPr>
            <w:r>
              <w:rPr>
                <w:rFonts w:eastAsia="Times New Roman" w:cs="Arial"/>
                <w:color w:val="000000"/>
                <w:sz w:val="16"/>
                <w:szCs w:val="16"/>
                <w:lang w:val="en-US"/>
              </w:rPr>
              <w:t>Case studies</w:t>
            </w:r>
          </w:p>
          <w:p w14:paraId="6845391A" w14:textId="77777777" w:rsidR="00D9302B" w:rsidRPr="006559A5" w:rsidRDefault="00D9302B" w:rsidP="00D9302B">
            <w:pPr>
              <w:pStyle w:val="ListParagraph"/>
              <w:numPr>
                <w:ilvl w:val="2"/>
                <w:numId w:val="62"/>
              </w:numPr>
              <w:textAlignment w:val="baseline"/>
              <w:rPr>
                <w:rFonts w:ascii="Segoe UI" w:eastAsia="Times New Roman" w:hAnsi="Segoe UI" w:cs="Segoe UI"/>
                <w:sz w:val="12"/>
                <w:szCs w:val="12"/>
                <w:lang w:val="en-US"/>
              </w:rPr>
            </w:pPr>
            <w:r w:rsidRPr="006559A5">
              <w:rPr>
                <w:rFonts w:eastAsia="Times New Roman" w:cs="Arial"/>
                <w:color w:val="000000"/>
                <w:sz w:val="16"/>
                <w:szCs w:val="16"/>
                <w:lang w:val="en-US"/>
              </w:rPr>
              <w:t>Reports</w:t>
            </w:r>
          </w:p>
          <w:p w14:paraId="42AC9AF3" w14:textId="77777777" w:rsidR="00D9302B" w:rsidRPr="006559A5" w:rsidRDefault="00D9302B" w:rsidP="00D9302B">
            <w:pPr>
              <w:pStyle w:val="ListParagraph"/>
              <w:numPr>
                <w:ilvl w:val="1"/>
                <w:numId w:val="62"/>
              </w:numPr>
              <w:textAlignment w:val="baseline"/>
              <w:rPr>
                <w:rFonts w:ascii="Segoe UI" w:eastAsia="Times New Roman" w:hAnsi="Segoe UI" w:cs="Segoe UI"/>
                <w:sz w:val="12"/>
                <w:szCs w:val="12"/>
                <w:lang w:val="en-US"/>
              </w:rPr>
            </w:pPr>
            <w:r>
              <w:rPr>
                <w:rFonts w:eastAsia="Times New Roman" w:cs="Arial"/>
                <w:color w:val="000000"/>
                <w:sz w:val="16"/>
                <w:szCs w:val="16"/>
                <w:lang w:val="en-US"/>
              </w:rPr>
              <w:t>Templates</w:t>
            </w:r>
          </w:p>
          <w:p w14:paraId="72C12375" w14:textId="77777777" w:rsidR="00D9302B" w:rsidRPr="00DD7931" w:rsidRDefault="00D9302B" w:rsidP="00D9302B">
            <w:pPr>
              <w:pStyle w:val="ListParagraph"/>
              <w:numPr>
                <w:ilvl w:val="1"/>
                <w:numId w:val="62"/>
              </w:numPr>
              <w:textAlignment w:val="baseline"/>
              <w:rPr>
                <w:rFonts w:ascii="Segoe UI" w:eastAsia="Times New Roman" w:hAnsi="Segoe UI" w:cs="Segoe UI"/>
                <w:sz w:val="12"/>
                <w:szCs w:val="12"/>
                <w:lang w:val="en-US"/>
              </w:rPr>
            </w:pPr>
            <w:r>
              <w:rPr>
                <w:rFonts w:eastAsia="Times New Roman" w:cs="Arial"/>
                <w:color w:val="000000"/>
                <w:sz w:val="16"/>
                <w:szCs w:val="16"/>
                <w:lang w:val="en-US"/>
              </w:rPr>
              <w:t>Trainings</w:t>
            </w:r>
          </w:p>
          <w:p w14:paraId="767A2EC5" w14:textId="77777777" w:rsidR="00D9302B" w:rsidRDefault="00D9302B" w:rsidP="00D9302B">
            <w:pPr>
              <w:textAlignment w:val="baseline"/>
              <w:rPr>
                <w:rFonts w:eastAsia="Times New Roman" w:cs="Arial"/>
                <w:sz w:val="16"/>
                <w:szCs w:val="16"/>
                <w:lang w:val="en-US"/>
              </w:rPr>
            </w:pPr>
            <w:r w:rsidRPr="002362C1">
              <w:rPr>
                <w:rFonts w:eastAsia="Times New Roman" w:cs="Arial"/>
                <w:color w:val="0000FF"/>
                <w:sz w:val="16"/>
                <w:szCs w:val="16"/>
                <w:lang w:val="en-US"/>
              </w:rPr>
              <w:t xml:space="preserve">And </w:t>
            </w:r>
            <w:r>
              <w:rPr>
                <w:rFonts w:eastAsia="Times New Roman" w:cs="Arial"/>
                <w:sz w:val="16"/>
                <w:szCs w:val="16"/>
                <w:lang w:val="en-US"/>
              </w:rPr>
              <w:t>I can select “Publish with document page” with a checkbox (only if I selected PPT or PDF In Document type)</w:t>
            </w:r>
          </w:p>
          <w:p w14:paraId="486131BA" w14:textId="77777777" w:rsidR="00D9302B" w:rsidRDefault="00D9302B" w:rsidP="00D9302B">
            <w:pPr>
              <w:textAlignment w:val="baseline"/>
              <w:rPr>
                <w:rFonts w:eastAsia="Times New Roman" w:cs="Arial"/>
                <w:sz w:val="16"/>
                <w:szCs w:val="16"/>
                <w:lang w:val="en-US"/>
              </w:rPr>
            </w:pPr>
            <w:r w:rsidRPr="002362C1">
              <w:rPr>
                <w:rFonts w:eastAsia="Times New Roman" w:cs="Arial"/>
                <w:color w:val="0000FF"/>
                <w:sz w:val="16"/>
                <w:szCs w:val="16"/>
                <w:lang w:val="en-US"/>
              </w:rPr>
              <w:t xml:space="preserve">When </w:t>
            </w:r>
            <w:r>
              <w:rPr>
                <w:rFonts w:eastAsia="Times New Roman" w:cs="Arial"/>
                <w:sz w:val="16"/>
                <w:szCs w:val="16"/>
                <w:lang w:val="en-US"/>
              </w:rPr>
              <w:t>I click on “Publish”</w:t>
            </w:r>
          </w:p>
          <w:p w14:paraId="53BD97A4" w14:textId="77777777" w:rsidR="00D9302B" w:rsidRDefault="00D9302B" w:rsidP="00D9302B">
            <w:pPr>
              <w:textAlignment w:val="baseline"/>
              <w:rPr>
                <w:rFonts w:eastAsia="Times New Roman" w:cs="Arial"/>
                <w:sz w:val="16"/>
                <w:szCs w:val="16"/>
                <w:lang w:val="en-US"/>
              </w:rPr>
            </w:pPr>
            <w:r w:rsidRPr="002362C1">
              <w:rPr>
                <w:rFonts w:eastAsia="Times New Roman" w:cs="Arial"/>
                <w:color w:val="0000FF"/>
                <w:sz w:val="16"/>
                <w:szCs w:val="16"/>
                <w:lang w:val="en-US"/>
              </w:rPr>
              <w:t xml:space="preserve">Then </w:t>
            </w:r>
            <w:r>
              <w:rPr>
                <w:rFonts w:eastAsia="Times New Roman" w:cs="Arial"/>
                <w:sz w:val="16"/>
                <w:szCs w:val="16"/>
                <w:lang w:val="en-US"/>
              </w:rPr>
              <w:t>the document is indexed in the SharePoint Intranet and available for all end-users</w:t>
            </w:r>
          </w:p>
          <w:p w14:paraId="2B6F5E13" w14:textId="77777777" w:rsidR="00D9302B" w:rsidRPr="007832DF" w:rsidRDefault="00D9302B" w:rsidP="00D9302B">
            <w:pPr>
              <w:textAlignment w:val="baseline"/>
              <w:rPr>
                <w:rFonts w:eastAsia="Times New Roman" w:cs="Arial"/>
                <w:sz w:val="16"/>
                <w:szCs w:val="16"/>
                <w:lang w:val="en-US"/>
              </w:rPr>
            </w:pPr>
            <w:r w:rsidRPr="002362C1">
              <w:rPr>
                <w:rFonts w:eastAsia="Times New Roman" w:cs="Arial"/>
                <w:color w:val="0000FF"/>
                <w:sz w:val="16"/>
                <w:szCs w:val="16"/>
                <w:lang w:val="en-US"/>
              </w:rPr>
              <w:t xml:space="preserve">And </w:t>
            </w:r>
            <w:r>
              <w:rPr>
                <w:rFonts w:eastAsia="Times New Roman" w:cs="Arial"/>
                <w:sz w:val="16"/>
                <w:szCs w:val="16"/>
                <w:lang w:val="en-US"/>
              </w:rPr>
              <w:t>the document will be linked to a document page if I selected that option</w:t>
            </w:r>
          </w:p>
        </w:tc>
        <w:tc>
          <w:tcPr>
            <w:tcW w:w="884" w:type="dxa"/>
          </w:tcPr>
          <w:p w14:paraId="6A78BD2A" w14:textId="77777777" w:rsidR="00D9302B" w:rsidRPr="00370373" w:rsidRDefault="00D9302B" w:rsidP="00D9302B">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bl>
    <w:p w14:paraId="0D44C84B" w14:textId="77777777" w:rsidR="00D9302B" w:rsidRPr="006559A5" w:rsidRDefault="00D9302B" w:rsidP="00D9302B">
      <w:pPr>
        <w:rPr>
          <w:lang w:val="en-US" w:eastAsia="en-GB"/>
        </w:rPr>
      </w:pPr>
    </w:p>
    <w:p w14:paraId="0C6E2DD2" w14:textId="77777777" w:rsidR="00127970" w:rsidRDefault="00127970" w:rsidP="006F18F9">
      <w:pPr>
        <w:tabs>
          <w:tab w:val="left" w:pos="6648"/>
        </w:tabs>
        <w:spacing w:after="0"/>
        <w:rPr>
          <w:sz w:val="22"/>
        </w:rPr>
      </w:pPr>
    </w:p>
    <w:p w14:paraId="1AD67843" w14:textId="178C03E0" w:rsidR="009F2F36" w:rsidRDefault="009F2F36">
      <w:pPr>
        <w:rPr>
          <w:rFonts w:ascii="Georgia" w:eastAsia="Times New Roman" w:hAnsi="Georgia" w:cs="Times New Roman"/>
          <w:color w:val="7ECEAA"/>
          <w:kern w:val="28"/>
          <w:sz w:val="44"/>
          <w:szCs w:val="46"/>
          <w:lang w:val="en-US" w:eastAsia="en-GB"/>
          <w14:cntxtAlts/>
        </w:rPr>
      </w:pPr>
      <w:bookmarkStart w:id="2085" w:name="_Topic_page_components"/>
      <w:bookmarkEnd w:id="2085"/>
      <w:r>
        <w:br w:type="page"/>
      </w:r>
    </w:p>
    <w:p w14:paraId="619B82FF" w14:textId="0666D3C4" w:rsidR="00ED32CE" w:rsidRDefault="006F096C" w:rsidP="00ED5E60">
      <w:pPr>
        <w:pStyle w:val="Heading1"/>
        <w:numPr>
          <w:ilvl w:val="0"/>
          <w:numId w:val="20"/>
        </w:numPr>
      </w:pPr>
      <w:bookmarkStart w:id="2086" w:name="_Toc461707168"/>
      <w:bookmarkStart w:id="2087" w:name="_Toc463013480"/>
      <w:r>
        <w:lastRenderedPageBreak/>
        <w:t>Topic p</w:t>
      </w:r>
      <w:r w:rsidR="00ED32CE">
        <w:t>age</w:t>
      </w:r>
      <w:r w:rsidR="00960CDE">
        <w:t xml:space="preserve"> components </w:t>
      </w:r>
      <w:r w:rsidR="00960CDE" w:rsidRPr="00960CDE">
        <w:rPr>
          <w:highlight w:val="yellow"/>
        </w:rPr>
        <w:t>(</w:t>
      </w:r>
      <w:r w:rsidR="00C8186F">
        <w:rPr>
          <w:highlight w:val="yellow"/>
        </w:rPr>
        <w:t>new</w:t>
      </w:r>
      <w:r w:rsidR="00960CDE" w:rsidRPr="00960CDE">
        <w:rPr>
          <w:highlight w:val="yellow"/>
        </w:rPr>
        <w:t>)</w:t>
      </w:r>
      <w:bookmarkEnd w:id="2086"/>
      <w:bookmarkEnd w:id="2087"/>
    </w:p>
    <w:p w14:paraId="335FE69B" w14:textId="08A08E40" w:rsidR="006F096C" w:rsidRDefault="006F096C" w:rsidP="00EB49C5">
      <w:pPr>
        <w:pStyle w:val="Bodycopy"/>
        <w:jc w:val="both"/>
        <w:rPr>
          <w:lang w:val="en-US" w:eastAsia="en-GB"/>
        </w:rPr>
      </w:pPr>
      <w:r>
        <w:rPr>
          <w:lang w:val="en-US" w:eastAsia="en-GB"/>
        </w:rPr>
        <w:t xml:space="preserve">Topic pages are webpages hosted on the </w:t>
      </w:r>
      <w:r w:rsidR="00DC3039">
        <w:rPr>
          <w:lang w:val="en-US" w:eastAsia="en-GB"/>
        </w:rPr>
        <w:t xml:space="preserve">SharePoint </w:t>
      </w:r>
      <w:r>
        <w:rPr>
          <w:lang w:val="en-US" w:eastAsia="en-GB"/>
        </w:rPr>
        <w:t xml:space="preserve">Intranet to cover all content that is not already recognized as News, Engage or a Resource. </w:t>
      </w:r>
    </w:p>
    <w:p w14:paraId="5D043D4F" w14:textId="30D0EF68" w:rsidR="006F096C" w:rsidRDefault="006F096C" w:rsidP="00EB49C5">
      <w:pPr>
        <w:pStyle w:val="Bodycopy"/>
        <w:jc w:val="both"/>
        <w:rPr>
          <w:lang w:val="en-US" w:eastAsia="en-GB"/>
        </w:rPr>
      </w:pPr>
      <w:r>
        <w:rPr>
          <w:lang w:val="en-US" w:eastAsia="en-GB"/>
        </w:rPr>
        <w:t>Therefore, Topic page</w:t>
      </w:r>
      <w:r w:rsidR="007179B5">
        <w:rPr>
          <w:lang w:val="en-US" w:eastAsia="en-GB"/>
        </w:rPr>
        <w:t>s</w:t>
      </w:r>
      <w:r>
        <w:rPr>
          <w:lang w:val="en-US" w:eastAsia="en-GB"/>
        </w:rPr>
        <w:t xml:space="preserve"> </w:t>
      </w:r>
      <w:r w:rsidR="00DC3039">
        <w:rPr>
          <w:lang w:val="en-US" w:eastAsia="en-GB"/>
        </w:rPr>
        <w:t>may</w:t>
      </w:r>
      <w:r>
        <w:rPr>
          <w:lang w:val="en-US" w:eastAsia="en-GB"/>
        </w:rPr>
        <w:t xml:space="preserve"> work for </w:t>
      </w:r>
      <w:r w:rsidR="008F59BB">
        <w:rPr>
          <w:lang w:val="en-US" w:eastAsia="en-GB"/>
        </w:rPr>
        <w:t>f</w:t>
      </w:r>
      <w:r>
        <w:rPr>
          <w:lang w:val="en-US" w:eastAsia="en-GB"/>
        </w:rPr>
        <w:t xml:space="preserve">unctions, </w:t>
      </w:r>
      <w:r w:rsidR="00F956E4">
        <w:rPr>
          <w:lang w:val="en-US" w:eastAsia="en-GB"/>
        </w:rPr>
        <w:t>departments</w:t>
      </w:r>
      <w:r w:rsidR="008F59BB">
        <w:rPr>
          <w:lang w:val="en-US" w:eastAsia="en-GB"/>
        </w:rPr>
        <w:t xml:space="preserve">, </w:t>
      </w:r>
      <w:r w:rsidR="00F956E4">
        <w:rPr>
          <w:lang w:val="en-US" w:eastAsia="en-GB"/>
        </w:rPr>
        <w:t>s</w:t>
      </w:r>
      <w:r>
        <w:rPr>
          <w:lang w:val="en-US" w:eastAsia="en-GB"/>
        </w:rPr>
        <w:t>ub-functions,</w:t>
      </w:r>
      <w:r w:rsidR="008F59BB">
        <w:rPr>
          <w:lang w:val="en-US" w:eastAsia="en-GB"/>
        </w:rPr>
        <w:t xml:space="preserve"> </w:t>
      </w:r>
      <w:r w:rsidR="00F956E4">
        <w:rPr>
          <w:lang w:val="en-US" w:eastAsia="en-GB"/>
        </w:rPr>
        <w:t>capabilities</w:t>
      </w:r>
      <w:r w:rsidR="008F59BB">
        <w:rPr>
          <w:lang w:val="en-US" w:eastAsia="en-GB"/>
        </w:rPr>
        <w:t xml:space="preserve">, </w:t>
      </w:r>
      <w:r w:rsidR="00F956E4">
        <w:rPr>
          <w:lang w:val="en-US" w:eastAsia="en-GB"/>
        </w:rPr>
        <w:t>projects</w:t>
      </w:r>
      <w:r w:rsidR="008F59BB">
        <w:rPr>
          <w:lang w:val="en-US" w:eastAsia="en-GB"/>
        </w:rPr>
        <w:t xml:space="preserve">, </w:t>
      </w:r>
      <w:r w:rsidR="00F956E4">
        <w:rPr>
          <w:lang w:val="en-US" w:eastAsia="en-GB"/>
        </w:rPr>
        <w:t>locations</w:t>
      </w:r>
      <w:r w:rsidR="008F59BB">
        <w:rPr>
          <w:lang w:val="en-US" w:eastAsia="en-GB"/>
        </w:rPr>
        <w:t xml:space="preserve">, </w:t>
      </w:r>
      <w:r w:rsidR="00F956E4">
        <w:rPr>
          <w:lang w:val="en-US" w:eastAsia="en-GB"/>
        </w:rPr>
        <w:t>markets</w:t>
      </w:r>
      <w:r>
        <w:rPr>
          <w:lang w:val="en-US" w:eastAsia="en-GB"/>
        </w:rPr>
        <w:t xml:space="preserve">, </w:t>
      </w:r>
      <w:r w:rsidR="00F956E4">
        <w:rPr>
          <w:lang w:val="en-US" w:eastAsia="en-GB"/>
        </w:rPr>
        <w:t xml:space="preserve">management </w:t>
      </w:r>
      <w:r>
        <w:rPr>
          <w:lang w:val="en-US" w:eastAsia="en-GB"/>
        </w:rPr>
        <w:t xml:space="preserve">and </w:t>
      </w:r>
      <w:r w:rsidR="00F956E4">
        <w:rPr>
          <w:lang w:val="en-US" w:eastAsia="en-GB"/>
        </w:rPr>
        <w:t>brands</w:t>
      </w:r>
      <w:r>
        <w:rPr>
          <w:lang w:val="en-US" w:eastAsia="en-GB"/>
        </w:rPr>
        <w:t xml:space="preserve">. </w:t>
      </w:r>
    </w:p>
    <w:p w14:paraId="3654EED1" w14:textId="573DEA4A" w:rsidR="00EB49C5" w:rsidRDefault="006F096C" w:rsidP="00EB49C5">
      <w:pPr>
        <w:pStyle w:val="Bodycopy"/>
        <w:jc w:val="both"/>
        <w:rPr>
          <w:lang w:val="en-US" w:eastAsia="en-GB"/>
        </w:rPr>
      </w:pPr>
      <w:r>
        <w:rPr>
          <w:lang w:val="en-US" w:eastAsia="en-GB"/>
        </w:rPr>
        <w:t xml:space="preserve">Each Topic page is associated to </w:t>
      </w:r>
      <w:r w:rsidR="00EB49C5">
        <w:rPr>
          <w:lang w:val="en-US" w:eastAsia="en-GB"/>
        </w:rPr>
        <w:t>a primar</w:t>
      </w:r>
      <w:r w:rsidR="00DC3039">
        <w:rPr>
          <w:lang w:val="en-US" w:eastAsia="en-GB"/>
        </w:rPr>
        <w:t>y tag, which is the</w:t>
      </w:r>
      <w:r w:rsidR="00EB49C5">
        <w:rPr>
          <w:lang w:val="en-US" w:eastAsia="en-GB"/>
        </w:rPr>
        <w:t xml:space="preserve"> “topic” presented in the page</w:t>
      </w:r>
      <w:r w:rsidR="00DC3039">
        <w:rPr>
          <w:lang w:val="en-US" w:eastAsia="en-GB"/>
        </w:rPr>
        <w:t>, consistent with the title of that page</w:t>
      </w:r>
      <w:r w:rsidR="00EB49C5">
        <w:rPr>
          <w:lang w:val="en-US" w:eastAsia="en-GB"/>
        </w:rPr>
        <w:t xml:space="preserve">. For instance, “Marketing &amp; Sales” topic page will be associated primarily with the topic “marketing &amp; sales”; </w:t>
      </w:r>
      <w:r w:rsidR="005C4114">
        <w:rPr>
          <w:lang w:val="en-US" w:eastAsia="en-GB"/>
        </w:rPr>
        <w:t>“</w:t>
      </w:r>
      <w:r w:rsidR="00B22D2F">
        <w:rPr>
          <w:lang w:val="en-US" w:eastAsia="en-GB"/>
        </w:rPr>
        <w:t>Merchandising</w:t>
      </w:r>
      <w:r w:rsidR="00EB49C5">
        <w:rPr>
          <w:lang w:val="en-US" w:eastAsia="en-GB"/>
        </w:rPr>
        <w:t>” page will be associated with the topic “</w:t>
      </w:r>
      <w:r w:rsidR="00B22D2F">
        <w:rPr>
          <w:lang w:val="en-US" w:eastAsia="en-GB"/>
        </w:rPr>
        <w:t>merchandising</w:t>
      </w:r>
      <w:r w:rsidR="00EB49C5">
        <w:rPr>
          <w:lang w:val="en-US" w:eastAsia="en-GB"/>
        </w:rPr>
        <w:t xml:space="preserve">”. </w:t>
      </w:r>
    </w:p>
    <w:p w14:paraId="0D6C71B5" w14:textId="67F89467" w:rsidR="006F096C" w:rsidRDefault="00EB49C5" w:rsidP="00EB49C5">
      <w:pPr>
        <w:pStyle w:val="Bodycopy"/>
        <w:jc w:val="both"/>
        <w:rPr>
          <w:lang w:val="en-US" w:eastAsia="en-GB"/>
        </w:rPr>
      </w:pPr>
      <w:r>
        <w:rPr>
          <w:lang w:val="en-US" w:eastAsia="en-GB"/>
        </w:rPr>
        <w:t xml:space="preserve">Topic pages are also associated to a specific market; either local (for instance, “Russia") or global (“Global”). </w:t>
      </w:r>
    </w:p>
    <w:p w14:paraId="3D60CF18" w14:textId="67324170" w:rsidR="00EB49C5" w:rsidRDefault="00EB49C5" w:rsidP="00EB49C5">
      <w:pPr>
        <w:pStyle w:val="Bodycopy"/>
        <w:jc w:val="both"/>
        <w:rPr>
          <w:lang w:val="en-US" w:eastAsia="en-GB"/>
        </w:rPr>
      </w:pPr>
      <w:r>
        <w:rPr>
          <w:lang w:val="en-US" w:eastAsia="en-GB"/>
        </w:rPr>
        <w:t xml:space="preserve">Topic pages are accessible </w:t>
      </w:r>
      <w:r w:rsidR="00F956E4">
        <w:rPr>
          <w:lang w:val="en-US" w:eastAsia="en-GB"/>
        </w:rPr>
        <w:t xml:space="preserve">primarily </w:t>
      </w:r>
      <w:r>
        <w:rPr>
          <w:lang w:val="en-US" w:eastAsia="en-GB"/>
        </w:rPr>
        <w:t xml:space="preserve">through a general search query (the “Marketing &amp; Sales” topic page should in this instance be the first result </w:t>
      </w:r>
      <w:r w:rsidR="00435AE5">
        <w:rPr>
          <w:lang w:val="en-US" w:eastAsia="en-GB"/>
        </w:rPr>
        <w:t>after “Marketing &amp; Sales” keyword input on the search bar), or through the main navigation, on “</w:t>
      </w:r>
      <w:ins w:id="2088" w:author="Ghita Benotmane" w:date="2016-09-15T12:12:00Z">
        <w:r w:rsidR="00DE06D3">
          <w:rPr>
            <w:lang w:val="en-US" w:eastAsia="en-GB"/>
          </w:rPr>
          <w:t>My Pages</w:t>
        </w:r>
      </w:ins>
      <w:r w:rsidR="00435AE5">
        <w:rPr>
          <w:lang w:val="en-US" w:eastAsia="en-GB"/>
        </w:rPr>
        <w:t>” section</w:t>
      </w:r>
      <w:r w:rsidR="005C4114">
        <w:rPr>
          <w:lang w:val="en-US" w:eastAsia="en-GB"/>
        </w:rPr>
        <w:t>.</w:t>
      </w:r>
    </w:p>
    <w:p w14:paraId="1B3EC9D7" w14:textId="5D4D33B1" w:rsidR="007179B5" w:rsidRDefault="007179B5" w:rsidP="00EB49C5">
      <w:pPr>
        <w:pStyle w:val="Bodycopy"/>
        <w:jc w:val="both"/>
        <w:rPr>
          <w:lang w:val="en-US" w:eastAsia="en-GB"/>
        </w:rPr>
      </w:pPr>
      <w:r>
        <w:rPr>
          <w:lang w:val="en-US" w:eastAsia="en-GB"/>
        </w:rPr>
        <w:t xml:space="preserve">Depending on their SharePoint rights and on the </w:t>
      </w:r>
      <w:r w:rsidR="00DC3039">
        <w:rPr>
          <w:lang w:val="en-US" w:eastAsia="en-GB"/>
        </w:rPr>
        <w:t>purpose</w:t>
      </w:r>
      <w:r>
        <w:rPr>
          <w:lang w:val="en-US" w:eastAsia="en-GB"/>
        </w:rPr>
        <w:t xml:space="preserve"> </w:t>
      </w:r>
      <w:r w:rsidR="00DC3039">
        <w:rPr>
          <w:lang w:val="en-US" w:eastAsia="en-GB"/>
        </w:rPr>
        <w:t>of</w:t>
      </w:r>
      <w:r>
        <w:rPr>
          <w:lang w:val="en-US" w:eastAsia="en-GB"/>
        </w:rPr>
        <w:t xml:space="preserve"> each page, publishers will</w:t>
      </w:r>
      <w:r w:rsidR="00DC3039">
        <w:rPr>
          <w:lang w:val="en-US" w:eastAsia="en-GB"/>
        </w:rPr>
        <w:t xml:space="preserve"> have the possibility to choose between </w:t>
      </w:r>
      <w:r>
        <w:rPr>
          <w:lang w:val="en-US" w:eastAsia="en-GB"/>
        </w:rPr>
        <w:t xml:space="preserve">one of four templates to create a new </w:t>
      </w:r>
      <w:r w:rsidR="00DC3039">
        <w:rPr>
          <w:lang w:val="en-US" w:eastAsia="en-GB"/>
        </w:rPr>
        <w:t xml:space="preserve">Topic </w:t>
      </w:r>
      <w:r>
        <w:rPr>
          <w:lang w:val="en-US" w:eastAsia="en-GB"/>
        </w:rPr>
        <w:t xml:space="preserve">page on the </w:t>
      </w:r>
      <w:r w:rsidR="00DC3039">
        <w:rPr>
          <w:lang w:val="en-US" w:eastAsia="en-GB"/>
        </w:rPr>
        <w:t xml:space="preserve">SharePoint </w:t>
      </w:r>
      <w:r>
        <w:rPr>
          <w:lang w:val="en-US" w:eastAsia="en-GB"/>
        </w:rPr>
        <w:t>Intranet:</w:t>
      </w:r>
    </w:p>
    <w:p w14:paraId="31FB1046" w14:textId="7BCBC72D" w:rsidR="007179B5" w:rsidRDefault="007179B5" w:rsidP="007179B5">
      <w:pPr>
        <w:pStyle w:val="Bodycopy"/>
        <w:numPr>
          <w:ilvl w:val="0"/>
          <w:numId w:val="37"/>
        </w:numPr>
        <w:jc w:val="both"/>
        <w:rPr>
          <w:lang w:val="en-US" w:eastAsia="en-GB"/>
        </w:rPr>
      </w:pPr>
      <w:r w:rsidRPr="00DC3039">
        <w:rPr>
          <w:u w:val="single"/>
          <w:lang w:val="en-US" w:eastAsia="en-GB"/>
        </w:rPr>
        <w:t>Marketing &amp; Sales Landing page template</w:t>
      </w:r>
      <w:r>
        <w:rPr>
          <w:lang w:val="en-US" w:eastAsia="en-GB"/>
        </w:rPr>
        <w:t>: brand portfolio and key function display, only for Global Marketing &amp; Sales publishers</w:t>
      </w:r>
      <w:r w:rsidR="005C4114">
        <w:rPr>
          <w:lang w:val="en-US" w:eastAsia="en-GB"/>
        </w:rPr>
        <w:t>;</w:t>
      </w:r>
    </w:p>
    <w:p w14:paraId="54839898" w14:textId="78F0884B" w:rsidR="007179B5" w:rsidRDefault="005D5A03" w:rsidP="007179B5">
      <w:pPr>
        <w:pStyle w:val="Bodycopy"/>
        <w:numPr>
          <w:ilvl w:val="0"/>
          <w:numId w:val="37"/>
        </w:numPr>
        <w:jc w:val="both"/>
        <w:rPr>
          <w:lang w:val="en-US" w:eastAsia="en-GB"/>
        </w:rPr>
      </w:pPr>
      <w:r>
        <w:rPr>
          <w:u w:val="single"/>
          <w:lang w:val="en-US" w:eastAsia="en-GB"/>
        </w:rPr>
        <w:t>Generic</w:t>
      </w:r>
      <w:r w:rsidRPr="00DC3039">
        <w:rPr>
          <w:u w:val="single"/>
          <w:lang w:val="en-US" w:eastAsia="en-GB"/>
        </w:rPr>
        <w:t xml:space="preserve"> </w:t>
      </w:r>
      <w:r w:rsidR="004845E5">
        <w:rPr>
          <w:u w:val="single"/>
          <w:lang w:val="en-US" w:eastAsia="en-GB"/>
        </w:rPr>
        <w:t xml:space="preserve">page </w:t>
      </w:r>
      <w:r w:rsidR="007179B5" w:rsidRPr="00DC3039">
        <w:rPr>
          <w:u w:val="single"/>
          <w:lang w:val="en-US" w:eastAsia="en-GB"/>
        </w:rPr>
        <w:t>template</w:t>
      </w:r>
      <w:r w:rsidR="007179B5">
        <w:rPr>
          <w:lang w:val="en-US" w:eastAsia="en-GB"/>
        </w:rPr>
        <w:t xml:space="preserve">: for all </w:t>
      </w:r>
      <w:r w:rsidR="00A74BEB">
        <w:rPr>
          <w:lang w:val="en-US" w:eastAsia="en-GB"/>
        </w:rPr>
        <w:t>rich content</w:t>
      </w:r>
      <w:r w:rsidR="007179B5">
        <w:rPr>
          <w:lang w:val="en-US" w:eastAsia="en-GB"/>
        </w:rPr>
        <w:t xml:space="preserve"> pages </w:t>
      </w:r>
      <w:r w:rsidR="00A74BEB">
        <w:rPr>
          <w:lang w:val="en-US" w:eastAsia="en-GB"/>
        </w:rPr>
        <w:t xml:space="preserve">(other Functions than Global Marketing &amp; Sales, Markets, complex projects, big sub-functions and capabilities, etc.) </w:t>
      </w:r>
      <w:r w:rsidR="007179B5">
        <w:rPr>
          <w:lang w:val="en-US" w:eastAsia="en-GB"/>
        </w:rPr>
        <w:t>redirecting to secondary subjects;</w:t>
      </w:r>
    </w:p>
    <w:p w14:paraId="4A8C3C2B" w14:textId="1765F272" w:rsidR="007179B5" w:rsidRDefault="007179B5" w:rsidP="007179B5">
      <w:pPr>
        <w:pStyle w:val="Bodycopy"/>
        <w:numPr>
          <w:ilvl w:val="0"/>
          <w:numId w:val="37"/>
        </w:numPr>
        <w:jc w:val="both"/>
        <w:rPr>
          <w:lang w:val="en-US" w:eastAsia="en-GB"/>
        </w:rPr>
      </w:pPr>
      <w:r w:rsidRPr="00DC3039">
        <w:rPr>
          <w:u w:val="single"/>
          <w:lang w:val="en-US" w:eastAsia="en-GB"/>
        </w:rPr>
        <w:t>Brand template</w:t>
      </w:r>
      <w:r>
        <w:rPr>
          <w:lang w:val="en-US" w:eastAsia="en-GB"/>
        </w:rPr>
        <w:t>: only for Marketing &amp; Sales brands;</w:t>
      </w:r>
    </w:p>
    <w:p w14:paraId="097CE4E6" w14:textId="13B26C11" w:rsidR="007179B5" w:rsidRDefault="007179B5" w:rsidP="007179B5">
      <w:pPr>
        <w:pStyle w:val="Bodycopy"/>
        <w:numPr>
          <w:ilvl w:val="0"/>
          <w:numId w:val="37"/>
        </w:numPr>
        <w:jc w:val="both"/>
        <w:rPr>
          <w:lang w:val="en-US" w:eastAsia="en-GB"/>
        </w:rPr>
      </w:pPr>
      <w:r w:rsidRPr="00DC3039">
        <w:rPr>
          <w:u w:val="single"/>
          <w:lang w:val="en-US" w:eastAsia="en-GB"/>
        </w:rPr>
        <w:t>Simple</w:t>
      </w:r>
      <w:r w:rsidR="004845E5">
        <w:rPr>
          <w:u w:val="single"/>
          <w:lang w:val="en-US" w:eastAsia="en-GB"/>
        </w:rPr>
        <w:t xml:space="preserve"> page</w:t>
      </w:r>
      <w:ins w:id="2089" w:author="Addy, Paul" w:date="2016-09-15T18:56:00Z">
        <w:r w:rsidR="00367C5F">
          <w:rPr>
            <w:u w:val="single"/>
            <w:lang w:val="en-US" w:eastAsia="en-GB"/>
          </w:rPr>
          <w:t xml:space="preserve"> </w:t>
        </w:r>
      </w:ins>
      <w:r w:rsidRPr="00DC3039">
        <w:rPr>
          <w:u w:val="single"/>
          <w:lang w:val="en-US" w:eastAsia="en-GB"/>
        </w:rPr>
        <w:t>template</w:t>
      </w:r>
      <w:r>
        <w:rPr>
          <w:lang w:val="en-US" w:eastAsia="en-GB"/>
        </w:rPr>
        <w:t>: for subjects that do not require redirecting to secondary subjects (small projects or events, small capabilities, etc.).</w:t>
      </w:r>
    </w:p>
    <w:p w14:paraId="5B13417B" w14:textId="60840560" w:rsidR="00A74BEB" w:rsidRDefault="00912A5B" w:rsidP="00912A5B">
      <w:pPr>
        <w:pStyle w:val="Bodycopy"/>
        <w:jc w:val="both"/>
        <w:rPr>
          <w:lang w:val="en-US" w:eastAsia="en-GB"/>
        </w:rPr>
      </w:pPr>
      <w:r>
        <w:rPr>
          <w:lang w:val="en-US" w:eastAsia="en-GB"/>
        </w:rPr>
        <w:t xml:space="preserve">For </w:t>
      </w:r>
      <w:ins w:id="2090" w:author="Ghita Benotmane" w:date="2016-09-09T11:25:00Z">
        <w:r w:rsidR="004845E5">
          <w:rPr>
            <w:lang w:val="en-US" w:eastAsia="en-GB"/>
          </w:rPr>
          <w:t xml:space="preserve">Generic </w:t>
        </w:r>
      </w:ins>
      <w:r w:rsidR="00A74BEB">
        <w:rPr>
          <w:lang w:val="en-US" w:eastAsia="en-GB"/>
        </w:rPr>
        <w:t>template and Brand template</w:t>
      </w:r>
      <w:r>
        <w:rPr>
          <w:lang w:val="en-US" w:eastAsia="en-GB"/>
        </w:rPr>
        <w:t xml:space="preserve">, a card-layout will be used to display the main content and navigate to sub-subjects. </w:t>
      </w:r>
    </w:p>
    <w:p w14:paraId="0846CEF0" w14:textId="072DC7A5" w:rsidR="00A74BEB" w:rsidRDefault="00912A5B" w:rsidP="00912A5B">
      <w:pPr>
        <w:pStyle w:val="Bodycopy"/>
        <w:jc w:val="both"/>
        <w:rPr>
          <w:lang w:val="en-US" w:eastAsia="en-GB"/>
        </w:rPr>
      </w:pPr>
      <w:r>
        <w:rPr>
          <w:lang w:val="en-US" w:eastAsia="en-GB"/>
        </w:rPr>
        <w:t>Cards will be or</w:t>
      </w:r>
      <w:r w:rsidR="00A74BEB">
        <w:rPr>
          <w:lang w:val="en-US" w:eastAsia="en-GB"/>
        </w:rPr>
        <w:t>ganized in an adaptive grid of two</w:t>
      </w:r>
      <w:r>
        <w:rPr>
          <w:lang w:val="en-US" w:eastAsia="en-GB"/>
        </w:rPr>
        <w:t xml:space="preserve"> columns</w:t>
      </w:r>
      <w:r w:rsidR="00A74BEB">
        <w:rPr>
          <w:lang w:val="en-US" w:eastAsia="en-GB"/>
        </w:rPr>
        <w:t>, and a third column will be used to display secondary components, like Quick links or Engage web part</w:t>
      </w:r>
      <w:r w:rsidR="00DC3039">
        <w:rPr>
          <w:lang w:val="en-US" w:eastAsia="en-GB"/>
        </w:rPr>
        <w:t xml:space="preserve"> (this rule </w:t>
      </w:r>
      <w:del w:id="2091" w:author="Ghita Benotmane" w:date="2016-09-15T10:40:00Z">
        <w:r w:rsidR="00DC3039">
          <w:rPr>
            <w:lang w:val="en-US" w:eastAsia="en-GB"/>
          </w:rPr>
          <w:delText xml:space="preserve">won’t apply </w:delText>
        </w:r>
      </w:del>
      <w:ins w:id="2092" w:author="Ghita Benotmane" w:date="2016-09-15T10:40:00Z">
        <w:r w:rsidR="00227E71">
          <w:rPr>
            <w:lang w:val="en-US" w:eastAsia="en-GB"/>
          </w:rPr>
          <w:t xml:space="preserve">will differ </w:t>
        </w:r>
      </w:ins>
      <w:r w:rsidR="00DC3039">
        <w:rPr>
          <w:lang w:val="en-US" w:eastAsia="en-GB"/>
        </w:rPr>
        <w:t>for the Marketing &amp; Sales landing page</w:t>
      </w:r>
      <w:ins w:id="2093" w:author="Ghita Benotmane" w:date="2016-09-15T10:39:00Z">
        <w:r w:rsidR="00227E71">
          <w:rPr>
            <w:lang w:val="en-US" w:eastAsia="en-GB"/>
          </w:rPr>
          <w:t xml:space="preserve"> for the brands and functions content, as an HTML canvas will be used there</w:t>
        </w:r>
      </w:ins>
      <w:r w:rsidR="00DC3039">
        <w:rPr>
          <w:lang w:val="en-US" w:eastAsia="en-GB"/>
        </w:rPr>
        <w:t>).</w:t>
      </w:r>
    </w:p>
    <w:p w14:paraId="2C816E26" w14:textId="0C7F8042" w:rsidR="00A74BEB" w:rsidRDefault="008E7EB2" w:rsidP="00912A5B">
      <w:pPr>
        <w:pStyle w:val="Bodycopy"/>
        <w:jc w:val="both"/>
        <w:rPr>
          <w:lang w:val="en-US" w:eastAsia="en-GB"/>
        </w:rPr>
      </w:pPr>
      <w:r>
        <w:rPr>
          <w:noProof/>
          <w:lang w:val="sk-SK" w:eastAsia="sk-SK"/>
        </w:rPr>
        <w:lastRenderedPageBreak/>
        <w:drawing>
          <wp:inline distT="0" distB="0" distL="0" distR="0" wp14:anchorId="1268167B" wp14:editId="112F3A3E">
            <wp:extent cx="4920134" cy="3878943"/>
            <wp:effectExtent l="19050" t="19050" r="13970" b="266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4920134" cy="3878943"/>
                    </a:xfrm>
                    <a:prstGeom prst="rect">
                      <a:avLst/>
                    </a:prstGeom>
                    <a:ln>
                      <a:solidFill>
                        <a:schemeClr val="tx2">
                          <a:lumMod val="50000"/>
                        </a:schemeClr>
                      </a:solidFill>
                    </a:ln>
                  </pic:spPr>
                </pic:pic>
              </a:graphicData>
            </a:graphic>
          </wp:inline>
        </w:drawing>
      </w:r>
    </w:p>
    <w:p w14:paraId="77167766" w14:textId="77777777" w:rsidR="006169CC" w:rsidRDefault="006169CC" w:rsidP="00912A5B">
      <w:pPr>
        <w:pStyle w:val="Bodycopy"/>
        <w:jc w:val="both"/>
        <w:rPr>
          <w:lang w:val="en-US" w:eastAsia="en-GB"/>
        </w:rPr>
      </w:pPr>
    </w:p>
    <w:p w14:paraId="1AE623A4" w14:textId="25A2559A" w:rsidR="00912A5B" w:rsidRDefault="00DC3039" w:rsidP="00912A5B">
      <w:pPr>
        <w:pStyle w:val="Bodycopy"/>
        <w:jc w:val="both"/>
        <w:rPr>
          <w:lang w:val="en-US" w:eastAsia="en-GB"/>
        </w:rPr>
      </w:pPr>
      <w:r>
        <w:rPr>
          <w:lang w:val="en-US" w:eastAsia="en-GB"/>
        </w:rPr>
        <w:t>Three</w:t>
      </w:r>
      <w:r w:rsidR="00912A5B">
        <w:rPr>
          <w:lang w:val="en-US" w:eastAsia="en-GB"/>
        </w:rPr>
        <w:t xml:space="preserve"> types of cards will be proposed in the templates, with different widths and heights:</w:t>
      </w:r>
    </w:p>
    <w:p w14:paraId="3547AD91" w14:textId="296D2C08" w:rsidR="00835E05" w:rsidRPr="00835E05" w:rsidDel="00835E05" w:rsidRDefault="00912A5B" w:rsidP="00835E05">
      <w:pPr>
        <w:pStyle w:val="ListParagraph"/>
        <w:numPr>
          <w:ilvl w:val="0"/>
          <w:numId w:val="43"/>
        </w:numPr>
        <w:rPr>
          <w:del w:id="2094" w:author="Ghita Benotmane" w:date="2016-09-09T12:03:00Z"/>
          <w:lang w:val="en-US" w:eastAsia="en-GB"/>
        </w:rPr>
      </w:pPr>
      <w:r w:rsidRPr="008E7EB2">
        <w:rPr>
          <w:u w:val="single"/>
          <w:lang w:val="en-US" w:eastAsia="en-GB"/>
        </w:rPr>
        <w:t>Simple navigation card</w:t>
      </w:r>
      <w:r w:rsidR="008E7EB2">
        <w:rPr>
          <w:lang w:val="en-US" w:eastAsia="en-GB"/>
        </w:rPr>
        <w:t xml:space="preserve">: a </w:t>
      </w:r>
      <w:r w:rsidR="008E7EB2">
        <w:rPr>
          <w:rFonts w:asciiTheme="minorHAnsi" w:eastAsia="Times New Roman" w:hAnsiTheme="minorHAnsi" w:cstheme="minorHAnsi"/>
          <w:sz w:val="16"/>
          <w:szCs w:val="16"/>
          <w:lang w:val="en-US" w:eastAsia="ru-RU"/>
        </w:rPr>
        <w:t>c</w:t>
      </w:r>
      <w:r w:rsidR="008E7EB2" w:rsidRPr="008E7EB2">
        <w:rPr>
          <w:lang w:val="en-US" w:eastAsia="en-GB"/>
        </w:rPr>
        <w:t>lickable card with a title</w:t>
      </w:r>
      <w:ins w:id="2095" w:author="Ghita Benotmane" w:date="2016-09-15T12:29:00Z">
        <w:r w:rsidR="006B7B6E">
          <w:rPr>
            <w:lang w:val="en-US" w:eastAsia="en-GB"/>
          </w:rPr>
          <w:t xml:space="preserve"> on up to 3 lines</w:t>
        </w:r>
      </w:ins>
      <w:r w:rsidR="008E7EB2" w:rsidRPr="008E7EB2">
        <w:rPr>
          <w:lang w:val="en-US" w:eastAsia="en-GB"/>
        </w:rPr>
        <w:t>, a background ima</w:t>
      </w:r>
      <w:r w:rsidR="00DC3039">
        <w:rPr>
          <w:lang w:val="en-US" w:eastAsia="en-GB"/>
        </w:rPr>
        <w:t>ge, a color</w:t>
      </w:r>
      <w:r w:rsidR="00FB5D33">
        <w:rPr>
          <w:lang w:val="en-US" w:eastAsia="en-GB"/>
        </w:rPr>
        <w:t xml:space="preserve"> or a preview </w:t>
      </w:r>
      <w:r w:rsidR="00DC3039">
        <w:rPr>
          <w:lang w:val="en-US" w:eastAsia="en-GB"/>
        </w:rPr>
        <w:t xml:space="preserve">image </w:t>
      </w:r>
      <w:r w:rsidR="00FB5D33">
        <w:rPr>
          <w:lang w:val="en-US" w:eastAsia="en-GB"/>
        </w:rPr>
        <w:t>of the media content,</w:t>
      </w:r>
      <w:r w:rsidR="008E7EB2">
        <w:rPr>
          <w:lang w:val="en-US" w:eastAsia="en-GB"/>
        </w:rPr>
        <w:t xml:space="preserve"> one column width</w:t>
      </w:r>
      <w:r w:rsidR="00FB5D33">
        <w:rPr>
          <w:lang w:val="en-US" w:eastAsia="en-GB"/>
        </w:rPr>
        <w:t>, 0,5 height (except for Brand template where they keep 1 height)</w:t>
      </w:r>
      <w:r w:rsidR="008E7EB2">
        <w:rPr>
          <w:lang w:val="en-US" w:eastAsia="en-GB"/>
        </w:rPr>
        <w:t>;</w:t>
      </w:r>
      <w:ins w:id="2096" w:author="Addy, Paul" w:date="2016-09-16T10:34:00Z">
        <w:r w:rsidR="00951E55">
          <w:rPr>
            <w:lang w:val="en-US" w:eastAsia="en-GB"/>
          </w:rPr>
          <w:t xml:space="preserve"> </w:t>
        </w:r>
      </w:ins>
    </w:p>
    <w:p w14:paraId="4C84ADC4" w14:textId="331077A2" w:rsidR="00912A5B" w:rsidRPr="008E7EB2" w:rsidRDefault="008E7EB2" w:rsidP="008E7EB2">
      <w:pPr>
        <w:pStyle w:val="ListParagraph"/>
        <w:numPr>
          <w:ilvl w:val="0"/>
          <w:numId w:val="43"/>
        </w:numPr>
        <w:rPr>
          <w:lang w:val="en-US" w:eastAsia="en-GB"/>
        </w:rPr>
      </w:pPr>
      <w:r w:rsidRPr="008E7EB2">
        <w:rPr>
          <w:u w:val="single"/>
          <w:lang w:val="en-US" w:eastAsia="en-GB"/>
        </w:rPr>
        <w:t>Intermediate navigation card</w:t>
      </w:r>
      <w:r w:rsidRPr="008E7EB2">
        <w:rPr>
          <w:lang w:val="en-US" w:eastAsia="en-GB"/>
        </w:rPr>
        <w:t xml:space="preserve">: </w:t>
      </w:r>
      <w:r>
        <w:rPr>
          <w:lang w:val="en-US" w:eastAsia="en-GB"/>
        </w:rPr>
        <w:t>a card with a title</w:t>
      </w:r>
      <w:ins w:id="2097" w:author="Ghita Benotmane" w:date="2016-09-15T12:29:00Z">
        <w:r>
          <w:rPr>
            <w:lang w:val="en-US" w:eastAsia="en-GB"/>
          </w:rPr>
          <w:t xml:space="preserve"> </w:t>
        </w:r>
        <w:r w:rsidR="006B7B6E">
          <w:rPr>
            <w:lang w:val="en-US" w:eastAsia="en-GB"/>
          </w:rPr>
          <w:t>on up to 2 lines,</w:t>
        </w:r>
      </w:ins>
      <w:ins w:id="2098" w:author="Ghita Benotmane" w:date="2016-09-15T15:19:00Z">
        <w:r>
          <w:rPr>
            <w:lang w:val="en-US" w:eastAsia="en-GB"/>
          </w:rPr>
          <w:t xml:space="preserve"> </w:t>
        </w:r>
      </w:ins>
      <w:r>
        <w:rPr>
          <w:lang w:val="en-US" w:eastAsia="en-GB"/>
        </w:rPr>
        <w:t>and two to four</w:t>
      </w:r>
      <w:r w:rsidRPr="008E7EB2">
        <w:rPr>
          <w:lang w:val="en-US" w:eastAsia="en-GB"/>
        </w:rPr>
        <w:t xml:space="preserve"> clickable sub-titles, a background image or color, one-column width</w:t>
      </w:r>
      <w:r w:rsidR="00FB5D33">
        <w:rPr>
          <w:lang w:val="en-US" w:eastAsia="en-GB"/>
        </w:rPr>
        <w:t>, 1 height</w:t>
      </w:r>
      <w:r>
        <w:rPr>
          <w:lang w:val="en-US" w:eastAsia="en-GB"/>
        </w:rPr>
        <w:t>;</w:t>
      </w:r>
    </w:p>
    <w:p w14:paraId="0FFE7926" w14:textId="7F9D2FF7" w:rsidR="00912A5B" w:rsidRDefault="00912A5B" w:rsidP="008E7EB2">
      <w:pPr>
        <w:pStyle w:val="ListParagraph"/>
        <w:numPr>
          <w:ilvl w:val="0"/>
          <w:numId w:val="43"/>
        </w:numPr>
        <w:spacing w:after="0" w:line="240" w:lineRule="auto"/>
        <w:rPr>
          <w:lang w:val="en-US" w:eastAsia="en-GB"/>
        </w:rPr>
      </w:pPr>
      <w:r w:rsidRPr="008E7EB2">
        <w:rPr>
          <w:u w:val="single"/>
          <w:lang w:val="en-US" w:eastAsia="en-GB"/>
        </w:rPr>
        <w:t>Complex n</w:t>
      </w:r>
      <w:r w:rsidR="008E7EB2" w:rsidRPr="008E7EB2">
        <w:rPr>
          <w:u w:val="single"/>
          <w:lang w:val="en-US" w:eastAsia="en-GB"/>
        </w:rPr>
        <w:t>avigation card</w:t>
      </w:r>
      <w:r w:rsidR="008E7EB2">
        <w:rPr>
          <w:lang w:val="en-US" w:eastAsia="en-GB"/>
        </w:rPr>
        <w:t xml:space="preserve">: a card with a title </w:t>
      </w:r>
      <w:ins w:id="2099" w:author="Ghita Benotmane" w:date="2016-09-15T12:33:00Z">
        <w:r w:rsidR="0045563B">
          <w:rPr>
            <w:lang w:val="en-US" w:eastAsia="en-GB"/>
          </w:rPr>
          <w:t xml:space="preserve">on up to 2 lines, </w:t>
        </w:r>
      </w:ins>
      <w:r w:rsidR="008E7EB2">
        <w:rPr>
          <w:lang w:val="en-US" w:eastAsia="en-GB"/>
        </w:rPr>
        <w:t>and five to eight</w:t>
      </w:r>
      <w:r w:rsidR="008E7EB2" w:rsidRPr="008E7EB2">
        <w:rPr>
          <w:lang w:val="en-US" w:eastAsia="en-GB"/>
        </w:rPr>
        <w:t xml:space="preserve"> clickable subtitles, a background </w:t>
      </w:r>
      <w:r w:rsidR="008E7EB2">
        <w:rPr>
          <w:lang w:val="en-US" w:eastAsia="en-GB"/>
        </w:rPr>
        <w:t>image or color, 2-columns width</w:t>
      </w:r>
      <w:r w:rsidR="00FB5D33">
        <w:rPr>
          <w:lang w:val="en-US" w:eastAsia="en-GB"/>
        </w:rPr>
        <w:t>, 1 height</w:t>
      </w:r>
      <w:r w:rsidR="008E7EB2">
        <w:rPr>
          <w:lang w:val="en-US" w:eastAsia="en-GB"/>
        </w:rPr>
        <w:t>.</w:t>
      </w:r>
    </w:p>
    <w:p w14:paraId="44013CAC" w14:textId="77777777" w:rsidR="006B7B6E" w:rsidRDefault="006B7B6E" w:rsidP="008E7EB2">
      <w:pPr>
        <w:spacing w:after="0" w:line="240" w:lineRule="auto"/>
        <w:rPr>
          <w:ins w:id="2100" w:author="Ghita Benotmane" w:date="2016-09-15T12:29:00Z"/>
          <w:lang w:val="en-US" w:eastAsia="en-GB"/>
        </w:rPr>
      </w:pPr>
    </w:p>
    <w:p w14:paraId="75947676" w14:textId="0D52FFE4" w:rsidR="008E7EB2" w:rsidRDefault="006B7B6E" w:rsidP="008E7EB2">
      <w:pPr>
        <w:spacing w:after="0" w:line="240" w:lineRule="auto"/>
        <w:rPr>
          <w:del w:id="2101" w:author="Ghita Benotmane" w:date="2016-09-15T12:29:00Z"/>
          <w:lang w:val="en-US" w:eastAsia="en-GB"/>
        </w:rPr>
      </w:pPr>
      <w:ins w:id="2102" w:author="Ghita Benotmane" w:date="2016-09-15T12:29:00Z">
        <w:r>
          <w:rPr>
            <w:lang w:val="en-US" w:eastAsia="en-GB"/>
          </w:rPr>
          <w:t>Note regarding title length:</w:t>
        </w:r>
      </w:ins>
      <w:ins w:id="2103" w:author="Addy, Paul" w:date="2016-09-16T10:34:00Z">
        <w:r w:rsidR="00951E55">
          <w:rPr>
            <w:lang w:val="en-US" w:eastAsia="en-GB"/>
          </w:rPr>
          <w:t xml:space="preserve"> </w:t>
        </w:r>
      </w:ins>
    </w:p>
    <w:p w14:paraId="7E815C83" w14:textId="10440BB6" w:rsidR="006B7B6E" w:rsidRDefault="006B7B6E" w:rsidP="00C60B17">
      <w:pPr>
        <w:pStyle w:val="ListParagraph"/>
        <w:numPr>
          <w:ilvl w:val="0"/>
          <w:numId w:val="75"/>
        </w:numPr>
        <w:spacing w:after="0" w:line="240" w:lineRule="auto"/>
        <w:rPr>
          <w:ins w:id="2104" w:author="Ghita Benotmane" w:date="2016-09-15T12:30:00Z"/>
          <w:lang w:val="en-US" w:eastAsia="en-GB"/>
        </w:rPr>
      </w:pPr>
      <w:ins w:id="2105" w:author="Ghita Benotmane" w:date="2016-09-15T12:29:00Z">
        <w:r>
          <w:rPr>
            <w:lang w:val="en-US" w:eastAsia="en-GB"/>
          </w:rPr>
          <w:t xml:space="preserve">Simple card: </w:t>
        </w:r>
      </w:ins>
      <w:ins w:id="2106" w:author="Ghita Benotmane" w:date="2016-09-15T12:30:00Z">
        <w:r>
          <w:rPr>
            <w:lang w:val="en-US" w:eastAsia="en-GB"/>
          </w:rPr>
          <w:t>cut the title and display suspension points</w:t>
        </w:r>
      </w:ins>
    </w:p>
    <w:p w14:paraId="436EE495" w14:textId="2077F662" w:rsidR="006B7B6E" w:rsidRDefault="006B7B6E" w:rsidP="00C60B17">
      <w:pPr>
        <w:pStyle w:val="ListParagraph"/>
        <w:numPr>
          <w:ilvl w:val="0"/>
          <w:numId w:val="75"/>
        </w:numPr>
        <w:spacing w:after="0" w:line="240" w:lineRule="auto"/>
        <w:rPr>
          <w:ins w:id="2107" w:author="Ghita Benotmane" w:date="2016-09-15T12:31:00Z"/>
          <w:lang w:val="en-US" w:eastAsia="en-GB"/>
        </w:rPr>
      </w:pPr>
      <w:ins w:id="2108" w:author="Ghita Benotmane" w:date="2016-09-15T12:31:00Z">
        <w:r>
          <w:rPr>
            <w:lang w:val="en-US" w:eastAsia="en-GB"/>
          </w:rPr>
          <w:t>Intermediate card:</w:t>
        </w:r>
      </w:ins>
    </w:p>
    <w:p w14:paraId="1D8207F5" w14:textId="750BC44B" w:rsidR="006B7B6E" w:rsidRDefault="006B7B6E" w:rsidP="00C60B17">
      <w:pPr>
        <w:pStyle w:val="ListParagraph"/>
        <w:numPr>
          <w:ilvl w:val="1"/>
          <w:numId w:val="75"/>
        </w:numPr>
        <w:spacing w:after="0" w:line="240" w:lineRule="auto"/>
        <w:rPr>
          <w:ins w:id="2109" w:author="Ghita Benotmane" w:date="2016-09-15T12:31:00Z"/>
          <w:lang w:val="en-US" w:eastAsia="en-GB"/>
        </w:rPr>
      </w:pPr>
      <w:ins w:id="2110" w:author="Ghita Benotmane" w:date="2016-09-15T12:31:00Z">
        <w:r>
          <w:rPr>
            <w:lang w:val="en-US" w:eastAsia="en-GB"/>
          </w:rPr>
          <w:t>Transform in a 2-columns width card, title on up to 2 lines</w:t>
        </w:r>
      </w:ins>
      <w:ins w:id="2111" w:author="Ghita Benotmane" w:date="2016-09-15T12:32:00Z">
        <w:r>
          <w:rPr>
            <w:lang w:val="en-US" w:eastAsia="en-GB"/>
          </w:rPr>
          <w:t>, subjects 1 to 4 ordered in two columns</w:t>
        </w:r>
      </w:ins>
    </w:p>
    <w:p w14:paraId="7041E16F" w14:textId="3116D8FC" w:rsidR="006B7B6E" w:rsidRDefault="006B7B6E" w:rsidP="00C60B17">
      <w:pPr>
        <w:pStyle w:val="ListParagraph"/>
        <w:numPr>
          <w:ilvl w:val="1"/>
          <w:numId w:val="75"/>
        </w:numPr>
        <w:spacing w:after="0" w:line="240" w:lineRule="auto"/>
        <w:rPr>
          <w:ins w:id="2112" w:author="Ghita Benotmane" w:date="2016-09-15T12:32:00Z"/>
          <w:lang w:val="en-US" w:eastAsia="en-GB"/>
        </w:rPr>
      </w:pPr>
      <w:ins w:id="2113" w:author="Ghita Benotmane" w:date="2016-09-15T12:32:00Z">
        <w:r>
          <w:rPr>
            <w:lang w:val="en-US" w:eastAsia="en-GB"/>
          </w:rPr>
          <w:t xml:space="preserve">If title is still too long, cut it and </w:t>
        </w:r>
        <w:r w:rsidR="0045563B">
          <w:rPr>
            <w:lang w:val="en-US" w:eastAsia="en-GB"/>
          </w:rPr>
          <w:t>display suspension points</w:t>
        </w:r>
      </w:ins>
    </w:p>
    <w:p w14:paraId="5302E4F8" w14:textId="64CDDC3F" w:rsidR="0045563B" w:rsidRPr="006B7B6E" w:rsidRDefault="0045563B" w:rsidP="00C60B17">
      <w:pPr>
        <w:pStyle w:val="ListParagraph"/>
        <w:numPr>
          <w:ilvl w:val="0"/>
          <w:numId w:val="75"/>
        </w:numPr>
        <w:spacing w:after="0" w:line="240" w:lineRule="auto"/>
        <w:rPr>
          <w:ins w:id="2114" w:author="Ghita Benotmane" w:date="2016-09-15T12:29:00Z"/>
          <w:lang w:val="en-US" w:eastAsia="en-GB"/>
        </w:rPr>
      </w:pPr>
      <w:ins w:id="2115" w:author="Ghita Benotmane" w:date="2016-09-15T12:33:00Z">
        <w:r>
          <w:rPr>
            <w:lang w:val="en-US" w:eastAsia="en-GB"/>
          </w:rPr>
          <w:t>Complex card: cut the title and display suspension points</w:t>
        </w:r>
      </w:ins>
    </w:p>
    <w:p w14:paraId="03264401" w14:textId="2CFC78EB" w:rsidR="0092670D" w:rsidRDefault="007179B5" w:rsidP="00ED5E60">
      <w:pPr>
        <w:pStyle w:val="Heading2"/>
        <w:numPr>
          <w:ilvl w:val="1"/>
          <w:numId w:val="20"/>
        </w:numPr>
      </w:pPr>
      <w:bookmarkStart w:id="2116" w:name="_Toc461707169"/>
      <w:bookmarkStart w:id="2117" w:name="_Toc463013481"/>
      <w:r>
        <w:t>Marketing &amp; Sales l</w:t>
      </w:r>
      <w:r w:rsidR="0092670D">
        <w:t>anding</w:t>
      </w:r>
      <w:r>
        <w:t xml:space="preserve"> p</w:t>
      </w:r>
      <w:r w:rsidR="0092670D">
        <w:t>age template</w:t>
      </w:r>
      <w:bookmarkEnd w:id="2116"/>
      <w:bookmarkEnd w:id="2117"/>
    </w:p>
    <w:p w14:paraId="346BB4E9" w14:textId="100DA063" w:rsidR="00127970" w:rsidRDefault="00127970" w:rsidP="00ED5E60">
      <w:pPr>
        <w:pStyle w:val="Heading3"/>
        <w:numPr>
          <w:ilvl w:val="2"/>
          <w:numId w:val="20"/>
        </w:numPr>
      </w:pPr>
      <w:bookmarkStart w:id="2118" w:name="_Toc461707170"/>
      <w:bookmarkStart w:id="2119" w:name="_Toc463013482"/>
      <w:r>
        <w:t>General</w:t>
      </w:r>
      <w:bookmarkEnd w:id="2118"/>
      <w:bookmarkEnd w:id="2119"/>
    </w:p>
    <w:tbl>
      <w:tblPr>
        <w:tblStyle w:val="TableGrid"/>
        <w:tblW w:w="9532" w:type="dxa"/>
        <w:tblInd w:w="-289" w:type="dxa"/>
        <w:tblLayout w:type="fixed"/>
        <w:tblLook w:val="04A0" w:firstRow="1" w:lastRow="0" w:firstColumn="1" w:lastColumn="0" w:noHBand="0" w:noVBand="1"/>
      </w:tblPr>
      <w:tblGrid>
        <w:gridCol w:w="709"/>
        <w:gridCol w:w="1275"/>
        <w:gridCol w:w="142"/>
        <w:gridCol w:w="1558"/>
        <w:gridCol w:w="4960"/>
        <w:gridCol w:w="888"/>
      </w:tblGrid>
      <w:tr w:rsidR="00127970" w14:paraId="6CBDABA0" w14:textId="77777777" w:rsidTr="00662809">
        <w:trPr>
          <w:trHeight w:val="280"/>
        </w:trPr>
        <w:tc>
          <w:tcPr>
            <w:tcW w:w="709" w:type="dxa"/>
            <w:tcBorders>
              <w:top w:val="single" w:sz="4" w:space="0" w:color="auto"/>
              <w:left w:val="single" w:sz="4" w:space="0" w:color="auto"/>
              <w:bottom w:val="single" w:sz="4" w:space="0" w:color="auto"/>
              <w:right w:val="single" w:sz="4" w:space="0" w:color="auto"/>
            </w:tcBorders>
            <w:shd w:val="clear" w:color="auto" w:fill="122632" w:themeFill="text1"/>
            <w:hideMark/>
          </w:tcPr>
          <w:p w14:paraId="3ACAEB85" w14:textId="77777777" w:rsidR="00127970" w:rsidRDefault="00127970" w:rsidP="0006094C">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Id</w:t>
            </w:r>
          </w:p>
        </w:tc>
        <w:tc>
          <w:tcPr>
            <w:tcW w:w="1275" w:type="dxa"/>
            <w:tcBorders>
              <w:top w:val="single" w:sz="4" w:space="0" w:color="auto"/>
              <w:left w:val="single" w:sz="4" w:space="0" w:color="auto"/>
              <w:bottom w:val="single" w:sz="4" w:space="0" w:color="auto"/>
              <w:right w:val="single" w:sz="4" w:space="0" w:color="auto"/>
            </w:tcBorders>
            <w:shd w:val="clear" w:color="auto" w:fill="122632" w:themeFill="text1"/>
            <w:hideMark/>
          </w:tcPr>
          <w:p w14:paraId="15BA286F" w14:textId="77777777" w:rsidR="00127970" w:rsidRDefault="00127970" w:rsidP="0006094C">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category</w:t>
            </w:r>
          </w:p>
        </w:tc>
        <w:tc>
          <w:tcPr>
            <w:tcW w:w="1700" w:type="dxa"/>
            <w:gridSpan w:val="2"/>
            <w:tcBorders>
              <w:top w:val="single" w:sz="4" w:space="0" w:color="auto"/>
              <w:left w:val="single" w:sz="4" w:space="0" w:color="auto"/>
              <w:bottom w:val="single" w:sz="4" w:space="0" w:color="auto"/>
              <w:right w:val="single" w:sz="4" w:space="0" w:color="auto"/>
            </w:tcBorders>
            <w:shd w:val="clear" w:color="auto" w:fill="122632" w:themeFill="text1"/>
            <w:hideMark/>
          </w:tcPr>
          <w:p w14:paraId="21ADD902" w14:textId="77777777" w:rsidR="00127970" w:rsidRDefault="00127970" w:rsidP="0006094C">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name</w:t>
            </w:r>
          </w:p>
        </w:tc>
        <w:tc>
          <w:tcPr>
            <w:tcW w:w="4960" w:type="dxa"/>
            <w:tcBorders>
              <w:top w:val="single" w:sz="4" w:space="0" w:color="auto"/>
              <w:left w:val="single" w:sz="4" w:space="0" w:color="auto"/>
              <w:bottom w:val="single" w:sz="4" w:space="0" w:color="auto"/>
              <w:right w:val="single" w:sz="4" w:space="0" w:color="auto"/>
            </w:tcBorders>
            <w:shd w:val="clear" w:color="auto" w:fill="122632" w:themeFill="text1"/>
            <w:hideMark/>
          </w:tcPr>
          <w:p w14:paraId="256ADB6C" w14:textId="77777777" w:rsidR="00127970" w:rsidRDefault="00127970" w:rsidP="0006094C">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Description</w:t>
            </w:r>
          </w:p>
        </w:tc>
        <w:tc>
          <w:tcPr>
            <w:tcW w:w="888" w:type="dxa"/>
            <w:tcBorders>
              <w:top w:val="single" w:sz="4" w:space="0" w:color="auto"/>
              <w:left w:val="single" w:sz="4" w:space="0" w:color="auto"/>
              <w:bottom w:val="single" w:sz="4" w:space="0" w:color="auto"/>
              <w:right w:val="single" w:sz="4" w:space="0" w:color="auto"/>
            </w:tcBorders>
            <w:shd w:val="clear" w:color="auto" w:fill="122632" w:themeFill="text1"/>
            <w:hideMark/>
          </w:tcPr>
          <w:p w14:paraId="0F7092D5" w14:textId="77777777" w:rsidR="00127970" w:rsidRDefault="00127970" w:rsidP="0006094C">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Priority</w:t>
            </w:r>
          </w:p>
        </w:tc>
      </w:tr>
      <w:tr w:rsidR="00662809" w:rsidRPr="00662809" w14:paraId="54F01282" w14:textId="77777777" w:rsidTr="00662809">
        <w:trPr>
          <w:trHeight w:val="507"/>
        </w:trPr>
        <w:tc>
          <w:tcPr>
            <w:tcW w:w="9532" w:type="dxa"/>
            <w:gridSpan w:val="6"/>
            <w:vAlign w:val="center"/>
          </w:tcPr>
          <w:p w14:paraId="51BCD97B" w14:textId="7D28AB1E" w:rsidR="00662809" w:rsidRPr="00662809" w:rsidRDefault="008F5848" w:rsidP="00FB5D33">
            <w:pPr>
              <w:jc w:val="center"/>
              <w:rPr>
                <w:rFonts w:asciiTheme="minorHAnsi" w:eastAsia="Times New Roman" w:hAnsiTheme="minorHAnsi" w:cstheme="minorHAnsi"/>
                <w:color w:val="000000"/>
                <w:sz w:val="24"/>
                <w:szCs w:val="24"/>
                <w:lang w:val="en-US"/>
              </w:rPr>
            </w:pPr>
            <w:hyperlink r:id="rId165" w:anchor="g=1&amp;p=m_s_landing_page" w:history="1">
              <w:r w:rsidR="00CD32BA" w:rsidRPr="005874F5">
                <w:rPr>
                  <w:rStyle w:val="Hyperlink"/>
                  <w:rFonts w:asciiTheme="minorHAnsi" w:eastAsia="Times New Roman" w:hAnsiTheme="minorHAnsi" w:cstheme="minorHAnsi"/>
                  <w:sz w:val="24"/>
                  <w:szCs w:val="24"/>
                  <w:lang w:val="en-US"/>
                </w:rPr>
                <w:t>http://g8n7dx.axshare.com/#g=1&amp;p=m_s_landing_page</w:t>
              </w:r>
            </w:hyperlink>
            <w:r w:rsidR="00CD32BA">
              <w:rPr>
                <w:rFonts w:asciiTheme="minorHAnsi" w:eastAsia="Times New Roman" w:hAnsiTheme="minorHAnsi" w:cstheme="minorHAnsi"/>
                <w:color w:val="000000"/>
                <w:sz w:val="24"/>
                <w:szCs w:val="24"/>
                <w:lang w:val="en-US"/>
              </w:rPr>
              <w:t xml:space="preserve"> </w:t>
            </w:r>
          </w:p>
        </w:tc>
      </w:tr>
      <w:tr w:rsidR="00127970" w14:paraId="5DE2BC98" w14:textId="77777777" w:rsidTr="00662809">
        <w:trPr>
          <w:trHeight w:val="507"/>
        </w:trPr>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0C581741" w14:textId="61D1E0B7" w:rsidR="00127970" w:rsidRDefault="00D371EC" w:rsidP="0006094C">
            <w:pPr>
              <w:jc w:val="right"/>
              <w:rPr>
                <w:rFonts w:asciiTheme="minorHAnsi" w:eastAsia="Times New Roman" w:hAnsiTheme="minorHAnsi" w:cstheme="minorHAnsi"/>
                <w:color w:val="000000"/>
                <w:sz w:val="16"/>
                <w:szCs w:val="16"/>
                <w:highlight w:val="yellow"/>
                <w:lang w:val="en-US"/>
              </w:rPr>
            </w:pPr>
            <w:r w:rsidRPr="00D371EC">
              <w:rPr>
                <w:rFonts w:asciiTheme="minorHAnsi" w:eastAsia="Times New Roman" w:hAnsiTheme="minorHAnsi" w:cstheme="minorHAnsi"/>
                <w:color w:val="000000"/>
                <w:sz w:val="16"/>
                <w:szCs w:val="16"/>
                <w:lang w:val="en-US"/>
              </w:rPr>
              <w:t>15.1.1.1</w:t>
            </w:r>
          </w:p>
        </w:tc>
        <w:tc>
          <w:tcPr>
            <w:tcW w:w="1417" w:type="dxa"/>
            <w:gridSpan w:val="2"/>
            <w:tcBorders>
              <w:top w:val="single" w:sz="4" w:space="0" w:color="auto"/>
              <w:left w:val="single" w:sz="4" w:space="0" w:color="auto"/>
              <w:bottom w:val="single" w:sz="4" w:space="0" w:color="auto"/>
              <w:right w:val="single" w:sz="4" w:space="0" w:color="auto"/>
            </w:tcBorders>
            <w:hideMark/>
          </w:tcPr>
          <w:p w14:paraId="2A80D130" w14:textId="5A31C146" w:rsidR="00127970" w:rsidRDefault="00127970" w:rsidP="00127970">
            <w:pPr>
              <w:rPr>
                <w:rFonts w:asciiTheme="minorHAnsi" w:eastAsia="Times New Roman" w:hAnsiTheme="minorHAnsi" w:cstheme="minorHAnsi"/>
                <w:b/>
                <w:color w:val="000000"/>
                <w:sz w:val="16"/>
                <w:szCs w:val="16"/>
                <w:lang w:val="en-US"/>
              </w:rPr>
            </w:pPr>
            <w:r>
              <w:rPr>
                <w:rFonts w:asciiTheme="minorHAnsi" w:hAnsiTheme="minorHAnsi" w:cstheme="minorHAnsi"/>
                <w:b/>
                <w:sz w:val="16"/>
                <w:szCs w:val="16"/>
                <w:lang w:val="en-US"/>
              </w:rPr>
              <w:t xml:space="preserve">M&amp;S Template </w:t>
            </w:r>
          </w:p>
        </w:tc>
        <w:tc>
          <w:tcPr>
            <w:tcW w:w="1558" w:type="dxa"/>
            <w:tcBorders>
              <w:top w:val="single" w:sz="4" w:space="0" w:color="auto"/>
              <w:left w:val="single" w:sz="4" w:space="0" w:color="auto"/>
              <w:bottom w:val="single" w:sz="4" w:space="0" w:color="auto"/>
              <w:right w:val="single" w:sz="4" w:space="0" w:color="auto"/>
            </w:tcBorders>
            <w:hideMark/>
          </w:tcPr>
          <w:p w14:paraId="2AE5D73C" w14:textId="50DD3D7C" w:rsidR="00127970" w:rsidRDefault="00127970" w:rsidP="0006094C">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General </w:t>
            </w:r>
          </w:p>
        </w:tc>
        <w:tc>
          <w:tcPr>
            <w:tcW w:w="4960" w:type="dxa"/>
            <w:tcBorders>
              <w:top w:val="single" w:sz="4" w:space="0" w:color="auto"/>
              <w:left w:val="single" w:sz="4" w:space="0" w:color="auto"/>
              <w:bottom w:val="single" w:sz="4" w:space="0" w:color="auto"/>
              <w:right w:val="single" w:sz="4" w:space="0" w:color="auto"/>
            </w:tcBorders>
            <w:hideMark/>
          </w:tcPr>
          <w:p w14:paraId="4E7EE67F" w14:textId="77777777" w:rsidR="00127970" w:rsidRDefault="00127970" w:rsidP="0006094C">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755D7DD6" w14:textId="44E1A4B1" w:rsidR="006F36D5" w:rsidRDefault="00127970" w:rsidP="006F36D5">
            <w:pPr>
              <w:rPr>
                <w:rFonts w:asciiTheme="minorHAnsi" w:eastAsia="Times New Roman" w:hAnsiTheme="minorHAnsi" w:cstheme="minorHAnsi"/>
                <w:sz w:val="16"/>
                <w:szCs w:val="16"/>
                <w:lang w:val="en-US" w:eastAsia="ru-RU"/>
              </w:rPr>
            </w:pPr>
            <w:r w:rsidRPr="006F36D5">
              <w:rPr>
                <w:rFonts w:asciiTheme="minorHAnsi" w:eastAsia="Times New Roman" w:hAnsiTheme="minorHAnsi" w:cstheme="minorHAnsi"/>
                <w:color w:val="0000FF"/>
                <w:sz w:val="16"/>
                <w:szCs w:val="16"/>
                <w:lang w:val="en-US" w:eastAsia="ru-RU"/>
              </w:rPr>
              <w:t>When</w:t>
            </w:r>
            <w:r>
              <w:rPr>
                <w:rFonts w:asciiTheme="minorHAnsi" w:eastAsia="Times New Roman" w:hAnsiTheme="minorHAnsi" w:cstheme="minorHAnsi"/>
                <w:color w:val="0000FF"/>
                <w:sz w:val="16"/>
                <w:szCs w:val="16"/>
                <w:lang w:val="en-US" w:eastAsia="ru-RU"/>
              </w:rPr>
              <w:t xml:space="preserve"> </w:t>
            </w:r>
            <w:r w:rsidR="006F36D5">
              <w:rPr>
                <w:rFonts w:asciiTheme="minorHAnsi" w:eastAsia="Times New Roman" w:hAnsiTheme="minorHAnsi" w:cstheme="minorHAnsi"/>
                <w:sz w:val="16"/>
                <w:szCs w:val="16"/>
                <w:lang w:val="en-US" w:eastAsia="ru-RU"/>
              </w:rPr>
              <w:t>I click on the link to Marketing &amp; Sales topic page anywhere on the Intranet</w:t>
            </w:r>
          </w:p>
          <w:p w14:paraId="0E36E159" w14:textId="4AC2CAA1" w:rsidR="00127970" w:rsidRDefault="006F36D5" w:rsidP="0006094C">
            <w:pPr>
              <w:rPr>
                <w:rFonts w:asciiTheme="minorHAnsi" w:eastAsia="Times New Roman" w:hAnsiTheme="minorHAnsi" w:cstheme="minorHAnsi"/>
                <w:color w:val="000000"/>
                <w:sz w:val="16"/>
                <w:szCs w:val="16"/>
                <w:lang w:val="en-US"/>
              </w:rPr>
            </w:pPr>
            <w:r w:rsidRPr="006F36D5">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 arrive on th</w:t>
            </w:r>
            <w:r w:rsidR="00931CA2">
              <w:rPr>
                <w:rFonts w:asciiTheme="minorHAnsi" w:eastAsia="Times New Roman" w:hAnsiTheme="minorHAnsi" w:cstheme="minorHAnsi"/>
                <w:sz w:val="16"/>
                <w:szCs w:val="16"/>
                <w:lang w:val="en-US" w:eastAsia="ru-RU"/>
              </w:rPr>
              <w:t xml:space="preserve">e Global Marketing &amp; Sales </w:t>
            </w:r>
            <w:commentRangeStart w:id="2120"/>
            <w:commentRangeStart w:id="2121"/>
            <w:commentRangeStart w:id="2122"/>
            <w:r w:rsidR="00931CA2">
              <w:rPr>
                <w:rFonts w:asciiTheme="minorHAnsi" w:eastAsia="Times New Roman" w:hAnsiTheme="minorHAnsi" w:cstheme="minorHAnsi"/>
                <w:sz w:val="16"/>
                <w:szCs w:val="16"/>
                <w:lang w:val="en-US" w:eastAsia="ru-RU"/>
              </w:rPr>
              <w:t>page</w:t>
            </w:r>
            <w:commentRangeEnd w:id="2120"/>
            <w:r w:rsidR="00512484">
              <w:rPr>
                <w:rStyle w:val="CommentReference"/>
              </w:rPr>
              <w:commentReference w:id="2120"/>
            </w:r>
            <w:commentRangeEnd w:id="2121"/>
            <w:r w:rsidR="00951E55">
              <w:rPr>
                <w:rStyle w:val="CommentReference"/>
              </w:rPr>
              <w:commentReference w:id="2121"/>
            </w:r>
            <w:commentRangeEnd w:id="2122"/>
            <w:r w:rsidR="00E62335">
              <w:rPr>
                <w:rStyle w:val="CommentReference"/>
              </w:rPr>
              <w:commentReference w:id="2122"/>
            </w:r>
          </w:p>
        </w:tc>
        <w:tc>
          <w:tcPr>
            <w:tcW w:w="884" w:type="dxa"/>
            <w:tcBorders>
              <w:top w:val="single" w:sz="4" w:space="0" w:color="auto"/>
              <w:left w:val="single" w:sz="4" w:space="0" w:color="auto"/>
              <w:bottom w:val="single" w:sz="4" w:space="0" w:color="auto"/>
              <w:right w:val="single" w:sz="4" w:space="0" w:color="auto"/>
            </w:tcBorders>
            <w:hideMark/>
          </w:tcPr>
          <w:p w14:paraId="6A6FCB9A" w14:textId="77777777" w:rsidR="00127970" w:rsidRDefault="00127970" w:rsidP="0006094C">
            <w:pPr>
              <w:jc w:val="right"/>
              <w:rPr>
                <w:rFonts w:asciiTheme="minorHAnsi" w:eastAsia="Times New Roman" w:hAnsiTheme="minorHAnsi" w:cstheme="minorHAnsi"/>
                <w:color w:val="000000"/>
                <w:sz w:val="16"/>
                <w:szCs w:val="16"/>
                <w:lang w:val="en-US"/>
              </w:rPr>
            </w:pPr>
            <w:r w:rsidRPr="006760C6">
              <w:rPr>
                <w:rFonts w:asciiTheme="minorHAnsi" w:eastAsia="Times New Roman" w:hAnsiTheme="minorHAnsi" w:cstheme="minorHAnsi"/>
                <w:color w:val="000000"/>
                <w:sz w:val="16"/>
                <w:szCs w:val="16"/>
                <w:lang w:val="en-US"/>
              </w:rPr>
              <w:t>1</w:t>
            </w:r>
          </w:p>
        </w:tc>
      </w:tr>
    </w:tbl>
    <w:p w14:paraId="008F2C9D" w14:textId="16FC39F0" w:rsidR="00127970" w:rsidRPr="00127970" w:rsidRDefault="00143C09" w:rsidP="00ED5E60">
      <w:pPr>
        <w:pStyle w:val="Heading3"/>
        <w:numPr>
          <w:ilvl w:val="2"/>
          <w:numId w:val="20"/>
        </w:numPr>
      </w:pPr>
      <w:bookmarkStart w:id="2123" w:name="_Toc461707171"/>
      <w:bookmarkStart w:id="2124" w:name="_Toc463013483"/>
      <w:r>
        <w:lastRenderedPageBreak/>
        <w:t>Header</w:t>
      </w:r>
      <w:bookmarkEnd w:id="2123"/>
      <w:bookmarkEnd w:id="2124"/>
    </w:p>
    <w:tbl>
      <w:tblPr>
        <w:tblStyle w:val="TableGrid"/>
        <w:tblW w:w="9532" w:type="dxa"/>
        <w:tblInd w:w="-289" w:type="dxa"/>
        <w:tblLayout w:type="fixed"/>
        <w:tblLook w:val="04A0" w:firstRow="1" w:lastRow="0" w:firstColumn="1" w:lastColumn="0" w:noHBand="0" w:noVBand="1"/>
      </w:tblPr>
      <w:tblGrid>
        <w:gridCol w:w="709"/>
        <w:gridCol w:w="1275"/>
        <w:gridCol w:w="142"/>
        <w:gridCol w:w="1558"/>
        <w:gridCol w:w="4960"/>
        <w:gridCol w:w="888"/>
      </w:tblGrid>
      <w:tr w:rsidR="00127970" w14:paraId="4C9B8360" w14:textId="77777777" w:rsidTr="00662809">
        <w:trPr>
          <w:trHeight w:val="280"/>
        </w:trPr>
        <w:tc>
          <w:tcPr>
            <w:tcW w:w="709" w:type="dxa"/>
            <w:tcBorders>
              <w:top w:val="single" w:sz="4" w:space="0" w:color="auto"/>
              <w:left w:val="single" w:sz="4" w:space="0" w:color="auto"/>
              <w:bottom w:val="single" w:sz="4" w:space="0" w:color="auto"/>
              <w:right w:val="single" w:sz="4" w:space="0" w:color="auto"/>
            </w:tcBorders>
            <w:shd w:val="clear" w:color="auto" w:fill="122632" w:themeFill="text1"/>
            <w:hideMark/>
          </w:tcPr>
          <w:p w14:paraId="07E901D9" w14:textId="77777777" w:rsidR="00127970" w:rsidRDefault="00127970" w:rsidP="0006094C">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Id</w:t>
            </w:r>
          </w:p>
        </w:tc>
        <w:tc>
          <w:tcPr>
            <w:tcW w:w="1275" w:type="dxa"/>
            <w:tcBorders>
              <w:top w:val="single" w:sz="4" w:space="0" w:color="auto"/>
              <w:left w:val="single" w:sz="4" w:space="0" w:color="auto"/>
              <w:bottom w:val="single" w:sz="4" w:space="0" w:color="auto"/>
              <w:right w:val="single" w:sz="4" w:space="0" w:color="auto"/>
            </w:tcBorders>
            <w:shd w:val="clear" w:color="auto" w:fill="122632" w:themeFill="text1"/>
            <w:hideMark/>
          </w:tcPr>
          <w:p w14:paraId="10F89589" w14:textId="77777777" w:rsidR="00127970" w:rsidRDefault="00127970" w:rsidP="0006094C">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category</w:t>
            </w:r>
          </w:p>
        </w:tc>
        <w:tc>
          <w:tcPr>
            <w:tcW w:w="1700" w:type="dxa"/>
            <w:gridSpan w:val="2"/>
            <w:tcBorders>
              <w:top w:val="single" w:sz="4" w:space="0" w:color="auto"/>
              <w:left w:val="single" w:sz="4" w:space="0" w:color="auto"/>
              <w:bottom w:val="single" w:sz="4" w:space="0" w:color="auto"/>
              <w:right w:val="single" w:sz="4" w:space="0" w:color="auto"/>
            </w:tcBorders>
            <w:shd w:val="clear" w:color="auto" w:fill="122632" w:themeFill="text1"/>
            <w:hideMark/>
          </w:tcPr>
          <w:p w14:paraId="2B8D68FC" w14:textId="77777777" w:rsidR="00127970" w:rsidRDefault="00127970" w:rsidP="0006094C">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name</w:t>
            </w:r>
          </w:p>
        </w:tc>
        <w:tc>
          <w:tcPr>
            <w:tcW w:w="4960" w:type="dxa"/>
            <w:tcBorders>
              <w:top w:val="single" w:sz="4" w:space="0" w:color="auto"/>
              <w:left w:val="single" w:sz="4" w:space="0" w:color="auto"/>
              <w:bottom w:val="single" w:sz="4" w:space="0" w:color="auto"/>
              <w:right w:val="single" w:sz="4" w:space="0" w:color="auto"/>
            </w:tcBorders>
            <w:shd w:val="clear" w:color="auto" w:fill="122632" w:themeFill="text1"/>
            <w:hideMark/>
          </w:tcPr>
          <w:p w14:paraId="6B015892" w14:textId="77777777" w:rsidR="00127970" w:rsidRDefault="00127970" w:rsidP="0006094C">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Description</w:t>
            </w:r>
          </w:p>
        </w:tc>
        <w:tc>
          <w:tcPr>
            <w:tcW w:w="888" w:type="dxa"/>
            <w:tcBorders>
              <w:top w:val="single" w:sz="4" w:space="0" w:color="auto"/>
              <w:left w:val="single" w:sz="4" w:space="0" w:color="auto"/>
              <w:bottom w:val="single" w:sz="4" w:space="0" w:color="auto"/>
              <w:right w:val="single" w:sz="4" w:space="0" w:color="auto"/>
            </w:tcBorders>
            <w:shd w:val="clear" w:color="auto" w:fill="122632" w:themeFill="text1"/>
            <w:hideMark/>
          </w:tcPr>
          <w:p w14:paraId="2DAFCEC1" w14:textId="77777777" w:rsidR="00127970" w:rsidRDefault="00127970" w:rsidP="0006094C">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Priority</w:t>
            </w:r>
          </w:p>
        </w:tc>
      </w:tr>
      <w:tr w:rsidR="00161286" w14:paraId="2ADA6ABF" w14:textId="77777777" w:rsidTr="00662809">
        <w:trPr>
          <w:trHeight w:val="507"/>
        </w:trPr>
        <w:tc>
          <w:tcPr>
            <w:tcW w:w="709" w:type="dxa"/>
            <w:tcBorders>
              <w:top w:val="single" w:sz="4" w:space="0" w:color="auto"/>
              <w:left w:val="single" w:sz="4" w:space="0" w:color="auto"/>
              <w:bottom w:val="single" w:sz="4" w:space="0" w:color="auto"/>
              <w:right w:val="single" w:sz="4" w:space="0" w:color="auto"/>
            </w:tcBorders>
            <w:hideMark/>
          </w:tcPr>
          <w:p w14:paraId="276324DC" w14:textId="05ABB5BC" w:rsidR="00161286" w:rsidRDefault="00D371EC" w:rsidP="00161286">
            <w:pPr>
              <w:jc w:val="right"/>
              <w:rPr>
                <w:rFonts w:asciiTheme="minorHAnsi" w:eastAsia="Times New Roman" w:hAnsiTheme="minorHAnsi" w:cstheme="minorHAnsi"/>
                <w:color w:val="000000"/>
                <w:sz w:val="16"/>
                <w:szCs w:val="16"/>
                <w:highlight w:val="yellow"/>
                <w:lang w:val="en-US"/>
              </w:rPr>
            </w:pPr>
            <w:r>
              <w:rPr>
                <w:rFonts w:asciiTheme="minorHAnsi" w:eastAsia="Times New Roman" w:hAnsiTheme="minorHAnsi" w:cstheme="minorHAnsi"/>
                <w:color w:val="000000"/>
                <w:sz w:val="16"/>
                <w:szCs w:val="16"/>
                <w:lang w:val="en-US"/>
              </w:rPr>
              <w:t>15.1.2.1</w:t>
            </w:r>
            <w:r w:rsidR="00161286">
              <w:rPr>
                <w:rFonts w:asciiTheme="minorHAnsi" w:eastAsia="Times New Roman" w:hAnsiTheme="minorHAnsi" w:cstheme="minorHAnsi"/>
                <w:color w:val="000000"/>
                <w:sz w:val="16"/>
                <w:szCs w:val="16"/>
                <w:lang w:val="en-US"/>
              </w:rPr>
              <w:t>.</w:t>
            </w:r>
          </w:p>
        </w:tc>
        <w:tc>
          <w:tcPr>
            <w:tcW w:w="1417" w:type="dxa"/>
            <w:gridSpan w:val="2"/>
            <w:tcBorders>
              <w:top w:val="single" w:sz="4" w:space="0" w:color="auto"/>
              <w:left w:val="single" w:sz="4" w:space="0" w:color="auto"/>
              <w:bottom w:val="single" w:sz="4" w:space="0" w:color="auto"/>
              <w:right w:val="single" w:sz="4" w:space="0" w:color="auto"/>
            </w:tcBorders>
          </w:tcPr>
          <w:p w14:paraId="2189DBDF" w14:textId="46B0FD06" w:rsidR="00161286" w:rsidRDefault="00161286" w:rsidP="00161286">
            <w:pPr>
              <w:rPr>
                <w:rFonts w:asciiTheme="minorHAnsi" w:eastAsia="Times New Roman" w:hAnsiTheme="minorHAnsi" w:cstheme="minorHAnsi"/>
                <w:b/>
                <w:color w:val="000000"/>
                <w:sz w:val="16"/>
                <w:szCs w:val="16"/>
                <w:lang w:val="en-US"/>
              </w:rPr>
            </w:pPr>
            <w:r>
              <w:rPr>
                <w:rFonts w:asciiTheme="minorHAnsi" w:hAnsiTheme="minorHAnsi" w:cstheme="minorHAnsi"/>
                <w:b/>
                <w:sz w:val="16"/>
                <w:szCs w:val="16"/>
                <w:lang w:val="en-US"/>
              </w:rPr>
              <w:t>M&amp;S Template Header</w:t>
            </w:r>
          </w:p>
        </w:tc>
        <w:tc>
          <w:tcPr>
            <w:tcW w:w="1558" w:type="dxa"/>
            <w:tcBorders>
              <w:top w:val="single" w:sz="4" w:space="0" w:color="auto"/>
              <w:left w:val="single" w:sz="4" w:space="0" w:color="auto"/>
              <w:bottom w:val="single" w:sz="4" w:space="0" w:color="auto"/>
              <w:right w:val="single" w:sz="4" w:space="0" w:color="auto"/>
            </w:tcBorders>
          </w:tcPr>
          <w:p w14:paraId="40C4CC95" w14:textId="0EE7A31A" w:rsidR="00161286" w:rsidRDefault="00161286" w:rsidP="00161286">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Background image</w:t>
            </w:r>
          </w:p>
        </w:tc>
        <w:tc>
          <w:tcPr>
            <w:tcW w:w="4960" w:type="dxa"/>
            <w:tcBorders>
              <w:top w:val="single" w:sz="4" w:space="0" w:color="auto"/>
              <w:left w:val="single" w:sz="4" w:space="0" w:color="auto"/>
              <w:bottom w:val="single" w:sz="4" w:space="0" w:color="auto"/>
              <w:right w:val="single" w:sz="4" w:space="0" w:color="auto"/>
            </w:tcBorders>
          </w:tcPr>
          <w:p w14:paraId="0FF3D8A2" w14:textId="77777777" w:rsidR="00161286" w:rsidRDefault="00161286" w:rsidP="00161286">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18CA7507" w14:textId="575704F7" w:rsidR="00161286" w:rsidRDefault="00161286" w:rsidP="00161286">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w:t>
            </w:r>
            <w:r w:rsidR="0024591B">
              <w:rPr>
                <w:rFonts w:asciiTheme="minorHAnsi" w:eastAsia="Times New Roman" w:hAnsiTheme="minorHAnsi" w:cstheme="minorHAnsi"/>
                <w:sz w:val="16"/>
                <w:szCs w:val="16"/>
                <w:lang w:val="en-US" w:eastAsia="ru-RU"/>
              </w:rPr>
              <w:t>m on the Marketing &amp; Sales page</w:t>
            </w:r>
          </w:p>
          <w:p w14:paraId="0807CB88" w14:textId="77777777" w:rsidR="00161286" w:rsidRDefault="00161286" w:rsidP="00161286">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 xml:space="preserve">I see a full header with a background image selected by the publishers </w:t>
            </w:r>
          </w:p>
          <w:p w14:paraId="2A122288" w14:textId="57183AA1" w:rsidR="00161286" w:rsidRPr="00161286" w:rsidRDefault="00161286" w:rsidP="00161286">
            <w:pPr>
              <w:rPr>
                <w:rFonts w:asciiTheme="minorHAnsi" w:eastAsia="Times New Roman" w:hAnsiTheme="minorHAnsi" w:cstheme="minorHAnsi"/>
                <w:sz w:val="16"/>
                <w:szCs w:val="16"/>
                <w:lang w:val="en-US" w:eastAsia="ru-RU"/>
              </w:rPr>
            </w:pPr>
            <w:r w:rsidRPr="00161286">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the header takes the whole width of the browser page</w:t>
            </w:r>
          </w:p>
        </w:tc>
        <w:tc>
          <w:tcPr>
            <w:tcW w:w="884" w:type="dxa"/>
            <w:tcBorders>
              <w:top w:val="single" w:sz="4" w:space="0" w:color="auto"/>
              <w:left w:val="single" w:sz="4" w:space="0" w:color="auto"/>
              <w:bottom w:val="single" w:sz="4" w:space="0" w:color="auto"/>
              <w:right w:val="single" w:sz="4" w:space="0" w:color="auto"/>
            </w:tcBorders>
          </w:tcPr>
          <w:p w14:paraId="14C37E8C" w14:textId="578E19DA" w:rsidR="00161286" w:rsidRDefault="00161286" w:rsidP="00161286">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161286" w14:paraId="70F5D112" w14:textId="77777777" w:rsidTr="00662809">
        <w:trPr>
          <w:trHeight w:val="507"/>
        </w:trPr>
        <w:tc>
          <w:tcPr>
            <w:tcW w:w="709" w:type="dxa"/>
            <w:tcBorders>
              <w:top w:val="single" w:sz="4" w:space="0" w:color="auto"/>
              <w:left w:val="single" w:sz="4" w:space="0" w:color="auto"/>
              <w:bottom w:val="single" w:sz="4" w:space="0" w:color="auto"/>
              <w:right w:val="single" w:sz="4" w:space="0" w:color="auto"/>
            </w:tcBorders>
          </w:tcPr>
          <w:p w14:paraId="31FE4DD9" w14:textId="6E1D3B15" w:rsidR="00161286" w:rsidRDefault="00D371EC" w:rsidP="00161286">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15.1.2.2.</w:t>
            </w:r>
          </w:p>
        </w:tc>
        <w:tc>
          <w:tcPr>
            <w:tcW w:w="1417" w:type="dxa"/>
            <w:gridSpan w:val="2"/>
            <w:tcBorders>
              <w:top w:val="single" w:sz="4" w:space="0" w:color="auto"/>
              <w:left w:val="single" w:sz="4" w:space="0" w:color="auto"/>
              <w:bottom w:val="single" w:sz="4" w:space="0" w:color="auto"/>
              <w:right w:val="single" w:sz="4" w:space="0" w:color="auto"/>
            </w:tcBorders>
          </w:tcPr>
          <w:p w14:paraId="03FD5846" w14:textId="161A1A7D" w:rsidR="00161286" w:rsidRDefault="00161286" w:rsidP="00161286">
            <w:pPr>
              <w:rPr>
                <w:rFonts w:asciiTheme="minorHAnsi" w:hAnsiTheme="minorHAnsi" w:cstheme="minorHAnsi"/>
                <w:b/>
                <w:sz w:val="16"/>
                <w:szCs w:val="16"/>
                <w:lang w:val="en-US"/>
              </w:rPr>
            </w:pPr>
            <w:r>
              <w:rPr>
                <w:rFonts w:asciiTheme="minorHAnsi" w:hAnsiTheme="minorHAnsi" w:cstheme="minorHAnsi"/>
                <w:b/>
                <w:sz w:val="16"/>
                <w:szCs w:val="16"/>
                <w:lang w:val="en-US"/>
              </w:rPr>
              <w:t>M&amp;S Template Header</w:t>
            </w:r>
          </w:p>
        </w:tc>
        <w:tc>
          <w:tcPr>
            <w:tcW w:w="1558" w:type="dxa"/>
            <w:tcBorders>
              <w:top w:val="single" w:sz="4" w:space="0" w:color="auto"/>
              <w:left w:val="single" w:sz="4" w:space="0" w:color="auto"/>
              <w:bottom w:val="single" w:sz="4" w:space="0" w:color="auto"/>
              <w:right w:val="single" w:sz="4" w:space="0" w:color="auto"/>
            </w:tcBorders>
          </w:tcPr>
          <w:p w14:paraId="29303220" w14:textId="0276ECF4" w:rsidR="00161286" w:rsidRDefault="00512484" w:rsidP="00161286">
            <w:pPr>
              <w:rPr>
                <w:rFonts w:asciiTheme="minorHAnsi" w:eastAsia="Times New Roman" w:hAnsiTheme="minorHAnsi" w:cstheme="minorHAnsi"/>
                <w:color w:val="000000"/>
                <w:sz w:val="16"/>
                <w:szCs w:val="16"/>
                <w:lang w:val="en-US"/>
              </w:rPr>
            </w:pPr>
            <w:del w:id="2125" w:author="Ghita Benotmane" w:date="2016-09-15T10:40:00Z">
              <w:r w:rsidDel="00227E71">
                <w:rPr>
                  <w:rFonts w:asciiTheme="minorHAnsi" w:eastAsia="Times New Roman" w:hAnsiTheme="minorHAnsi" w:cstheme="minorHAnsi"/>
                  <w:color w:val="000000"/>
                  <w:sz w:val="16"/>
                  <w:szCs w:val="16"/>
                  <w:lang w:val="en-US"/>
                </w:rPr>
                <w:delText xml:space="preserve">Market </w:delText>
              </w:r>
            </w:del>
            <w:ins w:id="2126" w:author="Ghita Benotmane" w:date="2016-09-15T10:40:00Z">
              <w:r w:rsidR="00227E71">
                <w:rPr>
                  <w:rFonts w:asciiTheme="minorHAnsi" w:eastAsia="Times New Roman" w:hAnsiTheme="minorHAnsi" w:cstheme="minorHAnsi"/>
                  <w:color w:val="000000"/>
                  <w:sz w:val="16"/>
                  <w:szCs w:val="16"/>
                  <w:lang w:val="en-US"/>
                </w:rPr>
                <w:t xml:space="preserve">Global </w:t>
              </w:r>
              <w:r w:rsidR="00161286">
                <w:rPr>
                  <w:rFonts w:asciiTheme="minorHAnsi" w:eastAsia="Times New Roman" w:hAnsiTheme="minorHAnsi" w:cstheme="minorHAnsi"/>
                  <w:color w:val="000000"/>
                  <w:sz w:val="16"/>
                  <w:szCs w:val="16"/>
                  <w:lang w:val="en-US"/>
                </w:rPr>
                <w:t xml:space="preserve">Market </w:t>
              </w:r>
            </w:ins>
          </w:p>
        </w:tc>
        <w:tc>
          <w:tcPr>
            <w:tcW w:w="4960" w:type="dxa"/>
            <w:tcBorders>
              <w:top w:val="single" w:sz="4" w:space="0" w:color="auto"/>
              <w:left w:val="single" w:sz="4" w:space="0" w:color="auto"/>
              <w:bottom w:val="single" w:sz="4" w:space="0" w:color="auto"/>
              <w:right w:val="single" w:sz="4" w:space="0" w:color="auto"/>
            </w:tcBorders>
          </w:tcPr>
          <w:p w14:paraId="276D0151" w14:textId="77777777" w:rsidR="00161286" w:rsidRDefault="00161286" w:rsidP="00161286">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1BD84E82" w14:textId="495FF42D" w:rsidR="00161286" w:rsidRDefault="00161286" w:rsidP="00161286">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w:t>
            </w:r>
            <w:r w:rsidR="0024591B">
              <w:rPr>
                <w:rFonts w:asciiTheme="minorHAnsi" w:eastAsia="Times New Roman" w:hAnsiTheme="minorHAnsi" w:cstheme="minorHAnsi"/>
                <w:sz w:val="16"/>
                <w:szCs w:val="16"/>
                <w:lang w:val="en-US" w:eastAsia="ru-RU"/>
              </w:rPr>
              <w:t>m on the Marketing &amp; Sales page</w:t>
            </w:r>
          </w:p>
          <w:p w14:paraId="38FFAE0C" w14:textId="54487FAE" w:rsidR="00161286" w:rsidRDefault="00161286" w:rsidP="00161286">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 xml:space="preserve">Then </w:t>
            </w:r>
            <w:commentRangeStart w:id="2127"/>
            <w:commentRangeStart w:id="2128"/>
            <w:r>
              <w:rPr>
                <w:rFonts w:asciiTheme="minorHAnsi" w:eastAsia="Times New Roman" w:hAnsiTheme="minorHAnsi" w:cstheme="minorHAnsi"/>
                <w:sz w:val="16"/>
                <w:szCs w:val="16"/>
                <w:lang w:val="en-US" w:eastAsia="ru-RU"/>
              </w:rPr>
              <w:t xml:space="preserve">I see the </w:t>
            </w:r>
            <w:del w:id="2129" w:author="Ghita Benotmane" w:date="2016-09-15T10:41:00Z">
              <w:r>
                <w:rPr>
                  <w:rFonts w:asciiTheme="minorHAnsi" w:eastAsia="Times New Roman" w:hAnsiTheme="minorHAnsi" w:cstheme="minorHAnsi"/>
                  <w:sz w:val="16"/>
                  <w:szCs w:val="16"/>
                  <w:lang w:val="en-US" w:eastAsia="ru-RU"/>
                </w:rPr>
                <w:delText xml:space="preserve">Market </w:delText>
              </w:r>
            </w:del>
            <w:ins w:id="2130" w:author="Ghita Benotmane" w:date="2016-09-15T10:41:00Z">
              <w:r w:rsidR="00227E71">
                <w:rPr>
                  <w:rFonts w:asciiTheme="minorHAnsi" w:eastAsia="Times New Roman" w:hAnsiTheme="minorHAnsi" w:cstheme="minorHAnsi"/>
                  <w:sz w:val="16"/>
                  <w:szCs w:val="16"/>
                  <w:lang w:val="en-US" w:eastAsia="ru-RU"/>
                </w:rPr>
                <w:t xml:space="preserve">Global market </w:t>
              </w:r>
            </w:ins>
            <w:r>
              <w:rPr>
                <w:rFonts w:asciiTheme="minorHAnsi" w:eastAsia="Times New Roman" w:hAnsiTheme="minorHAnsi" w:cstheme="minorHAnsi"/>
                <w:sz w:val="16"/>
                <w:szCs w:val="16"/>
                <w:lang w:val="en-US" w:eastAsia="ru-RU"/>
              </w:rPr>
              <w:t>the page belongs to above the title</w:t>
            </w:r>
            <w:commentRangeEnd w:id="2127"/>
            <w:r w:rsidR="00F00612">
              <w:rPr>
                <w:rStyle w:val="CommentReference"/>
              </w:rPr>
              <w:commentReference w:id="2127"/>
            </w:r>
            <w:commentRangeEnd w:id="2128"/>
            <w:r w:rsidR="00D871B9">
              <w:rPr>
                <w:rStyle w:val="CommentReference"/>
              </w:rPr>
              <w:commentReference w:id="2128"/>
            </w:r>
          </w:p>
        </w:tc>
        <w:tc>
          <w:tcPr>
            <w:tcW w:w="888" w:type="dxa"/>
            <w:tcBorders>
              <w:top w:val="single" w:sz="4" w:space="0" w:color="auto"/>
              <w:left w:val="single" w:sz="4" w:space="0" w:color="auto"/>
              <w:bottom w:val="single" w:sz="4" w:space="0" w:color="auto"/>
              <w:right w:val="single" w:sz="4" w:space="0" w:color="auto"/>
            </w:tcBorders>
          </w:tcPr>
          <w:p w14:paraId="43C4D395" w14:textId="7C5727B9" w:rsidR="00161286" w:rsidRDefault="00161286" w:rsidP="00161286">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161286" w14:paraId="4D4FD210" w14:textId="77777777" w:rsidTr="00662809">
        <w:trPr>
          <w:trHeight w:val="420"/>
        </w:trPr>
        <w:tc>
          <w:tcPr>
            <w:tcW w:w="709" w:type="dxa"/>
            <w:tcBorders>
              <w:top w:val="single" w:sz="4" w:space="0" w:color="auto"/>
              <w:left w:val="single" w:sz="4" w:space="0" w:color="auto"/>
              <w:bottom w:val="single" w:sz="4" w:space="0" w:color="auto"/>
              <w:right w:val="single" w:sz="4" w:space="0" w:color="auto"/>
            </w:tcBorders>
          </w:tcPr>
          <w:p w14:paraId="183DE978" w14:textId="13A30210" w:rsidR="00161286" w:rsidRDefault="00D371EC" w:rsidP="00161286">
            <w:pPr>
              <w:jc w:val="cente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15.1.2.3.</w:t>
            </w:r>
          </w:p>
        </w:tc>
        <w:tc>
          <w:tcPr>
            <w:tcW w:w="1417" w:type="dxa"/>
            <w:gridSpan w:val="2"/>
            <w:tcBorders>
              <w:top w:val="single" w:sz="4" w:space="0" w:color="auto"/>
              <w:left w:val="single" w:sz="4" w:space="0" w:color="auto"/>
              <w:bottom w:val="single" w:sz="4" w:space="0" w:color="auto"/>
              <w:right w:val="single" w:sz="4" w:space="0" w:color="auto"/>
            </w:tcBorders>
            <w:hideMark/>
          </w:tcPr>
          <w:p w14:paraId="1A327065" w14:textId="77777777" w:rsidR="00161286" w:rsidRDefault="00161286" w:rsidP="00161286">
            <w:pPr>
              <w:rPr>
                <w:rFonts w:asciiTheme="minorHAnsi" w:eastAsia="Times New Roman" w:hAnsiTheme="minorHAnsi" w:cstheme="minorHAnsi"/>
                <w:b/>
                <w:color w:val="000000"/>
                <w:sz w:val="16"/>
                <w:szCs w:val="16"/>
                <w:lang w:val="en-US"/>
              </w:rPr>
            </w:pPr>
            <w:r>
              <w:rPr>
                <w:rFonts w:asciiTheme="minorHAnsi" w:hAnsiTheme="minorHAnsi" w:cstheme="minorHAnsi"/>
                <w:b/>
                <w:sz w:val="16"/>
                <w:szCs w:val="16"/>
                <w:lang w:val="en-US"/>
              </w:rPr>
              <w:t>M&amp;S Template Header</w:t>
            </w:r>
          </w:p>
        </w:tc>
        <w:tc>
          <w:tcPr>
            <w:tcW w:w="1558" w:type="dxa"/>
            <w:tcBorders>
              <w:top w:val="single" w:sz="4" w:space="0" w:color="auto"/>
              <w:left w:val="single" w:sz="4" w:space="0" w:color="auto"/>
              <w:bottom w:val="single" w:sz="4" w:space="0" w:color="auto"/>
              <w:right w:val="single" w:sz="4" w:space="0" w:color="auto"/>
            </w:tcBorders>
            <w:hideMark/>
          </w:tcPr>
          <w:p w14:paraId="1C0E9754" w14:textId="77777777" w:rsidR="00161286" w:rsidRDefault="00161286" w:rsidP="00161286">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Title</w:t>
            </w:r>
          </w:p>
        </w:tc>
        <w:tc>
          <w:tcPr>
            <w:tcW w:w="4960" w:type="dxa"/>
            <w:tcBorders>
              <w:top w:val="single" w:sz="4" w:space="0" w:color="auto"/>
              <w:left w:val="single" w:sz="4" w:space="0" w:color="auto"/>
              <w:bottom w:val="single" w:sz="4" w:space="0" w:color="auto"/>
              <w:right w:val="single" w:sz="4" w:space="0" w:color="auto"/>
            </w:tcBorders>
            <w:hideMark/>
          </w:tcPr>
          <w:p w14:paraId="7B8F3A95" w14:textId="77777777" w:rsidR="00161286" w:rsidRDefault="00161286" w:rsidP="00161286">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40C76C8D" w14:textId="312601BC" w:rsidR="00161286" w:rsidRDefault="00161286" w:rsidP="00161286">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w:t>
            </w:r>
            <w:r w:rsidR="0024591B">
              <w:rPr>
                <w:rFonts w:asciiTheme="minorHAnsi" w:eastAsia="Times New Roman" w:hAnsiTheme="minorHAnsi" w:cstheme="minorHAnsi"/>
                <w:sz w:val="16"/>
                <w:szCs w:val="16"/>
                <w:lang w:val="en-US" w:eastAsia="ru-RU"/>
              </w:rPr>
              <w:t>m on the Marketing &amp; Sales page</w:t>
            </w:r>
          </w:p>
          <w:p w14:paraId="3D966C2C" w14:textId="57298120" w:rsidR="00161286" w:rsidRDefault="00161286" w:rsidP="00161286">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 see the Title of the page on the header</w:t>
            </w:r>
          </w:p>
        </w:tc>
        <w:tc>
          <w:tcPr>
            <w:tcW w:w="888" w:type="dxa"/>
            <w:tcBorders>
              <w:top w:val="single" w:sz="4" w:space="0" w:color="auto"/>
              <w:left w:val="single" w:sz="4" w:space="0" w:color="auto"/>
              <w:bottom w:val="single" w:sz="4" w:space="0" w:color="auto"/>
              <w:right w:val="single" w:sz="4" w:space="0" w:color="auto"/>
            </w:tcBorders>
            <w:hideMark/>
          </w:tcPr>
          <w:p w14:paraId="4EC09638" w14:textId="08DCA6A4" w:rsidR="00161286" w:rsidRDefault="00161286" w:rsidP="00161286">
            <w:pPr>
              <w:jc w:val="right"/>
              <w:rPr>
                <w:rFonts w:asciiTheme="minorHAnsi" w:eastAsia="Times New Roman" w:hAnsiTheme="minorHAnsi" w:cstheme="minorHAnsi"/>
                <w:color w:val="000000"/>
                <w:sz w:val="16"/>
                <w:szCs w:val="16"/>
                <w:lang w:val="en-US"/>
              </w:rPr>
            </w:pPr>
            <w:r w:rsidRPr="003E3C44">
              <w:rPr>
                <w:rFonts w:asciiTheme="minorHAnsi" w:eastAsia="Times New Roman" w:hAnsiTheme="minorHAnsi" w:cstheme="minorHAnsi"/>
                <w:color w:val="000000"/>
                <w:sz w:val="16"/>
                <w:szCs w:val="16"/>
                <w:lang w:val="en-US"/>
              </w:rPr>
              <w:t>1</w:t>
            </w:r>
          </w:p>
        </w:tc>
      </w:tr>
      <w:tr w:rsidR="00161286" w14:paraId="347FC335" w14:textId="77777777" w:rsidTr="00662809">
        <w:trPr>
          <w:trHeight w:val="867"/>
        </w:trPr>
        <w:tc>
          <w:tcPr>
            <w:tcW w:w="709" w:type="dxa"/>
            <w:tcBorders>
              <w:top w:val="single" w:sz="4" w:space="0" w:color="auto"/>
              <w:left w:val="single" w:sz="4" w:space="0" w:color="auto"/>
              <w:bottom w:val="single" w:sz="4" w:space="0" w:color="auto"/>
              <w:right w:val="single" w:sz="4" w:space="0" w:color="auto"/>
            </w:tcBorders>
          </w:tcPr>
          <w:p w14:paraId="5E260BDA" w14:textId="0F552E98" w:rsidR="00161286" w:rsidRPr="003C53A9" w:rsidRDefault="00D371EC" w:rsidP="003C53A9">
            <w:pPr>
              <w:jc w:val="cente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15.1.2.4.</w:t>
            </w:r>
          </w:p>
        </w:tc>
        <w:tc>
          <w:tcPr>
            <w:tcW w:w="1417" w:type="dxa"/>
            <w:gridSpan w:val="2"/>
            <w:tcBorders>
              <w:top w:val="single" w:sz="4" w:space="0" w:color="auto"/>
              <w:left w:val="single" w:sz="4" w:space="0" w:color="auto"/>
              <w:bottom w:val="single" w:sz="4" w:space="0" w:color="auto"/>
              <w:right w:val="single" w:sz="4" w:space="0" w:color="auto"/>
            </w:tcBorders>
            <w:hideMark/>
          </w:tcPr>
          <w:p w14:paraId="01BFC8DB" w14:textId="77777777" w:rsidR="00161286" w:rsidRDefault="00161286" w:rsidP="00161286">
            <w:pPr>
              <w:rPr>
                <w:rFonts w:asciiTheme="minorHAnsi" w:eastAsia="Times New Roman" w:hAnsiTheme="minorHAnsi" w:cstheme="minorHAnsi"/>
                <w:b/>
                <w:color w:val="000000"/>
                <w:sz w:val="16"/>
                <w:szCs w:val="16"/>
                <w:lang w:val="en-US"/>
              </w:rPr>
            </w:pPr>
            <w:r>
              <w:rPr>
                <w:rFonts w:asciiTheme="minorHAnsi" w:hAnsiTheme="minorHAnsi" w:cstheme="minorHAnsi"/>
                <w:b/>
                <w:sz w:val="16"/>
                <w:szCs w:val="16"/>
                <w:lang w:val="en-US"/>
              </w:rPr>
              <w:t>M&amp;S Template Header</w:t>
            </w:r>
          </w:p>
        </w:tc>
        <w:tc>
          <w:tcPr>
            <w:tcW w:w="1558" w:type="dxa"/>
            <w:tcBorders>
              <w:top w:val="single" w:sz="4" w:space="0" w:color="auto"/>
              <w:left w:val="single" w:sz="4" w:space="0" w:color="auto"/>
              <w:bottom w:val="single" w:sz="4" w:space="0" w:color="auto"/>
              <w:right w:val="single" w:sz="4" w:space="0" w:color="auto"/>
            </w:tcBorders>
            <w:hideMark/>
          </w:tcPr>
          <w:p w14:paraId="35891BBA" w14:textId="77777777" w:rsidR="00161286" w:rsidRDefault="00161286" w:rsidP="00161286">
            <w:pPr>
              <w:rPr>
                <w:rFonts w:asciiTheme="minorHAnsi" w:eastAsia="Times New Roman" w:hAnsiTheme="minorHAnsi" w:cstheme="minorHAnsi"/>
                <w:color w:val="000000"/>
                <w:sz w:val="16"/>
                <w:szCs w:val="16"/>
                <w:lang w:val="en-US"/>
              </w:rPr>
            </w:pPr>
            <w:commentRangeStart w:id="2131"/>
            <w:commentRangeStart w:id="2132"/>
            <w:r>
              <w:rPr>
                <w:rFonts w:asciiTheme="minorHAnsi" w:eastAsia="Times New Roman" w:hAnsiTheme="minorHAnsi" w:cstheme="minorHAnsi"/>
                <w:color w:val="000000"/>
                <w:sz w:val="16"/>
                <w:szCs w:val="16"/>
                <w:lang w:val="en-US"/>
              </w:rPr>
              <w:t>Narrative</w:t>
            </w:r>
            <w:commentRangeEnd w:id="2131"/>
            <w:r w:rsidR="009E7463">
              <w:rPr>
                <w:rStyle w:val="CommentReference"/>
              </w:rPr>
              <w:commentReference w:id="2131"/>
            </w:r>
            <w:commentRangeEnd w:id="2132"/>
            <w:r w:rsidR="002215B0">
              <w:rPr>
                <w:rStyle w:val="CommentReference"/>
              </w:rPr>
              <w:commentReference w:id="2132"/>
            </w:r>
          </w:p>
        </w:tc>
        <w:tc>
          <w:tcPr>
            <w:tcW w:w="4960" w:type="dxa"/>
            <w:tcBorders>
              <w:top w:val="single" w:sz="4" w:space="0" w:color="auto"/>
              <w:left w:val="single" w:sz="4" w:space="0" w:color="auto"/>
              <w:bottom w:val="single" w:sz="4" w:space="0" w:color="auto"/>
              <w:right w:val="single" w:sz="4" w:space="0" w:color="auto"/>
            </w:tcBorders>
          </w:tcPr>
          <w:p w14:paraId="186860F3" w14:textId="77777777" w:rsidR="00E91BCC" w:rsidRDefault="00E91BCC" w:rsidP="00E91BCC">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775BF67B" w14:textId="74150B86" w:rsidR="00E91BCC" w:rsidRDefault="00E91BCC" w:rsidP="00E91BCC">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w:t>
            </w:r>
            <w:r w:rsidR="0024591B">
              <w:rPr>
                <w:rFonts w:asciiTheme="minorHAnsi" w:eastAsia="Times New Roman" w:hAnsiTheme="minorHAnsi" w:cstheme="minorHAnsi"/>
                <w:sz w:val="16"/>
                <w:szCs w:val="16"/>
                <w:lang w:val="en-US" w:eastAsia="ru-RU"/>
              </w:rPr>
              <w:t>m on the Marketing &amp; Sales page</w:t>
            </w:r>
          </w:p>
          <w:p w14:paraId="7711767F" w14:textId="77777777" w:rsidR="003C53A9" w:rsidRDefault="00E91BCC" w:rsidP="00E91BCC">
            <w:pPr>
              <w:rPr>
                <w:ins w:id="2133" w:author="Ghita Benotmane" w:date="2016-10-04T16:20:00Z"/>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 see the narrative associated to that page</w:t>
            </w:r>
          </w:p>
          <w:p w14:paraId="4FA5A0BA" w14:textId="43415978" w:rsidR="00167EC6" w:rsidRPr="00251A70" w:rsidRDefault="00167EC6" w:rsidP="00E91BCC">
            <w:pPr>
              <w:rPr>
                <w:rFonts w:asciiTheme="minorHAnsi" w:eastAsia="Times New Roman" w:hAnsiTheme="minorHAnsi" w:cstheme="minorHAnsi"/>
                <w:sz w:val="16"/>
                <w:szCs w:val="16"/>
                <w:lang w:val="en-US" w:eastAsia="ru-RU"/>
              </w:rPr>
            </w:pPr>
            <w:ins w:id="2134" w:author="Ghita Benotmane" w:date="2016-10-04T16:20:00Z">
              <w:r w:rsidRPr="00167EC6">
                <w:rPr>
                  <w:rFonts w:asciiTheme="minorHAnsi" w:eastAsia="Times New Roman" w:hAnsiTheme="minorHAnsi" w:cstheme="minorHAnsi"/>
                  <w:color w:val="0000FF"/>
                  <w:sz w:val="16"/>
                  <w:szCs w:val="16"/>
                  <w:lang w:val="en-US" w:eastAsia="ru-RU"/>
                  <w:rPrChange w:id="2135" w:author="Ghita Benotmane" w:date="2016-10-04T16:21:00Z">
                    <w:rPr>
                      <w:rFonts w:asciiTheme="minorHAnsi" w:eastAsia="Times New Roman" w:hAnsiTheme="minorHAnsi" w:cstheme="minorHAnsi"/>
                      <w:sz w:val="16"/>
                      <w:szCs w:val="16"/>
                      <w:lang w:val="en-US" w:eastAsia="ru-RU"/>
                    </w:rPr>
                  </w:rPrChange>
                </w:rPr>
                <w:t xml:space="preserve">And </w:t>
              </w:r>
              <w:r>
                <w:rPr>
                  <w:rFonts w:asciiTheme="minorHAnsi" w:eastAsia="Times New Roman" w:hAnsiTheme="minorHAnsi" w:cstheme="minorHAnsi"/>
                  <w:sz w:val="16"/>
                  <w:szCs w:val="16"/>
                  <w:lang w:val="en-US" w:eastAsia="ru-RU"/>
                </w:rPr>
                <w:t>the recommended size for the narrative is 240 characters</w:t>
              </w:r>
            </w:ins>
          </w:p>
        </w:tc>
        <w:tc>
          <w:tcPr>
            <w:tcW w:w="888" w:type="dxa"/>
            <w:tcBorders>
              <w:top w:val="single" w:sz="4" w:space="0" w:color="auto"/>
              <w:left w:val="single" w:sz="4" w:space="0" w:color="auto"/>
              <w:bottom w:val="single" w:sz="4" w:space="0" w:color="auto"/>
              <w:right w:val="single" w:sz="4" w:space="0" w:color="auto"/>
            </w:tcBorders>
            <w:hideMark/>
          </w:tcPr>
          <w:p w14:paraId="2013D930" w14:textId="33B125A0" w:rsidR="00161286" w:rsidRDefault="00161286" w:rsidP="00161286">
            <w:pPr>
              <w:jc w:val="right"/>
              <w:rPr>
                <w:rFonts w:asciiTheme="minorHAnsi" w:eastAsia="Times New Roman" w:hAnsiTheme="minorHAnsi" w:cstheme="minorHAnsi"/>
                <w:color w:val="000000"/>
                <w:sz w:val="16"/>
                <w:szCs w:val="16"/>
                <w:lang w:val="en-US"/>
              </w:rPr>
            </w:pPr>
            <w:r w:rsidRPr="003E3C44">
              <w:rPr>
                <w:rFonts w:asciiTheme="minorHAnsi" w:eastAsia="Times New Roman" w:hAnsiTheme="minorHAnsi" w:cstheme="minorHAnsi"/>
                <w:color w:val="000000"/>
                <w:sz w:val="16"/>
                <w:szCs w:val="16"/>
                <w:lang w:val="en-US"/>
              </w:rPr>
              <w:t>1</w:t>
            </w:r>
          </w:p>
        </w:tc>
      </w:tr>
      <w:tr w:rsidR="00161286" w14:paraId="0C623737" w14:textId="77777777" w:rsidTr="00662809">
        <w:trPr>
          <w:trHeight w:val="507"/>
        </w:trPr>
        <w:tc>
          <w:tcPr>
            <w:tcW w:w="709" w:type="dxa"/>
            <w:tcBorders>
              <w:top w:val="single" w:sz="4" w:space="0" w:color="auto"/>
              <w:left w:val="single" w:sz="4" w:space="0" w:color="auto"/>
              <w:bottom w:val="single" w:sz="4" w:space="0" w:color="auto"/>
              <w:right w:val="single" w:sz="4" w:space="0" w:color="auto"/>
            </w:tcBorders>
          </w:tcPr>
          <w:p w14:paraId="247087A5" w14:textId="23A77204" w:rsidR="00161286" w:rsidRDefault="00D371EC" w:rsidP="00161286">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15.1.2.5.</w:t>
            </w:r>
          </w:p>
        </w:tc>
        <w:tc>
          <w:tcPr>
            <w:tcW w:w="1417" w:type="dxa"/>
            <w:gridSpan w:val="2"/>
            <w:tcBorders>
              <w:top w:val="single" w:sz="4" w:space="0" w:color="auto"/>
              <w:left w:val="single" w:sz="4" w:space="0" w:color="auto"/>
              <w:bottom w:val="single" w:sz="4" w:space="0" w:color="auto"/>
              <w:right w:val="single" w:sz="4" w:space="0" w:color="auto"/>
            </w:tcBorders>
            <w:hideMark/>
          </w:tcPr>
          <w:p w14:paraId="0C10920C" w14:textId="77777777" w:rsidR="00161286" w:rsidRDefault="00161286" w:rsidP="00161286">
            <w:pPr>
              <w:rPr>
                <w:rFonts w:asciiTheme="minorHAnsi" w:eastAsia="Times New Roman" w:hAnsiTheme="minorHAnsi" w:cstheme="minorHAnsi"/>
                <w:b/>
                <w:color w:val="000000"/>
                <w:sz w:val="16"/>
                <w:szCs w:val="16"/>
                <w:lang w:val="en-US"/>
              </w:rPr>
            </w:pPr>
            <w:r>
              <w:rPr>
                <w:rFonts w:asciiTheme="minorHAnsi" w:hAnsiTheme="minorHAnsi" w:cstheme="minorHAnsi"/>
                <w:b/>
                <w:sz w:val="16"/>
                <w:szCs w:val="16"/>
                <w:lang w:val="en-US"/>
              </w:rPr>
              <w:t>M&amp;S Template Header</w:t>
            </w:r>
          </w:p>
        </w:tc>
        <w:tc>
          <w:tcPr>
            <w:tcW w:w="1558" w:type="dxa"/>
            <w:tcBorders>
              <w:top w:val="single" w:sz="4" w:space="0" w:color="auto"/>
              <w:left w:val="single" w:sz="4" w:space="0" w:color="auto"/>
              <w:bottom w:val="single" w:sz="4" w:space="0" w:color="auto"/>
              <w:right w:val="single" w:sz="4" w:space="0" w:color="auto"/>
            </w:tcBorders>
            <w:hideMark/>
          </w:tcPr>
          <w:p w14:paraId="72BF8650" w14:textId="77777777" w:rsidR="00161286" w:rsidRDefault="00161286" w:rsidP="00161286">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Add to favorites / Remove from favorites button</w:t>
            </w:r>
          </w:p>
        </w:tc>
        <w:tc>
          <w:tcPr>
            <w:tcW w:w="4960" w:type="dxa"/>
            <w:tcBorders>
              <w:top w:val="single" w:sz="4" w:space="0" w:color="auto"/>
              <w:left w:val="single" w:sz="4" w:space="0" w:color="auto"/>
              <w:bottom w:val="single" w:sz="4" w:space="0" w:color="auto"/>
              <w:right w:val="single" w:sz="4" w:space="0" w:color="auto"/>
            </w:tcBorders>
          </w:tcPr>
          <w:p w14:paraId="5DB3B1DF" w14:textId="77777777" w:rsidR="00E91BCC" w:rsidRDefault="00E91BCC" w:rsidP="00E91BCC">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51BBA196" w14:textId="3E827CDF" w:rsidR="00E91BCC" w:rsidRDefault="00E91BCC" w:rsidP="00E91BCC">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w:t>
            </w:r>
            <w:r w:rsidR="0024591B">
              <w:rPr>
                <w:rFonts w:asciiTheme="minorHAnsi" w:eastAsia="Times New Roman" w:hAnsiTheme="minorHAnsi" w:cstheme="minorHAnsi"/>
                <w:sz w:val="16"/>
                <w:szCs w:val="16"/>
                <w:lang w:val="en-US" w:eastAsia="ru-RU"/>
              </w:rPr>
              <w:t>m on the Marketing &amp; Sales page</w:t>
            </w:r>
          </w:p>
          <w:p w14:paraId="302A562D" w14:textId="77777777" w:rsidR="00723A7C" w:rsidRDefault="00E91BCC" w:rsidP="00723A7C">
            <w:pPr>
              <w:rPr>
                <w:ins w:id="2136" w:author="Ghita Benotmane" w:date="2016-09-09T11:32:00Z"/>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Then</w:t>
            </w:r>
            <w:commentRangeStart w:id="2137"/>
            <w:r>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val="en-US" w:eastAsia="ru-RU"/>
              </w:rPr>
              <w:t xml:space="preserve">I see “Add to favorites / remove from favorites” </w:t>
            </w:r>
            <w:ins w:id="2138" w:author="Ghita Benotmane" w:date="2016-09-09T11:32:00Z">
              <w:r w:rsidR="00723A7C">
                <w:rPr>
                  <w:rFonts w:asciiTheme="minorHAnsi" w:eastAsia="Times New Roman" w:hAnsiTheme="minorHAnsi" w:cstheme="minorHAnsi"/>
                  <w:sz w:val="16"/>
                  <w:szCs w:val="16"/>
                  <w:lang w:val="en-US" w:eastAsia="ru-RU"/>
                </w:rPr>
                <w:t>below the narrative</w:t>
              </w:r>
            </w:ins>
            <w:commentRangeEnd w:id="2137"/>
            <w:r w:rsidR="009E7463">
              <w:rPr>
                <w:rStyle w:val="CommentReference"/>
              </w:rPr>
              <w:commentReference w:id="2137"/>
            </w:r>
          </w:p>
          <w:p w14:paraId="3412A6EB" w14:textId="77777777" w:rsidR="00E91BCC" w:rsidRDefault="00E91BCC" w:rsidP="00E91BCC">
            <w:pPr>
              <w:rPr>
                <w:rFonts w:asciiTheme="minorHAnsi" w:eastAsia="Times New Roman" w:hAnsiTheme="minorHAnsi" w:cstheme="minorHAnsi"/>
                <w:sz w:val="16"/>
                <w:szCs w:val="16"/>
                <w:lang w:val="en-US" w:eastAsia="ru-RU"/>
              </w:rPr>
            </w:pPr>
            <w:r w:rsidRPr="00E91BCC">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click on the button</w:t>
            </w:r>
          </w:p>
          <w:p w14:paraId="06293EA4" w14:textId="25D0B5B6" w:rsidR="00E91BCC" w:rsidRDefault="00E91BCC" w:rsidP="00E91BCC">
            <w:pPr>
              <w:rPr>
                <w:rFonts w:asciiTheme="minorHAnsi" w:eastAsia="Times New Roman" w:hAnsiTheme="minorHAnsi" w:cstheme="minorHAnsi"/>
                <w:sz w:val="16"/>
                <w:szCs w:val="16"/>
                <w:lang w:eastAsia="ru-RU"/>
              </w:rPr>
            </w:pPr>
            <w:r w:rsidRPr="00E91BCC">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the page is added to “My pages” section of “My Favorites” on the Resources section or removed from My pages” section of “My Favorites” on the Resources section</w:t>
            </w:r>
          </w:p>
        </w:tc>
        <w:tc>
          <w:tcPr>
            <w:tcW w:w="888" w:type="dxa"/>
            <w:tcBorders>
              <w:top w:val="single" w:sz="4" w:space="0" w:color="auto"/>
              <w:left w:val="single" w:sz="4" w:space="0" w:color="auto"/>
              <w:bottom w:val="single" w:sz="4" w:space="0" w:color="auto"/>
              <w:right w:val="single" w:sz="4" w:space="0" w:color="auto"/>
            </w:tcBorders>
            <w:hideMark/>
          </w:tcPr>
          <w:p w14:paraId="7754D452" w14:textId="65436C51" w:rsidR="00161286" w:rsidRDefault="00161286" w:rsidP="00161286">
            <w:pPr>
              <w:jc w:val="right"/>
              <w:rPr>
                <w:rFonts w:asciiTheme="minorHAnsi" w:eastAsia="Times New Roman" w:hAnsiTheme="minorHAnsi" w:cstheme="minorHAnsi"/>
                <w:color w:val="000000"/>
                <w:sz w:val="16"/>
                <w:szCs w:val="16"/>
                <w:lang w:val="en-US"/>
              </w:rPr>
            </w:pPr>
            <w:r w:rsidRPr="003E3C44">
              <w:rPr>
                <w:rFonts w:asciiTheme="minorHAnsi" w:eastAsia="Times New Roman" w:hAnsiTheme="minorHAnsi" w:cstheme="minorHAnsi"/>
                <w:color w:val="000000"/>
                <w:sz w:val="16"/>
                <w:szCs w:val="16"/>
                <w:lang w:val="en-US"/>
              </w:rPr>
              <w:t>1</w:t>
            </w:r>
          </w:p>
        </w:tc>
      </w:tr>
      <w:tr w:rsidR="00161286" w14:paraId="7DA6E00E" w14:textId="77777777" w:rsidTr="00662809">
        <w:trPr>
          <w:trHeight w:val="507"/>
        </w:trPr>
        <w:tc>
          <w:tcPr>
            <w:tcW w:w="709" w:type="dxa"/>
            <w:tcBorders>
              <w:top w:val="single" w:sz="4" w:space="0" w:color="auto"/>
              <w:left w:val="single" w:sz="4" w:space="0" w:color="auto"/>
              <w:bottom w:val="single" w:sz="4" w:space="0" w:color="auto"/>
              <w:right w:val="single" w:sz="4" w:space="0" w:color="auto"/>
            </w:tcBorders>
            <w:hideMark/>
          </w:tcPr>
          <w:p w14:paraId="2EED0256" w14:textId="58203086" w:rsidR="00161286" w:rsidRDefault="00D371EC" w:rsidP="00161286">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15.1.2.6.</w:t>
            </w:r>
          </w:p>
        </w:tc>
        <w:tc>
          <w:tcPr>
            <w:tcW w:w="1417" w:type="dxa"/>
            <w:gridSpan w:val="2"/>
            <w:tcBorders>
              <w:top w:val="single" w:sz="4" w:space="0" w:color="auto"/>
              <w:left w:val="single" w:sz="4" w:space="0" w:color="auto"/>
              <w:bottom w:val="single" w:sz="4" w:space="0" w:color="auto"/>
              <w:right w:val="single" w:sz="4" w:space="0" w:color="auto"/>
            </w:tcBorders>
            <w:hideMark/>
          </w:tcPr>
          <w:p w14:paraId="557F7069" w14:textId="77777777" w:rsidR="00161286" w:rsidRDefault="00161286" w:rsidP="00161286">
            <w:pPr>
              <w:rPr>
                <w:rFonts w:asciiTheme="minorHAnsi" w:eastAsia="Times New Roman" w:hAnsiTheme="minorHAnsi" w:cstheme="minorHAnsi"/>
                <w:b/>
                <w:color w:val="000000"/>
                <w:sz w:val="16"/>
                <w:szCs w:val="16"/>
                <w:lang w:val="en-US"/>
              </w:rPr>
            </w:pPr>
            <w:r>
              <w:rPr>
                <w:rFonts w:asciiTheme="minorHAnsi" w:hAnsiTheme="minorHAnsi" w:cstheme="minorHAnsi"/>
                <w:b/>
                <w:sz w:val="16"/>
                <w:szCs w:val="16"/>
                <w:lang w:val="en-US"/>
              </w:rPr>
              <w:t>M&amp;S Template Header</w:t>
            </w:r>
          </w:p>
        </w:tc>
        <w:tc>
          <w:tcPr>
            <w:tcW w:w="1558" w:type="dxa"/>
            <w:tcBorders>
              <w:top w:val="single" w:sz="4" w:space="0" w:color="auto"/>
              <w:left w:val="single" w:sz="4" w:space="0" w:color="auto"/>
              <w:bottom w:val="single" w:sz="4" w:space="0" w:color="auto"/>
              <w:right w:val="single" w:sz="4" w:space="0" w:color="auto"/>
            </w:tcBorders>
            <w:hideMark/>
          </w:tcPr>
          <w:p w14:paraId="15085DD0" w14:textId="77777777" w:rsidR="00161286" w:rsidRDefault="00161286" w:rsidP="00161286">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Share button </w:t>
            </w:r>
          </w:p>
        </w:tc>
        <w:tc>
          <w:tcPr>
            <w:tcW w:w="4960" w:type="dxa"/>
            <w:tcBorders>
              <w:top w:val="single" w:sz="4" w:space="0" w:color="auto"/>
              <w:left w:val="single" w:sz="4" w:space="0" w:color="auto"/>
              <w:bottom w:val="single" w:sz="4" w:space="0" w:color="auto"/>
              <w:right w:val="single" w:sz="4" w:space="0" w:color="auto"/>
            </w:tcBorders>
            <w:hideMark/>
          </w:tcPr>
          <w:p w14:paraId="5829031E" w14:textId="77777777" w:rsidR="00E91BCC" w:rsidRDefault="00E91BCC" w:rsidP="00E91BCC">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38696CE4" w14:textId="45A67D4B" w:rsidR="00E91BCC" w:rsidRDefault="00E91BCC" w:rsidP="00E91BCC">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w:t>
            </w:r>
            <w:r w:rsidR="0024591B">
              <w:rPr>
                <w:rFonts w:asciiTheme="minorHAnsi" w:eastAsia="Times New Roman" w:hAnsiTheme="minorHAnsi" w:cstheme="minorHAnsi"/>
                <w:sz w:val="16"/>
                <w:szCs w:val="16"/>
                <w:lang w:val="en-US" w:eastAsia="ru-RU"/>
              </w:rPr>
              <w:t>m on the Marketing &amp; Sales page</w:t>
            </w:r>
          </w:p>
          <w:p w14:paraId="5A273D5A" w14:textId="2A126157" w:rsidR="00E91BCC" w:rsidRDefault="00E91BCC" w:rsidP="00E91BCC">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 xml:space="preserve">I see the “share” button </w:t>
            </w:r>
            <w:r w:rsidR="00512484">
              <w:rPr>
                <w:rFonts w:asciiTheme="minorHAnsi" w:eastAsia="Times New Roman" w:hAnsiTheme="minorHAnsi" w:cstheme="minorHAnsi"/>
                <w:sz w:val="16"/>
                <w:szCs w:val="16"/>
                <w:lang w:val="en-US" w:eastAsia="ru-RU"/>
              </w:rPr>
              <w:t>below</w:t>
            </w:r>
            <w:r w:rsidR="00723A7C">
              <w:rPr>
                <w:rFonts w:asciiTheme="minorHAnsi" w:eastAsia="Times New Roman" w:hAnsiTheme="minorHAnsi" w:cstheme="minorHAnsi"/>
                <w:sz w:val="16"/>
                <w:szCs w:val="16"/>
                <w:lang w:val="en-US" w:eastAsia="ru-RU"/>
              </w:rPr>
              <w:t xml:space="preserve"> the narrative</w:t>
            </w:r>
          </w:p>
          <w:p w14:paraId="2E69865B" w14:textId="77777777" w:rsidR="00E91BCC" w:rsidRDefault="00E91BCC" w:rsidP="00E91BCC">
            <w:pPr>
              <w:rPr>
                <w:rFonts w:asciiTheme="minorHAnsi" w:eastAsia="Times New Roman" w:hAnsiTheme="minorHAnsi" w:cstheme="minorHAnsi"/>
                <w:sz w:val="16"/>
                <w:szCs w:val="16"/>
                <w:lang w:val="en-US" w:eastAsia="ru-RU"/>
              </w:rPr>
            </w:pPr>
            <w:r w:rsidRPr="00E91BCC">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click on the button</w:t>
            </w:r>
          </w:p>
          <w:p w14:paraId="3F5053FE" w14:textId="6F3F1683" w:rsidR="00161286" w:rsidRDefault="00E91BCC" w:rsidP="00590FAE">
            <w:pPr>
              <w:rPr>
                <w:rFonts w:asciiTheme="minorHAnsi" w:eastAsia="Times New Roman" w:hAnsiTheme="minorHAnsi" w:cstheme="minorHAnsi"/>
                <w:color w:val="0000FF"/>
                <w:sz w:val="16"/>
                <w:szCs w:val="16"/>
                <w:lang w:val="en-US" w:eastAsia="ru-RU"/>
              </w:rPr>
            </w:pPr>
            <w:r w:rsidRPr="00E91BCC">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a lightbox opens allowing me to share this page by email or on Engage (</w:t>
            </w:r>
            <w:hyperlink w:anchor="_Share_lightbox" w:history="1">
              <w:r w:rsidRPr="00590FAE">
                <w:rPr>
                  <w:rStyle w:val="Hyperlink"/>
                  <w:rFonts w:asciiTheme="minorHAnsi" w:eastAsia="Times New Roman" w:hAnsiTheme="minorHAnsi" w:cstheme="minorHAnsi"/>
                  <w:sz w:val="16"/>
                  <w:szCs w:val="16"/>
                  <w:lang w:val="en-US" w:eastAsia="ru-RU"/>
                </w:rPr>
                <w:t xml:space="preserve">see </w:t>
              </w:r>
              <w:r w:rsidR="008E7EB2" w:rsidRPr="00590FAE">
                <w:rPr>
                  <w:rStyle w:val="Hyperlink"/>
                  <w:rFonts w:asciiTheme="minorHAnsi" w:eastAsia="Times New Roman" w:hAnsiTheme="minorHAnsi" w:cstheme="minorHAnsi"/>
                  <w:sz w:val="16"/>
                  <w:szCs w:val="16"/>
                  <w:lang w:val="en-US" w:eastAsia="ru-RU"/>
                </w:rPr>
                <w:t>s</w:t>
              </w:r>
              <w:r w:rsidR="00590FAE" w:rsidRPr="00590FAE">
                <w:rPr>
                  <w:rStyle w:val="Hyperlink"/>
                  <w:rFonts w:asciiTheme="minorHAnsi" w:eastAsia="Times New Roman" w:hAnsiTheme="minorHAnsi" w:cstheme="minorHAnsi"/>
                  <w:sz w:val="16"/>
                  <w:szCs w:val="16"/>
                  <w:lang w:val="en-US" w:eastAsia="ru-RU"/>
                </w:rPr>
                <w:t>hare use case</w:t>
              </w:r>
            </w:hyperlink>
            <w:r>
              <w:rPr>
                <w:rFonts w:asciiTheme="minorHAnsi" w:eastAsia="Times New Roman" w:hAnsiTheme="minorHAnsi" w:cstheme="minorHAnsi"/>
                <w:sz w:val="16"/>
                <w:szCs w:val="16"/>
                <w:lang w:val="en-US" w:eastAsia="ru-RU"/>
              </w:rPr>
              <w:t>)</w:t>
            </w:r>
          </w:p>
        </w:tc>
        <w:tc>
          <w:tcPr>
            <w:tcW w:w="888" w:type="dxa"/>
            <w:tcBorders>
              <w:top w:val="single" w:sz="4" w:space="0" w:color="auto"/>
              <w:left w:val="single" w:sz="4" w:space="0" w:color="auto"/>
              <w:bottom w:val="single" w:sz="4" w:space="0" w:color="auto"/>
              <w:right w:val="single" w:sz="4" w:space="0" w:color="auto"/>
            </w:tcBorders>
            <w:hideMark/>
          </w:tcPr>
          <w:p w14:paraId="07B31E87" w14:textId="0B18F5AE" w:rsidR="00161286" w:rsidRDefault="00161286" w:rsidP="00161286">
            <w:pPr>
              <w:jc w:val="right"/>
              <w:rPr>
                <w:rFonts w:asciiTheme="minorHAnsi" w:eastAsia="Times New Roman" w:hAnsiTheme="minorHAnsi" w:cstheme="minorHAnsi"/>
                <w:color w:val="000000"/>
                <w:sz w:val="16"/>
                <w:szCs w:val="16"/>
                <w:lang w:val="en-US"/>
              </w:rPr>
            </w:pPr>
            <w:r w:rsidRPr="003E3C44">
              <w:rPr>
                <w:rFonts w:asciiTheme="minorHAnsi" w:eastAsia="Times New Roman" w:hAnsiTheme="minorHAnsi" w:cstheme="minorHAnsi"/>
                <w:color w:val="000000"/>
                <w:sz w:val="16"/>
                <w:szCs w:val="16"/>
                <w:lang w:val="en-US"/>
              </w:rPr>
              <w:t>1</w:t>
            </w:r>
          </w:p>
        </w:tc>
      </w:tr>
      <w:tr w:rsidR="00161286" w14:paraId="6D5E8805" w14:textId="77777777" w:rsidTr="00662809">
        <w:trPr>
          <w:trHeight w:val="507"/>
        </w:trPr>
        <w:tc>
          <w:tcPr>
            <w:tcW w:w="709" w:type="dxa"/>
            <w:tcBorders>
              <w:top w:val="single" w:sz="4" w:space="0" w:color="auto"/>
              <w:left w:val="single" w:sz="4" w:space="0" w:color="auto"/>
              <w:bottom w:val="single" w:sz="4" w:space="0" w:color="auto"/>
              <w:right w:val="single" w:sz="4" w:space="0" w:color="auto"/>
            </w:tcBorders>
          </w:tcPr>
          <w:p w14:paraId="05EE7013" w14:textId="5146572A" w:rsidR="00161286" w:rsidRDefault="00D371EC" w:rsidP="00D371EC">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15.1.2.7.</w:t>
            </w:r>
          </w:p>
        </w:tc>
        <w:tc>
          <w:tcPr>
            <w:tcW w:w="1417" w:type="dxa"/>
            <w:gridSpan w:val="2"/>
            <w:tcBorders>
              <w:top w:val="single" w:sz="4" w:space="0" w:color="auto"/>
              <w:left w:val="single" w:sz="4" w:space="0" w:color="auto"/>
              <w:bottom w:val="single" w:sz="4" w:space="0" w:color="auto"/>
              <w:right w:val="single" w:sz="4" w:space="0" w:color="auto"/>
            </w:tcBorders>
          </w:tcPr>
          <w:p w14:paraId="274E4D77" w14:textId="77777777" w:rsidR="00161286" w:rsidRDefault="00161286" w:rsidP="00161286">
            <w:pPr>
              <w:rPr>
                <w:rFonts w:asciiTheme="minorHAnsi" w:hAnsiTheme="minorHAnsi" w:cstheme="minorHAnsi"/>
                <w:b/>
                <w:sz w:val="16"/>
                <w:szCs w:val="16"/>
                <w:lang w:val="en-US"/>
              </w:rPr>
            </w:pPr>
            <w:r>
              <w:rPr>
                <w:rFonts w:asciiTheme="minorHAnsi" w:hAnsiTheme="minorHAnsi" w:cstheme="minorHAnsi"/>
                <w:b/>
                <w:sz w:val="16"/>
                <w:szCs w:val="16"/>
                <w:lang w:val="en-US"/>
              </w:rPr>
              <w:t>M&amp;S Template Header</w:t>
            </w:r>
          </w:p>
        </w:tc>
        <w:tc>
          <w:tcPr>
            <w:tcW w:w="1558" w:type="dxa"/>
            <w:tcBorders>
              <w:top w:val="single" w:sz="4" w:space="0" w:color="auto"/>
              <w:left w:val="single" w:sz="4" w:space="0" w:color="auto"/>
              <w:bottom w:val="single" w:sz="4" w:space="0" w:color="auto"/>
              <w:right w:val="single" w:sz="4" w:space="0" w:color="auto"/>
            </w:tcBorders>
          </w:tcPr>
          <w:p w14:paraId="01FE896E" w14:textId="77777777" w:rsidR="00161286" w:rsidRDefault="00161286" w:rsidP="00161286">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Content owner</w:t>
            </w:r>
          </w:p>
        </w:tc>
        <w:tc>
          <w:tcPr>
            <w:tcW w:w="4960" w:type="dxa"/>
            <w:tcBorders>
              <w:top w:val="single" w:sz="4" w:space="0" w:color="auto"/>
              <w:left w:val="single" w:sz="4" w:space="0" w:color="auto"/>
              <w:bottom w:val="single" w:sz="4" w:space="0" w:color="auto"/>
              <w:right w:val="single" w:sz="4" w:space="0" w:color="auto"/>
            </w:tcBorders>
          </w:tcPr>
          <w:p w14:paraId="6BD7B490" w14:textId="77777777" w:rsidR="00E91BCC" w:rsidRDefault="00E91BCC" w:rsidP="00E91BCC">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4D36E243" w14:textId="611C561B" w:rsidR="00E91BCC" w:rsidRDefault="00E91BCC" w:rsidP="00E91BCC">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w:t>
            </w:r>
            <w:r w:rsidR="0024591B">
              <w:rPr>
                <w:rFonts w:asciiTheme="minorHAnsi" w:eastAsia="Times New Roman" w:hAnsiTheme="minorHAnsi" w:cstheme="minorHAnsi"/>
                <w:sz w:val="16"/>
                <w:szCs w:val="16"/>
                <w:lang w:val="en-US" w:eastAsia="ru-RU"/>
              </w:rPr>
              <w:t>m on the Marketing &amp; Sales page</w:t>
            </w:r>
          </w:p>
          <w:p w14:paraId="7C8C65F7" w14:textId="155019D3" w:rsidR="00E91BCC" w:rsidRDefault="00E91BCC" w:rsidP="00E91BCC">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 xml:space="preserve">I will see the content owner’s name </w:t>
            </w:r>
            <w:r w:rsidR="00D371EC">
              <w:rPr>
                <w:rFonts w:asciiTheme="minorHAnsi" w:eastAsia="Times New Roman" w:hAnsiTheme="minorHAnsi" w:cstheme="minorHAnsi"/>
                <w:sz w:val="16"/>
                <w:szCs w:val="16"/>
                <w:lang w:val="en-US" w:eastAsia="ru-RU"/>
              </w:rPr>
              <w:t>to the right of the header</w:t>
            </w:r>
          </w:p>
          <w:p w14:paraId="3130C1E6" w14:textId="77777777" w:rsidR="00E91BCC" w:rsidRDefault="00E91BCC" w:rsidP="00E91BCC">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When</w:t>
            </w:r>
            <w:r>
              <w:rPr>
                <w:rFonts w:asciiTheme="minorHAnsi" w:eastAsia="Times New Roman" w:hAnsiTheme="minorHAnsi" w:cstheme="minorHAnsi"/>
                <w:sz w:val="16"/>
                <w:szCs w:val="16"/>
                <w:lang w:val="en-US" w:eastAsia="ru-RU"/>
              </w:rPr>
              <w:t xml:space="preserve"> I hover the topic owner’s name</w:t>
            </w:r>
          </w:p>
          <w:p w14:paraId="368B6734" w14:textId="6D1D2E61" w:rsidR="00E91BCC" w:rsidRDefault="00E91BCC" w:rsidP="00E91BCC">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 will see appear the user card of the content owner</w:t>
            </w:r>
          </w:p>
          <w:p w14:paraId="1D02F6C8" w14:textId="77777777" w:rsidR="00E91BCC" w:rsidRDefault="00E91BCC" w:rsidP="00E91BCC">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I can access the user contact information </w:t>
            </w:r>
          </w:p>
          <w:p w14:paraId="15C215AD" w14:textId="5BE324DD" w:rsidR="00E91BCC" w:rsidRDefault="00E91BCC" w:rsidP="00E91BCC">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When</w:t>
            </w:r>
            <w:r>
              <w:rPr>
                <w:rFonts w:asciiTheme="minorHAnsi" w:eastAsia="Times New Roman" w:hAnsiTheme="minorHAnsi" w:cstheme="minorHAnsi"/>
                <w:sz w:val="16"/>
                <w:szCs w:val="16"/>
                <w:lang w:val="en-US" w:eastAsia="ru-RU"/>
              </w:rPr>
              <w:t xml:space="preserve"> I click the content owner’s name in the user card</w:t>
            </w:r>
          </w:p>
          <w:p w14:paraId="1CEAE11C" w14:textId="0EF59603" w:rsidR="00161286" w:rsidRDefault="00E91BCC" w:rsidP="00E91BCC">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the system will redirect me to the content owner’s profile page.</w:t>
            </w:r>
          </w:p>
        </w:tc>
        <w:tc>
          <w:tcPr>
            <w:tcW w:w="888" w:type="dxa"/>
            <w:tcBorders>
              <w:top w:val="single" w:sz="4" w:space="0" w:color="auto"/>
              <w:left w:val="single" w:sz="4" w:space="0" w:color="auto"/>
              <w:bottom w:val="single" w:sz="4" w:space="0" w:color="auto"/>
              <w:right w:val="single" w:sz="4" w:space="0" w:color="auto"/>
            </w:tcBorders>
          </w:tcPr>
          <w:p w14:paraId="79CA9FB9" w14:textId="5795D7B8" w:rsidR="00161286" w:rsidRDefault="00161286" w:rsidP="00161286">
            <w:pPr>
              <w:jc w:val="right"/>
              <w:rPr>
                <w:rFonts w:asciiTheme="minorHAnsi" w:eastAsia="Times New Roman" w:hAnsiTheme="minorHAnsi" w:cstheme="minorHAnsi"/>
                <w:color w:val="000000"/>
                <w:sz w:val="16"/>
                <w:szCs w:val="16"/>
                <w:lang w:val="en-US"/>
              </w:rPr>
            </w:pPr>
            <w:r w:rsidRPr="003E3C44">
              <w:rPr>
                <w:rFonts w:asciiTheme="minorHAnsi" w:eastAsia="Times New Roman" w:hAnsiTheme="minorHAnsi" w:cstheme="minorHAnsi"/>
                <w:color w:val="000000"/>
                <w:sz w:val="16"/>
                <w:szCs w:val="16"/>
                <w:lang w:val="en-US"/>
              </w:rPr>
              <w:t>1</w:t>
            </w:r>
          </w:p>
        </w:tc>
      </w:tr>
      <w:tr w:rsidR="00E91BCC" w14:paraId="0AAD33A1" w14:textId="77777777" w:rsidTr="00662809">
        <w:trPr>
          <w:trHeight w:val="507"/>
        </w:trPr>
        <w:tc>
          <w:tcPr>
            <w:tcW w:w="709" w:type="dxa"/>
            <w:tcBorders>
              <w:top w:val="single" w:sz="4" w:space="0" w:color="auto"/>
              <w:left w:val="single" w:sz="4" w:space="0" w:color="auto"/>
              <w:bottom w:val="single" w:sz="4" w:space="0" w:color="auto"/>
              <w:right w:val="single" w:sz="4" w:space="0" w:color="auto"/>
            </w:tcBorders>
          </w:tcPr>
          <w:p w14:paraId="5E9525EB" w14:textId="3D74DEC3" w:rsidR="00E91BCC" w:rsidRDefault="00D371EC" w:rsidP="00E91BCC">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15.1.2.8.</w:t>
            </w:r>
          </w:p>
        </w:tc>
        <w:tc>
          <w:tcPr>
            <w:tcW w:w="1417" w:type="dxa"/>
            <w:gridSpan w:val="2"/>
            <w:tcBorders>
              <w:top w:val="single" w:sz="4" w:space="0" w:color="auto"/>
              <w:left w:val="single" w:sz="4" w:space="0" w:color="auto"/>
              <w:bottom w:val="single" w:sz="4" w:space="0" w:color="auto"/>
              <w:right w:val="single" w:sz="4" w:space="0" w:color="auto"/>
            </w:tcBorders>
          </w:tcPr>
          <w:p w14:paraId="1ADC9D30" w14:textId="77777777" w:rsidR="00E91BCC" w:rsidRDefault="00E91BCC" w:rsidP="00E91BCC">
            <w:pPr>
              <w:rPr>
                <w:rFonts w:asciiTheme="minorHAnsi" w:hAnsiTheme="minorHAnsi" w:cstheme="minorHAnsi"/>
                <w:b/>
                <w:sz w:val="16"/>
                <w:szCs w:val="16"/>
                <w:lang w:val="en-US"/>
              </w:rPr>
            </w:pPr>
            <w:r>
              <w:rPr>
                <w:rFonts w:asciiTheme="minorHAnsi" w:hAnsiTheme="minorHAnsi" w:cstheme="minorHAnsi"/>
                <w:b/>
                <w:sz w:val="16"/>
                <w:szCs w:val="16"/>
                <w:lang w:val="en-US"/>
              </w:rPr>
              <w:t>M&amp;S Template Header</w:t>
            </w:r>
          </w:p>
        </w:tc>
        <w:tc>
          <w:tcPr>
            <w:tcW w:w="1558" w:type="dxa"/>
            <w:tcBorders>
              <w:top w:val="single" w:sz="4" w:space="0" w:color="auto"/>
              <w:left w:val="single" w:sz="4" w:space="0" w:color="auto"/>
              <w:bottom w:val="single" w:sz="4" w:space="0" w:color="auto"/>
              <w:right w:val="single" w:sz="4" w:space="0" w:color="auto"/>
            </w:tcBorders>
          </w:tcPr>
          <w:p w14:paraId="1C86F4BC" w14:textId="77777777" w:rsidR="00E91BCC" w:rsidRDefault="00E91BCC" w:rsidP="00E91BCC">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Meet the team button</w:t>
            </w:r>
          </w:p>
        </w:tc>
        <w:tc>
          <w:tcPr>
            <w:tcW w:w="4960" w:type="dxa"/>
            <w:tcBorders>
              <w:top w:val="single" w:sz="4" w:space="0" w:color="auto"/>
              <w:left w:val="single" w:sz="4" w:space="0" w:color="auto"/>
              <w:bottom w:val="single" w:sz="4" w:space="0" w:color="auto"/>
              <w:right w:val="single" w:sz="4" w:space="0" w:color="auto"/>
            </w:tcBorders>
          </w:tcPr>
          <w:p w14:paraId="0ED756BA" w14:textId="77777777" w:rsidR="00E91BCC" w:rsidRDefault="00E91BCC" w:rsidP="00E91BCC">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7626E606" w14:textId="48B0B5B5" w:rsidR="00E91BCC" w:rsidRDefault="00E91BCC" w:rsidP="00E91BCC">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w:t>
            </w:r>
            <w:r w:rsidR="0024591B">
              <w:rPr>
                <w:rFonts w:asciiTheme="minorHAnsi" w:eastAsia="Times New Roman" w:hAnsiTheme="minorHAnsi" w:cstheme="minorHAnsi"/>
                <w:sz w:val="16"/>
                <w:szCs w:val="16"/>
                <w:lang w:val="en-US" w:eastAsia="ru-RU"/>
              </w:rPr>
              <w:t>m on the Marketing &amp; Sales page</w:t>
            </w:r>
          </w:p>
          <w:p w14:paraId="4D5366D2" w14:textId="6EBCAF75" w:rsidR="00E91BCC" w:rsidRDefault="00E91BCC" w:rsidP="00E91BCC">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 xml:space="preserve">I will see the </w:t>
            </w:r>
            <w:r w:rsidR="00D371EC">
              <w:rPr>
                <w:rFonts w:asciiTheme="minorHAnsi" w:eastAsia="Times New Roman" w:hAnsiTheme="minorHAnsi" w:cstheme="minorHAnsi"/>
                <w:sz w:val="16"/>
                <w:szCs w:val="16"/>
                <w:lang w:val="en-US" w:eastAsia="ru-RU"/>
              </w:rPr>
              <w:t>“Meet the team” button</w:t>
            </w:r>
            <w:r>
              <w:rPr>
                <w:rFonts w:asciiTheme="minorHAnsi" w:eastAsia="Times New Roman" w:hAnsiTheme="minorHAnsi" w:cstheme="minorHAnsi"/>
                <w:sz w:val="16"/>
                <w:szCs w:val="16"/>
                <w:lang w:val="en-US" w:eastAsia="ru-RU"/>
              </w:rPr>
              <w:t xml:space="preserve"> </w:t>
            </w:r>
            <w:r w:rsidR="00D371EC">
              <w:rPr>
                <w:rFonts w:asciiTheme="minorHAnsi" w:eastAsia="Times New Roman" w:hAnsiTheme="minorHAnsi" w:cstheme="minorHAnsi"/>
                <w:sz w:val="16"/>
                <w:szCs w:val="16"/>
                <w:lang w:val="en-US" w:eastAsia="ru-RU"/>
              </w:rPr>
              <w:t>to the right of the header</w:t>
            </w:r>
          </w:p>
          <w:p w14:paraId="139C5CD6" w14:textId="3D052510" w:rsidR="00E91BCC" w:rsidRDefault="00E91BCC" w:rsidP="00E91BCC">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When</w:t>
            </w:r>
            <w:r>
              <w:rPr>
                <w:rFonts w:asciiTheme="minorHAnsi" w:eastAsia="Times New Roman" w:hAnsiTheme="minorHAnsi" w:cstheme="minorHAnsi"/>
                <w:sz w:val="16"/>
                <w:szCs w:val="16"/>
                <w:lang w:val="en-US" w:eastAsia="ru-RU"/>
              </w:rPr>
              <w:t xml:space="preserve"> I </w:t>
            </w:r>
            <w:r w:rsidR="00D371EC">
              <w:rPr>
                <w:rFonts w:asciiTheme="minorHAnsi" w:eastAsia="Times New Roman" w:hAnsiTheme="minorHAnsi" w:cstheme="minorHAnsi"/>
                <w:sz w:val="16"/>
                <w:szCs w:val="16"/>
                <w:lang w:val="en-US" w:eastAsia="ru-RU"/>
              </w:rPr>
              <w:t>click on the button</w:t>
            </w:r>
          </w:p>
          <w:p w14:paraId="70A22959" w14:textId="2B187D0E" w:rsidR="00E91BCC" w:rsidRDefault="00E91BCC" w:rsidP="00E91BCC">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w:t>
            </w:r>
            <w:r w:rsidR="00D371EC">
              <w:rPr>
                <w:rFonts w:asciiTheme="minorHAnsi" w:eastAsia="Times New Roman" w:hAnsiTheme="minorHAnsi" w:cstheme="minorHAnsi"/>
                <w:sz w:val="16"/>
                <w:szCs w:val="16"/>
                <w:lang w:val="en-US" w:eastAsia="ru-RU"/>
              </w:rPr>
              <w:t xml:space="preserve"> will see a lightbox with an org chart of the top management team corresponding to the Global Marketing &amp; Sales page, </w:t>
            </w:r>
            <w:commentRangeStart w:id="2139"/>
            <w:commentRangeStart w:id="2140"/>
            <w:commentRangeStart w:id="2141"/>
            <w:r w:rsidR="00D371EC">
              <w:rPr>
                <w:rFonts w:asciiTheme="minorHAnsi" w:eastAsia="Times New Roman" w:hAnsiTheme="minorHAnsi" w:cstheme="minorHAnsi"/>
                <w:sz w:val="16"/>
                <w:szCs w:val="16"/>
                <w:lang w:val="en-US" w:eastAsia="ru-RU"/>
              </w:rPr>
              <w:t>retrieved from Nakisa</w:t>
            </w:r>
            <w:commentRangeEnd w:id="2139"/>
            <w:r w:rsidR="007306BB">
              <w:rPr>
                <w:rStyle w:val="CommentReference"/>
              </w:rPr>
              <w:commentReference w:id="2139"/>
            </w:r>
            <w:commentRangeEnd w:id="2140"/>
            <w:r w:rsidR="00C60B17">
              <w:rPr>
                <w:rStyle w:val="CommentReference"/>
              </w:rPr>
              <w:commentReference w:id="2140"/>
            </w:r>
            <w:commentRangeEnd w:id="2141"/>
            <w:r w:rsidR="009E7463">
              <w:rPr>
                <w:rStyle w:val="CommentReference"/>
              </w:rPr>
              <w:commentReference w:id="2141"/>
            </w:r>
          </w:p>
          <w:p w14:paraId="0C607669" w14:textId="01E4A028" w:rsidR="00D371EC" w:rsidRDefault="00D371EC" w:rsidP="00D371EC">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When</w:t>
            </w:r>
            <w:r>
              <w:rPr>
                <w:rFonts w:asciiTheme="minorHAnsi" w:eastAsia="Times New Roman" w:hAnsiTheme="minorHAnsi" w:cstheme="minorHAnsi"/>
                <w:sz w:val="16"/>
                <w:szCs w:val="16"/>
                <w:lang w:val="en-US" w:eastAsia="ru-RU"/>
              </w:rPr>
              <w:t xml:space="preserve"> I click the team member’s name in the org chart</w:t>
            </w:r>
          </w:p>
          <w:p w14:paraId="2A4CF61B" w14:textId="77777777" w:rsidR="00E91BCC" w:rsidRDefault="00D371EC" w:rsidP="00D371EC">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the system will redirect me to the team member’s profile page</w:t>
            </w:r>
          </w:p>
          <w:p w14:paraId="174AFDCE" w14:textId="5F5AA290" w:rsidR="00D371EC" w:rsidRDefault="00D371EC" w:rsidP="00D371EC">
            <w:pPr>
              <w:rPr>
                <w:rFonts w:asciiTheme="minorHAnsi" w:eastAsia="Times New Roman" w:hAnsiTheme="minorHAnsi" w:cstheme="minorHAnsi"/>
                <w:sz w:val="16"/>
                <w:szCs w:val="16"/>
                <w:lang w:val="en-US" w:eastAsia="ru-RU"/>
              </w:rPr>
            </w:pPr>
            <w:r w:rsidRPr="00D371EC">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click outside the lightbox</w:t>
            </w:r>
            <w:ins w:id="2142" w:author="Ghita Benotmane" w:date="2016-09-09T09:56:00Z">
              <w:r w:rsidR="004276C4">
                <w:rPr>
                  <w:rFonts w:asciiTheme="minorHAnsi" w:eastAsia="Times New Roman" w:hAnsiTheme="minorHAnsi" w:cstheme="minorHAnsi"/>
                  <w:sz w:val="16"/>
                  <w:szCs w:val="16"/>
                  <w:lang w:val="en-US" w:eastAsia="ru-RU"/>
                </w:rPr>
                <w:t xml:space="preserve"> or on the close button </w:t>
              </w:r>
            </w:ins>
          </w:p>
          <w:p w14:paraId="16C48B06" w14:textId="77777777" w:rsidR="00D371EC" w:rsidRDefault="00D371EC" w:rsidP="00D371EC">
            <w:pPr>
              <w:rPr>
                <w:ins w:id="2143" w:author="Ghita Benotmane" w:date="2016-09-09T09:55:00Z"/>
                <w:rFonts w:asciiTheme="minorHAnsi" w:eastAsia="Times New Roman" w:hAnsiTheme="minorHAnsi" w:cstheme="minorHAnsi"/>
                <w:sz w:val="16"/>
                <w:szCs w:val="16"/>
                <w:lang w:val="en-US" w:eastAsia="ru-RU"/>
              </w:rPr>
            </w:pPr>
            <w:r w:rsidRPr="00D371EC">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the lightbox disappears</w:t>
            </w:r>
          </w:p>
          <w:p w14:paraId="00678FEA" w14:textId="1FCFE44C" w:rsidR="004276C4" w:rsidRPr="00D371EC" w:rsidRDefault="004276C4" w:rsidP="00D371EC">
            <w:pPr>
              <w:rPr>
                <w:rFonts w:asciiTheme="minorHAnsi" w:eastAsia="Times New Roman" w:hAnsiTheme="minorHAnsi" w:cstheme="minorHAnsi"/>
                <w:sz w:val="16"/>
                <w:szCs w:val="16"/>
                <w:lang w:val="en-US" w:eastAsia="ru-RU"/>
              </w:rPr>
            </w:pPr>
            <w:ins w:id="2144" w:author="Ghita Benotmane" w:date="2016-09-09T09:56:00Z">
              <w:r>
                <w:rPr>
                  <w:noProof/>
                  <w:lang w:val="sk-SK" w:eastAsia="sk-SK"/>
                </w:rPr>
                <w:drawing>
                  <wp:inline distT="0" distB="0" distL="0" distR="0" wp14:anchorId="0576016B" wp14:editId="1B211621">
                    <wp:extent cx="3012440" cy="11245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012440" cy="1124585"/>
                            </a:xfrm>
                            <a:prstGeom prst="rect">
                              <a:avLst/>
                            </a:prstGeom>
                          </pic:spPr>
                        </pic:pic>
                      </a:graphicData>
                    </a:graphic>
                  </wp:inline>
                </w:drawing>
              </w:r>
            </w:ins>
          </w:p>
        </w:tc>
        <w:tc>
          <w:tcPr>
            <w:tcW w:w="888" w:type="dxa"/>
            <w:tcBorders>
              <w:top w:val="single" w:sz="4" w:space="0" w:color="auto"/>
              <w:left w:val="single" w:sz="4" w:space="0" w:color="auto"/>
              <w:bottom w:val="single" w:sz="4" w:space="0" w:color="auto"/>
              <w:right w:val="single" w:sz="4" w:space="0" w:color="auto"/>
            </w:tcBorders>
          </w:tcPr>
          <w:p w14:paraId="2008BFA7" w14:textId="2A81A0EF" w:rsidR="00E91BCC" w:rsidRDefault="00E91BCC" w:rsidP="00E91BCC">
            <w:pPr>
              <w:jc w:val="right"/>
              <w:rPr>
                <w:rFonts w:asciiTheme="minorHAnsi" w:eastAsia="Times New Roman" w:hAnsiTheme="minorHAnsi" w:cstheme="minorHAnsi"/>
                <w:color w:val="000000"/>
                <w:sz w:val="16"/>
                <w:szCs w:val="16"/>
                <w:lang w:val="en-US"/>
              </w:rPr>
            </w:pPr>
            <w:r w:rsidRPr="003E3C44">
              <w:rPr>
                <w:rFonts w:asciiTheme="minorHAnsi" w:eastAsia="Times New Roman" w:hAnsiTheme="minorHAnsi" w:cstheme="minorHAnsi"/>
                <w:color w:val="000000"/>
                <w:sz w:val="16"/>
                <w:szCs w:val="16"/>
                <w:lang w:val="en-US"/>
              </w:rPr>
              <w:t>1</w:t>
            </w:r>
          </w:p>
        </w:tc>
      </w:tr>
    </w:tbl>
    <w:p w14:paraId="0548342F" w14:textId="77777777" w:rsidR="00512484" w:rsidRPr="00512484" w:rsidRDefault="00512484" w:rsidP="00C60B17">
      <w:pPr>
        <w:rPr>
          <w:ins w:id="2145" w:author="Ghita Benotmane" w:date="2016-09-15T15:19:00Z"/>
        </w:rPr>
      </w:pPr>
    </w:p>
    <w:p w14:paraId="648E7DBD" w14:textId="69B5E8C7" w:rsidR="00127970" w:rsidRPr="00127970" w:rsidRDefault="00127970" w:rsidP="00ED5E60">
      <w:pPr>
        <w:pStyle w:val="Heading3"/>
        <w:numPr>
          <w:ilvl w:val="2"/>
          <w:numId w:val="20"/>
        </w:numPr>
      </w:pPr>
      <w:bookmarkStart w:id="2146" w:name="_Toc461707172"/>
      <w:bookmarkStart w:id="2147" w:name="_Toc463013484"/>
      <w:r>
        <w:t>Sub-navigation</w:t>
      </w:r>
      <w:bookmarkEnd w:id="2146"/>
      <w:bookmarkEnd w:id="2147"/>
    </w:p>
    <w:tbl>
      <w:tblPr>
        <w:tblStyle w:val="TableGrid"/>
        <w:tblW w:w="9532" w:type="dxa"/>
        <w:tblInd w:w="-289" w:type="dxa"/>
        <w:tblLayout w:type="fixed"/>
        <w:tblLook w:val="04A0" w:firstRow="1" w:lastRow="0" w:firstColumn="1" w:lastColumn="0" w:noHBand="0" w:noVBand="1"/>
      </w:tblPr>
      <w:tblGrid>
        <w:gridCol w:w="709"/>
        <w:gridCol w:w="1275"/>
        <w:gridCol w:w="142"/>
        <w:gridCol w:w="1558"/>
        <w:gridCol w:w="4960"/>
        <w:gridCol w:w="888"/>
      </w:tblGrid>
      <w:tr w:rsidR="00127970" w14:paraId="6B967EC4" w14:textId="77777777" w:rsidTr="00662809">
        <w:trPr>
          <w:trHeight w:val="280"/>
        </w:trPr>
        <w:tc>
          <w:tcPr>
            <w:tcW w:w="709" w:type="dxa"/>
            <w:tcBorders>
              <w:top w:val="single" w:sz="4" w:space="0" w:color="auto"/>
              <w:left w:val="single" w:sz="4" w:space="0" w:color="auto"/>
              <w:bottom w:val="single" w:sz="4" w:space="0" w:color="auto"/>
              <w:right w:val="single" w:sz="4" w:space="0" w:color="auto"/>
            </w:tcBorders>
            <w:shd w:val="clear" w:color="auto" w:fill="122632" w:themeFill="text1"/>
            <w:hideMark/>
          </w:tcPr>
          <w:p w14:paraId="3A8BBE4B" w14:textId="77777777" w:rsidR="00127970" w:rsidRDefault="00127970" w:rsidP="0006094C">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Id</w:t>
            </w:r>
          </w:p>
        </w:tc>
        <w:tc>
          <w:tcPr>
            <w:tcW w:w="1275" w:type="dxa"/>
            <w:tcBorders>
              <w:top w:val="single" w:sz="4" w:space="0" w:color="auto"/>
              <w:left w:val="single" w:sz="4" w:space="0" w:color="auto"/>
              <w:bottom w:val="single" w:sz="4" w:space="0" w:color="auto"/>
              <w:right w:val="single" w:sz="4" w:space="0" w:color="auto"/>
            </w:tcBorders>
            <w:shd w:val="clear" w:color="auto" w:fill="122632" w:themeFill="text1"/>
            <w:hideMark/>
          </w:tcPr>
          <w:p w14:paraId="1E101D2A" w14:textId="77777777" w:rsidR="00127970" w:rsidRDefault="00127970" w:rsidP="0006094C">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category</w:t>
            </w:r>
          </w:p>
        </w:tc>
        <w:tc>
          <w:tcPr>
            <w:tcW w:w="1700" w:type="dxa"/>
            <w:gridSpan w:val="2"/>
            <w:tcBorders>
              <w:top w:val="single" w:sz="4" w:space="0" w:color="auto"/>
              <w:left w:val="single" w:sz="4" w:space="0" w:color="auto"/>
              <w:bottom w:val="single" w:sz="4" w:space="0" w:color="auto"/>
              <w:right w:val="single" w:sz="4" w:space="0" w:color="auto"/>
            </w:tcBorders>
            <w:shd w:val="clear" w:color="auto" w:fill="122632" w:themeFill="text1"/>
            <w:hideMark/>
          </w:tcPr>
          <w:p w14:paraId="6B3B8688" w14:textId="77777777" w:rsidR="00127970" w:rsidRDefault="00127970" w:rsidP="0006094C">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name</w:t>
            </w:r>
          </w:p>
        </w:tc>
        <w:tc>
          <w:tcPr>
            <w:tcW w:w="4960" w:type="dxa"/>
            <w:tcBorders>
              <w:top w:val="single" w:sz="4" w:space="0" w:color="auto"/>
              <w:left w:val="single" w:sz="4" w:space="0" w:color="auto"/>
              <w:bottom w:val="single" w:sz="4" w:space="0" w:color="auto"/>
              <w:right w:val="single" w:sz="4" w:space="0" w:color="auto"/>
            </w:tcBorders>
            <w:shd w:val="clear" w:color="auto" w:fill="122632" w:themeFill="text1"/>
            <w:hideMark/>
          </w:tcPr>
          <w:p w14:paraId="65A50B09" w14:textId="77777777" w:rsidR="00127970" w:rsidRDefault="00127970" w:rsidP="0006094C">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Description</w:t>
            </w:r>
          </w:p>
        </w:tc>
        <w:tc>
          <w:tcPr>
            <w:tcW w:w="888" w:type="dxa"/>
            <w:tcBorders>
              <w:top w:val="single" w:sz="4" w:space="0" w:color="auto"/>
              <w:left w:val="single" w:sz="4" w:space="0" w:color="auto"/>
              <w:bottom w:val="single" w:sz="4" w:space="0" w:color="auto"/>
              <w:right w:val="single" w:sz="4" w:space="0" w:color="auto"/>
            </w:tcBorders>
            <w:shd w:val="clear" w:color="auto" w:fill="122632" w:themeFill="text1"/>
            <w:hideMark/>
          </w:tcPr>
          <w:p w14:paraId="07A54D63" w14:textId="77777777" w:rsidR="00127970" w:rsidRDefault="00127970" w:rsidP="0006094C">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Priority</w:t>
            </w:r>
          </w:p>
        </w:tc>
      </w:tr>
      <w:tr w:rsidR="00127970" w14:paraId="148A728F" w14:textId="77777777" w:rsidTr="00662809">
        <w:trPr>
          <w:trHeight w:val="507"/>
        </w:trPr>
        <w:tc>
          <w:tcPr>
            <w:tcW w:w="709" w:type="dxa"/>
            <w:tcBorders>
              <w:top w:val="single" w:sz="4" w:space="0" w:color="auto"/>
              <w:left w:val="single" w:sz="4" w:space="0" w:color="auto"/>
              <w:bottom w:val="single" w:sz="4" w:space="0" w:color="auto"/>
              <w:right w:val="single" w:sz="4" w:space="0" w:color="auto"/>
            </w:tcBorders>
            <w:hideMark/>
          </w:tcPr>
          <w:p w14:paraId="339095BE" w14:textId="426117B3" w:rsidR="00127970" w:rsidRDefault="002953E6" w:rsidP="00127970">
            <w:pPr>
              <w:jc w:val="right"/>
              <w:rPr>
                <w:rFonts w:asciiTheme="minorHAnsi" w:eastAsia="Times New Roman" w:hAnsiTheme="minorHAnsi" w:cstheme="minorHAnsi"/>
                <w:color w:val="000000"/>
                <w:sz w:val="16"/>
                <w:szCs w:val="16"/>
                <w:highlight w:val="yellow"/>
                <w:lang w:val="en-US"/>
              </w:rPr>
            </w:pPr>
            <w:r>
              <w:rPr>
                <w:rFonts w:asciiTheme="minorHAnsi" w:eastAsia="Times New Roman" w:hAnsiTheme="minorHAnsi" w:cstheme="minorHAnsi"/>
                <w:color w:val="000000"/>
                <w:sz w:val="16"/>
                <w:szCs w:val="16"/>
                <w:lang w:val="en-US"/>
              </w:rPr>
              <w:t>15.1.3.1.</w:t>
            </w:r>
          </w:p>
        </w:tc>
        <w:tc>
          <w:tcPr>
            <w:tcW w:w="1417" w:type="dxa"/>
            <w:gridSpan w:val="2"/>
            <w:tcBorders>
              <w:top w:val="single" w:sz="4" w:space="0" w:color="auto"/>
              <w:left w:val="single" w:sz="4" w:space="0" w:color="auto"/>
              <w:bottom w:val="single" w:sz="4" w:space="0" w:color="auto"/>
              <w:right w:val="single" w:sz="4" w:space="0" w:color="auto"/>
            </w:tcBorders>
            <w:hideMark/>
          </w:tcPr>
          <w:p w14:paraId="4CCD74C3" w14:textId="461A373C" w:rsidR="00127970" w:rsidRDefault="00127970" w:rsidP="00127970">
            <w:pPr>
              <w:rPr>
                <w:rFonts w:asciiTheme="minorHAnsi" w:eastAsia="Times New Roman" w:hAnsiTheme="minorHAnsi" w:cstheme="minorHAnsi"/>
                <w:b/>
                <w:color w:val="000000"/>
                <w:sz w:val="16"/>
                <w:szCs w:val="16"/>
                <w:lang w:val="en-US"/>
              </w:rPr>
            </w:pPr>
            <w:r>
              <w:rPr>
                <w:rFonts w:asciiTheme="minorHAnsi" w:hAnsiTheme="minorHAnsi" w:cstheme="minorHAnsi"/>
                <w:b/>
                <w:sz w:val="16"/>
                <w:szCs w:val="16"/>
                <w:lang w:val="en-US"/>
              </w:rPr>
              <w:t>M&amp;S Template sub-navigation</w:t>
            </w:r>
          </w:p>
        </w:tc>
        <w:tc>
          <w:tcPr>
            <w:tcW w:w="1558" w:type="dxa"/>
            <w:tcBorders>
              <w:top w:val="single" w:sz="4" w:space="0" w:color="auto"/>
              <w:left w:val="single" w:sz="4" w:space="0" w:color="auto"/>
              <w:bottom w:val="single" w:sz="4" w:space="0" w:color="auto"/>
              <w:right w:val="single" w:sz="4" w:space="0" w:color="auto"/>
            </w:tcBorders>
            <w:hideMark/>
          </w:tcPr>
          <w:p w14:paraId="01053569" w14:textId="7C03304D" w:rsidR="00127970" w:rsidRDefault="00127970" w:rsidP="00127970">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Anchor navigation </w:t>
            </w:r>
          </w:p>
        </w:tc>
        <w:tc>
          <w:tcPr>
            <w:tcW w:w="4960" w:type="dxa"/>
            <w:tcBorders>
              <w:top w:val="single" w:sz="4" w:space="0" w:color="auto"/>
              <w:left w:val="single" w:sz="4" w:space="0" w:color="auto"/>
              <w:bottom w:val="single" w:sz="4" w:space="0" w:color="auto"/>
              <w:right w:val="single" w:sz="4" w:space="0" w:color="auto"/>
            </w:tcBorders>
            <w:hideMark/>
          </w:tcPr>
          <w:p w14:paraId="206DBBCC" w14:textId="77777777" w:rsidR="00D371EC" w:rsidRDefault="00D371EC" w:rsidP="00D371EC">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20886F67" w14:textId="7AE44C0D" w:rsidR="00127970" w:rsidRDefault="00D371EC" w:rsidP="00127970">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w:t>
            </w:r>
            <w:r w:rsidR="0024591B">
              <w:rPr>
                <w:rFonts w:asciiTheme="minorHAnsi" w:eastAsia="Times New Roman" w:hAnsiTheme="minorHAnsi" w:cstheme="minorHAnsi"/>
                <w:sz w:val="16"/>
                <w:szCs w:val="16"/>
                <w:lang w:val="en-US" w:eastAsia="ru-RU"/>
              </w:rPr>
              <w:t>m on the Marketing &amp; Sales page</w:t>
            </w:r>
          </w:p>
          <w:p w14:paraId="7C419519" w14:textId="77777777" w:rsidR="00F37A18" w:rsidRDefault="00F37A18" w:rsidP="00F37A18">
            <w:pPr>
              <w:rPr>
                <w:ins w:id="2148" w:author="Ghita Benotmane" w:date="2016-09-05T15:00:00Z"/>
                <w:rFonts w:asciiTheme="minorHAnsi" w:eastAsia="Times New Roman" w:hAnsiTheme="minorHAnsi" w:cstheme="minorHAnsi"/>
                <w:sz w:val="16"/>
                <w:szCs w:val="16"/>
                <w:lang w:val="en-US" w:eastAsia="ru-RU"/>
              </w:rPr>
            </w:pPr>
            <w:ins w:id="2149" w:author="Ghita Benotmane" w:date="2016-09-05T15:00:00Z">
              <w:r w:rsidRPr="00D371EC">
                <w:rPr>
                  <w:rFonts w:asciiTheme="minorHAnsi" w:eastAsia="Times New Roman" w:hAnsiTheme="minorHAnsi" w:cstheme="minorHAnsi"/>
                  <w:color w:val="0000FF"/>
                  <w:sz w:val="16"/>
                  <w:szCs w:val="16"/>
                  <w:lang w:val="en-US" w:eastAsia="ru-RU"/>
                </w:rPr>
                <w:lastRenderedPageBreak/>
                <w:t xml:space="preserve">Then </w:t>
              </w:r>
              <w:r>
                <w:rPr>
                  <w:rFonts w:asciiTheme="minorHAnsi" w:eastAsia="Times New Roman" w:hAnsiTheme="minorHAnsi" w:cstheme="minorHAnsi"/>
                  <w:sz w:val="16"/>
                  <w:szCs w:val="16"/>
                  <w:lang w:val="en-US" w:eastAsia="ru-RU"/>
                </w:rPr>
                <w:t xml:space="preserve">I see a one-level sub-navigation fixed to the </w:t>
              </w:r>
              <w:del w:id="2150" w:author="Ghita Benotmane" w:date="2016-09-15T10:43:00Z">
                <w:r>
                  <w:rPr>
                    <w:rFonts w:asciiTheme="minorHAnsi" w:eastAsia="Times New Roman" w:hAnsiTheme="minorHAnsi" w:cstheme="minorHAnsi"/>
                    <w:sz w:val="16"/>
                    <w:szCs w:val="16"/>
                    <w:lang w:val="en-US" w:eastAsia="ru-RU"/>
                  </w:rPr>
                  <w:delText xml:space="preserve">right </w:delText>
                </w:r>
              </w:del>
            </w:ins>
            <w:ins w:id="2151" w:author="Ghita Benotmane" w:date="2016-09-15T10:43:00Z">
              <w:r w:rsidR="00227E71">
                <w:rPr>
                  <w:rFonts w:asciiTheme="minorHAnsi" w:eastAsia="Times New Roman" w:hAnsiTheme="minorHAnsi" w:cstheme="minorHAnsi"/>
                  <w:sz w:val="16"/>
                  <w:szCs w:val="16"/>
                  <w:lang w:val="en-US" w:eastAsia="ru-RU"/>
                </w:rPr>
                <w:t xml:space="preserve">left </w:t>
              </w:r>
            </w:ins>
            <w:ins w:id="2152" w:author="Ghita Benotmane" w:date="2016-09-05T15:00:00Z">
              <w:r>
                <w:rPr>
                  <w:rFonts w:asciiTheme="minorHAnsi" w:eastAsia="Times New Roman" w:hAnsiTheme="minorHAnsi" w:cstheme="minorHAnsi"/>
                  <w:sz w:val="16"/>
                  <w:szCs w:val="16"/>
                  <w:lang w:val="en-US" w:eastAsia="ru-RU"/>
                </w:rPr>
                <w:t>column of the page, below the header, with the title of the different sections contained in the page</w:t>
              </w:r>
            </w:ins>
          </w:p>
          <w:p w14:paraId="50B13405" w14:textId="77777777" w:rsidR="00D371EC" w:rsidRDefault="00D371EC" w:rsidP="00127970">
            <w:pPr>
              <w:rPr>
                <w:rFonts w:asciiTheme="minorHAnsi" w:eastAsia="Times New Roman" w:hAnsiTheme="minorHAnsi" w:cstheme="minorHAnsi"/>
                <w:sz w:val="16"/>
                <w:szCs w:val="16"/>
                <w:lang w:val="en-US" w:eastAsia="ru-RU"/>
              </w:rPr>
            </w:pPr>
            <w:r w:rsidRPr="002953E6">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 xml:space="preserve">I click on one of the sub-navigation section </w:t>
            </w:r>
          </w:p>
          <w:p w14:paraId="6E3B68BC" w14:textId="77777777" w:rsidR="00D371EC" w:rsidRDefault="00D371EC" w:rsidP="00127970">
            <w:pPr>
              <w:rPr>
                <w:rFonts w:asciiTheme="minorHAnsi" w:eastAsia="Times New Roman" w:hAnsiTheme="minorHAnsi" w:cstheme="minorHAnsi"/>
                <w:sz w:val="16"/>
                <w:szCs w:val="16"/>
                <w:lang w:val="en-US" w:eastAsia="ru-RU"/>
              </w:rPr>
            </w:pPr>
            <w:r w:rsidRPr="002953E6">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the page scrolls down to the corresponding anchored section on the page</w:t>
            </w:r>
          </w:p>
          <w:p w14:paraId="289A0156" w14:textId="15296E56" w:rsidR="00D371EC" w:rsidRPr="00D371EC" w:rsidRDefault="00D371EC" w:rsidP="00127970">
            <w:pPr>
              <w:rPr>
                <w:rFonts w:asciiTheme="minorHAnsi" w:eastAsia="Times New Roman" w:hAnsiTheme="minorHAnsi" w:cstheme="minorHAnsi"/>
                <w:sz w:val="16"/>
                <w:szCs w:val="16"/>
                <w:lang w:val="en-US" w:eastAsia="ru-RU"/>
              </w:rPr>
            </w:pPr>
            <w:r w:rsidRPr="002953E6">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the anchor navigation component stays fixed as I scroll down or up the page</w:t>
            </w:r>
          </w:p>
        </w:tc>
        <w:tc>
          <w:tcPr>
            <w:tcW w:w="884" w:type="dxa"/>
            <w:tcBorders>
              <w:top w:val="single" w:sz="4" w:space="0" w:color="auto"/>
              <w:left w:val="single" w:sz="4" w:space="0" w:color="auto"/>
              <w:bottom w:val="single" w:sz="4" w:space="0" w:color="auto"/>
              <w:right w:val="single" w:sz="4" w:space="0" w:color="auto"/>
            </w:tcBorders>
            <w:hideMark/>
          </w:tcPr>
          <w:p w14:paraId="3732022E" w14:textId="1F0B87A5" w:rsidR="00127970" w:rsidRDefault="00127970" w:rsidP="00127970">
            <w:pPr>
              <w:jc w:val="right"/>
              <w:rPr>
                <w:rFonts w:asciiTheme="minorHAnsi" w:eastAsia="Times New Roman" w:hAnsiTheme="minorHAnsi" w:cstheme="minorHAnsi"/>
                <w:color w:val="000000"/>
                <w:sz w:val="16"/>
                <w:szCs w:val="16"/>
                <w:lang w:val="en-US"/>
              </w:rPr>
            </w:pPr>
            <w:r w:rsidRPr="006760C6">
              <w:rPr>
                <w:rFonts w:asciiTheme="minorHAnsi" w:eastAsia="Times New Roman" w:hAnsiTheme="minorHAnsi" w:cstheme="minorHAnsi"/>
                <w:color w:val="000000"/>
                <w:sz w:val="16"/>
                <w:szCs w:val="16"/>
                <w:lang w:val="en-US"/>
              </w:rPr>
              <w:lastRenderedPageBreak/>
              <w:t>1</w:t>
            </w:r>
          </w:p>
        </w:tc>
      </w:tr>
      <w:tr w:rsidR="00127970" w14:paraId="5888C32D" w14:textId="77777777" w:rsidTr="00662809">
        <w:trPr>
          <w:trHeight w:val="420"/>
        </w:trPr>
        <w:tc>
          <w:tcPr>
            <w:tcW w:w="709" w:type="dxa"/>
            <w:tcBorders>
              <w:top w:val="single" w:sz="4" w:space="0" w:color="auto"/>
              <w:left w:val="single" w:sz="4" w:space="0" w:color="auto"/>
              <w:bottom w:val="single" w:sz="4" w:space="0" w:color="auto"/>
              <w:right w:val="single" w:sz="4" w:space="0" w:color="auto"/>
            </w:tcBorders>
          </w:tcPr>
          <w:p w14:paraId="1E59953E" w14:textId="6758B387" w:rsidR="00127970" w:rsidRDefault="002953E6" w:rsidP="00127970">
            <w:pPr>
              <w:jc w:val="cente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15.1.3.2.</w:t>
            </w:r>
          </w:p>
        </w:tc>
        <w:tc>
          <w:tcPr>
            <w:tcW w:w="1417" w:type="dxa"/>
            <w:gridSpan w:val="2"/>
            <w:tcBorders>
              <w:top w:val="single" w:sz="4" w:space="0" w:color="auto"/>
              <w:left w:val="single" w:sz="4" w:space="0" w:color="auto"/>
              <w:bottom w:val="single" w:sz="4" w:space="0" w:color="auto"/>
              <w:right w:val="single" w:sz="4" w:space="0" w:color="auto"/>
            </w:tcBorders>
            <w:hideMark/>
          </w:tcPr>
          <w:p w14:paraId="6DBF3553" w14:textId="55A825B3" w:rsidR="00127970" w:rsidRDefault="00127970" w:rsidP="00127970">
            <w:pPr>
              <w:rPr>
                <w:rFonts w:asciiTheme="minorHAnsi" w:eastAsia="Times New Roman" w:hAnsiTheme="minorHAnsi" w:cstheme="minorHAnsi"/>
                <w:b/>
                <w:color w:val="000000"/>
                <w:sz w:val="16"/>
                <w:szCs w:val="16"/>
                <w:lang w:val="en-US"/>
              </w:rPr>
            </w:pPr>
            <w:r>
              <w:rPr>
                <w:rFonts w:asciiTheme="minorHAnsi" w:hAnsiTheme="minorHAnsi" w:cstheme="minorHAnsi"/>
                <w:b/>
                <w:sz w:val="16"/>
                <w:szCs w:val="16"/>
                <w:lang w:val="en-US"/>
              </w:rPr>
              <w:t>M&amp;S Template sub-navigation</w:t>
            </w:r>
          </w:p>
        </w:tc>
        <w:tc>
          <w:tcPr>
            <w:tcW w:w="1558" w:type="dxa"/>
            <w:tcBorders>
              <w:top w:val="single" w:sz="4" w:space="0" w:color="auto"/>
              <w:left w:val="single" w:sz="4" w:space="0" w:color="auto"/>
              <w:bottom w:val="single" w:sz="4" w:space="0" w:color="auto"/>
              <w:right w:val="single" w:sz="4" w:space="0" w:color="auto"/>
            </w:tcBorders>
            <w:hideMark/>
          </w:tcPr>
          <w:p w14:paraId="5B6DAE22" w14:textId="2E1D3480" w:rsidR="00127970" w:rsidRDefault="00127970" w:rsidP="00127970">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Back to top button</w:t>
            </w:r>
          </w:p>
        </w:tc>
        <w:tc>
          <w:tcPr>
            <w:tcW w:w="4960" w:type="dxa"/>
            <w:tcBorders>
              <w:top w:val="single" w:sz="4" w:space="0" w:color="auto"/>
              <w:left w:val="single" w:sz="4" w:space="0" w:color="auto"/>
              <w:bottom w:val="single" w:sz="4" w:space="0" w:color="auto"/>
              <w:right w:val="single" w:sz="4" w:space="0" w:color="auto"/>
            </w:tcBorders>
            <w:hideMark/>
          </w:tcPr>
          <w:p w14:paraId="19603910" w14:textId="77777777" w:rsidR="002953E6" w:rsidRDefault="002953E6" w:rsidP="002953E6">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1B79E00C" w14:textId="64A3CEBE" w:rsidR="002953E6" w:rsidRDefault="002953E6" w:rsidP="002953E6">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w:t>
            </w:r>
            <w:r w:rsidR="0024591B">
              <w:rPr>
                <w:rFonts w:asciiTheme="minorHAnsi" w:eastAsia="Times New Roman" w:hAnsiTheme="minorHAnsi" w:cstheme="minorHAnsi"/>
                <w:sz w:val="16"/>
                <w:szCs w:val="16"/>
                <w:lang w:val="en-US" w:eastAsia="ru-RU"/>
              </w:rPr>
              <w:t>m on the Marketing &amp; Sales page</w:t>
            </w:r>
          </w:p>
          <w:p w14:paraId="1A7BC306" w14:textId="77777777" w:rsidR="00251A70" w:rsidRDefault="00251A70" w:rsidP="00251A70">
            <w:pPr>
              <w:rPr>
                <w:rFonts w:asciiTheme="minorHAnsi" w:eastAsia="Times New Roman" w:hAnsiTheme="minorHAnsi" w:cstheme="minorHAnsi"/>
                <w:sz w:val="16"/>
                <w:szCs w:val="16"/>
                <w:lang w:val="en-US" w:eastAsia="ru-RU"/>
              </w:rPr>
            </w:pPr>
            <w:commentRangeStart w:id="2153"/>
            <w:commentRangeStart w:id="2154"/>
            <w:commentRangeStart w:id="2155"/>
            <w:commentRangeStart w:id="2156"/>
            <w:r>
              <w:rPr>
                <w:rFonts w:asciiTheme="minorHAnsi" w:eastAsia="Times New Roman" w:hAnsiTheme="minorHAnsi" w:cstheme="minorHAnsi"/>
                <w:color w:val="0000FF"/>
                <w:sz w:val="16"/>
                <w:szCs w:val="16"/>
                <w:lang w:val="en-US" w:eastAsia="ru-RU"/>
              </w:rPr>
              <w:t>And</w:t>
            </w:r>
            <w:r w:rsidR="00127970">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val="en-US" w:eastAsia="ru-RU"/>
              </w:rPr>
              <w:t>I scroll down or up the page below the fold</w:t>
            </w:r>
          </w:p>
          <w:p w14:paraId="072FB6E4" w14:textId="3D8BB916" w:rsidR="00251A70" w:rsidRDefault="00251A70" w:rsidP="00251A70">
            <w:pPr>
              <w:rPr>
                <w:rFonts w:asciiTheme="minorHAnsi" w:eastAsia="Times New Roman" w:hAnsiTheme="minorHAnsi" w:cstheme="minorHAnsi"/>
                <w:sz w:val="16"/>
                <w:szCs w:val="16"/>
                <w:lang w:val="en-US" w:eastAsia="ru-RU"/>
              </w:rPr>
            </w:pPr>
            <w:r w:rsidRPr="00251A70">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the “back to top” button appears on the right column</w:t>
            </w:r>
            <w:commentRangeEnd w:id="2153"/>
            <w:r w:rsidR="00322B4B">
              <w:rPr>
                <w:rStyle w:val="CommentReference"/>
              </w:rPr>
              <w:commentReference w:id="2153"/>
            </w:r>
            <w:commentRangeEnd w:id="2154"/>
            <w:r w:rsidR="00C60B17">
              <w:rPr>
                <w:rStyle w:val="CommentReference"/>
              </w:rPr>
              <w:commentReference w:id="2154"/>
            </w:r>
            <w:commentRangeEnd w:id="2155"/>
            <w:r w:rsidR="002036A2">
              <w:rPr>
                <w:rStyle w:val="CommentReference"/>
              </w:rPr>
              <w:commentReference w:id="2155"/>
            </w:r>
            <w:commentRangeEnd w:id="2156"/>
            <w:r w:rsidR="0082371A">
              <w:rPr>
                <w:rStyle w:val="CommentReference"/>
              </w:rPr>
              <w:commentReference w:id="2156"/>
            </w:r>
          </w:p>
          <w:p w14:paraId="19627CF0" w14:textId="77777777" w:rsidR="00251A70" w:rsidRDefault="00251A70" w:rsidP="00251A70">
            <w:pPr>
              <w:rPr>
                <w:rFonts w:asciiTheme="minorHAnsi" w:eastAsia="Times New Roman" w:hAnsiTheme="minorHAnsi" w:cstheme="minorHAnsi"/>
                <w:sz w:val="16"/>
                <w:szCs w:val="16"/>
                <w:lang w:val="en-US" w:eastAsia="ru-RU"/>
              </w:rPr>
            </w:pPr>
            <w:r w:rsidRPr="00251A70">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 xml:space="preserve">I click on the button </w:t>
            </w:r>
          </w:p>
          <w:p w14:paraId="0DD4BD47" w14:textId="42BA4BA5" w:rsidR="00477F03" w:rsidRPr="00477F03" w:rsidRDefault="00251A70" w:rsidP="00251A70">
            <w:pPr>
              <w:rPr>
                <w:rFonts w:asciiTheme="minorHAnsi" w:eastAsia="Times New Roman" w:hAnsiTheme="minorHAnsi" w:cstheme="minorHAnsi"/>
                <w:sz w:val="16"/>
                <w:szCs w:val="16"/>
                <w:lang w:val="en-US" w:eastAsia="ru-RU"/>
              </w:rPr>
            </w:pPr>
            <w:r w:rsidRPr="00251A70">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 xml:space="preserve">the page scrolls up to its top </w:t>
            </w:r>
          </w:p>
        </w:tc>
        <w:tc>
          <w:tcPr>
            <w:tcW w:w="888" w:type="dxa"/>
            <w:tcBorders>
              <w:top w:val="single" w:sz="4" w:space="0" w:color="auto"/>
              <w:left w:val="single" w:sz="4" w:space="0" w:color="auto"/>
              <w:bottom w:val="single" w:sz="4" w:space="0" w:color="auto"/>
              <w:right w:val="single" w:sz="4" w:space="0" w:color="auto"/>
            </w:tcBorders>
            <w:hideMark/>
          </w:tcPr>
          <w:p w14:paraId="356E037E" w14:textId="240B367B" w:rsidR="00127970" w:rsidRDefault="00127970" w:rsidP="00127970">
            <w:pPr>
              <w:jc w:val="right"/>
              <w:rPr>
                <w:rFonts w:asciiTheme="minorHAnsi" w:eastAsia="Times New Roman" w:hAnsiTheme="minorHAnsi" w:cstheme="minorHAnsi"/>
                <w:color w:val="000000"/>
                <w:sz w:val="16"/>
                <w:szCs w:val="16"/>
                <w:lang w:val="en-US"/>
              </w:rPr>
            </w:pPr>
            <w:r w:rsidRPr="006760C6">
              <w:rPr>
                <w:rFonts w:asciiTheme="minorHAnsi" w:eastAsia="Times New Roman" w:hAnsiTheme="minorHAnsi" w:cstheme="minorHAnsi"/>
                <w:color w:val="000000"/>
                <w:sz w:val="16"/>
                <w:szCs w:val="16"/>
                <w:lang w:val="en-US"/>
              </w:rPr>
              <w:t>1</w:t>
            </w:r>
          </w:p>
        </w:tc>
      </w:tr>
    </w:tbl>
    <w:p w14:paraId="31A24DB4" w14:textId="725FD5AE" w:rsidR="00127970" w:rsidRPr="00C60B17" w:rsidRDefault="00127970" w:rsidP="00014A99"/>
    <w:p w14:paraId="3A138DCC" w14:textId="0DC46696" w:rsidR="00127970" w:rsidRDefault="00127970" w:rsidP="00ED5E60">
      <w:pPr>
        <w:pStyle w:val="Heading3"/>
        <w:numPr>
          <w:ilvl w:val="2"/>
          <w:numId w:val="20"/>
        </w:numPr>
      </w:pPr>
      <w:bookmarkStart w:id="2157" w:name="_Toc461707173"/>
      <w:bookmarkStart w:id="2158" w:name="_Toc463013485"/>
      <w:r>
        <w:t xml:space="preserve">Page </w:t>
      </w:r>
      <w:ins w:id="2159" w:author="Ghita Benotmane" w:date="2016-09-15T15:19:00Z">
        <w:r w:rsidR="00512484">
          <w:t>Body</w:t>
        </w:r>
        <w:bookmarkEnd w:id="2157"/>
        <w:bookmarkEnd w:id="2158"/>
        <w:del w:id="2160" w:author="Addy, Paul" w:date="2016-09-16T11:03:00Z">
          <w:r w:rsidDel="009E7463">
            <w:delText>body</w:delText>
          </w:r>
        </w:del>
      </w:ins>
    </w:p>
    <w:tbl>
      <w:tblPr>
        <w:tblStyle w:val="TableGrid"/>
        <w:tblW w:w="9532" w:type="dxa"/>
        <w:tblInd w:w="-289" w:type="dxa"/>
        <w:tblLayout w:type="fixed"/>
        <w:tblLook w:val="04A0" w:firstRow="1" w:lastRow="0" w:firstColumn="1" w:lastColumn="0" w:noHBand="0" w:noVBand="1"/>
      </w:tblPr>
      <w:tblGrid>
        <w:gridCol w:w="709"/>
        <w:gridCol w:w="1275"/>
        <w:gridCol w:w="1700"/>
        <w:gridCol w:w="4960"/>
        <w:gridCol w:w="888"/>
      </w:tblGrid>
      <w:tr w:rsidR="00127970" w14:paraId="546F3ACC" w14:textId="77777777" w:rsidTr="00C60B17">
        <w:trPr>
          <w:trHeight w:val="280"/>
        </w:trPr>
        <w:tc>
          <w:tcPr>
            <w:tcW w:w="709" w:type="dxa"/>
            <w:shd w:val="clear" w:color="auto" w:fill="122632" w:themeFill="text1"/>
            <w:hideMark/>
          </w:tcPr>
          <w:p w14:paraId="7EAF2B9E" w14:textId="77777777" w:rsidR="00127970" w:rsidRDefault="00127970" w:rsidP="0006094C">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Id</w:t>
            </w:r>
          </w:p>
        </w:tc>
        <w:tc>
          <w:tcPr>
            <w:tcW w:w="1275" w:type="dxa"/>
            <w:shd w:val="clear" w:color="auto" w:fill="122632" w:themeFill="text1"/>
            <w:hideMark/>
          </w:tcPr>
          <w:p w14:paraId="2129475C" w14:textId="77777777" w:rsidR="00127970" w:rsidRDefault="00127970" w:rsidP="0006094C">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category</w:t>
            </w:r>
          </w:p>
        </w:tc>
        <w:tc>
          <w:tcPr>
            <w:tcW w:w="1700" w:type="dxa"/>
            <w:shd w:val="clear" w:color="auto" w:fill="122632" w:themeFill="text1"/>
            <w:hideMark/>
          </w:tcPr>
          <w:p w14:paraId="47A34ABF" w14:textId="77777777" w:rsidR="00127970" w:rsidRDefault="00127970" w:rsidP="0006094C">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name</w:t>
            </w:r>
          </w:p>
        </w:tc>
        <w:tc>
          <w:tcPr>
            <w:tcW w:w="4960" w:type="dxa"/>
            <w:shd w:val="clear" w:color="auto" w:fill="122632" w:themeFill="text1"/>
            <w:hideMark/>
          </w:tcPr>
          <w:p w14:paraId="5E774F50" w14:textId="77777777" w:rsidR="00127970" w:rsidRDefault="00127970" w:rsidP="0006094C">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Description</w:t>
            </w:r>
          </w:p>
        </w:tc>
        <w:tc>
          <w:tcPr>
            <w:tcW w:w="888" w:type="dxa"/>
            <w:shd w:val="clear" w:color="auto" w:fill="122632" w:themeFill="text1"/>
            <w:hideMark/>
          </w:tcPr>
          <w:p w14:paraId="222A864F" w14:textId="77777777" w:rsidR="00127970" w:rsidRDefault="00127970" w:rsidP="0006094C">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Priority</w:t>
            </w:r>
          </w:p>
        </w:tc>
      </w:tr>
      <w:tr w:rsidR="00127970" w14:paraId="53D2A330" w14:textId="77777777" w:rsidTr="00C60B17">
        <w:trPr>
          <w:trHeight w:val="420"/>
        </w:trPr>
        <w:tc>
          <w:tcPr>
            <w:tcW w:w="709" w:type="dxa"/>
          </w:tcPr>
          <w:p w14:paraId="4B4139CD" w14:textId="1AE10DF0" w:rsidR="00127970" w:rsidRDefault="00251A70" w:rsidP="00127970">
            <w:pPr>
              <w:jc w:val="cente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15.1.4.1.</w:t>
            </w:r>
          </w:p>
        </w:tc>
        <w:tc>
          <w:tcPr>
            <w:tcW w:w="1275" w:type="dxa"/>
            <w:hideMark/>
          </w:tcPr>
          <w:p w14:paraId="20535361" w14:textId="1F4A0C66" w:rsidR="00127970" w:rsidRDefault="00127970" w:rsidP="00127970">
            <w:pPr>
              <w:rPr>
                <w:rFonts w:asciiTheme="minorHAnsi" w:eastAsia="Times New Roman" w:hAnsiTheme="minorHAnsi" w:cstheme="minorHAnsi"/>
                <w:b/>
                <w:color w:val="000000"/>
                <w:sz w:val="16"/>
                <w:szCs w:val="16"/>
                <w:lang w:val="en-US"/>
              </w:rPr>
            </w:pPr>
            <w:r w:rsidRPr="00454116">
              <w:rPr>
                <w:rFonts w:asciiTheme="minorHAnsi" w:hAnsiTheme="minorHAnsi" w:cstheme="minorHAnsi"/>
                <w:b/>
                <w:sz w:val="16"/>
                <w:szCs w:val="16"/>
                <w:lang w:val="en-US"/>
              </w:rPr>
              <w:t>M&amp;S Template Body</w:t>
            </w:r>
          </w:p>
        </w:tc>
        <w:tc>
          <w:tcPr>
            <w:tcW w:w="1700" w:type="dxa"/>
            <w:hideMark/>
          </w:tcPr>
          <w:p w14:paraId="37B264EA" w14:textId="3538D0D2" w:rsidR="00127970" w:rsidRDefault="0024591B" w:rsidP="00251A70">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Content section 1: </w:t>
            </w:r>
            <w:r w:rsidR="00AC365C">
              <w:rPr>
                <w:rFonts w:asciiTheme="minorHAnsi" w:eastAsia="Times New Roman" w:hAnsiTheme="minorHAnsi" w:cstheme="minorHAnsi"/>
                <w:color w:val="000000"/>
                <w:sz w:val="16"/>
                <w:szCs w:val="16"/>
                <w:lang w:val="en-US"/>
              </w:rPr>
              <w:t>HTML Canvas for main content</w:t>
            </w:r>
          </w:p>
        </w:tc>
        <w:tc>
          <w:tcPr>
            <w:tcW w:w="4960" w:type="dxa"/>
            <w:hideMark/>
          </w:tcPr>
          <w:p w14:paraId="5ECB88F7" w14:textId="77777777" w:rsidR="00251A70" w:rsidRDefault="00251A70" w:rsidP="00251A70">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41526171" w14:textId="140C998C" w:rsidR="00251A70" w:rsidRDefault="00251A70" w:rsidP="00251A70">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w:t>
            </w:r>
            <w:r w:rsidR="00A21DC0">
              <w:rPr>
                <w:rFonts w:asciiTheme="minorHAnsi" w:eastAsia="Times New Roman" w:hAnsiTheme="minorHAnsi" w:cstheme="minorHAnsi"/>
                <w:sz w:val="16"/>
                <w:szCs w:val="16"/>
                <w:lang w:val="en-US" w:eastAsia="ru-RU"/>
              </w:rPr>
              <w:t>m on the Marketing &amp; Sales page</w:t>
            </w:r>
          </w:p>
          <w:p w14:paraId="4214DB20" w14:textId="1334E7C2" w:rsidR="00127970" w:rsidRDefault="00251A70" w:rsidP="00127970">
            <w:pPr>
              <w:rPr>
                <w:rFonts w:asciiTheme="minorHAnsi" w:eastAsia="Times New Roman" w:hAnsiTheme="minorHAnsi" w:cstheme="minorHAnsi"/>
                <w:sz w:val="16"/>
                <w:szCs w:val="16"/>
                <w:lang w:val="en-US" w:eastAsia="ru-RU"/>
              </w:rPr>
            </w:pPr>
            <w:r w:rsidRPr="00251A70">
              <w:rPr>
                <w:rFonts w:asciiTheme="minorHAnsi" w:eastAsia="Times New Roman" w:hAnsiTheme="minorHAnsi" w:cstheme="minorHAnsi"/>
                <w:color w:val="0000FF"/>
                <w:sz w:val="16"/>
                <w:szCs w:val="16"/>
                <w:lang w:val="en-US" w:eastAsia="ru-RU"/>
              </w:rPr>
              <w:t xml:space="preserve">Then </w:t>
            </w:r>
            <w:r w:rsidR="00AC365C">
              <w:rPr>
                <w:rFonts w:asciiTheme="minorHAnsi" w:eastAsia="Times New Roman" w:hAnsiTheme="minorHAnsi" w:cstheme="minorHAnsi"/>
                <w:sz w:val="16"/>
                <w:szCs w:val="16"/>
                <w:lang w:val="en-US" w:eastAsia="ru-RU"/>
              </w:rPr>
              <w:t>I see</w:t>
            </w:r>
            <w:r>
              <w:rPr>
                <w:rFonts w:asciiTheme="minorHAnsi" w:eastAsia="Times New Roman" w:hAnsiTheme="minorHAnsi" w:cstheme="minorHAnsi"/>
                <w:sz w:val="16"/>
                <w:szCs w:val="16"/>
                <w:lang w:val="en-US" w:eastAsia="ru-RU"/>
              </w:rPr>
              <w:t xml:space="preserve"> the page organized as </w:t>
            </w:r>
            <w:r w:rsidR="003C53A9">
              <w:rPr>
                <w:rFonts w:asciiTheme="minorHAnsi" w:eastAsia="Times New Roman" w:hAnsiTheme="minorHAnsi" w:cstheme="minorHAnsi"/>
                <w:sz w:val="16"/>
                <w:szCs w:val="16"/>
                <w:lang w:val="en-US" w:eastAsia="ru-RU"/>
              </w:rPr>
              <w:t>cards</w:t>
            </w:r>
            <w:r w:rsidR="00AC365C">
              <w:rPr>
                <w:rFonts w:asciiTheme="minorHAnsi" w:eastAsia="Times New Roman" w:hAnsiTheme="minorHAnsi" w:cstheme="minorHAnsi"/>
                <w:sz w:val="16"/>
                <w:szCs w:val="16"/>
                <w:lang w:val="en-US" w:eastAsia="ru-RU"/>
              </w:rPr>
              <w:t xml:space="preserve"> to showcase the brands and the key functions </w:t>
            </w:r>
            <w:r>
              <w:rPr>
                <w:rFonts w:asciiTheme="minorHAnsi" w:eastAsia="Times New Roman" w:hAnsiTheme="minorHAnsi" w:cstheme="minorHAnsi"/>
                <w:sz w:val="16"/>
                <w:szCs w:val="16"/>
                <w:lang w:val="en-US" w:eastAsia="ru-RU"/>
              </w:rPr>
              <w:t>in a 3-colum grid</w:t>
            </w:r>
            <w:r w:rsidR="00AC365C">
              <w:rPr>
                <w:rFonts w:asciiTheme="minorHAnsi" w:eastAsia="Times New Roman" w:hAnsiTheme="minorHAnsi" w:cstheme="minorHAnsi"/>
                <w:sz w:val="16"/>
                <w:szCs w:val="16"/>
                <w:lang w:val="en-US" w:eastAsia="ru-RU"/>
              </w:rPr>
              <w:t xml:space="preserve"> (size, position and height for each card to be defined</w:t>
            </w:r>
            <w:ins w:id="2161" w:author="Ghita Benotmane" w:date="2016-09-15T12:12:00Z">
              <w:r w:rsidR="00DE06D3">
                <w:rPr>
                  <w:rFonts w:asciiTheme="minorHAnsi" w:eastAsia="Times New Roman" w:hAnsiTheme="minorHAnsi" w:cstheme="minorHAnsi"/>
                  <w:sz w:val="16"/>
                  <w:szCs w:val="16"/>
                  <w:lang w:val="en-US" w:eastAsia="ru-RU"/>
                </w:rPr>
                <w:t xml:space="preserve"> in the HTML Canvas dedicated to this </w:t>
              </w:r>
            </w:ins>
            <w:ins w:id="2162" w:author="Ghita Benotmane" w:date="2016-09-15T12:13:00Z">
              <w:r w:rsidR="00DE06D3">
                <w:rPr>
                  <w:rFonts w:asciiTheme="minorHAnsi" w:eastAsia="Times New Roman" w:hAnsiTheme="minorHAnsi" w:cstheme="minorHAnsi"/>
                  <w:sz w:val="16"/>
                  <w:szCs w:val="16"/>
                  <w:lang w:val="en-US" w:eastAsia="ru-RU"/>
                </w:rPr>
                <w:t>template</w:t>
              </w:r>
            </w:ins>
            <w:ins w:id="2163" w:author="Ghita Benotmane" w:date="2016-09-15T12:12:00Z">
              <w:r w:rsidR="00DE06D3">
                <w:rPr>
                  <w:rFonts w:asciiTheme="minorHAnsi" w:eastAsia="Times New Roman" w:hAnsiTheme="minorHAnsi" w:cstheme="minorHAnsi"/>
                  <w:sz w:val="16"/>
                  <w:szCs w:val="16"/>
                  <w:lang w:val="en-US" w:eastAsia="ru-RU"/>
                </w:rPr>
                <w:t>,</w:t>
              </w:r>
            </w:ins>
            <w:ins w:id="2164" w:author="Ghita Benotmane" w:date="2016-09-15T12:13:00Z">
              <w:r w:rsidR="00DE06D3">
                <w:rPr>
                  <w:rFonts w:asciiTheme="minorHAnsi" w:eastAsia="Times New Roman" w:hAnsiTheme="minorHAnsi" w:cstheme="minorHAnsi"/>
                  <w:sz w:val="16"/>
                  <w:szCs w:val="16"/>
                  <w:lang w:val="en-US" w:eastAsia="ru-RU"/>
                </w:rPr>
                <w:t xml:space="preserve"> see 15.5.1)</w:t>
              </w:r>
            </w:ins>
            <w:del w:id="2165" w:author="Ghita Benotmane" w:date="2016-09-15T12:13:00Z">
              <w:r w:rsidR="00AC365C">
                <w:rPr>
                  <w:rFonts w:asciiTheme="minorHAnsi" w:eastAsia="Times New Roman" w:hAnsiTheme="minorHAnsi" w:cstheme="minorHAnsi"/>
                  <w:sz w:val="16"/>
                  <w:szCs w:val="16"/>
                  <w:lang w:val="en-US" w:eastAsia="ru-RU"/>
                </w:rPr>
                <w:delText>)</w:delText>
              </w:r>
            </w:del>
          </w:p>
          <w:p w14:paraId="4290B6EC" w14:textId="6FABBBF7" w:rsidR="00251A70" w:rsidRDefault="00251A70" w:rsidP="00251A70">
            <w:pPr>
              <w:pStyle w:val="ListParagraph"/>
              <w:numPr>
                <w:ilvl w:val="0"/>
                <w:numId w:val="40"/>
              </w:numPr>
              <w:rPr>
                <w:rFonts w:asciiTheme="minorHAnsi" w:eastAsia="Times New Roman" w:hAnsiTheme="minorHAnsi" w:cstheme="minorHAnsi"/>
                <w:sz w:val="16"/>
                <w:szCs w:val="16"/>
                <w:lang w:val="en-US" w:eastAsia="ru-RU"/>
              </w:rPr>
            </w:pPr>
            <w:commentRangeStart w:id="2166"/>
            <w:commentRangeStart w:id="2167"/>
            <w:r>
              <w:rPr>
                <w:rFonts w:asciiTheme="minorHAnsi" w:eastAsia="Times New Roman" w:hAnsiTheme="minorHAnsi" w:cstheme="minorHAnsi"/>
                <w:sz w:val="16"/>
                <w:szCs w:val="16"/>
                <w:lang w:val="en-US" w:eastAsia="ru-RU"/>
              </w:rPr>
              <w:t xml:space="preserve">Winston card, </w:t>
            </w:r>
          </w:p>
          <w:p w14:paraId="217C8041" w14:textId="2A56DF4E" w:rsidR="00AC365C" w:rsidRDefault="00251A70" w:rsidP="00F46B27">
            <w:pPr>
              <w:pStyle w:val="ListParagraph"/>
              <w:numPr>
                <w:ilvl w:val="0"/>
                <w:numId w:val="40"/>
              </w:numPr>
              <w:rPr>
                <w:rFonts w:asciiTheme="minorHAnsi" w:eastAsia="Times New Roman" w:hAnsiTheme="minorHAnsi" w:cstheme="minorHAnsi"/>
                <w:sz w:val="16"/>
                <w:szCs w:val="16"/>
                <w:lang w:val="en-US" w:eastAsia="ru-RU"/>
              </w:rPr>
            </w:pPr>
            <w:r w:rsidRPr="00AC365C">
              <w:rPr>
                <w:rFonts w:asciiTheme="minorHAnsi" w:eastAsia="Times New Roman" w:hAnsiTheme="minorHAnsi" w:cstheme="minorHAnsi"/>
                <w:sz w:val="16"/>
                <w:szCs w:val="16"/>
                <w:lang w:val="en-US" w:eastAsia="ru-RU"/>
              </w:rPr>
              <w:t xml:space="preserve">Mevius </w:t>
            </w:r>
            <w:r w:rsidR="00AC365C">
              <w:rPr>
                <w:rFonts w:asciiTheme="minorHAnsi" w:eastAsia="Times New Roman" w:hAnsiTheme="minorHAnsi" w:cstheme="minorHAnsi"/>
                <w:sz w:val="16"/>
                <w:szCs w:val="16"/>
                <w:lang w:val="en-US" w:eastAsia="ru-RU"/>
              </w:rPr>
              <w:t>card</w:t>
            </w:r>
          </w:p>
          <w:p w14:paraId="7E73D62D" w14:textId="61C16E74" w:rsidR="00251A70" w:rsidRPr="00AC365C" w:rsidRDefault="00251A70" w:rsidP="00F46B27">
            <w:pPr>
              <w:pStyle w:val="ListParagraph"/>
              <w:numPr>
                <w:ilvl w:val="0"/>
                <w:numId w:val="40"/>
              </w:numPr>
              <w:rPr>
                <w:rFonts w:asciiTheme="minorHAnsi" w:eastAsia="Times New Roman" w:hAnsiTheme="minorHAnsi" w:cstheme="minorHAnsi"/>
                <w:sz w:val="16"/>
                <w:szCs w:val="16"/>
                <w:lang w:val="en-US" w:eastAsia="ru-RU"/>
              </w:rPr>
            </w:pPr>
            <w:r w:rsidRPr="00AC365C">
              <w:rPr>
                <w:rFonts w:asciiTheme="minorHAnsi" w:eastAsia="Times New Roman" w:hAnsiTheme="minorHAnsi" w:cstheme="minorHAnsi"/>
                <w:sz w:val="16"/>
                <w:szCs w:val="16"/>
                <w:lang w:val="en-US" w:eastAsia="ru-RU"/>
              </w:rPr>
              <w:t xml:space="preserve">Camel </w:t>
            </w:r>
            <w:r w:rsidR="00AC365C">
              <w:rPr>
                <w:rFonts w:asciiTheme="minorHAnsi" w:eastAsia="Times New Roman" w:hAnsiTheme="minorHAnsi" w:cstheme="minorHAnsi"/>
                <w:sz w:val="16"/>
                <w:szCs w:val="16"/>
                <w:lang w:val="en-US" w:eastAsia="ru-RU"/>
              </w:rPr>
              <w:t>card</w:t>
            </w:r>
          </w:p>
          <w:p w14:paraId="597867B1" w14:textId="54B73E0B" w:rsidR="00251A70" w:rsidRDefault="00251A70" w:rsidP="00251A70">
            <w:pPr>
              <w:pStyle w:val="ListParagraph"/>
              <w:numPr>
                <w:ilvl w:val="0"/>
                <w:numId w:val="40"/>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LD card</w:t>
            </w:r>
          </w:p>
          <w:p w14:paraId="7D72DF02" w14:textId="14D40709" w:rsidR="00251A70" w:rsidRDefault="00251A70" w:rsidP="00251A70">
            <w:pPr>
              <w:pStyle w:val="ListParagraph"/>
              <w:numPr>
                <w:ilvl w:val="0"/>
                <w:numId w:val="41"/>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 xml:space="preserve">Natural American Spirit </w:t>
            </w:r>
            <w:r w:rsidR="00AC365C">
              <w:rPr>
                <w:rFonts w:asciiTheme="minorHAnsi" w:eastAsia="Times New Roman" w:hAnsiTheme="minorHAnsi" w:cstheme="minorHAnsi"/>
                <w:sz w:val="16"/>
                <w:szCs w:val="16"/>
                <w:lang w:val="en-US" w:eastAsia="ru-RU"/>
              </w:rPr>
              <w:t>card</w:t>
            </w:r>
          </w:p>
          <w:p w14:paraId="55524E90" w14:textId="251EB259" w:rsidR="00251A70" w:rsidRDefault="00251A70" w:rsidP="00251A70">
            <w:pPr>
              <w:pStyle w:val="ListParagraph"/>
              <w:numPr>
                <w:ilvl w:val="0"/>
                <w:numId w:val="41"/>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Benson &amp; Hedges</w:t>
            </w:r>
            <w:r w:rsidR="00912A5B">
              <w:rPr>
                <w:rFonts w:asciiTheme="minorHAnsi" w:eastAsia="Times New Roman" w:hAnsiTheme="minorHAnsi" w:cstheme="minorHAnsi"/>
                <w:sz w:val="16"/>
                <w:szCs w:val="16"/>
                <w:lang w:val="en-US" w:eastAsia="ru-RU"/>
              </w:rPr>
              <w:t xml:space="preserve"> </w:t>
            </w:r>
            <w:r w:rsidR="00AC365C">
              <w:rPr>
                <w:rFonts w:asciiTheme="minorHAnsi" w:eastAsia="Times New Roman" w:hAnsiTheme="minorHAnsi" w:cstheme="minorHAnsi"/>
                <w:sz w:val="16"/>
                <w:szCs w:val="16"/>
                <w:lang w:val="en-US" w:eastAsia="ru-RU"/>
              </w:rPr>
              <w:t>card</w:t>
            </w:r>
          </w:p>
          <w:p w14:paraId="12ED9446" w14:textId="25ACBE26" w:rsidR="00251A70" w:rsidRDefault="00251A70" w:rsidP="00251A70">
            <w:pPr>
              <w:pStyle w:val="ListParagraph"/>
              <w:numPr>
                <w:ilvl w:val="0"/>
                <w:numId w:val="41"/>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Glamour card</w:t>
            </w:r>
          </w:p>
          <w:p w14:paraId="13F64988" w14:textId="4D62EA9F" w:rsidR="00912A5B" w:rsidRDefault="005838AF" w:rsidP="00251A70">
            <w:pPr>
              <w:pStyle w:val="ListParagraph"/>
              <w:numPr>
                <w:ilvl w:val="0"/>
                <w:numId w:val="41"/>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 xml:space="preserve">Sobranie </w:t>
            </w:r>
            <w:r w:rsidR="00AC365C">
              <w:rPr>
                <w:rFonts w:asciiTheme="minorHAnsi" w:eastAsia="Times New Roman" w:hAnsiTheme="minorHAnsi" w:cstheme="minorHAnsi"/>
                <w:sz w:val="16"/>
                <w:szCs w:val="16"/>
                <w:lang w:val="en-US" w:eastAsia="ru-RU"/>
              </w:rPr>
              <w:t>card</w:t>
            </w:r>
          </w:p>
          <w:p w14:paraId="48B8BD66" w14:textId="66CFACFA" w:rsidR="00912A5B" w:rsidRDefault="00912A5B" w:rsidP="00912A5B">
            <w:pPr>
              <w:pStyle w:val="ListParagraph"/>
              <w:numPr>
                <w:ilvl w:val="0"/>
                <w:numId w:val="42"/>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Logic card</w:t>
            </w:r>
          </w:p>
          <w:p w14:paraId="2EBB4135" w14:textId="482BDD25" w:rsidR="00AC365C" w:rsidRDefault="00912A5B" w:rsidP="00F46B27">
            <w:pPr>
              <w:pStyle w:val="ListParagraph"/>
              <w:numPr>
                <w:ilvl w:val="0"/>
                <w:numId w:val="42"/>
              </w:numPr>
              <w:rPr>
                <w:rFonts w:asciiTheme="minorHAnsi" w:eastAsia="Times New Roman" w:hAnsiTheme="minorHAnsi" w:cstheme="minorHAnsi"/>
                <w:sz w:val="16"/>
                <w:szCs w:val="16"/>
                <w:lang w:val="en-US" w:eastAsia="ru-RU"/>
              </w:rPr>
            </w:pPr>
            <w:r w:rsidRPr="00AC365C">
              <w:rPr>
                <w:rFonts w:asciiTheme="minorHAnsi" w:eastAsia="Times New Roman" w:hAnsiTheme="minorHAnsi" w:cstheme="minorHAnsi"/>
                <w:sz w:val="16"/>
                <w:szCs w:val="16"/>
                <w:lang w:val="en-US" w:eastAsia="ru-RU"/>
              </w:rPr>
              <w:t>Ploom card</w:t>
            </w:r>
          </w:p>
          <w:p w14:paraId="4CB22103" w14:textId="55CFA49D" w:rsidR="00AC365C" w:rsidRDefault="00AC365C" w:rsidP="00F46B27">
            <w:pPr>
              <w:pStyle w:val="ListParagraph"/>
              <w:numPr>
                <w:ilvl w:val="0"/>
                <w:numId w:val="42"/>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Sales &amp; Trade Marketing card</w:t>
            </w:r>
          </w:p>
          <w:p w14:paraId="68A94A14" w14:textId="19EB0284" w:rsidR="00AC365C" w:rsidRDefault="00AC365C" w:rsidP="00F46B27">
            <w:pPr>
              <w:pStyle w:val="ListParagraph"/>
              <w:numPr>
                <w:ilvl w:val="0"/>
                <w:numId w:val="42"/>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Business Intelligence card</w:t>
            </w:r>
            <w:commentRangeEnd w:id="2166"/>
            <w:r w:rsidR="00322B4B">
              <w:rPr>
                <w:rStyle w:val="CommentReference"/>
              </w:rPr>
              <w:commentReference w:id="2166"/>
            </w:r>
            <w:commentRangeEnd w:id="2167"/>
            <w:r w:rsidR="00C60B17">
              <w:rPr>
                <w:rStyle w:val="CommentReference"/>
              </w:rPr>
              <w:commentReference w:id="2167"/>
            </w:r>
          </w:p>
          <w:p w14:paraId="3C3F1971" w14:textId="77777777" w:rsidR="00912A5B" w:rsidRDefault="00912A5B" w:rsidP="00912A5B">
            <w:pPr>
              <w:rPr>
                <w:rFonts w:asciiTheme="minorHAnsi" w:eastAsia="Times New Roman" w:hAnsiTheme="minorHAnsi" w:cstheme="minorHAnsi"/>
                <w:sz w:val="16"/>
                <w:szCs w:val="16"/>
                <w:lang w:val="en-US" w:eastAsia="ru-RU"/>
              </w:rPr>
            </w:pPr>
            <w:r w:rsidRPr="00AC365C">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each brand card contains an image and the logo of the brand</w:t>
            </w:r>
          </w:p>
          <w:p w14:paraId="41003DA8" w14:textId="67F3A1D4" w:rsidR="00AC365C" w:rsidRDefault="00AC365C" w:rsidP="00912A5B">
            <w:pPr>
              <w:rPr>
                <w:rFonts w:asciiTheme="minorHAnsi" w:eastAsia="Times New Roman" w:hAnsiTheme="minorHAnsi" w:cstheme="minorHAnsi"/>
                <w:sz w:val="16"/>
                <w:szCs w:val="16"/>
                <w:lang w:val="en-US" w:eastAsia="ru-RU"/>
              </w:rPr>
            </w:pPr>
            <w:r w:rsidRPr="00AC365C">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 xml:space="preserve">each </w:t>
            </w:r>
            <w:r w:rsidR="005838AF">
              <w:rPr>
                <w:rFonts w:asciiTheme="minorHAnsi" w:eastAsia="Times New Roman" w:hAnsiTheme="minorHAnsi" w:cstheme="minorHAnsi"/>
                <w:sz w:val="16"/>
                <w:szCs w:val="16"/>
                <w:lang w:val="en-US" w:eastAsia="ru-RU"/>
              </w:rPr>
              <w:t xml:space="preserve">function </w:t>
            </w:r>
            <w:r>
              <w:rPr>
                <w:rFonts w:asciiTheme="minorHAnsi" w:eastAsia="Times New Roman" w:hAnsiTheme="minorHAnsi" w:cstheme="minorHAnsi"/>
                <w:sz w:val="16"/>
                <w:szCs w:val="16"/>
                <w:lang w:val="en-US" w:eastAsia="ru-RU"/>
              </w:rPr>
              <w:t xml:space="preserve">card contains an image and </w:t>
            </w:r>
            <w:r w:rsidR="005838AF">
              <w:rPr>
                <w:rFonts w:asciiTheme="minorHAnsi" w:eastAsia="Times New Roman" w:hAnsiTheme="minorHAnsi" w:cstheme="minorHAnsi"/>
                <w:sz w:val="16"/>
                <w:szCs w:val="16"/>
                <w:lang w:val="en-US" w:eastAsia="ru-RU"/>
              </w:rPr>
              <w:t xml:space="preserve">a </w:t>
            </w:r>
            <w:r>
              <w:rPr>
                <w:rFonts w:asciiTheme="minorHAnsi" w:eastAsia="Times New Roman" w:hAnsiTheme="minorHAnsi" w:cstheme="minorHAnsi"/>
                <w:sz w:val="16"/>
                <w:szCs w:val="16"/>
                <w:lang w:val="en-US" w:eastAsia="ru-RU"/>
              </w:rPr>
              <w:t xml:space="preserve">title </w:t>
            </w:r>
          </w:p>
          <w:p w14:paraId="626ED7BC" w14:textId="77777777" w:rsidR="00912A5B" w:rsidRDefault="00912A5B" w:rsidP="00912A5B">
            <w:pPr>
              <w:rPr>
                <w:rFonts w:asciiTheme="minorHAnsi" w:eastAsia="Times New Roman" w:hAnsiTheme="minorHAnsi" w:cstheme="minorHAnsi"/>
                <w:sz w:val="16"/>
                <w:szCs w:val="16"/>
                <w:lang w:val="en-US" w:eastAsia="ru-RU"/>
              </w:rPr>
            </w:pPr>
            <w:r w:rsidRPr="00912A5B">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hover over a brand card</w:t>
            </w:r>
          </w:p>
          <w:p w14:paraId="03BB0236" w14:textId="77777777" w:rsidR="00912A5B" w:rsidRDefault="00912A5B" w:rsidP="00912A5B">
            <w:pPr>
              <w:rPr>
                <w:rFonts w:asciiTheme="minorHAnsi" w:eastAsia="Times New Roman" w:hAnsiTheme="minorHAnsi" w:cstheme="minorHAnsi"/>
                <w:sz w:val="16"/>
                <w:szCs w:val="16"/>
                <w:lang w:val="en-US" w:eastAsia="ru-RU"/>
              </w:rPr>
            </w:pPr>
            <w:r w:rsidRPr="00912A5B">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 see the Brand tagline of the card</w:t>
            </w:r>
          </w:p>
          <w:p w14:paraId="01B8D64B" w14:textId="77777777" w:rsidR="00912A5B" w:rsidRDefault="00912A5B" w:rsidP="00912A5B">
            <w:pPr>
              <w:rPr>
                <w:rFonts w:asciiTheme="minorHAnsi" w:eastAsia="Times New Roman" w:hAnsiTheme="minorHAnsi" w:cstheme="minorHAnsi"/>
                <w:sz w:val="16"/>
                <w:szCs w:val="16"/>
                <w:lang w:val="en-US" w:eastAsia="ru-RU"/>
              </w:rPr>
            </w:pPr>
            <w:r w:rsidRPr="00912A5B">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click on a brand card</w:t>
            </w:r>
          </w:p>
          <w:p w14:paraId="18A02D05" w14:textId="62E757BD" w:rsidR="00912A5B" w:rsidRDefault="00912A5B" w:rsidP="00912A5B">
            <w:pPr>
              <w:rPr>
                <w:rFonts w:asciiTheme="minorHAnsi" w:eastAsia="Times New Roman" w:hAnsiTheme="minorHAnsi" w:cstheme="minorHAnsi"/>
                <w:sz w:val="16"/>
                <w:szCs w:val="16"/>
                <w:lang w:val="en-US" w:eastAsia="ru-RU"/>
              </w:rPr>
            </w:pPr>
            <w:r w:rsidRPr="00912A5B">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 xml:space="preserve">I navigate to the </w:t>
            </w:r>
            <w:ins w:id="2168" w:author="Ghita Benotmane" w:date="2016-09-09T11:30:00Z">
              <w:r w:rsidR="00CC78F4">
                <w:rPr>
                  <w:rFonts w:asciiTheme="minorHAnsi" w:eastAsia="Times New Roman" w:hAnsiTheme="minorHAnsi" w:cstheme="minorHAnsi"/>
                  <w:sz w:val="16"/>
                  <w:szCs w:val="16"/>
                  <w:lang w:val="en-US" w:eastAsia="ru-RU"/>
                </w:rPr>
                <w:t xml:space="preserve">Global </w:t>
              </w:r>
            </w:ins>
            <w:ins w:id="2169" w:author="Ghita Benotmane" w:date="2016-09-15T15:19:00Z">
              <w:r w:rsidR="00512484">
                <w:rPr>
                  <w:rFonts w:asciiTheme="minorHAnsi" w:eastAsia="Times New Roman" w:hAnsiTheme="minorHAnsi" w:cstheme="minorHAnsi"/>
                  <w:sz w:val="16"/>
                  <w:szCs w:val="16"/>
                  <w:lang w:val="en-US" w:eastAsia="ru-RU"/>
                </w:rPr>
                <w:t>Brand page</w:t>
              </w:r>
            </w:ins>
            <w:ins w:id="2170" w:author="Ghita Benotmane" w:date="2016-09-09T11:30:00Z">
              <w:r w:rsidR="00723A7C">
                <w:rPr>
                  <w:rFonts w:asciiTheme="minorHAnsi" w:eastAsia="Times New Roman" w:hAnsiTheme="minorHAnsi" w:cstheme="minorHAnsi"/>
                  <w:sz w:val="16"/>
                  <w:szCs w:val="16"/>
                  <w:lang w:val="en-US" w:eastAsia="ru-RU"/>
                </w:rPr>
                <w:t>B</w:t>
              </w:r>
            </w:ins>
            <w:del w:id="2171" w:author="Ghita Benotmane" w:date="2016-09-09T11:30:00Z">
              <w:r w:rsidDel="00723A7C">
                <w:rPr>
                  <w:rFonts w:asciiTheme="minorHAnsi" w:eastAsia="Times New Roman" w:hAnsiTheme="minorHAnsi" w:cstheme="minorHAnsi"/>
                  <w:sz w:val="16"/>
                  <w:szCs w:val="16"/>
                  <w:lang w:val="en-US" w:eastAsia="ru-RU"/>
                </w:rPr>
                <w:delText>b</w:delText>
              </w:r>
            </w:del>
            <w:del w:id="2172" w:author="Ghita Benotmane" w:date="2016-09-15T15:19:00Z">
              <w:r>
                <w:rPr>
                  <w:rFonts w:asciiTheme="minorHAnsi" w:eastAsia="Times New Roman" w:hAnsiTheme="minorHAnsi" w:cstheme="minorHAnsi"/>
                  <w:sz w:val="16"/>
                  <w:szCs w:val="16"/>
                  <w:lang w:val="en-US" w:eastAsia="ru-RU"/>
                </w:rPr>
                <w:delText xml:space="preserve">rand page </w:delText>
              </w:r>
            </w:del>
            <w:del w:id="2173" w:author="Ghita Benotmane" w:date="2016-09-09T11:30:00Z">
              <w:r w:rsidDel="00CC78F4">
                <w:rPr>
                  <w:rFonts w:asciiTheme="minorHAnsi" w:eastAsia="Times New Roman" w:hAnsiTheme="minorHAnsi" w:cstheme="minorHAnsi"/>
                  <w:sz w:val="16"/>
                  <w:szCs w:val="16"/>
                  <w:lang w:val="en-US" w:eastAsia="ru-RU"/>
                </w:rPr>
                <w:delText xml:space="preserve">corresponding to my default market </w:delText>
              </w:r>
            </w:del>
          </w:p>
          <w:p w14:paraId="02472A6B" w14:textId="325A8210" w:rsidR="0024591B" w:rsidRDefault="0024591B" w:rsidP="0024591B">
            <w:pPr>
              <w:rPr>
                <w:rFonts w:asciiTheme="minorHAnsi" w:eastAsia="Times New Roman" w:hAnsiTheme="minorHAnsi" w:cstheme="minorHAnsi"/>
                <w:sz w:val="16"/>
                <w:szCs w:val="16"/>
                <w:lang w:val="en-US" w:eastAsia="ru-RU"/>
              </w:rPr>
            </w:pPr>
            <w:r w:rsidRPr="00912A5B">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click on a simple card</w:t>
            </w:r>
          </w:p>
          <w:p w14:paraId="3282D7ED" w14:textId="48CB1FD8" w:rsidR="0024591B" w:rsidRPr="00912A5B" w:rsidRDefault="0024591B" w:rsidP="00C60B17">
            <w:pPr>
              <w:rPr>
                <w:rFonts w:asciiTheme="minorHAnsi" w:eastAsia="Times New Roman" w:hAnsiTheme="minorHAnsi" w:cstheme="minorHAnsi"/>
                <w:sz w:val="16"/>
                <w:szCs w:val="16"/>
                <w:lang w:val="en-US" w:eastAsia="ru-RU"/>
              </w:rPr>
            </w:pPr>
            <w:commentRangeStart w:id="2174"/>
            <w:commentRangeStart w:id="2175"/>
            <w:r w:rsidRPr="00912A5B">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 xml:space="preserve">I navigate to the </w:t>
            </w:r>
            <w:ins w:id="2176" w:author="Ghita Benotmane" w:date="2016-09-15T16:28:00Z">
              <w:r w:rsidR="00C60B17">
                <w:rPr>
                  <w:rFonts w:asciiTheme="minorHAnsi" w:eastAsia="Times New Roman" w:hAnsiTheme="minorHAnsi" w:cstheme="minorHAnsi"/>
                  <w:sz w:val="16"/>
                  <w:szCs w:val="16"/>
                  <w:lang w:val="en-US" w:eastAsia="ru-RU"/>
                </w:rPr>
                <w:t xml:space="preserve">corresponding </w:t>
              </w:r>
            </w:ins>
            <w:r>
              <w:rPr>
                <w:rFonts w:asciiTheme="minorHAnsi" w:eastAsia="Times New Roman" w:hAnsiTheme="minorHAnsi" w:cstheme="minorHAnsi"/>
                <w:sz w:val="16"/>
                <w:szCs w:val="16"/>
                <w:lang w:val="en-US" w:eastAsia="ru-RU"/>
              </w:rPr>
              <w:t xml:space="preserve">topic page </w:t>
            </w:r>
            <w:del w:id="2177" w:author="Ghita Benotmane" w:date="2016-09-15T16:28:00Z">
              <w:r w:rsidDel="00C60B17">
                <w:rPr>
                  <w:rFonts w:asciiTheme="minorHAnsi" w:eastAsia="Times New Roman" w:hAnsiTheme="minorHAnsi" w:cstheme="minorHAnsi"/>
                  <w:sz w:val="16"/>
                  <w:szCs w:val="16"/>
                  <w:lang w:val="en-US" w:eastAsia="ru-RU"/>
                </w:rPr>
                <w:delText>corresponding to my default market</w:delText>
              </w:r>
              <w:commentRangeEnd w:id="2174"/>
              <w:r w:rsidR="00322B4B" w:rsidDel="00C60B17">
                <w:rPr>
                  <w:rStyle w:val="CommentReference"/>
                </w:rPr>
                <w:commentReference w:id="2174"/>
              </w:r>
            </w:del>
            <w:commentRangeEnd w:id="2175"/>
            <w:r w:rsidR="009E7463">
              <w:rPr>
                <w:rStyle w:val="CommentReference"/>
              </w:rPr>
              <w:commentReference w:id="2175"/>
            </w:r>
          </w:p>
        </w:tc>
        <w:tc>
          <w:tcPr>
            <w:tcW w:w="888" w:type="dxa"/>
            <w:hideMark/>
          </w:tcPr>
          <w:p w14:paraId="60A27796" w14:textId="7D7F019F" w:rsidR="00127970" w:rsidRDefault="00127970" w:rsidP="00127970">
            <w:pPr>
              <w:jc w:val="right"/>
              <w:rPr>
                <w:rFonts w:asciiTheme="minorHAnsi" w:eastAsia="Times New Roman" w:hAnsiTheme="minorHAnsi" w:cstheme="minorHAnsi"/>
                <w:color w:val="000000"/>
                <w:sz w:val="16"/>
                <w:szCs w:val="16"/>
                <w:lang w:val="en-US"/>
              </w:rPr>
            </w:pPr>
            <w:r w:rsidRPr="00EE6C94">
              <w:rPr>
                <w:rFonts w:asciiTheme="minorHAnsi" w:eastAsia="Times New Roman" w:hAnsiTheme="minorHAnsi" w:cstheme="minorHAnsi"/>
                <w:color w:val="000000"/>
                <w:sz w:val="16"/>
                <w:szCs w:val="16"/>
                <w:lang w:val="en-US"/>
              </w:rPr>
              <w:t>1</w:t>
            </w:r>
          </w:p>
        </w:tc>
      </w:tr>
      <w:tr w:rsidR="00127970" w14:paraId="5A8BE0DC" w14:textId="77777777" w:rsidTr="00C60B17">
        <w:trPr>
          <w:trHeight w:val="420"/>
        </w:trPr>
        <w:tc>
          <w:tcPr>
            <w:tcW w:w="709" w:type="dxa"/>
          </w:tcPr>
          <w:p w14:paraId="00005DB5" w14:textId="339CD390" w:rsidR="00127970" w:rsidRDefault="0024591B" w:rsidP="00127970">
            <w:pPr>
              <w:jc w:val="cente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15.1.4.2</w:t>
            </w:r>
            <w:r w:rsidR="009D0D84">
              <w:rPr>
                <w:rFonts w:asciiTheme="minorHAnsi" w:eastAsia="Times New Roman" w:hAnsiTheme="minorHAnsi" w:cstheme="minorHAnsi"/>
                <w:color w:val="000000"/>
                <w:sz w:val="16"/>
                <w:szCs w:val="16"/>
                <w:lang w:val="en-US"/>
              </w:rPr>
              <w:t>.</w:t>
            </w:r>
          </w:p>
        </w:tc>
        <w:tc>
          <w:tcPr>
            <w:tcW w:w="1275" w:type="dxa"/>
          </w:tcPr>
          <w:p w14:paraId="2917A42C" w14:textId="4E3CCDDA" w:rsidR="00127970" w:rsidRDefault="00127970" w:rsidP="00127970">
            <w:pPr>
              <w:rPr>
                <w:rFonts w:asciiTheme="minorHAnsi" w:hAnsiTheme="minorHAnsi" w:cstheme="minorHAnsi"/>
                <w:b/>
                <w:sz w:val="16"/>
                <w:szCs w:val="16"/>
                <w:lang w:val="en-US"/>
              </w:rPr>
            </w:pPr>
            <w:r w:rsidRPr="00454116">
              <w:rPr>
                <w:rFonts w:asciiTheme="minorHAnsi" w:hAnsiTheme="minorHAnsi" w:cstheme="minorHAnsi"/>
                <w:b/>
                <w:sz w:val="16"/>
                <w:szCs w:val="16"/>
                <w:lang w:val="en-US"/>
              </w:rPr>
              <w:t>M&amp;S Template Body</w:t>
            </w:r>
          </w:p>
        </w:tc>
        <w:tc>
          <w:tcPr>
            <w:tcW w:w="1700" w:type="dxa"/>
          </w:tcPr>
          <w:p w14:paraId="0B020767" w14:textId="67FB75D6" w:rsidR="00127970" w:rsidRDefault="0024591B" w:rsidP="00127970">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Content section 2: </w:t>
            </w:r>
            <w:r w:rsidR="00127970">
              <w:rPr>
                <w:rFonts w:asciiTheme="minorHAnsi" w:eastAsia="Times New Roman" w:hAnsiTheme="minorHAnsi" w:cstheme="minorHAnsi"/>
                <w:color w:val="000000"/>
                <w:sz w:val="16"/>
                <w:szCs w:val="16"/>
                <w:lang w:val="en-US"/>
              </w:rPr>
              <w:t>News component</w:t>
            </w:r>
          </w:p>
        </w:tc>
        <w:tc>
          <w:tcPr>
            <w:tcW w:w="4960" w:type="dxa"/>
          </w:tcPr>
          <w:p w14:paraId="2C3BB726" w14:textId="77777777" w:rsidR="00D27B52" w:rsidRDefault="00D27B52" w:rsidP="00D27B52">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09EE0A65" w14:textId="2BE87F0A" w:rsidR="00D27B52" w:rsidRDefault="00D27B52" w:rsidP="00D27B52">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w:t>
            </w:r>
            <w:r w:rsidR="00A21DC0">
              <w:rPr>
                <w:rFonts w:asciiTheme="minorHAnsi" w:eastAsia="Times New Roman" w:hAnsiTheme="minorHAnsi" w:cstheme="minorHAnsi"/>
                <w:sz w:val="16"/>
                <w:szCs w:val="16"/>
                <w:lang w:val="en-US" w:eastAsia="ru-RU"/>
              </w:rPr>
              <w:t>m on the Marketing &amp; Sales page</w:t>
            </w:r>
            <w:r>
              <w:rPr>
                <w:rFonts w:asciiTheme="minorHAnsi" w:eastAsia="Times New Roman" w:hAnsiTheme="minorHAnsi" w:cstheme="minorHAnsi"/>
                <w:sz w:val="16"/>
                <w:szCs w:val="16"/>
                <w:lang w:val="en-US" w:eastAsia="ru-RU"/>
              </w:rPr>
              <w:t xml:space="preserve"> on the News component </w:t>
            </w:r>
          </w:p>
          <w:p w14:paraId="7E6254DB" w14:textId="66639336" w:rsidR="00127970" w:rsidRDefault="00D27B52" w:rsidP="00D27B52">
            <w:pPr>
              <w:rPr>
                <w:rFonts w:asciiTheme="minorHAnsi" w:eastAsia="Times New Roman" w:hAnsiTheme="minorHAnsi" w:cstheme="minorHAnsi"/>
                <w:sz w:val="16"/>
                <w:szCs w:val="16"/>
                <w:lang w:val="en-US" w:eastAsia="ru-RU"/>
              </w:rPr>
            </w:pPr>
            <w:commentRangeStart w:id="2178"/>
            <w:commentRangeStart w:id="2179"/>
            <w:r w:rsidRPr="00D27B52">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 xml:space="preserve">I see the 3 most recent news posted to the Intranet with the tags “Marketing &amp; Sales” </w:t>
            </w:r>
            <w:del w:id="2180" w:author="Ghita Benotmane" w:date="2016-09-09T11:30:00Z">
              <w:r w:rsidDel="00723A7C">
                <w:rPr>
                  <w:rFonts w:asciiTheme="minorHAnsi" w:eastAsia="Times New Roman" w:hAnsiTheme="minorHAnsi" w:cstheme="minorHAnsi"/>
                  <w:sz w:val="16"/>
                  <w:szCs w:val="16"/>
                  <w:lang w:val="en-US" w:eastAsia="ru-RU"/>
                </w:rPr>
                <w:delText>and “Global”</w:delText>
              </w:r>
            </w:del>
            <w:commentRangeEnd w:id="2178"/>
            <w:r w:rsidR="00C47B58">
              <w:rPr>
                <w:rStyle w:val="CommentReference"/>
              </w:rPr>
              <w:commentReference w:id="2178"/>
            </w:r>
            <w:commentRangeEnd w:id="2179"/>
            <w:r w:rsidR="0000081A">
              <w:rPr>
                <w:rStyle w:val="CommentReference"/>
              </w:rPr>
              <w:commentReference w:id="2179"/>
            </w:r>
          </w:p>
          <w:p w14:paraId="7B1F06C3" w14:textId="4897D685" w:rsidR="00D27B52" w:rsidRDefault="00D27B52" w:rsidP="00D27B52">
            <w:pPr>
              <w:rPr>
                <w:rFonts w:asciiTheme="minorHAnsi" w:eastAsia="Times New Roman" w:hAnsiTheme="minorHAnsi" w:cstheme="minorHAnsi"/>
                <w:sz w:val="16"/>
                <w:szCs w:val="16"/>
                <w:lang w:val="en-US" w:eastAsia="ru-RU"/>
              </w:rPr>
            </w:pPr>
            <w:r w:rsidRPr="00D27B52">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a “See more” button below the News component</w:t>
            </w:r>
          </w:p>
          <w:p w14:paraId="4896DA56" w14:textId="77777777" w:rsidR="00D27B52" w:rsidRDefault="00D27B52" w:rsidP="00D27B52">
            <w:pPr>
              <w:rPr>
                <w:rFonts w:asciiTheme="minorHAnsi" w:eastAsia="Times New Roman" w:hAnsiTheme="minorHAnsi" w:cstheme="minorHAnsi"/>
                <w:sz w:val="16"/>
                <w:szCs w:val="16"/>
                <w:lang w:val="en-US" w:eastAsia="ru-RU"/>
              </w:rPr>
            </w:pPr>
            <w:r w:rsidRPr="00D27B52">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click on a News piece</w:t>
            </w:r>
          </w:p>
          <w:p w14:paraId="3F33836D" w14:textId="77777777" w:rsidR="00D27B52" w:rsidRDefault="00D27B52" w:rsidP="00D27B52">
            <w:pPr>
              <w:rPr>
                <w:rFonts w:asciiTheme="minorHAnsi" w:eastAsia="Times New Roman" w:hAnsiTheme="minorHAnsi" w:cstheme="minorHAnsi"/>
                <w:sz w:val="16"/>
                <w:szCs w:val="16"/>
                <w:lang w:val="en-US" w:eastAsia="ru-RU"/>
              </w:rPr>
            </w:pPr>
            <w:r w:rsidRPr="00D27B52">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I’m directed to the according article page for that News</w:t>
            </w:r>
          </w:p>
          <w:p w14:paraId="2D53A5D3" w14:textId="77777777" w:rsidR="00D27B52" w:rsidRDefault="00D27B52" w:rsidP="00D27B52">
            <w:pPr>
              <w:rPr>
                <w:rFonts w:asciiTheme="minorHAnsi" w:eastAsia="Times New Roman" w:hAnsiTheme="minorHAnsi" w:cstheme="minorHAnsi"/>
                <w:sz w:val="16"/>
                <w:szCs w:val="16"/>
                <w:lang w:val="en-US" w:eastAsia="ru-RU"/>
              </w:rPr>
            </w:pPr>
            <w:r w:rsidRPr="00D27B52">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click on “See more”</w:t>
            </w:r>
          </w:p>
          <w:p w14:paraId="5AE33868" w14:textId="77777777" w:rsidR="00D27B52" w:rsidRDefault="00D27B52" w:rsidP="00D27B52">
            <w:pPr>
              <w:rPr>
                <w:rFonts w:asciiTheme="minorHAnsi" w:eastAsia="Times New Roman" w:hAnsiTheme="minorHAnsi" w:cstheme="minorHAnsi"/>
                <w:sz w:val="16"/>
                <w:szCs w:val="16"/>
                <w:lang w:val="en-US" w:eastAsia="ru-RU"/>
              </w:rPr>
            </w:pPr>
            <w:r w:rsidRPr="00D27B52">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I’m directed to the News section of the Intranet</w:t>
            </w:r>
          </w:p>
          <w:p w14:paraId="67E2AC65" w14:textId="45242372" w:rsidR="00D27B52" w:rsidRDefault="00D27B52" w:rsidP="00D27B52">
            <w:pPr>
              <w:rPr>
                <w:rFonts w:asciiTheme="minorHAnsi" w:eastAsia="Times New Roman" w:hAnsiTheme="minorHAnsi" w:cstheme="minorHAnsi"/>
                <w:color w:val="0000FF"/>
                <w:sz w:val="16"/>
                <w:szCs w:val="16"/>
                <w:lang w:val="en-US" w:eastAsia="ru-RU"/>
              </w:rPr>
            </w:pPr>
            <w:r w:rsidRPr="00D27B52">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News articles are filtered by “Marketing &amp; Sales” and “Global”</w:t>
            </w:r>
          </w:p>
        </w:tc>
        <w:tc>
          <w:tcPr>
            <w:tcW w:w="888" w:type="dxa"/>
          </w:tcPr>
          <w:p w14:paraId="7DFC7E72" w14:textId="4FDDAD55" w:rsidR="00127970" w:rsidRPr="00EE6C94" w:rsidRDefault="0024591B" w:rsidP="00127970">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127970" w14:paraId="206BEAE0" w14:textId="77777777" w:rsidTr="00C60B17">
        <w:trPr>
          <w:trHeight w:val="420"/>
        </w:trPr>
        <w:tc>
          <w:tcPr>
            <w:tcW w:w="709" w:type="dxa"/>
          </w:tcPr>
          <w:p w14:paraId="39E6BE1C" w14:textId="4E894290" w:rsidR="00127970" w:rsidRDefault="0024591B" w:rsidP="00127970">
            <w:pPr>
              <w:jc w:val="cente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15.1.4.3</w:t>
            </w:r>
            <w:r w:rsidR="009D0D84">
              <w:rPr>
                <w:rFonts w:asciiTheme="minorHAnsi" w:eastAsia="Times New Roman" w:hAnsiTheme="minorHAnsi" w:cstheme="minorHAnsi"/>
                <w:color w:val="000000"/>
                <w:sz w:val="16"/>
                <w:szCs w:val="16"/>
                <w:lang w:val="en-US"/>
              </w:rPr>
              <w:t>.</w:t>
            </w:r>
          </w:p>
        </w:tc>
        <w:tc>
          <w:tcPr>
            <w:tcW w:w="1275" w:type="dxa"/>
          </w:tcPr>
          <w:p w14:paraId="641810BC" w14:textId="0DB1F2F3" w:rsidR="00127970" w:rsidRDefault="00127970" w:rsidP="00127970">
            <w:pPr>
              <w:rPr>
                <w:rFonts w:asciiTheme="minorHAnsi" w:hAnsiTheme="minorHAnsi" w:cstheme="minorHAnsi"/>
                <w:b/>
                <w:sz w:val="16"/>
                <w:szCs w:val="16"/>
                <w:lang w:val="en-US"/>
              </w:rPr>
            </w:pPr>
            <w:r w:rsidRPr="00454116">
              <w:rPr>
                <w:rFonts w:asciiTheme="minorHAnsi" w:hAnsiTheme="minorHAnsi" w:cstheme="minorHAnsi"/>
                <w:b/>
                <w:sz w:val="16"/>
                <w:szCs w:val="16"/>
                <w:lang w:val="en-US"/>
              </w:rPr>
              <w:t>M&amp;S Template Body</w:t>
            </w:r>
          </w:p>
        </w:tc>
        <w:tc>
          <w:tcPr>
            <w:tcW w:w="1700" w:type="dxa"/>
          </w:tcPr>
          <w:p w14:paraId="0A46F0F7" w14:textId="2B554660" w:rsidR="00127970" w:rsidRDefault="00127970" w:rsidP="00127970">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Top communities component</w:t>
            </w:r>
          </w:p>
        </w:tc>
        <w:tc>
          <w:tcPr>
            <w:tcW w:w="4960" w:type="dxa"/>
          </w:tcPr>
          <w:p w14:paraId="0D9C31F9" w14:textId="77777777" w:rsidR="006C59A0" w:rsidRDefault="006C59A0" w:rsidP="006C59A0">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3C35CF5C" w14:textId="115E7176" w:rsidR="006C59A0" w:rsidRDefault="006C59A0" w:rsidP="006C59A0">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am on the Marketing &amp; Sales page on the “Engage with M&amp;S” component</w:t>
            </w:r>
          </w:p>
          <w:p w14:paraId="7760D535" w14:textId="65738258" w:rsidR="006C59A0" w:rsidRDefault="006C59A0" w:rsidP="006C59A0">
            <w:pPr>
              <w:rPr>
                <w:rFonts w:asciiTheme="minorHAnsi" w:eastAsia="Times New Roman" w:hAnsiTheme="minorHAnsi" w:cstheme="minorHAnsi"/>
                <w:sz w:val="16"/>
                <w:szCs w:val="16"/>
                <w:lang w:val="en-US" w:eastAsia="ru-RU"/>
              </w:rPr>
            </w:pPr>
            <w:r w:rsidRPr="00D27B52">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 xml:space="preserve">I see the 5 most </w:t>
            </w:r>
            <w:commentRangeStart w:id="2181"/>
            <w:commentRangeStart w:id="2182"/>
            <w:commentRangeStart w:id="2183"/>
            <w:commentRangeStart w:id="2184"/>
            <w:commentRangeStart w:id="2185"/>
            <w:r>
              <w:rPr>
                <w:rFonts w:asciiTheme="minorHAnsi" w:eastAsia="Times New Roman" w:hAnsiTheme="minorHAnsi" w:cstheme="minorHAnsi"/>
                <w:sz w:val="16"/>
                <w:szCs w:val="16"/>
                <w:lang w:val="en-US" w:eastAsia="ru-RU"/>
              </w:rPr>
              <w:t xml:space="preserve">active </w:t>
            </w:r>
            <w:commentRangeEnd w:id="2181"/>
            <w:r>
              <w:rPr>
                <w:rStyle w:val="CommentReference"/>
              </w:rPr>
              <w:commentReference w:id="2181"/>
            </w:r>
            <w:commentRangeEnd w:id="2182"/>
            <w:r w:rsidR="002036A2">
              <w:rPr>
                <w:rStyle w:val="CommentReference"/>
              </w:rPr>
              <w:commentReference w:id="2182"/>
            </w:r>
            <w:commentRangeEnd w:id="2183"/>
            <w:commentRangeEnd w:id="2185"/>
            <w:r w:rsidR="008257D4">
              <w:rPr>
                <w:rStyle w:val="CommentReference"/>
              </w:rPr>
              <w:commentReference w:id="2184"/>
            </w:r>
            <w:r w:rsidR="005E5DA0">
              <w:rPr>
                <w:rStyle w:val="CommentReference"/>
              </w:rPr>
              <w:commentReference w:id="2183"/>
            </w:r>
            <w:commentRangeEnd w:id="2184"/>
            <w:r w:rsidR="0000081A">
              <w:rPr>
                <w:rStyle w:val="CommentReference"/>
              </w:rPr>
              <w:commentReference w:id="2185"/>
            </w:r>
            <w:r>
              <w:rPr>
                <w:rFonts w:asciiTheme="minorHAnsi" w:eastAsia="Times New Roman" w:hAnsiTheme="minorHAnsi" w:cstheme="minorHAnsi"/>
                <w:sz w:val="16"/>
                <w:szCs w:val="16"/>
                <w:lang w:val="en-US" w:eastAsia="ru-RU"/>
              </w:rPr>
              <w:t xml:space="preserve">Engage communities for “Marketing &amp; Sales” </w:t>
            </w:r>
          </w:p>
          <w:p w14:paraId="58E05BD2" w14:textId="57D4ED5F" w:rsidR="006C59A0" w:rsidRDefault="006C59A0" w:rsidP="006C59A0">
            <w:pPr>
              <w:rPr>
                <w:rFonts w:asciiTheme="minorHAnsi" w:eastAsia="Times New Roman" w:hAnsiTheme="minorHAnsi" w:cstheme="minorHAnsi"/>
                <w:sz w:val="16"/>
                <w:szCs w:val="16"/>
                <w:lang w:val="en-US" w:eastAsia="ru-RU"/>
              </w:rPr>
            </w:pPr>
            <w:r w:rsidRPr="00D27B52">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a “Join” button next to each community name</w:t>
            </w:r>
          </w:p>
          <w:p w14:paraId="322F7403" w14:textId="51DDA411" w:rsidR="006C59A0" w:rsidRDefault="007B5B1A" w:rsidP="006C59A0">
            <w:pPr>
              <w:rPr>
                <w:del w:id="2186" w:author="Ghita Benotmane" w:date="2016-09-15T15:19:00Z"/>
                <w:rFonts w:asciiTheme="minorHAnsi" w:eastAsia="Times New Roman" w:hAnsiTheme="minorHAnsi" w:cstheme="minorHAnsi"/>
                <w:sz w:val="16"/>
                <w:szCs w:val="16"/>
                <w:lang w:val="en-US" w:eastAsia="ru-RU"/>
              </w:rPr>
            </w:pPr>
            <w:ins w:id="2187" w:author="Ghita Benotmane" w:date="2016-09-15T15:19:00Z">
              <w:r w:rsidRPr="00C60B17">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a “Request to join” button</w:t>
              </w:r>
            </w:ins>
            <w:del w:id="2188" w:author="Ghita Benotmane" w:date="2016-09-15T15:19:00Z">
              <w:r w:rsidR="006C59A0" w:rsidRPr="00D27B52">
                <w:rPr>
                  <w:rFonts w:asciiTheme="minorHAnsi" w:eastAsia="Times New Roman" w:hAnsiTheme="minorHAnsi" w:cstheme="minorHAnsi"/>
                  <w:color w:val="0000FF"/>
                  <w:sz w:val="16"/>
                  <w:szCs w:val="16"/>
                  <w:lang w:val="en-US" w:eastAsia="ru-RU"/>
                </w:rPr>
                <w:delText xml:space="preserve">When </w:delText>
              </w:r>
              <w:r w:rsidR="006C59A0">
                <w:rPr>
                  <w:rFonts w:asciiTheme="minorHAnsi" w:eastAsia="Times New Roman" w:hAnsiTheme="minorHAnsi" w:cstheme="minorHAnsi"/>
                  <w:sz w:val="16"/>
                  <w:szCs w:val="16"/>
                  <w:lang w:val="en-US" w:eastAsia="ru-RU"/>
                </w:rPr>
                <w:delText>I click on “Join”</w:delText>
              </w:r>
            </w:del>
          </w:p>
          <w:p w14:paraId="359B15FB" w14:textId="333BA070" w:rsidR="006C59A0" w:rsidRDefault="006C59A0" w:rsidP="006C59A0">
            <w:pPr>
              <w:rPr>
                <w:rFonts w:asciiTheme="minorHAnsi" w:eastAsia="Times New Roman" w:hAnsiTheme="minorHAnsi" w:cstheme="minorHAnsi"/>
                <w:sz w:val="16"/>
                <w:szCs w:val="16"/>
                <w:lang w:val="en-US" w:eastAsia="ru-RU"/>
              </w:rPr>
            </w:pPr>
            <w:del w:id="2189" w:author="Ghita Benotmane" w:date="2016-09-15T15:19:00Z">
              <w:r>
                <w:rPr>
                  <w:rFonts w:asciiTheme="minorHAnsi" w:eastAsia="Times New Roman" w:hAnsiTheme="minorHAnsi" w:cstheme="minorHAnsi"/>
                  <w:sz w:val="16"/>
                  <w:szCs w:val="16"/>
                  <w:lang w:val="en-US" w:eastAsia="ru-RU"/>
                </w:rPr>
                <w:delText>Then I subscribe to the according community,</w:delText>
              </w:r>
            </w:del>
            <w:r>
              <w:rPr>
                <w:rFonts w:asciiTheme="minorHAnsi" w:eastAsia="Times New Roman" w:hAnsiTheme="minorHAnsi" w:cstheme="minorHAnsi"/>
                <w:sz w:val="16"/>
                <w:szCs w:val="16"/>
                <w:lang w:val="en-US" w:eastAsia="ru-RU"/>
              </w:rPr>
              <w:t xml:space="preserve"> if the community is </w:t>
            </w:r>
            <w:ins w:id="2190" w:author="Ghita Benotmane" w:date="2016-09-15T15:19:00Z">
              <w:r w:rsidR="007B5B1A">
                <w:rPr>
                  <w:rFonts w:asciiTheme="minorHAnsi" w:eastAsia="Times New Roman" w:hAnsiTheme="minorHAnsi" w:cstheme="minorHAnsi"/>
                  <w:sz w:val="16"/>
                  <w:szCs w:val="16"/>
                  <w:lang w:val="en-US" w:eastAsia="ru-RU"/>
                </w:rPr>
                <w:t>private</w:t>
              </w:r>
            </w:ins>
            <w:del w:id="2191" w:author="Ghita Benotmane" w:date="2016-09-15T15:19:00Z">
              <w:r>
                <w:rPr>
                  <w:rFonts w:asciiTheme="minorHAnsi" w:eastAsia="Times New Roman" w:hAnsiTheme="minorHAnsi" w:cstheme="minorHAnsi"/>
                  <w:sz w:val="16"/>
                  <w:szCs w:val="16"/>
                  <w:lang w:val="en-US" w:eastAsia="ru-RU"/>
                </w:rPr>
                <w:delText xml:space="preserve">public </w:delText>
              </w:r>
            </w:del>
          </w:p>
          <w:p w14:paraId="765335FD" w14:textId="1036E010" w:rsidR="007B5B1A" w:rsidRDefault="007B5B1A" w:rsidP="00063DC0">
            <w:pPr>
              <w:rPr>
                <w:ins w:id="2192" w:author="Ghita Benotmane" w:date="2016-09-15T15:19:00Z"/>
                <w:rFonts w:asciiTheme="minorHAnsi" w:eastAsia="Times New Roman" w:hAnsiTheme="minorHAnsi" w:cstheme="minorHAnsi"/>
                <w:sz w:val="16"/>
                <w:szCs w:val="16"/>
                <w:lang w:val="en-US" w:eastAsia="ru-RU"/>
              </w:rPr>
            </w:pPr>
            <w:ins w:id="2193" w:author="Ghita Benotmane" w:date="2016-09-15T15:19:00Z">
              <w:r w:rsidRPr="00C60B17">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a “Following” button if</w:t>
              </w:r>
            </w:ins>
            <w:commentRangeStart w:id="2194"/>
            <w:del w:id="2195" w:author="Ghita Benotmane" w:date="2016-09-15T15:19:00Z">
              <w:r w:rsidR="006C59A0" w:rsidRPr="006C59A0">
                <w:rPr>
                  <w:rFonts w:asciiTheme="minorHAnsi" w:eastAsia="Times New Roman" w:hAnsiTheme="minorHAnsi" w:cstheme="minorHAnsi"/>
                  <w:color w:val="0000FF"/>
                  <w:sz w:val="16"/>
                  <w:szCs w:val="16"/>
                  <w:lang w:val="en-US" w:eastAsia="ru-RU"/>
                </w:rPr>
                <w:delText>If not</w:delText>
              </w:r>
              <w:r w:rsidR="006C59A0">
                <w:rPr>
                  <w:rFonts w:asciiTheme="minorHAnsi" w:eastAsia="Times New Roman" w:hAnsiTheme="minorHAnsi" w:cstheme="minorHAnsi"/>
                  <w:sz w:val="16"/>
                  <w:szCs w:val="16"/>
                  <w:lang w:val="en-US" w:eastAsia="ru-RU"/>
                </w:rPr>
                <w:delText>,</w:delText>
              </w:r>
            </w:del>
            <w:r w:rsidR="006C59A0">
              <w:rPr>
                <w:rFonts w:asciiTheme="minorHAnsi" w:eastAsia="Times New Roman" w:hAnsiTheme="minorHAnsi" w:cstheme="minorHAnsi"/>
                <w:sz w:val="16"/>
                <w:szCs w:val="16"/>
                <w:lang w:val="en-US" w:eastAsia="ru-RU"/>
              </w:rPr>
              <w:t xml:space="preserve"> I’m </w:t>
            </w:r>
            <w:ins w:id="2196" w:author="Ghita Benotmane" w:date="2016-09-15T15:19:00Z">
              <w:r>
                <w:rPr>
                  <w:rFonts w:asciiTheme="minorHAnsi" w:eastAsia="Times New Roman" w:hAnsiTheme="minorHAnsi" w:cstheme="minorHAnsi"/>
                  <w:sz w:val="16"/>
                  <w:szCs w:val="16"/>
                  <w:lang w:val="en-US" w:eastAsia="ru-RU"/>
                </w:rPr>
                <w:t xml:space="preserve">already </w:t>
              </w:r>
            </w:ins>
            <w:del w:id="2197" w:author="Ghita Benotmane" w:date="2016-09-15T15:19:00Z">
              <w:r w:rsidR="006C59A0">
                <w:rPr>
                  <w:rFonts w:asciiTheme="minorHAnsi" w:eastAsia="Times New Roman" w:hAnsiTheme="minorHAnsi" w:cstheme="minorHAnsi"/>
                  <w:sz w:val="16"/>
                  <w:szCs w:val="16"/>
                  <w:lang w:val="en-US" w:eastAsia="ru-RU"/>
                </w:rPr>
                <w:delText xml:space="preserve">prompted with the </w:delText>
              </w:r>
            </w:del>
            <w:r w:rsidR="006C59A0">
              <w:rPr>
                <w:rFonts w:asciiTheme="minorHAnsi" w:eastAsia="Times New Roman" w:hAnsiTheme="minorHAnsi" w:cstheme="minorHAnsi"/>
                <w:sz w:val="16"/>
                <w:szCs w:val="16"/>
                <w:lang w:val="en-US" w:eastAsia="ru-RU"/>
              </w:rPr>
              <w:t xml:space="preserve">following </w:t>
            </w:r>
            <w:ins w:id="2198" w:author="Ghita Benotmane" w:date="2016-09-15T15:19:00Z">
              <w:r>
                <w:rPr>
                  <w:rFonts w:asciiTheme="minorHAnsi" w:eastAsia="Times New Roman" w:hAnsiTheme="minorHAnsi" w:cstheme="minorHAnsi"/>
                  <w:sz w:val="16"/>
                  <w:szCs w:val="16"/>
                  <w:lang w:val="en-US" w:eastAsia="ru-RU"/>
                </w:rPr>
                <w:t>the community</w:t>
              </w:r>
            </w:ins>
          </w:p>
          <w:p w14:paraId="7A5B2C16" w14:textId="40DE2984" w:rsidR="007B5B1A" w:rsidRPr="00C60B17" w:rsidRDefault="007B5B1A" w:rsidP="00063DC0">
            <w:pPr>
              <w:rPr>
                <w:ins w:id="2199" w:author="Ghita Benotmane" w:date="2016-09-15T15:19:00Z"/>
                <w:rFonts w:asciiTheme="minorHAnsi" w:eastAsia="Times New Roman" w:hAnsiTheme="minorHAnsi" w:cstheme="minorHAnsi"/>
                <w:color w:val="122632" w:themeColor="text1"/>
                <w:sz w:val="16"/>
                <w:szCs w:val="16"/>
                <w:lang w:val="en-US" w:eastAsia="ru-RU"/>
              </w:rPr>
            </w:pPr>
            <w:ins w:id="2200" w:author="Ghita Benotmane" w:date="2016-09-15T15:19:00Z">
              <w:r w:rsidRPr="007B5B1A">
                <w:rPr>
                  <w:rFonts w:asciiTheme="minorHAnsi" w:eastAsia="Times New Roman" w:hAnsiTheme="minorHAnsi" w:cstheme="minorHAnsi"/>
                  <w:color w:val="0000FF"/>
                  <w:sz w:val="16"/>
                  <w:szCs w:val="16"/>
                  <w:lang w:val="en-US" w:eastAsia="ru-RU"/>
                </w:rPr>
                <w:t xml:space="preserve">And </w:t>
              </w:r>
              <w:r w:rsidRPr="00C60B17">
                <w:rPr>
                  <w:rFonts w:asciiTheme="minorHAnsi" w:eastAsia="Times New Roman" w:hAnsiTheme="minorHAnsi" w:cstheme="minorHAnsi"/>
                  <w:color w:val="122632" w:themeColor="text1"/>
                  <w:sz w:val="16"/>
                  <w:szCs w:val="16"/>
                  <w:lang w:val="en-US" w:eastAsia="ru-RU"/>
                </w:rPr>
                <w:t>I can click on either “Join”, “Request to join” or “Following” buttons (see section 9)</w:t>
              </w:r>
            </w:ins>
          </w:p>
          <w:p w14:paraId="69C4F541" w14:textId="77777777" w:rsidR="009D0D84" w:rsidRPr="00C60B17" w:rsidRDefault="006C59A0" w:rsidP="009D0D84">
            <w:pPr>
              <w:rPr>
                <w:rFonts w:asciiTheme="minorHAnsi" w:hAnsiTheme="minorHAnsi"/>
                <w:color w:val="122632" w:themeColor="text1"/>
                <w:sz w:val="16"/>
                <w:lang w:val="en-US"/>
              </w:rPr>
            </w:pPr>
            <w:del w:id="2201" w:author="Ghita Benotmane" w:date="2016-09-15T15:19:00Z">
              <w:r>
                <w:rPr>
                  <w:rFonts w:asciiTheme="minorHAnsi" w:eastAsia="Times New Roman" w:hAnsiTheme="minorHAnsi" w:cstheme="minorHAnsi"/>
                  <w:sz w:val="16"/>
                  <w:szCs w:val="16"/>
                  <w:lang w:val="en-US" w:eastAsia="ru-RU"/>
                </w:rPr>
                <w:delText>message: “Do you want send</w:delText>
              </w:r>
            </w:del>
            <w:r w:rsidR="009D0D84" w:rsidRPr="00D27B52">
              <w:rPr>
                <w:rFonts w:asciiTheme="minorHAnsi" w:eastAsia="Times New Roman" w:hAnsiTheme="minorHAnsi" w:cstheme="minorHAnsi"/>
                <w:color w:val="0000FF"/>
                <w:sz w:val="16"/>
                <w:szCs w:val="16"/>
                <w:lang w:val="en-US" w:eastAsia="ru-RU"/>
              </w:rPr>
              <w:t xml:space="preserve">When </w:t>
            </w:r>
            <w:r w:rsidR="009D0D84" w:rsidRPr="00C60B17">
              <w:rPr>
                <w:rFonts w:asciiTheme="minorHAnsi" w:hAnsiTheme="minorHAnsi"/>
                <w:color w:val="122632" w:themeColor="text1"/>
                <w:sz w:val="16"/>
                <w:lang w:val="en-US"/>
              </w:rPr>
              <w:t>I click on “Join”</w:t>
            </w:r>
          </w:p>
          <w:p w14:paraId="38D5DDDA" w14:textId="77777777" w:rsidR="007B5B1A" w:rsidRPr="00C60B17" w:rsidRDefault="007B5B1A" w:rsidP="00063DC0">
            <w:pPr>
              <w:rPr>
                <w:ins w:id="2202" w:author="Ghita Benotmane" w:date="2016-09-15T15:19:00Z"/>
                <w:rFonts w:asciiTheme="minorHAnsi" w:eastAsia="Times New Roman" w:hAnsiTheme="minorHAnsi" w:cstheme="minorHAnsi"/>
                <w:color w:val="122632" w:themeColor="text1"/>
                <w:sz w:val="16"/>
                <w:szCs w:val="16"/>
                <w:lang w:val="en-US" w:eastAsia="ru-RU"/>
              </w:rPr>
            </w:pPr>
            <w:ins w:id="2203" w:author="Ghita Benotmane" w:date="2016-09-15T15:19:00Z">
              <w:r w:rsidRPr="007B5B1A">
                <w:rPr>
                  <w:rFonts w:asciiTheme="minorHAnsi" w:eastAsia="Times New Roman" w:hAnsiTheme="minorHAnsi" w:cstheme="minorHAnsi"/>
                  <w:color w:val="0000FF"/>
                  <w:sz w:val="16"/>
                  <w:szCs w:val="16"/>
                  <w:lang w:val="en-US" w:eastAsia="ru-RU"/>
                </w:rPr>
                <w:t xml:space="preserve">Then </w:t>
              </w:r>
              <w:r w:rsidRPr="00C60B17">
                <w:rPr>
                  <w:rFonts w:asciiTheme="minorHAnsi" w:eastAsia="Times New Roman" w:hAnsiTheme="minorHAnsi" w:cstheme="minorHAnsi"/>
                  <w:color w:val="122632" w:themeColor="text1"/>
                  <w:sz w:val="16"/>
                  <w:szCs w:val="16"/>
                  <w:lang w:val="en-US" w:eastAsia="ru-RU"/>
                </w:rPr>
                <w:t>I become a follower of that community</w:t>
              </w:r>
            </w:ins>
          </w:p>
          <w:p w14:paraId="7FACCB09" w14:textId="728B5C08" w:rsidR="007B5B1A" w:rsidRPr="00C60B17" w:rsidRDefault="007B5B1A" w:rsidP="00063DC0">
            <w:pPr>
              <w:rPr>
                <w:ins w:id="2204" w:author="Ghita Benotmane" w:date="2016-09-15T15:19:00Z"/>
                <w:rFonts w:asciiTheme="minorHAnsi" w:eastAsia="Times New Roman" w:hAnsiTheme="minorHAnsi" w:cstheme="minorHAnsi"/>
                <w:color w:val="122632" w:themeColor="text1"/>
                <w:sz w:val="16"/>
                <w:szCs w:val="16"/>
                <w:lang w:val="en-US" w:eastAsia="ru-RU"/>
              </w:rPr>
            </w:pPr>
            <w:ins w:id="2205" w:author="Ghita Benotmane" w:date="2016-09-15T15:19:00Z">
              <w:r w:rsidRPr="007B5B1A">
                <w:rPr>
                  <w:rFonts w:asciiTheme="minorHAnsi" w:eastAsia="Times New Roman" w:hAnsiTheme="minorHAnsi" w:cstheme="minorHAnsi"/>
                  <w:color w:val="0000FF"/>
                  <w:sz w:val="16"/>
                  <w:szCs w:val="16"/>
                  <w:lang w:val="en-US" w:eastAsia="ru-RU"/>
                </w:rPr>
                <w:t xml:space="preserve">When </w:t>
              </w:r>
              <w:r w:rsidRPr="00C60B17">
                <w:rPr>
                  <w:rFonts w:asciiTheme="minorHAnsi" w:eastAsia="Times New Roman" w:hAnsiTheme="minorHAnsi" w:cstheme="minorHAnsi"/>
                  <w:color w:val="122632" w:themeColor="text1"/>
                  <w:sz w:val="16"/>
                  <w:szCs w:val="16"/>
                  <w:lang w:val="en-US" w:eastAsia="ru-RU"/>
                </w:rPr>
                <w:t xml:space="preserve">I click on “Request to join” </w:t>
              </w:r>
            </w:ins>
          </w:p>
          <w:p w14:paraId="1186B8F0" w14:textId="677BBDAD" w:rsidR="006C59A0" w:rsidRPr="00C60B17" w:rsidRDefault="007B5B1A" w:rsidP="006C59A0">
            <w:pPr>
              <w:rPr>
                <w:rFonts w:asciiTheme="minorHAnsi" w:hAnsiTheme="minorHAnsi"/>
                <w:color w:val="122632" w:themeColor="text1"/>
                <w:sz w:val="16"/>
                <w:lang w:val="en-US"/>
              </w:rPr>
            </w:pPr>
            <w:ins w:id="2206" w:author="Ghita Benotmane" w:date="2016-09-15T15:19:00Z">
              <w:r w:rsidRPr="007B5B1A">
                <w:rPr>
                  <w:rFonts w:asciiTheme="minorHAnsi" w:eastAsia="Times New Roman" w:hAnsiTheme="minorHAnsi" w:cstheme="minorHAnsi"/>
                  <w:color w:val="0000FF"/>
                  <w:sz w:val="16"/>
                  <w:szCs w:val="16"/>
                  <w:lang w:val="en-US" w:eastAsia="ru-RU"/>
                </w:rPr>
                <w:t>Then</w:t>
              </w:r>
            </w:ins>
            <w:r w:rsidR="006C59A0" w:rsidRPr="00C60B17">
              <w:rPr>
                <w:rFonts w:asciiTheme="minorHAnsi" w:hAnsiTheme="minorHAnsi"/>
                <w:color w:val="0000FF"/>
                <w:sz w:val="16"/>
                <w:lang w:val="en-US"/>
              </w:rPr>
              <w:t xml:space="preserve"> </w:t>
            </w:r>
            <w:r w:rsidR="006C59A0" w:rsidRPr="00C60B17">
              <w:rPr>
                <w:rFonts w:asciiTheme="minorHAnsi" w:hAnsiTheme="minorHAnsi"/>
                <w:color w:val="122632" w:themeColor="text1"/>
                <w:sz w:val="16"/>
                <w:lang w:val="en-US"/>
              </w:rPr>
              <w:t xml:space="preserve">a request to join </w:t>
            </w:r>
            <w:r w:rsidRPr="00C60B17">
              <w:rPr>
                <w:rFonts w:asciiTheme="minorHAnsi" w:eastAsia="Times New Roman" w:hAnsiTheme="minorHAnsi" w:cstheme="minorHAnsi"/>
                <w:color w:val="122632" w:themeColor="text1"/>
                <w:sz w:val="16"/>
                <w:szCs w:val="16"/>
                <w:lang w:val="en-US" w:eastAsia="ru-RU"/>
              </w:rPr>
              <w:t>is sent to the admin of that</w:t>
            </w:r>
            <w:r w:rsidR="006C59A0" w:rsidRPr="00C60B17">
              <w:rPr>
                <w:rFonts w:asciiTheme="minorHAnsi" w:hAnsiTheme="minorHAnsi"/>
                <w:color w:val="122632" w:themeColor="text1"/>
                <w:sz w:val="16"/>
                <w:lang w:val="en-US"/>
              </w:rPr>
              <w:t xml:space="preserve"> community</w:t>
            </w:r>
            <w:r w:rsidR="0090137D">
              <w:rPr>
                <w:rFonts w:asciiTheme="minorHAnsi" w:eastAsia="Times New Roman" w:hAnsiTheme="minorHAnsi" w:cstheme="minorHAnsi"/>
                <w:color w:val="122632" w:themeColor="text1"/>
                <w:sz w:val="16"/>
                <w:szCs w:val="16"/>
                <w:lang w:val="en-US" w:eastAsia="ru-RU"/>
              </w:rPr>
              <w:t xml:space="preserve"> (see section 7.4.2.)</w:t>
            </w:r>
            <w:r w:rsidR="006C59A0">
              <w:rPr>
                <w:rFonts w:asciiTheme="minorHAnsi" w:eastAsia="Times New Roman" w:hAnsiTheme="minorHAnsi" w:cstheme="minorHAnsi"/>
                <w:sz w:val="16"/>
                <w:szCs w:val="16"/>
                <w:lang w:val="en-US" w:eastAsia="ru-RU"/>
              </w:rPr>
              <w:t>?”</w:t>
            </w:r>
            <w:commentRangeEnd w:id="2194"/>
            <w:r w:rsidR="00322B4B">
              <w:rPr>
                <w:rStyle w:val="CommentReference"/>
              </w:rPr>
              <w:commentReference w:id="2194"/>
            </w:r>
          </w:p>
          <w:p w14:paraId="35FF8BEE" w14:textId="56460CF4" w:rsidR="007B5B1A" w:rsidRPr="00C60B17" w:rsidRDefault="007B5B1A" w:rsidP="00063DC0">
            <w:pPr>
              <w:rPr>
                <w:ins w:id="2207" w:author="Ghita Benotmane" w:date="2016-09-15T15:19:00Z"/>
                <w:rFonts w:asciiTheme="minorHAnsi" w:eastAsia="Times New Roman" w:hAnsiTheme="minorHAnsi" w:cstheme="minorHAnsi"/>
                <w:color w:val="122632" w:themeColor="text1"/>
                <w:sz w:val="16"/>
                <w:szCs w:val="16"/>
                <w:lang w:val="en-US" w:eastAsia="ru-RU"/>
              </w:rPr>
            </w:pPr>
            <w:ins w:id="2208" w:author="Ghita Benotmane" w:date="2016-09-15T15:19:00Z">
              <w:r w:rsidRPr="007B5B1A">
                <w:rPr>
                  <w:rFonts w:asciiTheme="minorHAnsi" w:eastAsia="Times New Roman" w:hAnsiTheme="minorHAnsi" w:cstheme="minorHAnsi"/>
                  <w:color w:val="0000FF"/>
                  <w:sz w:val="16"/>
                  <w:szCs w:val="16"/>
                  <w:lang w:val="en-US" w:eastAsia="ru-RU"/>
                </w:rPr>
                <w:t xml:space="preserve">When </w:t>
              </w:r>
              <w:r w:rsidRPr="00C60B17">
                <w:rPr>
                  <w:rFonts w:asciiTheme="minorHAnsi" w:eastAsia="Times New Roman" w:hAnsiTheme="minorHAnsi" w:cstheme="minorHAnsi"/>
                  <w:color w:val="122632" w:themeColor="text1"/>
                  <w:sz w:val="16"/>
                  <w:szCs w:val="16"/>
                  <w:lang w:val="en-US" w:eastAsia="ru-RU"/>
                </w:rPr>
                <w:t xml:space="preserve">I hover on he “Following” button </w:t>
              </w:r>
            </w:ins>
          </w:p>
          <w:p w14:paraId="586BD790" w14:textId="07778186" w:rsidR="007B5B1A" w:rsidRPr="00C60B17" w:rsidRDefault="007B5B1A" w:rsidP="00063DC0">
            <w:pPr>
              <w:rPr>
                <w:ins w:id="2209" w:author="Ghita Benotmane" w:date="2016-09-15T15:19:00Z"/>
                <w:rFonts w:asciiTheme="minorHAnsi" w:eastAsia="Times New Roman" w:hAnsiTheme="minorHAnsi" w:cstheme="minorHAnsi"/>
                <w:color w:val="122632" w:themeColor="text1"/>
                <w:sz w:val="16"/>
                <w:szCs w:val="16"/>
                <w:lang w:val="en-US" w:eastAsia="ru-RU"/>
              </w:rPr>
            </w:pPr>
            <w:ins w:id="2210" w:author="Ghita Benotmane" w:date="2016-09-15T15:19:00Z">
              <w:r w:rsidRPr="007B5B1A">
                <w:rPr>
                  <w:rFonts w:asciiTheme="minorHAnsi" w:eastAsia="Times New Roman" w:hAnsiTheme="minorHAnsi" w:cstheme="minorHAnsi"/>
                  <w:color w:val="0000FF"/>
                  <w:sz w:val="16"/>
                  <w:szCs w:val="16"/>
                  <w:lang w:val="en-US" w:eastAsia="ru-RU"/>
                </w:rPr>
                <w:lastRenderedPageBreak/>
                <w:t xml:space="preserve">Then </w:t>
              </w:r>
              <w:r w:rsidRPr="00C60B17">
                <w:rPr>
                  <w:rFonts w:asciiTheme="minorHAnsi" w:eastAsia="Times New Roman" w:hAnsiTheme="minorHAnsi" w:cstheme="minorHAnsi"/>
                  <w:color w:val="122632" w:themeColor="text1"/>
                  <w:sz w:val="16"/>
                  <w:szCs w:val="16"/>
                  <w:lang w:val="en-US" w:eastAsia="ru-RU"/>
                </w:rPr>
                <w:t>I can leave that community</w:t>
              </w:r>
            </w:ins>
          </w:p>
          <w:p w14:paraId="09C1036F" w14:textId="4CAD762A" w:rsidR="006C59A0" w:rsidRDefault="006C59A0" w:rsidP="006C59A0">
            <w:pPr>
              <w:rPr>
                <w:rFonts w:asciiTheme="minorHAnsi" w:eastAsia="Times New Roman" w:hAnsiTheme="minorHAnsi" w:cstheme="minorHAnsi"/>
                <w:sz w:val="16"/>
                <w:szCs w:val="16"/>
                <w:lang w:val="en-US" w:eastAsia="ru-RU"/>
              </w:rPr>
            </w:pPr>
            <w:r w:rsidRPr="006C59A0">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click on the name of the community</w:t>
            </w:r>
          </w:p>
          <w:p w14:paraId="5E96E016" w14:textId="3F1E7204" w:rsidR="00127970" w:rsidRPr="006C59A0" w:rsidRDefault="006C59A0" w:rsidP="006C59A0">
            <w:pPr>
              <w:rPr>
                <w:rFonts w:asciiTheme="minorHAnsi" w:eastAsia="Times New Roman" w:hAnsiTheme="minorHAnsi" w:cstheme="minorHAnsi"/>
                <w:sz w:val="16"/>
                <w:szCs w:val="16"/>
                <w:lang w:val="en-US" w:eastAsia="ru-RU"/>
              </w:rPr>
            </w:pPr>
            <w:r w:rsidRPr="00D27B52">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I’m directed to the according community on the Engage section of the Intranet</w:t>
            </w:r>
          </w:p>
        </w:tc>
        <w:tc>
          <w:tcPr>
            <w:tcW w:w="888" w:type="dxa"/>
          </w:tcPr>
          <w:p w14:paraId="5D1F9A36" w14:textId="500F53E6" w:rsidR="00127970" w:rsidRPr="00EE6C94" w:rsidRDefault="0057388C" w:rsidP="00127970">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lastRenderedPageBreak/>
              <w:t>1</w:t>
            </w:r>
          </w:p>
        </w:tc>
      </w:tr>
      <w:tr w:rsidR="00127970" w14:paraId="5E80972D" w14:textId="77777777" w:rsidTr="00C60B17">
        <w:trPr>
          <w:trHeight w:val="420"/>
        </w:trPr>
        <w:tc>
          <w:tcPr>
            <w:tcW w:w="709" w:type="dxa"/>
          </w:tcPr>
          <w:p w14:paraId="4268ECCB" w14:textId="510E2A57" w:rsidR="00127970" w:rsidRDefault="0024591B" w:rsidP="00127970">
            <w:pPr>
              <w:jc w:val="cente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15.1.4.4</w:t>
            </w:r>
            <w:r w:rsidR="009D0D84">
              <w:rPr>
                <w:rFonts w:asciiTheme="minorHAnsi" w:eastAsia="Times New Roman" w:hAnsiTheme="minorHAnsi" w:cstheme="minorHAnsi"/>
                <w:color w:val="000000"/>
                <w:sz w:val="16"/>
                <w:szCs w:val="16"/>
                <w:lang w:val="en-US"/>
              </w:rPr>
              <w:t>.</w:t>
            </w:r>
          </w:p>
        </w:tc>
        <w:tc>
          <w:tcPr>
            <w:tcW w:w="1275" w:type="dxa"/>
          </w:tcPr>
          <w:p w14:paraId="4E510ABA" w14:textId="7EC20414" w:rsidR="00127970" w:rsidRDefault="00127970" w:rsidP="00127970">
            <w:pPr>
              <w:rPr>
                <w:rFonts w:asciiTheme="minorHAnsi" w:hAnsiTheme="minorHAnsi" w:cstheme="minorHAnsi"/>
                <w:b/>
                <w:sz w:val="16"/>
                <w:szCs w:val="16"/>
                <w:lang w:val="en-US"/>
              </w:rPr>
            </w:pPr>
            <w:r w:rsidRPr="00454116">
              <w:rPr>
                <w:rFonts w:asciiTheme="minorHAnsi" w:hAnsiTheme="minorHAnsi" w:cstheme="minorHAnsi"/>
                <w:b/>
                <w:sz w:val="16"/>
                <w:szCs w:val="16"/>
                <w:lang w:val="en-US"/>
              </w:rPr>
              <w:t>M&amp;S Template Body</w:t>
            </w:r>
          </w:p>
        </w:tc>
        <w:tc>
          <w:tcPr>
            <w:tcW w:w="1700" w:type="dxa"/>
          </w:tcPr>
          <w:p w14:paraId="16155964" w14:textId="67137407" w:rsidR="00127970" w:rsidRDefault="0024591B" w:rsidP="00127970">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Content section 3: </w:t>
            </w:r>
            <w:r w:rsidR="00127970">
              <w:rPr>
                <w:rFonts w:asciiTheme="minorHAnsi" w:eastAsia="Times New Roman" w:hAnsiTheme="minorHAnsi" w:cstheme="minorHAnsi"/>
                <w:color w:val="000000"/>
                <w:sz w:val="16"/>
                <w:szCs w:val="16"/>
                <w:lang w:val="en-US"/>
              </w:rPr>
              <w:t>M&amp;S library component</w:t>
            </w:r>
          </w:p>
        </w:tc>
        <w:tc>
          <w:tcPr>
            <w:tcW w:w="4960" w:type="dxa"/>
          </w:tcPr>
          <w:p w14:paraId="094E9027" w14:textId="77777777" w:rsidR="006C59A0" w:rsidRDefault="006C59A0" w:rsidP="006C59A0">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6771828C" w14:textId="23C1CEF4" w:rsidR="00127970" w:rsidRDefault="006C59A0" w:rsidP="006C59A0">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w:t>
            </w:r>
            <w:r w:rsidR="00A21DC0">
              <w:rPr>
                <w:rFonts w:asciiTheme="minorHAnsi" w:eastAsia="Times New Roman" w:hAnsiTheme="minorHAnsi" w:cstheme="minorHAnsi"/>
                <w:sz w:val="16"/>
                <w:szCs w:val="16"/>
                <w:lang w:val="en-US" w:eastAsia="ru-RU"/>
              </w:rPr>
              <w:t>m on the Marketing &amp; Sales page</w:t>
            </w:r>
            <w:r>
              <w:rPr>
                <w:rFonts w:asciiTheme="minorHAnsi" w:eastAsia="Times New Roman" w:hAnsiTheme="minorHAnsi" w:cstheme="minorHAnsi"/>
                <w:sz w:val="16"/>
                <w:szCs w:val="16"/>
                <w:lang w:val="en-US" w:eastAsia="ru-RU"/>
              </w:rPr>
              <w:t xml:space="preserve"> on the “M&amp;S Library” component</w:t>
            </w:r>
          </w:p>
          <w:p w14:paraId="5A57C549" w14:textId="05AE7944" w:rsidR="006C59A0" w:rsidRDefault="006C59A0" w:rsidP="006C59A0">
            <w:pPr>
              <w:rPr>
                <w:rFonts w:asciiTheme="minorHAnsi" w:eastAsia="Times New Roman" w:hAnsiTheme="minorHAnsi" w:cstheme="minorHAnsi"/>
                <w:sz w:val="16"/>
                <w:szCs w:val="16"/>
                <w:lang w:val="en-US" w:eastAsia="ru-RU"/>
              </w:rPr>
            </w:pPr>
            <w:r w:rsidRPr="006C59A0">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 see a</w:t>
            </w:r>
            <w:r w:rsidR="005934E8">
              <w:rPr>
                <w:rFonts w:asciiTheme="minorHAnsi" w:eastAsia="Times New Roman" w:hAnsiTheme="minorHAnsi" w:cstheme="minorHAnsi"/>
                <w:sz w:val="16"/>
                <w:szCs w:val="16"/>
                <w:lang w:val="en-US" w:eastAsia="ru-RU"/>
              </w:rPr>
              <w:t xml:space="preserve"> paginated </w:t>
            </w:r>
            <w:r>
              <w:rPr>
                <w:rFonts w:asciiTheme="minorHAnsi" w:eastAsia="Times New Roman" w:hAnsiTheme="minorHAnsi" w:cstheme="minorHAnsi"/>
                <w:sz w:val="16"/>
                <w:szCs w:val="16"/>
                <w:lang w:val="en-US" w:eastAsia="ru-RU"/>
              </w:rPr>
              <w:t xml:space="preserve">library of </w:t>
            </w:r>
            <w:ins w:id="2211" w:author="Ghita Benotmane" w:date="2016-09-15T15:19:00Z">
              <w:r w:rsidR="00512484">
                <w:rPr>
                  <w:rFonts w:asciiTheme="minorHAnsi" w:eastAsia="Times New Roman" w:hAnsiTheme="minorHAnsi" w:cstheme="minorHAnsi"/>
                  <w:sz w:val="16"/>
                  <w:szCs w:val="16"/>
                  <w:lang w:val="en-US" w:eastAsia="ru-RU"/>
                </w:rPr>
                <w:t>last</w:t>
              </w:r>
            </w:ins>
            <w:del w:id="2212" w:author="Ghita Benotmane" w:date="2016-09-05T11:07:00Z">
              <w:r w:rsidDel="004F0FD1">
                <w:rPr>
                  <w:rFonts w:asciiTheme="minorHAnsi" w:eastAsia="Times New Roman" w:hAnsiTheme="minorHAnsi" w:cstheme="minorHAnsi"/>
                  <w:sz w:val="16"/>
                  <w:szCs w:val="16"/>
                  <w:lang w:val="en-US" w:eastAsia="ru-RU"/>
                </w:rPr>
                <w:delText>most viewed</w:delText>
              </w:r>
            </w:del>
            <w:ins w:id="2213" w:author="Ghita Benotmane" w:date="2016-09-05T11:07:00Z">
              <w:r w:rsidR="004F0FD1">
                <w:rPr>
                  <w:rFonts w:asciiTheme="minorHAnsi" w:eastAsia="Times New Roman" w:hAnsiTheme="minorHAnsi" w:cstheme="minorHAnsi"/>
                  <w:sz w:val="16"/>
                  <w:szCs w:val="16"/>
                  <w:lang w:val="en-US" w:eastAsia="ru-RU"/>
                </w:rPr>
                <w:t>last updated</w:t>
              </w:r>
            </w:ins>
            <w:r>
              <w:rPr>
                <w:rFonts w:asciiTheme="minorHAnsi" w:eastAsia="Times New Roman" w:hAnsiTheme="minorHAnsi" w:cstheme="minorHAnsi"/>
                <w:sz w:val="16"/>
                <w:szCs w:val="16"/>
                <w:lang w:val="en-US" w:eastAsia="ru-RU"/>
              </w:rPr>
              <w:t xml:space="preserve"> resources tagged as “Marketing &amp; Sales” (page</w:t>
            </w:r>
            <w:r w:rsidR="005838AF">
              <w:rPr>
                <w:rFonts w:asciiTheme="minorHAnsi" w:eastAsia="Times New Roman" w:hAnsiTheme="minorHAnsi" w:cstheme="minorHAnsi"/>
                <w:sz w:val="16"/>
                <w:szCs w:val="16"/>
                <w:lang w:val="en-US" w:eastAsia="ru-RU"/>
              </w:rPr>
              <w:t>’s</w:t>
            </w:r>
            <w:r>
              <w:rPr>
                <w:rFonts w:asciiTheme="minorHAnsi" w:eastAsia="Times New Roman" w:hAnsiTheme="minorHAnsi" w:cstheme="minorHAnsi"/>
                <w:sz w:val="16"/>
                <w:szCs w:val="16"/>
                <w:lang w:val="en-US" w:eastAsia="ru-RU"/>
              </w:rPr>
              <w:t xml:space="preserve"> topic tag)</w:t>
            </w:r>
            <w:r w:rsidR="005934E8">
              <w:rPr>
                <w:rFonts w:asciiTheme="minorHAnsi" w:eastAsia="Times New Roman" w:hAnsiTheme="minorHAnsi" w:cstheme="minorHAnsi"/>
                <w:sz w:val="16"/>
                <w:szCs w:val="16"/>
                <w:lang w:val="en-US" w:eastAsia="ru-RU"/>
              </w:rPr>
              <w:t>, displayed as cards (</w:t>
            </w:r>
            <w:hyperlink w:anchor="_Resources_section" w:history="1">
              <w:r w:rsidR="005934E8" w:rsidRPr="00590FAE">
                <w:rPr>
                  <w:rStyle w:val="Hyperlink"/>
                  <w:rFonts w:asciiTheme="minorHAnsi" w:eastAsia="Times New Roman" w:hAnsiTheme="minorHAnsi" w:cstheme="minorHAnsi"/>
                  <w:sz w:val="16"/>
                  <w:szCs w:val="16"/>
                  <w:lang w:val="en-US" w:eastAsia="ru-RU"/>
                </w:rPr>
                <w:t>see Resources section specification</w:t>
              </w:r>
            </w:hyperlink>
            <w:r w:rsidR="005934E8">
              <w:rPr>
                <w:rFonts w:asciiTheme="minorHAnsi" w:eastAsia="Times New Roman" w:hAnsiTheme="minorHAnsi" w:cstheme="minorHAnsi"/>
                <w:sz w:val="16"/>
                <w:szCs w:val="16"/>
                <w:lang w:val="en-US" w:eastAsia="ru-RU"/>
              </w:rPr>
              <w:t>)</w:t>
            </w:r>
          </w:p>
          <w:p w14:paraId="788B36F9" w14:textId="77777777" w:rsidR="0006094C" w:rsidRDefault="0006094C" w:rsidP="006C59A0">
            <w:pPr>
              <w:rPr>
                <w:rFonts w:asciiTheme="minorHAnsi" w:eastAsia="Times New Roman" w:hAnsiTheme="minorHAnsi" w:cstheme="minorHAnsi"/>
                <w:sz w:val="16"/>
                <w:szCs w:val="16"/>
                <w:lang w:val="en-US" w:eastAsia="ru-RU"/>
              </w:rPr>
            </w:pPr>
            <w:r w:rsidRPr="0006094C">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 xml:space="preserve">a set of dropdown </w:t>
            </w:r>
            <w:commentRangeStart w:id="2214"/>
            <w:commentRangeStart w:id="2215"/>
            <w:commentRangeStart w:id="2216"/>
            <w:r>
              <w:rPr>
                <w:rFonts w:asciiTheme="minorHAnsi" w:eastAsia="Times New Roman" w:hAnsiTheme="minorHAnsi" w:cstheme="minorHAnsi"/>
                <w:sz w:val="16"/>
                <w:szCs w:val="16"/>
                <w:lang w:val="en-US" w:eastAsia="ru-RU"/>
              </w:rPr>
              <w:t>filters</w:t>
            </w:r>
            <w:commentRangeEnd w:id="2214"/>
            <w:r>
              <w:rPr>
                <w:rStyle w:val="CommentReference"/>
              </w:rPr>
              <w:commentReference w:id="2214"/>
            </w:r>
            <w:commentRangeEnd w:id="2215"/>
            <w:r w:rsidR="00D871B9">
              <w:rPr>
                <w:rStyle w:val="CommentReference"/>
              </w:rPr>
              <w:commentReference w:id="2215"/>
            </w:r>
            <w:commentRangeEnd w:id="2216"/>
            <w:r w:rsidR="0000081A">
              <w:rPr>
                <w:rStyle w:val="CommentReference"/>
              </w:rPr>
              <w:commentReference w:id="2216"/>
            </w:r>
            <w:r>
              <w:rPr>
                <w:rFonts w:asciiTheme="minorHAnsi" w:eastAsia="Times New Roman" w:hAnsiTheme="minorHAnsi" w:cstheme="minorHAnsi"/>
                <w:sz w:val="16"/>
                <w:szCs w:val="16"/>
                <w:lang w:val="en-US" w:eastAsia="ru-RU"/>
              </w:rPr>
              <w:t>:</w:t>
            </w:r>
          </w:p>
          <w:p w14:paraId="7438646C" w14:textId="565BB0F8" w:rsidR="0006094C" w:rsidRDefault="0006094C" w:rsidP="0006094C">
            <w:pPr>
              <w:pStyle w:val="ListParagraph"/>
              <w:numPr>
                <w:ilvl w:val="0"/>
                <w:numId w:val="44"/>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Markets (Global, Russia, Spain, etc.)</w:t>
            </w:r>
          </w:p>
          <w:p w14:paraId="0C162761" w14:textId="16A1065E" w:rsidR="0006094C" w:rsidRDefault="0006094C" w:rsidP="0006094C">
            <w:pPr>
              <w:pStyle w:val="ListParagraph"/>
              <w:numPr>
                <w:ilvl w:val="0"/>
                <w:numId w:val="44"/>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Brands (Winston, Camel, Mevius, etc.)</w:t>
            </w:r>
          </w:p>
          <w:p w14:paraId="729FEC92" w14:textId="3A7E09AF" w:rsidR="0006094C" w:rsidRDefault="0006094C" w:rsidP="0006094C">
            <w:pPr>
              <w:pStyle w:val="ListParagraph"/>
              <w:numPr>
                <w:ilvl w:val="0"/>
                <w:numId w:val="44"/>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Sub Function (Sales &amp; Trade Marketing, Business Intelligence, Trade Marketing Excellence, etc.)</w:t>
            </w:r>
          </w:p>
          <w:p w14:paraId="44A17723" w14:textId="1CDB9074" w:rsidR="0006094C" w:rsidRDefault="0006094C" w:rsidP="0006094C">
            <w:pPr>
              <w:pStyle w:val="ListParagraph"/>
              <w:numPr>
                <w:ilvl w:val="0"/>
                <w:numId w:val="44"/>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Languages (English, French, Russian, etc.)</w:t>
            </w:r>
          </w:p>
          <w:p w14:paraId="7F3CD365" w14:textId="0EFDD17C" w:rsidR="0006094C" w:rsidRPr="0006094C" w:rsidRDefault="0006094C" w:rsidP="0006094C">
            <w:pPr>
              <w:pStyle w:val="ListParagraph"/>
              <w:numPr>
                <w:ilvl w:val="0"/>
                <w:numId w:val="44"/>
              </w:numPr>
              <w:rPr>
                <w:rFonts w:asciiTheme="minorHAnsi" w:eastAsia="Times New Roman" w:hAnsiTheme="minorHAnsi" w:cstheme="minorHAnsi"/>
                <w:sz w:val="16"/>
                <w:szCs w:val="16"/>
                <w:lang w:val="en-US" w:eastAsia="ru-RU"/>
              </w:rPr>
            </w:pPr>
            <w:commentRangeStart w:id="2217"/>
            <w:commentRangeStart w:id="2218"/>
            <w:r>
              <w:rPr>
                <w:rFonts w:asciiTheme="minorHAnsi" w:eastAsia="Times New Roman" w:hAnsiTheme="minorHAnsi" w:cstheme="minorHAnsi"/>
                <w:sz w:val="16"/>
                <w:szCs w:val="16"/>
                <w:lang w:val="en-US" w:eastAsia="ru-RU"/>
              </w:rPr>
              <w:t xml:space="preserve">Content </w:t>
            </w:r>
            <w:commentRangeEnd w:id="2217"/>
            <w:r w:rsidR="00C162C0">
              <w:rPr>
                <w:rStyle w:val="CommentReference"/>
              </w:rPr>
              <w:commentReference w:id="2217"/>
            </w:r>
            <w:commentRangeEnd w:id="2218"/>
            <w:r w:rsidR="00D871B9">
              <w:rPr>
                <w:rStyle w:val="CommentReference"/>
              </w:rPr>
              <w:commentReference w:id="2218"/>
            </w:r>
            <w:r>
              <w:rPr>
                <w:rFonts w:asciiTheme="minorHAnsi" w:eastAsia="Times New Roman" w:hAnsiTheme="minorHAnsi" w:cstheme="minorHAnsi"/>
                <w:sz w:val="16"/>
                <w:szCs w:val="16"/>
                <w:lang w:val="en-US" w:eastAsia="ru-RU"/>
              </w:rPr>
              <w:t>type (Applications &amp; sites, Guidelines &amp; toolkits, Market case studies, Market examples, Reports, Trainings)</w:t>
            </w:r>
          </w:p>
          <w:p w14:paraId="3A4677C2" w14:textId="2DA244F7" w:rsidR="0006094C" w:rsidRDefault="0006094C" w:rsidP="006C59A0">
            <w:pPr>
              <w:rPr>
                <w:rFonts w:asciiTheme="minorHAnsi" w:eastAsia="Times New Roman" w:hAnsiTheme="minorHAnsi" w:cstheme="minorHAnsi"/>
                <w:sz w:val="16"/>
                <w:szCs w:val="16"/>
                <w:lang w:val="en-US" w:eastAsia="ru-RU"/>
              </w:rPr>
            </w:pPr>
            <w:r w:rsidRPr="0006094C">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 xml:space="preserve">a tag cloud set up by the page’s content owner with the </w:t>
            </w:r>
            <w:r w:rsidR="005838AF">
              <w:rPr>
                <w:rFonts w:asciiTheme="minorHAnsi" w:eastAsia="Times New Roman" w:hAnsiTheme="minorHAnsi" w:cstheme="minorHAnsi"/>
                <w:sz w:val="16"/>
                <w:szCs w:val="16"/>
                <w:lang w:val="en-US" w:eastAsia="ru-RU"/>
              </w:rPr>
              <w:t>10</w:t>
            </w:r>
            <w:r>
              <w:rPr>
                <w:rFonts w:asciiTheme="minorHAnsi" w:eastAsia="Times New Roman" w:hAnsiTheme="minorHAnsi" w:cstheme="minorHAnsi"/>
                <w:sz w:val="16"/>
                <w:szCs w:val="16"/>
                <w:lang w:val="en-US" w:eastAsia="ru-RU"/>
              </w:rPr>
              <w:t xml:space="preserve"> suggested tags for the M&amp;S resources </w:t>
            </w:r>
          </w:p>
          <w:p w14:paraId="1C13353B" w14:textId="080D6C3C" w:rsidR="009D0D84" w:rsidRPr="00D50FD0" w:rsidRDefault="009D0D84" w:rsidP="009D0D84">
            <w:pPr>
              <w:textAlignment w:val="baseline"/>
              <w:rPr>
                <w:rFonts w:ascii="Segoe UI" w:eastAsia="Times New Roman" w:hAnsi="Segoe UI" w:cs="Segoe UI"/>
                <w:sz w:val="12"/>
                <w:szCs w:val="12"/>
                <w:lang w:val="en-US"/>
              </w:rPr>
            </w:pPr>
            <w:r w:rsidRPr="009D0D84">
              <w:rPr>
                <w:rFonts w:asciiTheme="minorHAnsi" w:eastAsia="Times New Roman" w:hAnsiTheme="minorHAnsi" w:cstheme="minorHAnsi"/>
                <w:color w:val="0000FF"/>
                <w:sz w:val="16"/>
                <w:szCs w:val="16"/>
                <w:lang w:val="en-US" w:eastAsia="ru-RU"/>
              </w:rPr>
              <w:t xml:space="preserve">When </w:t>
            </w:r>
            <w:r w:rsidRPr="00D50FD0">
              <w:rPr>
                <w:rFonts w:eastAsia="Times New Roman" w:cs="Arial"/>
                <w:sz w:val="16"/>
                <w:szCs w:val="16"/>
                <w:lang w:val="en-US"/>
              </w:rPr>
              <w:t xml:space="preserve">I </w:t>
            </w:r>
            <w:r>
              <w:rPr>
                <w:rFonts w:eastAsia="Times New Roman" w:cs="Arial"/>
                <w:sz w:val="16"/>
                <w:szCs w:val="16"/>
                <w:lang w:val="en-US"/>
              </w:rPr>
              <w:t xml:space="preserve">select a value on a dropdown menu or a tag, the list view of the resources is refreshed dynamically </w:t>
            </w:r>
          </w:p>
          <w:p w14:paraId="2664AD96" w14:textId="77777777" w:rsidR="005934E8" w:rsidRDefault="009D0D84" w:rsidP="009D0D84">
            <w:pPr>
              <w:rPr>
                <w:ins w:id="2219" w:author="Ghita Benotmane" w:date="2016-09-09T12:00:00Z"/>
                <w:rFonts w:eastAsia="Times New Roman" w:cs="Arial"/>
                <w:sz w:val="16"/>
                <w:szCs w:val="16"/>
                <w:lang w:val="en-US"/>
              </w:rPr>
            </w:pPr>
            <w:r w:rsidRPr="00D50FD0">
              <w:rPr>
                <w:rFonts w:eastAsia="Times New Roman" w:cs="Arial"/>
                <w:color w:val="0000FF"/>
                <w:sz w:val="16"/>
                <w:szCs w:val="16"/>
                <w:lang w:val="en-US"/>
              </w:rPr>
              <w:t>And</w:t>
            </w:r>
            <w:r w:rsidRPr="00D50FD0">
              <w:rPr>
                <w:rFonts w:eastAsia="Times New Roman" w:cs="Arial"/>
                <w:sz w:val="16"/>
                <w:szCs w:val="16"/>
                <w:lang w:val="en-US"/>
              </w:rPr>
              <w:t xml:space="preserve"> I can use </w:t>
            </w:r>
            <w:r>
              <w:rPr>
                <w:rFonts w:eastAsia="Times New Roman" w:cs="Arial"/>
                <w:sz w:val="16"/>
                <w:szCs w:val="16"/>
                <w:lang w:val="en-US"/>
              </w:rPr>
              <w:t>the pagination below the list of resources to navigate through the list view</w:t>
            </w:r>
          </w:p>
          <w:p w14:paraId="58B76620" w14:textId="77777777" w:rsidR="00370477" w:rsidRDefault="00370477" w:rsidP="00370477">
            <w:pPr>
              <w:tabs>
                <w:tab w:val="left" w:pos="873"/>
              </w:tabs>
              <w:textAlignment w:val="baseline"/>
              <w:rPr>
                <w:ins w:id="2220" w:author="Ghita Benotmane" w:date="2016-09-09T12:00:00Z"/>
                <w:rFonts w:asciiTheme="minorHAnsi" w:eastAsia="Times New Roman" w:hAnsiTheme="minorHAnsi" w:cstheme="minorHAnsi"/>
                <w:color w:val="000000"/>
                <w:sz w:val="16"/>
                <w:szCs w:val="16"/>
                <w:lang w:val="en-US"/>
              </w:rPr>
            </w:pPr>
            <w:ins w:id="2221" w:author="Ghita Benotmane" w:date="2016-09-09T12:00:00Z">
              <w:r w:rsidRPr="00DD7931">
                <w:rPr>
                  <w:rFonts w:asciiTheme="minorHAnsi" w:eastAsia="Times New Roman" w:hAnsiTheme="minorHAnsi" w:cstheme="minorHAnsi"/>
                  <w:color w:val="0000FF"/>
                  <w:sz w:val="16"/>
                  <w:szCs w:val="16"/>
                  <w:lang w:val="en-US"/>
                </w:rPr>
                <w:t xml:space="preserve">If </w:t>
              </w:r>
              <w:r>
                <w:rPr>
                  <w:rFonts w:asciiTheme="minorHAnsi" w:eastAsia="Times New Roman" w:hAnsiTheme="minorHAnsi" w:cstheme="minorHAnsi"/>
                  <w:color w:val="000000"/>
                  <w:sz w:val="16"/>
                  <w:szCs w:val="16"/>
                  <w:lang w:val="en-US"/>
                </w:rPr>
                <w:t xml:space="preserve">there are no results to display </w:t>
              </w:r>
            </w:ins>
          </w:p>
          <w:p w14:paraId="0ED5CBF8" w14:textId="77777777" w:rsidR="00370477" w:rsidRDefault="00370477" w:rsidP="00370477">
            <w:pPr>
              <w:tabs>
                <w:tab w:val="left" w:pos="873"/>
              </w:tabs>
              <w:textAlignment w:val="baseline"/>
              <w:rPr>
                <w:ins w:id="2222" w:author="Ghita Benotmane" w:date="2016-09-09T12:00:00Z"/>
                <w:rFonts w:asciiTheme="minorHAnsi" w:eastAsia="Times New Roman" w:hAnsiTheme="minorHAnsi" w:cstheme="minorHAnsi"/>
                <w:color w:val="000000"/>
                <w:sz w:val="16"/>
                <w:szCs w:val="16"/>
                <w:lang w:val="en-US"/>
              </w:rPr>
            </w:pPr>
            <w:ins w:id="2223" w:author="Ghita Benotmane" w:date="2016-09-09T12:00:00Z">
              <w:r w:rsidRPr="00DD7931">
                <w:rPr>
                  <w:rFonts w:asciiTheme="minorHAnsi" w:eastAsia="Times New Roman" w:hAnsiTheme="minorHAnsi" w:cstheme="minorHAnsi"/>
                  <w:color w:val="0000FF"/>
                  <w:sz w:val="16"/>
                  <w:szCs w:val="16"/>
                  <w:lang w:val="en-US"/>
                </w:rPr>
                <w:t xml:space="preserve">Then </w:t>
              </w:r>
              <w:r>
                <w:rPr>
                  <w:rFonts w:asciiTheme="minorHAnsi" w:eastAsia="Times New Roman" w:hAnsiTheme="minorHAnsi" w:cstheme="minorHAnsi"/>
                  <w:color w:val="000000"/>
                  <w:sz w:val="16"/>
                  <w:szCs w:val="16"/>
                  <w:lang w:val="en-US"/>
                </w:rPr>
                <w:t>I see the following message: “There are no results matching your query.”</w:t>
              </w:r>
            </w:ins>
          </w:p>
          <w:p w14:paraId="19EA9DE0" w14:textId="01D3CD84" w:rsidR="00370477" w:rsidRPr="00C60B17" w:rsidRDefault="00370477" w:rsidP="00014A99">
            <w:pPr>
              <w:tabs>
                <w:tab w:val="left" w:pos="873"/>
              </w:tabs>
              <w:textAlignment w:val="baseline"/>
              <w:rPr>
                <w:rFonts w:asciiTheme="minorHAnsi" w:hAnsiTheme="minorHAnsi"/>
                <w:color w:val="000000"/>
                <w:sz w:val="16"/>
                <w:lang w:val="en-US"/>
              </w:rPr>
            </w:pPr>
            <w:ins w:id="2224" w:author="Ghita Benotmane" w:date="2016-09-09T12:00:00Z">
              <w:r w:rsidRPr="00DD7931">
                <w:rPr>
                  <w:rFonts w:asciiTheme="minorHAnsi" w:eastAsia="Times New Roman" w:hAnsiTheme="minorHAnsi" w:cstheme="minorHAnsi"/>
                  <w:color w:val="0000FF"/>
                  <w:sz w:val="16"/>
                  <w:szCs w:val="16"/>
                  <w:lang w:val="en-US"/>
                </w:rPr>
                <w:t xml:space="preserve">And </w:t>
              </w:r>
              <w:r>
                <w:rPr>
                  <w:rFonts w:asciiTheme="minorHAnsi" w:eastAsia="Times New Roman" w:hAnsiTheme="minorHAnsi" w:cstheme="minorHAnsi"/>
                  <w:color w:val="000000"/>
                  <w:sz w:val="16"/>
                  <w:szCs w:val="16"/>
                  <w:lang w:val="en-US"/>
                </w:rPr>
                <w:t>I can click on the “clear filters” button to reset my filters selection</w:t>
              </w:r>
            </w:ins>
          </w:p>
          <w:p w14:paraId="73DE1990" w14:textId="77777777" w:rsidR="009D0D84" w:rsidRDefault="009D0D84" w:rsidP="009D0D84">
            <w:pPr>
              <w:rPr>
                <w:rFonts w:eastAsia="Times New Roman" w:cs="Arial"/>
                <w:sz w:val="16"/>
                <w:szCs w:val="16"/>
                <w:lang w:val="en-US"/>
              </w:rPr>
            </w:pPr>
            <w:r w:rsidRPr="005838AF">
              <w:rPr>
                <w:rFonts w:eastAsia="Times New Roman" w:cs="Arial"/>
                <w:color w:val="0000FF"/>
                <w:sz w:val="16"/>
                <w:szCs w:val="16"/>
                <w:lang w:val="en-US"/>
              </w:rPr>
              <w:t xml:space="preserve">When </w:t>
            </w:r>
            <w:r>
              <w:rPr>
                <w:rFonts w:eastAsia="Times New Roman" w:cs="Arial"/>
                <w:sz w:val="16"/>
                <w:szCs w:val="16"/>
                <w:lang w:val="en-US"/>
              </w:rPr>
              <w:t xml:space="preserve">I </w:t>
            </w:r>
            <w:commentRangeStart w:id="2225"/>
            <w:commentRangeStart w:id="2226"/>
            <w:r>
              <w:rPr>
                <w:rFonts w:eastAsia="Times New Roman" w:cs="Arial"/>
                <w:sz w:val="16"/>
                <w:szCs w:val="16"/>
                <w:lang w:val="en-US"/>
              </w:rPr>
              <w:t xml:space="preserve">click on one of the resources cards, I’m directed either to </w:t>
            </w:r>
          </w:p>
          <w:p w14:paraId="193BC74E" w14:textId="744749E6" w:rsidR="009D0D84" w:rsidRDefault="009D0D84" w:rsidP="009D0D84">
            <w:pPr>
              <w:pStyle w:val="ListParagraph"/>
              <w:numPr>
                <w:ilvl w:val="0"/>
                <w:numId w:val="18"/>
              </w:numPr>
              <w:rPr>
                <w:rFonts w:asciiTheme="minorHAnsi" w:eastAsia="Times New Roman" w:hAnsiTheme="minorHAnsi" w:cstheme="minorHAnsi"/>
                <w:sz w:val="16"/>
                <w:szCs w:val="16"/>
                <w:lang w:val="en-US" w:eastAsia="ru-RU"/>
              </w:rPr>
            </w:pPr>
            <w:r w:rsidRPr="009D0D84">
              <w:rPr>
                <w:rFonts w:asciiTheme="minorHAnsi" w:eastAsia="Times New Roman" w:hAnsiTheme="minorHAnsi" w:cstheme="minorHAnsi"/>
                <w:sz w:val="16"/>
                <w:szCs w:val="16"/>
                <w:lang w:val="en-US" w:eastAsia="ru-RU"/>
              </w:rPr>
              <w:t>An</w:t>
            </w:r>
            <w:r>
              <w:rPr>
                <w:rFonts w:asciiTheme="minorHAnsi" w:eastAsia="Times New Roman" w:hAnsiTheme="minorHAnsi" w:cstheme="minorHAnsi"/>
                <w:sz w:val="16"/>
                <w:szCs w:val="16"/>
                <w:lang w:val="en-US" w:eastAsia="ru-RU"/>
              </w:rPr>
              <w:t xml:space="preserve"> external SharePoint site or application</w:t>
            </w:r>
            <w:ins w:id="2227" w:author="Ghita Benotmane" w:date="2016-10-04T17:35:00Z">
              <w:r w:rsidR="0023138E">
                <w:rPr>
                  <w:rFonts w:asciiTheme="minorHAnsi" w:eastAsia="Times New Roman" w:hAnsiTheme="minorHAnsi" w:cstheme="minorHAnsi"/>
                  <w:sz w:val="16"/>
                  <w:szCs w:val="16"/>
                  <w:lang w:val="en-US" w:eastAsia="ru-RU"/>
                </w:rPr>
                <w:t xml:space="preserve"> opened in a new tab</w:t>
              </w:r>
            </w:ins>
          </w:p>
          <w:p w14:paraId="4C13004F" w14:textId="516AEFE5" w:rsidR="009D0D84" w:rsidRPr="009D0D84" w:rsidRDefault="009D0D84" w:rsidP="00590FAE">
            <w:pPr>
              <w:pStyle w:val="ListParagraph"/>
              <w:numPr>
                <w:ilvl w:val="0"/>
                <w:numId w:val="18"/>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A document page</w:t>
            </w:r>
            <w:ins w:id="2228" w:author="Ghita Benotmane" w:date="2016-10-04T17:35:00Z">
              <w:r w:rsidR="0023138E">
                <w:rPr>
                  <w:rFonts w:asciiTheme="minorHAnsi" w:eastAsia="Times New Roman" w:hAnsiTheme="minorHAnsi" w:cstheme="minorHAnsi"/>
                  <w:sz w:val="16"/>
                  <w:szCs w:val="16"/>
                  <w:lang w:val="en-US" w:eastAsia="ru-RU"/>
                </w:rPr>
                <w:t xml:space="preserve"> opened in current page</w:t>
              </w:r>
            </w:ins>
            <w:r>
              <w:rPr>
                <w:rFonts w:asciiTheme="minorHAnsi" w:eastAsia="Times New Roman" w:hAnsiTheme="minorHAnsi" w:cstheme="minorHAnsi"/>
                <w:sz w:val="16"/>
                <w:szCs w:val="16"/>
                <w:lang w:val="en-US" w:eastAsia="ru-RU"/>
              </w:rPr>
              <w:t xml:space="preserve"> (or direct download to my computer, </w:t>
            </w:r>
            <w:hyperlink w:anchor="_Resources_section" w:history="1">
              <w:r w:rsidRPr="00590FAE">
                <w:rPr>
                  <w:rStyle w:val="Hyperlink"/>
                  <w:rFonts w:asciiTheme="minorHAnsi" w:eastAsia="Times New Roman" w:hAnsiTheme="minorHAnsi" w:cstheme="minorHAnsi"/>
                  <w:sz w:val="16"/>
                  <w:szCs w:val="16"/>
                  <w:lang w:val="en-US" w:eastAsia="ru-RU"/>
                </w:rPr>
                <w:t>see Resour</w:t>
              </w:r>
              <w:r w:rsidR="00590FAE" w:rsidRPr="00590FAE">
                <w:rPr>
                  <w:rStyle w:val="Hyperlink"/>
                  <w:rFonts w:asciiTheme="minorHAnsi" w:eastAsia="Times New Roman" w:hAnsiTheme="minorHAnsi" w:cstheme="minorHAnsi"/>
                  <w:sz w:val="16"/>
                  <w:szCs w:val="16"/>
                  <w:lang w:val="en-US" w:eastAsia="ru-RU"/>
                </w:rPr>
                <w:t>ces specifications</w:t>
              </w:r>
            </w:hyperlink>
            <w:r>
              <w:rPr>
                <w:rFonts w:asciiTheme="minorHAnsi" w:eastAsia="Times New Roman" w:hAnsiTheme="minorHAnsi" w:cstheme="minorHAnsi"/>
                <w:sz w:val="16"/>
                <w:szCs w:val="16"/>
                <w:lang w:val="en-US" w:eastAsia="ru-RU"/>
              </w:rPr>
              <w:t xml:space="preserve">) </w:t>
            </w:r>
            <w:commentRangeEnd w:id="2225"/>
            <w:r w:rsidR="00D9104C">
              <w:rPr>
                <w:rStyle w:val="CommentReference"/>
              </w:rPr>
              <w:commentReference w:id="2225"/>
            </w:r>
            <w:commentRangeEnd w:id="2226"/>
            <w:r w:rsidR="0023138E">
              <w:rPr>
                <w:rStyle w:val="CommentReference"/>
              </w:rPr>
              <w:commentReference w:id="2226"/>
            </w:r>
          </w:p>
        </w:tc>
        <w:tc>
          <w:tcPr>
            <w:tcW w:w="888" w:type="dxa"/>
          </w:tcPr>
          <w:p w14:paraId="0FFFAC45" w14:textId="771278D7" w:rsidR="00127970" w:rsidRPr="00EE6C94" w:rsidRDefault="0057388C" w:rsidP="00127970">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127970" w14:paraId="3F0003CB" w14:textId="77777777" w:rsidTr="00C60B17">
        <w:trPr>
          <w:trHeight w:val="420"/>
        </w:trPr>
        <w:tc>
          <w:tcPr>
            <w:tcW w:w="709" w:type="dxa"/>
          </w:tcPr>
          <w:p w14:paraId="4FB61F09" w14:textId="38F3FF20" w:rsidR="00127970" w:rsidRDefault="0024591B" w:rsidP="00127970">
            <w:pPr>
              <w:jc w:val="cente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15.1.4.5</w:t>
            </w:r>
            <w:r w:rsidR="009D0D84">
              <w:rPr>
                <w:rFonts w:asciiTheme="minorHAnsi" w:eastAsia="Times New Roman" w:hAnsiTheme="minorHAnsi" w:cstheme="minorHAnsi"/>
                <w:color w:val="000000"/>
                <w:sz w:val="16"/>
                <w:szCs w:val="16"/>
                <w:lang w:val="en-US"/>
              </w:rPr>
              <w:t>.</w:t>
            </w:r>
          </w:p>
        </w:tc>
        <w:tc>
          <w:tcPr>
            <w:tcW w:w="1275" w:type="dxa"/>
          </w:tcPr>
          <w:p w14:paraId="18D17968" w14:textId="74236F1F" w:rsidR="00127970" w:rsidRDefault="00127970" w:rsidP="00127970">
            <w:pPr>
              <w:rPr>
                <w:rFonts w:asciiTheme="minorHAnsi" w:hAnsiTheme="minorHAnsi" w:cstheme="minorHAnsi"/>
                <w:b/>
                <w:sz w:val="16"/>
                <w:szCs w:val="16"/>
                <w:lang w:val="en-US"/>
              </w:rPr>
            </w:pPr>
            <w:r w:rsidRPr="00454116">
              <w:rPr>
                <w:rFonts w:asciiTheme="minorHAnsi" w:hAnsiTheme="minorHAnsi" w:cstheme="minorHAnsi"/>
                <w:b/>
                <w:sz w:val="16"/>
                <w:szCs w:val="16"/>
                <w:lang w:val="en-US"/>
              </w:rPr>
              <w:t>M&amp;S Template Body</w:t>
            </w:r>
          </w:p>
        </w:tc>
        <w:tc>
          <w:tcPr>
            <w:tcW w:w="1700" w:type="dxa"/>
          </w:tcPr>
          <w:p w14:paraId="372B5C27" w14:textId="33212575" w:rsidR="00127970" w:rsidRDefault="00127970" w:rsidP="00127970">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Quick links component</w:t>
            </w:r>
          </w:p>
        </w:tc>
        <w:tc>
          <w:tcPr>
            <w:tcW w:w="4960" w:type="dxa"/>
          </w:tcPr>
          <w:p w14:paraId="25566C06" w14:textId="77777777" w:rsidR="009D0D84" w:rsidRDefault="009D0D84" w:rsidP="009D0D84">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7F7AF13A" w14:textId="27D6B0FC" w:rsidR="009D0D84" w:rsidRDefault="009D0D84" w:rsidP="009D0D84">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sidR="00A21DC0">
              <w:rPr>
                <w:rFonts w:asciiTheme="minorHAnsi" w:eastAsia="Times New Roman" w:hAnsiTheme="minorHAnsi" w:cstheme="minorHAnsi"/>
                <w:sz w:val="16"/>
                <w:szCs w:val="16"/>
                <w:lang w:val="en-US" w:eastAsia="ru-RU"/>
              </w:rPr>
              <w:t>I am on the Marketing &amp; Sale</w:t>
            </w:r>
            <w:r>
              <w:rPr>
                <w:rFonts w:asciiTheme="minorHAnsi" w:eastAsia="Times New Roman" w:hAnsiTheme="minorHAnsi" w:cstheme="minorHAnsi"/>
                <w:sz w:val="16"/>
                <w:szCs w:val="16"/>
                <w:lang w:val="en-US" w:eastAsia="ru-RU"/>
              </w:rPr>
              <w:t xml:space="preserve"> pages on the “Quick links” component</w:t>
            </w:r>
          </w:p>
          <w:p w14:paraId="46C5DEC1" w14:textId="3703BB92" w:rsidR="00127970" w:rsidRDefault="009D0D84" w:rsidP="009D0D84">
            <w:pPr>
              <w:rPr>
                <w:rFonts w:asciiTheme="minorHAnsi" w:eastAsia="Times New Roman" w:hAnsiTheme="minorHAnsi" w:cstheme="minorHAnsi"/>
                <w:sz w:val="16"/>
                <w:szCs w:val="16"/>
                <w:lang w:val="en-US" w:eastAsia="ru-RU"/>
              </w:rPr>
            </w:pPr>
            <w:commentRangeStart w:id="2229"/>
            <w:commentRangeStart w:id="2230"/>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 xml:space="preserve">I see a </w:t>
            </w:r>
            <w:commentRangeStart w:id="2231"/>
            <w:commentRangeStart w:id="2232"/>
            <w:r>
              <w:rPr>
                <w:rFonts w:asciiTheme="minorHAnsi" w:eastAsia="Times New Roman" w:hAnsiTheme="minorHAnsi" w:cstheme="minorHAnsi"/>
                <w:sz w:val="16"/>
                <w:szCs w:val="16"/>
                <w:lang w:val="en-US" w:eastAsia="ru-RU"/>
              </w:rPr>
              <w:t xml:space="preserve">list </w:t>
            </w:r>
            <w:commentRangeEnd w:id="2231"/>
            <w:r w:rsidR="00862921">
              <w:rPr>
                <w:rStyle w:val="CommentReference"/>
              </w:rPr>
              <w:commentReference w:id="2231"/>
            </w:r>
            <w:commentRangeEnd w:id="2232"/>
            <w:r w:rsidR="00E079DF">
              <w:rPr>
                <w:rStyle w:val="CommentReference"/>
              </w:rPr>
              <w:commentReference w:id="2232"/>
            </w:r>
            <w:r>
              <w:rPr>
                <w:rFonts w:asciiTheme="minorHAnsi" w:eastAsia="Times New Roman" w:hAnsiTheme="minorHAnsi" w:cstheme="minorHAnsi"/>
                <w:sz w:val="16"/>
                <w:szCs w:val="16"/>
                <w:lang w:val="en-US" w:eastAsia="ru-RU"/>
              </w:rPr>
              <w:t>of links and their corresponding short description selected by the publishers</w:t>
            </w:r>
            <w:ins w:id="2233" w:author="Ghita Benotmane" w:date="2016-09-05T11:10:00Z">
              <w:r w:rsidR="004F0FD1">
                <w:rPr>
                  <w:rFonts w:asciiTheme="minorHAnsi" w:eastAsia="Times New Roman" w:hAnsiTheme="minorHAnsi" w:cstheme="minorHAnsi"/>
                  <w:sz w:val="16"/>
                  <w:szCs w:val="16"/>
                  <w:lang w:val="en-US" w:eastAsia="ru-RU"/>
                </w:rPr>
                <w:t>, to the left of the library component</w:t>
              </w:r>
            </w:ins>
            <w:commentRangeEnd w:id="2229"/>
            <w:r w:rsidR="00954C94">
              <w:rPr>
                <w:rStyle w:val="CommentReference"/>
              </w:rPr>
              <w:commentReference w:id="2229"/>
            </w:r>
            <w:commentRangeEnd w:id="2230"/>
            <w:r w:rsidR="00C60B17">
              <w:rPr>
                <w:rStyle w:val="CommentReference"/>
              </w:rPr>
              <w:commentReference w:id="2230"/>
            </w:r>
          </w:p>
          <w:p w14:paraId="7467669D" w14:textId="77777777" w:rsidR="009D0D84" w:rsidRDefault="009D0D84" w:rsidP="009D0D84">
            <w:pPr>
              <w:rPr>
                <w:rFonts w:asciiTheme="minorHAnsi" w:eastAsia="Times New Roman" w:hAnsiTheme="minorHAnsi" w:cstheme="minorHAnsi"/>
                <w:sz w:val="16"/>
                <w:szCs w:val="16"/>
                <w:lang w:val="en-US" w:eastAsia="ru-RU"/>
              </w:rPr>
            </w:pPr>
            <w:r w:rsidRPr="009D0D84">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links are of 3 kinds:</w:t>
            </w:r>
          </w:p>
          <w:p w14:paraId="7EF911BA" w14:textId="77777777" w:rsidR="009D0D84" w:rsidRPr="009D0D84" w:rsidRDefault="009D0D84" w:rsidP="009D0D84">
            <w:pPr>
              <w:pStyle w:val="ListParagraph"/>
              <w:numPr>
                <w:ilvl w:val="0"/>
                <w:numId w:val="45"/>
              </w:numPr>
              <w:rPr>
                <w:rFonts w:asciiTheme="minorHAnsi" w:eastAsia="Times New Roman" w:hAnsiTheme="minorHAnsi" w:cstheme="minorHAnsi"/>
                <w:color w:val="0000FF"/>
                <w:sz w:val="16"/>
                <w:szCs w:val="16"/>
                <w:lang w:val="en-US" w:eastAsia="ru-RU"/>
              </w:rPr>
            </w:pPr>
            <w:r w:rsidRPr="009D0D84">
              <w:rPr>
                <w:rFonts w:asciiTheme="minorHAnsi" w:eastAsia="Times New Roman" w:hAnsiTheme="minorHAnsi" w:cstheme="minorHAnsi"/>
                <w:sz w:val="16"/>
                <w:szCs w:val="16"/>
                <w:lang w:val="en-US" w:eastAsia="ru-RU"/>
              </w:rPr>
              <w:t>L</w:t>
            </w:r>
            <w:r>
              <w:rPr>
                <w:rFonts w:asciiTheme="minorHAnsi" w:eastAsia="Times New Roman" w:hAnsiTheme="minorHAnsi" w:cstheme="minorHAnsi"/>
                <w:sz w:val="16"/>
                <w:szCs w:val="16"/>
                <w:lang w:val="en-US" w:eastAsia="ru-RU"/>
              </w:rPr>
              <w:t>inks to other topic pages on the Intranet</w:t>
            </w:r>
          </w:p>
          <w:p w14:paraId="49D1B55A" w14:textId="77777777" w:rsidR="009D0D84" w:rsidRPr="009D0D84" w:rsidRDefault="009D0D84" w:rsidP="009D0D84">
            <w:pPr>
              <w:pStyle w:val="ListParagraph"/>
              <w:numPr>
                <w:ilvl w:val="0"/>
                <w:numId w:val="45"/>
              </w:num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sz w:val="16"/>
                <w:szCs w:val="16"/>
                <w:lang w:val="en-US" w:eastAsia="ru-RU"/>
              </w:rPr>
              <w:t>Links to external applications or SharePoint sites</w:t>
            </w:r>
          </w:p>
          <w:p w14:paraId="157B280D" w14:textId="30A789F8" w:rsidR="009D0D84" w:rsidRPr="009D0D84" w:rsidRDefault="009D0D84" w:rsidP="009D0D84">
            <w:pPr>
              <w:pStyle w:val="ListParagraph"/>
              <w:numPr>
                <w:ilvl w:val="0"/>
                <w:numId w:val="45"/>
              </w:num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sz w:val="16"/>
                <w:szCs w:val="16"/>
                <w:lang w:val="en-US" w:eastAsia="ru-RU"/>
              </w:rPr>
              <w:t>Links to documents</w:t>
            </w:r>
          </w:p>
        </w:tc>
        <w:tc>
          <w:tcPr>
            <w:tcW w:w="888" w:type="dxa"/>
          </w:tcPr>
          <w:p w14:paraId="30BC3312" w14:textId="1AB2CB97" w:rsidR="00127970" w:rsidRPr="00EE6C94" w:rsidRDefault="0057388C" w:rsidP="00127970">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bl>
    <w:p w14:paraId="26C25031" w14:textId="5CEBF986" w:rsidR="0092670D" w:rsidRDefault="002F69F8" w:rsidP="00ED5E60">
      <w:pPr>
        <w:pStyle w:val="Heading2"/>
        <w:numPr>
          <w:ilvl w:val="1"/>
          <w:numId w:val="20"/>
        </w:numPr>
      </w:pPr>
      <w:bookmarkStart w:id="2234" w:name="_Toc461707174"/>
      <w:bookmarkStart w:id="2235" w:name="_Toc463013486"/>
      <w:r>
        <w:t xml:space="preserve">Generic </w:t>
      </w:r>
      <w:r w:rsidR="004845E5">
        <w:t xml:space="preserve">page </w:t>
      </w:r>
      <w:r w:rsidR="0092670D">
        <w:t>template</w:t>
      </w:r>
      <w:bookmarkEnd w:id="2234"/>
      <w:bookmarkEnd w:id="2235"/>
    </w:p>
    <w:p w14:paraId="620AA1FA" w14:textId="62BEBD6E" w:rsidR="009D0D84" w:rsidRDefault="009D0D84" w:rsidP="00ED5E60">
      <w:pPr>
        <w:pStyle w:val="Heading3"/>
        <w:numPr>
          <w:ilvl w:val="2"/>
          <w:numId w:val="20"/>
        </w:numPr>
      </w:pPr>
      <w:bookmarkStart w:id="2236" w:name="_Toc461707175"/>
      <w:bookmarkStart w:id="2237" w:name="_Toc463013487"/>
      <w:r>
        <w:t>General</w:t>
      </w:r>
      <w:bookmarkEnd w:id="2236"/>
      <w:bookmarkEnd w:id="2237"/>
    </w:p>
    <w:tbl>
      <w:tblPr>
        <w:tblStyle w:val="TableGrid"/>
        <w:tblW w:w="9532" w:type="dxa"/>
        <w:tblInd w:w="-289" w:type="dxa"/>
        <w:tblLayout w:type="fixed"/>
        <w:tblLook w:val="04A0" w:firstRow="1" w:lastRow="0" w:firstColumn="1" w:lastColumn="0" w:noHBand="0" w:noVBand="1"/>
      </w:tblPr>
      <w:tblGrid>
        <w:gridCol w:w="709"/>
        <w:gridCol w:w="1275"/>
        <w:gridCol w:w="142"/>
        <w:gridCol w:w="1558"/>
        <w:gridCol w:w="4960"/>
        <w:gridCol w:w="888"/>
      </w:tblGrid>
      <w:tr w:rsidR="009D0D84" w14:paraId="3F89789C" w14:textId="77777777" w:rsidTr="00662809">
        <w:trPr>
          <w:trHeight w:val="280"/>
        </w:trPr>
        <w:tc>
          <w:tcPr>
            <w:tcW w:w="709" w:type="dxa"/>
            <w:tcBorders>
              <w:top w:val="single" w:sz="4" w:space="0" w:color="auto"/>
              <w:left w:val="single" w:sz="4" w:space="0" w:color="auto"/>
              <w:bottom w:val="single" w:sz="4" w:space="0" w:color="auto"/>
              <w:right w:val="single" w:sz="4" w:space="0" w:color="auto"/>
            </w:tcBorders>
            <w:shd w:val="clear" w:color="auto" w:fill="122632" w:themeFill="text1"/>
            <w:hideMark/>
          </w:tcPr>
          <w:p w14:paraId="4CF4E32A" w14:textId="77777777" w:rsidR="009D0D84" w:rsidRDefault="009D0D84" w:rsidP="00F46B27">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Id</w:t>
            </w:r>
          </w:p>
        </w:tc>
        <w:tc>
          <w:tcPr>
            <w:tcW w:w="1275" w:type="dxa"/>
            <w:tcBorders>
              <w:top w:val="single" w:sz="4" w:space="0" w:color="auto"/>
              <w:left w:val="single" w:sz="4" w:space="0" w:color="auto"/>
              <w:bottom w:val="single" w:sz="4" w:space="0" w:color="auto"/>
              <w:right w:val="single" w:sz="4" w:space="0" w:color="auto"/>
            </w:tcBorders>
            <w:shd w:val="clear" w:color="auto" w:fill="122632" w:themeFill="text1"/>
            <w:hideMark/>
          </w:tcPr>
          <w:p w14:paraId="69BB98F3" w14:textId="77777777" w:rsidR="009D0D84" w:rsidRDefault="009D0D84" w:rsidP="00F46B27">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category</w:t>
            </w:r>
          </w:p>
        </w:tc>
        <w:tc>
          <w:tcPr>
            <w:tcW w:w="1700" w:type="dxa"/>
            <w:gridSpan w:val="2"/>
            <w:tcBorders>
              <w:top w:val="single" w:sz="4" w:space="0" w:color="auto"/>
              <w:left w:val="single" w:sz="4" w:space="0" w:color="auto"/>
              <w:bottom w:val="single" w:sz="4" w:space="0" w:color="auto"/>
              <w:right w:val="single" w:sz="4" w:space="0" w:color="auto"/>
            </w:tcBorders>
            <w:shd w:val="clear" w:color="auto" w:fill="122632" w:themeFill="text1"/>
            <w:hideMark/>
          </w:tcPr>
          <w:p w14:paraId="5CE7822F" w14:textId="77777777" w:rsidR="009D0D84" w:rsidRDefault="009D0D84" w:rsidP="00F46B27">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name</w:t>
            </w:r>
          </w:p>
        </w:tc>
        <w:tc>
          <w:tcPr>
            <w:tcW w:w="4960" w:type="dxa"/>
            <w:tcBorders>
              <w:top w:val="single" w:sz="4" w:space="0" w:color="auto"/>
              <w:left w:val="single" w:sz="4" w:space="0" w:color="auto"/>
              <w:bottom w:val="single" w:sz="4" w:space="0" w:color="auto"/>
              <w:right w:val="single" w:sz="4" w:space="0" w:color="auto"/>
            </w:tcBorders>
            <w:shd w:val="clear" w:color="auto" w:fill="122632" w:themeFill="text1"/>
            <w:hideMark/>
          </w:tcPr>
          <w:p w14:paraId="387A3218" w14:textId="77777777" w:rsidR="009D0D84" w:rsidRDefault="009D0D84" w:rsidP="00F46B27">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Description</w:t>
            </w:r>
          </w:p>
        </w:tc>
        <w:tc>
          <w:tcPr>
            <w:tcW w:w="888" w:type="dxa"/>
            <w:tcBorders>
              <w:top w:val="single" w:sz="4" w:space="0" w:color="auto"/>
              <w:left w:val="single" w:sz="4" w:space="0" w:color="auto"/>
              <w:bottom w:val="single" w:sz="4" w:space="0" w:color="auto"/>
              <w:right w:val="single" w:sz="4" w:space="0" w:color="auto"/>
            </w:tcBorders>
            <w:shd w:val="clear" w:color="auto" w:fill="122632" w:themeFill="text1"/>
            <w:hideMark/>
          </w:tcPr>
          <w:p w14:paraId="42E0A793" w14:textId="77777777" w:rsidR="009D0D84" w:rsidRDefault="009D0D84" w:rsidP="00F46B27">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Priority</w:t>
            </w:r>
          </w:p>
        </w:tc>
      </w:tr>
      <w:tr w:rsidR="00662809" w:rsidRPr="00662809" w14:paraId="41C23D5B" w14:textId="77777777" w:rsidTr="00662809">
        <w:trPr>
          <w:trHeight w:val="507"/>
        </w:trPr>
        <w:tc>
          <w:tcPr>
            <w:tcW w:w="9532" w:type="dxa"/>
            <w:gridSpan w:val="6"/>
            <w:vAlign w:val="center"/>
          </w:tcPr>
          <w:p w14:paraId="54CC6EC4" w14:textId="66FB6746" w:rsidR="00662809" w:rsidRPr="00662809" w:rsidRDefault="008F5848" w:rsidP="00FB5D33">
            <w:pPr>
              <w:jc w:val="center"/>
              <w:rPr>
                <w:rFonts w:asciiTheme="minorHAnsi" w:eastAsia="Times New Roman" w:hAnsiTheme="minorHAnsi" w:cstheme="minorHAnsi"/>
                <w:color w:val="000000"/>
                <w:sz w:val="24"/>
                <w:szCs w:val="24"/>
                <w:lang w:val="en-US"/>
              </w:rPr>
            </w:pPr>
            <w:hyperlink r:id="rId167" w:anchor="g=1&amp;p=function_page" w:history="1">
              <w:r w:rsidR="00CD32BA" w:rsidRPr="005874F5">
                <w:rPr>
                  <w:rStyle w:val="Hyperlink"/>
                  <w:rFonts w:asciiTheme="minorHAnsi" w:eastAsia="Times New Roman" w:hAnsiTheme="minorHAnsi" w:cstheme="minorHAnsi"/>
                  <w:sz w:val="24"/>
                  <w:szCs w:val="24"/>
                  <w:lang w:val="en-US"/>
                </w:rPr>
                <w:t>http://g8n7dx.axshare.com/#g=1&amp;p=function_page</w:t>
              </w:r>
            </w:hyperlink>
            <w:r w:rsidR="00CD32BA">
              <w:rPr>
                <w:rFonts w:asciiTheme="minorHAnsi" w:eastAsia="Times New Roman" w:hAnsiTheme="minorHAnsi" w:cstheme="minorHAnsi"/>
                <w:color w:val="0000FF"/>
                <w:sz w:val="24"/>
                <w:szCs w:val="24"/>
                <w:lang w:val="en-US"/>
              </w:rPr>
              <w:t xml:space="preserve"> </w:t>
            </w:r>
          </w:p>
        </w:tc>
      </w:tr>
      <w:tr w:rsidR="009D0D84" w14:paraId="7DF2B997" w14:textId="77777777" w:rsidTr="00662809">
        <w:trPr>
          <w:trHeight w:val="507"/>
        </w:trPr>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286D53B0" w14:textId="3471C9F9" w:rsidR="009D0D84" w:rsidRDefault="009D0D84" w:rsidP="00F46B27">
            <w:pPr>
              <w:jc w:val="right"/>
              <w:rPr>
                <w:rFonts w:asciiTheme="minorHAnsi" w:eastAsia="Times New Roman" w:hAnsiTheme="minorHAnsi" w:cstheme="minorHAnsi"/>
                <w:color w:val="000000"/>
                <w:sz w:val="16"/>
                <w:szCs w:val="16"/>
                <w:highlight w:val="yellow"/>
                <w:lang w:val="en-US"/>
              </w:rPr>
            </w:pPr>
            <w:r>
              <w:rPr>
                <w:rFonts w:asciiTheme="minorHAnsi" w:eastAsia="Times New Roman" w:hAnsiTheme="minorHAnsi" w:cstheme="minorHAnsi"/>
                <w:color w:val="000000"/>
                <w:sz w:val="16"/>
                <w:szCs w:val="16"/>
                <w:lang w:val="en-US"/>
              </w:rPr>
              <w:t>15.2</w:t>
            </w:r>
            <w:r w:rsidRPr="00D371EC">
              <w:rPr>
                <w:rFonts w:asciiTheme="minorHAnsi" w:eastAsia="Times New Roman" w:hAnsiTheme="minorHAnsi" w:cstheme="minorHAnsi"/>
                <w:color w:val="000000"/>
                <w:sz w:val="16"/>
                <w:szCs w:val="16"/>
                <w:lang w:val="en-US"/>
              </w:rPr>
              <w:t>.1.1</w:t>
            </w:r>
          </w:p>
        </w:tc>
        <w:tc>
          <w:tcPr>
            <w:tcW w:w="1417" w:type="dxa"/>
            <w:gridSpan w:val="2"/>
            <w:tcBorders>
              <w:top w:val="single" w:sz="4" w:space="0" w:color="auto"/>
              <w:left w:val="single" w:sz="4" w:space="0" w:color="auto"/>
              <w:bottom w:val="single" w:sz="4" w:space="0" w:color="auto"/>
              <w:right w:val="single" w:sz="4" w:space="0" w:color="auto"/>
            </w:tcBorders>
            <w:hideMark/>
          </w:tcPr>
          <w:p w14:paraId="053054A4" w14:textId="63D08157" w:rsidR="009D0D84" w:rsidRDefault="002F69F8" w:rsidP="00F46B27">
            <w:pPr>
              <w:rPr>
                <w:rFonts w:asciiTheme="minorHAnsi" w:eastAsia="Times New Roman" w:hAnsiTheme="minorHAnsi" w:cstheme="minorHAnsi"/>
                <w:b/>
                <w:color w:val="000000"/>
                <w:sz w:val="16"/>
                <w:szCs w:val="16"/>
                <w:lang w:val="en-US"/>
              </w:rPr>
            </w:pPr>
            <w:r>
              <w:rPr>
                <w:rFonts w:asciiTheme="minorHAnsi" w:hAnsiTheme="minorHAnsi" w:cstheme="minorHAnsi"/>
                <w:b/>
                <w:sz w:val="16"/>
                <w:szCs w:val="16"/>
                <w:lang w:val="en-US"/>
              </w:rPr>
              <w:t>Generic</w:t>
            </w:r>
            <w:r w:rsidRPr="008E05E4">
              <w:rPr>
                <w:rFonts w:asciiTheme="minorHAnsi" w:hAnsiTheme="minorHAnsi" w:cstheme="minorHAnsi"/>
                <w:b/>
                <w:sz w:val="16"/>
                <w:szCs w:val="16"/>
                <w:lang w:val="en-US"/>
              </w:rPr>
              <w:t xml:space="preserve"> </w:t>
            </w:r>
            <w:r w:rsidR="009D0D84">
              <w:rPr>
                <w:rFonts w:asciiTheme="minorHAnsi" w:hAnsiTheme="minorHAnsi" w:cstheme="minorHAnsi"/>
                <w:b/>
                <w:sz w:val="16"/>
                <w:szCs w:val="16"/>
                <w:lang w:val="en-US"/>
              </w:rPr>
              <w:t>template</w:t>
            </w:r>
          </w:p>
        </w:tc>
        <w:tc>
          <w:tcPr>
            <w:tcW w:w="1558" w:type="dxa"/>
            <w:tcBorders>
              <w:top w:val="single" w:sz="4" w:space="0" w:color="auto"/>
              <w:left w:val="single" w:sz="4" w:space="0" w:color="auto"/>
              <w:bottom w:val="single" w:sz="4" w:space="0" w:color="auto"/>
              <w:right w:val="single" w:sz="4" w:space="0" w:color="auto"/>
            </w:tcBorders>
            <w:hideMark/>
          </w:tcPr>
          <w:p w14:paraId="2A2BD8EB" w14:textId="77777777" w:rsidR="009D0D84" w:rsidRDefault="009D0D84" w:rsidP="00F46B27">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General </w:t>
            </w:r>
          </w:p>
        </w:tc>
        <w:tc>
          <w:tcPr>
            <w:tcW w:w="4960" w:type="dxa"/>
            <w:tcBorders>
              <w:top w:val="single" w:sz="4" w:space="0" w:color="auto"/>
              <w:left w:val="single" w:sz="4" w:space="0" w:color="auto"/>
              <w:bottom w:val="single" w:sz="4" w:space="0" w:color="auto"/>
              <w:right w:val="single" w:sz="4" w:space="0" w:color="auto"/>
            </w:tcBorders>
            <w:hideMark/>
          </w:tcPr>
          <w:p w14:paraId="6F2D71D4" w14:textId="77777777" w:rsidR="009D0D84" w:rsidRDefault="009D0D84" w:rsidP="00F46B27">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3D74D6A4" w14:textId="589F81C8" w:rsidR="009D0D84" w:rsidRDefault="009D0D84" w:rsidP="00F46B27">
            <w:pPr>
              <w:rPr>
                <w:rFonts w:asciiTheme="minorHAnsi" w:eastAsia="Times New Roman" w:hAnsiTheme="minorHAnsi" w:cstheme="minorHAnsi"/>
                <w:sz w:val="16"/>
                <w:szCs w:val="16"/>
                <w:lang w:val="en-US" w:eastAsia="ru-RU"/>
              </w:rPr>
            </w:pPr>
            <w:r w:rsidRPr="006F36D5">
              <w:rPr>
                <w:rFonts w:asciiTheme="minorHAnsi" w:eastAsia="Times New Roman" w:hAnsiTheme="minorHAnsi" w:cstheme="minorHAnsi"/>
                <w:color w:val="0000FF"/>
                <w:sz w:val="16"/>
                <w:szCs w:val="16"/>
                <w:lang w:val="en-US" w:eastAsia="ru-RU"/>
              </w:rPr>
              <w:t>When</w:t>
            </w:r>
            <w:r>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val="en-US" w:eastAsia="ru-RU"/>
              </w:rPr>
              <w:t xml:space="preserve">I click on the link to </w:t>
            </w:r>
            <w:r w:rsidR="00931CA2">
              <w:rPr>
                <w:rFonts w:asciiTheme="minorHAnsi" w:eastAsia="Times New Roman" w:hAnsiTheme="minorHAnsi" w:cstheme="minorHAnsi"/>
                <w:sz w:val="16"/>
                <w:szCs w:val="16"/>
                <w:lang w:val="en-US" w:eastAsia="ru-RU"/>
              </w:rPr>
              <w:t xml:space="preserve">a </w:t>
            </w:r>
            <w:r>
              <w:rPr>
                <w:rFonts w:asciiTheme="minorHAnsi" w:eastAsia="Times New Roman" w:hAnsiTheme="minorHAnsi" w:cstheme="minorHAnsi"/>
                <w:sz w:val="16"/>
                <w:szCs w:val="16"/>
                <w:lang w:val="en-US" w:eastAsia="ru-RU"/>
              </w:rPr>
              <w:t>topic page anywhere on the Intranet</w:t>
            </w:r>
            <w:ins w:id="2238" w:author="Ghita Benotmane" w:date="2016-09-09T10:07:00Z">
              <w:r w:rsidR="002F69F8">
                <w:rPr>
                  <w:rFonts w:asciiTheme="minorHAnsi" w:eastAsia="Times New Roman" w:hAnsiTheme="minorHAnsi" w:cstheme="minorHAnsi"/>
                  <w:sz w:val="16"/>
                  <w:szCs w:val="16"/>
                  <w:lang w:val="en-US" w:eastAsia="ru-RU"/>
                </w:rPr>
                <w:t xml:space="preserve"> published with a Generic template</w:t>
              </w:r>
            </w:ins>
          </w:p>
          <w:p w14:paraId="2FC91A22" w14:textId="65EC763A" w:rsidR="009D0D84" w:rsidRPr="005838AF" w:rsidRDefault="009D0D84" w:rsidP="00F46B27">
            <w:pPr>
              <w:rPr>
                <w:rFonts w:asciiTheme="minorHAnsi" w:eastAsia="Times New Roman" w:hAnsiTheme="minorHAnsi" w:cstheme="minorHAnsi"/>
                <w:sz w:val="16"/>
                <w:szCs w:val="16"/>
                <w:lang w:val="en-US" w:eastAsia="ru-RU"/>
              </w:rPr>
            </w:pPr>
            <w:r w:rsidRPr="006F36D5">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 xml:space="preserve">I arrive on the </w:t>
            </w:r>
            <w:r w:rsidR="00931CA2">
              <w:rPr>
                <w:rFonts w:asciiTheme="minorHAnsi" w:eastAsia="Times New Roman" w:hAnsiTheme="minorHAnsi" w:cstheme="minorHAnsi"/>
                <w:sz w:val="16"/>
                <w:szCs w:val="16"/>
                <w:lang w:val="en-US" w:eastAsia="ru-RU"/>
              </w:rPr>
              <w:t>function topic page</w:t>
            </w:r>
          </w:p>
        </w:tc>
        <w:tc>
          <w:tcPr>
            <w:tcW w:w="884" w:type="dxa"/>
            <w:tcBorders>
              <w:top w:val="single" w:sz="4" w:space="0" w:color="auto"/>
              <w:left w:val="single" w:sz="4" w:space="0" w:color="auto"/>
              <w:bottom w:val="single" w:sz="4" w:space="0" w:color="auto"/>
              <w:right w:val="single" w:sz="4" w:space="0" w:color="auto"/>
            </w:tcBorders>
            <w:hideMark/>
          </w:tcPr>
          <w:p w14:paraId="50FC6670" w14:textId="77777777" w:rsidR="009D0D84" w:rsidRDefault="009D0D84" w:rsidP="00F46B27">
            <w:pPr>
              <w:jc w:val="right"/>
              <w:rPr>
                <w:rFonts w:asciiTheme="minorHAnsi" w:eastAsia="Times New Roman" w:hAnsiTheme="minorHAnsi" w:cstheme="minorHAnsi"/>
                <w:color w:val="000000"/>
                <w:sz w:val="16"/>
                <w:szCs w:val="16"/>
                <w:lang w:val="en-US"/>
              </w:rPr>
            </w:pPr>
            <w:r w:rsidRPr="006760C6">
              <w:rPr>
                <w:rFonts w:asciiTheme="minorHAnsi" w:eastAsia="Times New Roman" w:hAnsiTheme="minorHAnsi" w:cstheme="minorHAnsi"/>
                <w:color w:val="000000"/>
                <w:sz w:val="16"/>
                <w:szCs w:val="16"/>
                <w:lang w:val="en-US"/>
              </w:rPr>
              <w:t>1</w:t>
            </w:r>
          </w:p>
        </w:tc>
      </w:tr>
    </w:tbl>
    <w:p w14:paraId="63C6CD11" w14:textId="22624380" w:rsidR="009D0D84" w:rsidRPr="00127970" w:rsidRDefault="009D0D84" w:rsidP="00ED5E60">
      <w:pPr>
        <w:pStyle w:val="Heading3"/>
        <w:numPr>
          <w:ilvl w:val="2"/>
          <w:numId w:val="20"/>
        </w:numPr>
      </w:pPr>
      <w:bookmarkStart w:id="2239" w:name="_Toc461707176"/>
      <w:bookmarkStart w:id="2240" w:name="_Toc463013488"/>
      <w:r>
        <w:t>Header</w:t>
      </w:r>
      <w:bookmarkEnd w:id="2239"/>
      <w:bookmarkEnd w:id="2240"/>
    </w:p>
    <w:tbl>
      <w:tblPr>
        <w:tblStyle w:val="TableGrid"/>
        <w:tblW w:w="9532" w:type="dxa"/>
        <w:tblInd w:w="-289" w:type="dxa"/>
        <w:tblLayout w:type="fixed"/>
        <w:tblLook w:val="04A0" w:firstRow="1" w:lastRow="0" w:firstColumn="1" w:lastColumn="0" w:noHBand="0" w:noVBand="1"/>
      </w:tblPr>
      <w:tblGrid>
        <w:gridCol w:w="709"/>
        <w:gridCol w:w="1275"/>
        <w:gridCol w:w="142"/>
        <w:gridCol w:w="1558"/>
        <w:gridCol w:w="4960"/>
        <w:gridCol w:w="888"/>
      </w:tblGrid>
      <w:tr w:rsidR="009D0D84" w14:paraId="38A15015" w14:textId="77777777" w:rsidTr="00662809">
        <w:trPr>
          <w:trHeight w:val="280"/>
        </w:trPr>
        <w:tc>
          <w:tcPr>
            <w:tcW w:w="709" w:type="dxa"/>
            <w:tcBorders>
              <w:top w:val="single" w:sz="4" w:space="0" w:color="auto"/>
              <w:left w:val="single" w:sz="4" w:space="0" w:color="auto"/>
              <w:bottom w:val="single" w:sz="4" w:space="0" w:color="auto"/>
              <w:right w:val="single" w:sz="4" w:space="0" w:color="auto"/>
            </w:tcBorders>
            <w:shd w:val="clear" w:color="auto" w:fill="122632" w:themeFill="text1"/>
            <w:hideMark/>
          </w:tcPr>
          <w:p w14:paraId="5CB5DEB7" w14:textId="77777777" w:rsidR="009D0D84" w:rsidRDefault="009D0D84" w:rsidP="00F46B27">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Id</w:t>
            </w:r>
          </w:p>
        </w:tc>
        <w:tc>
          <w:tcPr>
            <w:tcW w:w="1275" w:type="dxa"/>
            <w:tcBorders>
              <w:top w:val="single" w:sz="4" w:space="0" w:color="auto"/>
              <w:left w:val="single" w:sz="4" w:space="0" w:color="auto"/>
              <w:bottom w:val="single" w:sz="4" w:space="0" w:color="auto"/>
              <w:right w:val="single" w:sz="4" w:space="0" w:color="auto"/>
            </w:tcBorders>
            <w:shd w:val="clear" w:color="auto" w:fill="122632" w:themeFill="text1"/>
            <w:hideMark/>
          </w:tcPr>
          <w:p w14:paraId="482DEEA4" w14:textId="77777777" w:rsidR="009D0D84" w:rsidRDefault="009D0D84" w:rsidP="00F46B27">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category</w:t>
            </w:r>
          </w:p>
        </w:tc>
        <w:tc>
          <w:tcPr>
            <w:tcW w:w="1700" w:type="dxa"/>
            <w:gridSpan w:val="2"/>
            <w:tcBorders>
              <w:top w:val="single" w:sz="4" w:space="0" w:color="auto"/>
              <w:left w:val="single" w:sz="4" w:space="0" w:color="auto"/>
              <w:bottom w:val="single" w:sz="4" w:space="0" w:color="auto"/>
              <w:right w:val="single" w:sz="4" w:space="0" w:color="auto"/>
            </w:tcBorders>
            <w:shd w:val="clear" w:color="auto" w:fill="122632" w:themeFill="text1"/>
            <w:hideMark/>
          </w:tcPr>
          <w:p w14:paraId="2528F374" w14:textId="77777777" w:rsidR="009D0D84" w:rsidRDefault="009D0D84" w:rsidP="00F46B27">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name</w:t>
            </w:r>
          </w:p>
        </w:tc>
        <w:tc>
          <w:tcPr>
            <w:tcW w:w="4960" w:type="dxa"/>
            <w:tcBorders>
              <w:top w:val="single" w:sz="4" w:space="0" w:color="auto"/>
              <w:left w:val="single" w:sz="4" w:space="0" w:color="auto"/>
              <w:bottom w:val="single" w:sz="4" w:space="0" w:color="auto"/>
              <w:right w:val="single" w:sz="4" w:space="0" w:color="auto"/>
            </w:tcBorders>
            <w:shd w:val="clear" w:color="auto" w:fill="122632" w:themeFill="text1"/>
            <w:hideMark/>
          </w:tcPr>
          <w:p w14:paraId="2F1075DE" w14:textId="77777777" w:rsidR="009D0D84" w:rsidRDefault="009D0D84" w:rsidP="00F46B27">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Description</w:t>
            </w:r>
          </w:p>
        </w:tc>
        <w:tc>
          <w:tcPr>
            <w:tcW w:w="888" w:type="dxa"/>
            <w:tcBorders>
              <w:top w:val="single" w:sz="4" w:space="0" w:color="auto"/>
              <w:left w:val="single" w:sz="4" w:space="0" w:color="auto"/>
              <w:bottom w:val="single" w:sz="4" w:space="0" w:color="auto"/>
              <w:right w:val="single" w:sz="4" w:space="0" w:color="auto"/>
            </w:tcBorders>
            <w:shd w:val="clear" w:color="auto" w:fill="122632" w:themeFill="text1"/>
            <w:hideMark/>
          </w:tcPr>
          <w:p w14:paraId="25869F7D" w14:textId="77777777" w:rsidR="009D0D84" w:rsidRDefault="009D0D84" w:rsidP="00F46B27">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Priority</w:t>
            </w:r>
          </w:p>
        </w:tc>
      </w:tr>
      <w:tr w:rsidR="009D0D84" w14:paraId="64FE7504" w14:textId="77777777" w:rsidTr="00662809">
        <w:trPr>
          <w:trHeight w:val="507"/>
        </w:trPr>
        <w:tc>
          <w:tcPr>
            <w:tcW w:w="709" w:type="dxa"/>
            <w:tcBorders>
              <w:top w:val="single" w:sz="4" w:space="0" w:color="auto"/>
              <w:left w:val="single" w:sz="4" w:space="0" w:color="auto"/>
              <w:bottom w:val="single" w:sz="4" w:space="0" w:color="auto"/>
              <w:right w:val="single" w:sz="4" w:space="0" w:color="auto"/>
            </w:tcBorders>
            <w:hideMark/>
          </w:tcPr>
          <w:p w14:paraId="5387CEBF" w14:textId="67048BCA" w:rsidR="009D0D84" w:rsidRDefault="00CC368E" w:rsidP="009D0D84">
            <w:pPr>
              <w:jc w:val="right"/>
              <w:rPr>
                <w:rFonts w:asciiTheme="minorHAnsi" w:eastAsia="Times New Roman" w:hAnsiTheme="minorHAnsi" w:cstheme="minorHAnsi"/>
                <w:color w:val="000000"/>
                <w:sz w:val="16"/>
                <w:szCs w:val="16"/>
                <w:highlight w:val="yellow"/>
                <w:lang w:val="en-US"/>
              </w:rPr>
            </w:pPr>
            <w:r>
              <w:rPr>
                <w:rFonts w:asciiTheme="minorHAnsi" w:eastAsia="Times New Roman" w:hAnsiTheme="minorHAnsi" w:cstheme="minorHAnsi"/>
                <w:color w:val="000000"/>
                <w:sz w:val="16"/>
                <w:szCs w:val="16"/>
                <w:lang w:val="en-US"/>
              </w:rPr>
              <w:t>15.2</w:t>
            </w:r>
            <w:r w:rsidR="009D0D84">
              <w:rPr>
                <w:rFonts w:asciiTheme="minorHAnsi" w:eastAsia="Times New Roman" w:hAnsiTheme="minorHAnsi" w:cstheme="minorHAnsi"/>
                <w:color w:val="000000"/>
                <w:sz w:val="16"/>
                <w:szCs w:val="16"/>
                <w:lang w:val="en-US"/>
              </w:rPr>
              <w:t>.2.1.</w:t>
            </w:r>
          </w:p>
        </w:tc>
        <w:tc>
          <w:tcPr>
            <w:tcW w:w="1417" w:type="dxa"/>
            <w:gridSpan w:val="2"/>
            <w:tcBorders>
              <w:top w:val="single" w:sz="4" w:space="0" w:color="auto"/>
              <w:left w:val="single" w:sz="4" w:space="0" w:color="auto"/>
              <w:bottom w:val="single" w:sz="4" w:space="0" w:color="auto"/>
              <w:right w:val="single" w:sz="4" w:space="0" w:color="auto"/>
            </w:tcBorders>
          </w:tcPr>
          <w:p w14:paraId="1C1367BB" w14:textId="7A42C5E5" w:rsidR="009D0D84" w:rsidRDefault="002F69F8" w:rsidP="009D0D84">
            <w:pPr>
              <w:rPr>
                <w:rFonts w:asciiTheme="minorHAnsi" w:eastAsia="Times New Roman" w:hAnsiTheme="minorHAnsi" w:cstheme="minorHAnsi"/>
                <w:b/>
                <w:color w:val="000000"/>
                <w:sz w:val="16"/>
                <w:szCs w:val="16"/>
                <w:lang w:val="en-US"/>
              </w:rPr>
            </w:pPr>
            <w:r>
              <w:rPr>
                <w:rFonts w:asciiTheme="minorHAnsi" w:hAnsiTheme="minorHAnsi" w:cstheme="minorHAnsi"/>
                <w:b/>
                <w:sz w:val="16"/>
                <w:szCs w:val="16"/>
                <w:lang w:val="en-US"/>
              </w:rPr>
              <w:t>Generic</w:t>
            </w:r>
            <w:r w:rsidRPr="008E05E4">
              <w:rPr>
                <w:rFonts w:asciiTheme="minorHAnsi" w:hAnsiTheme="minorHAnsi" w:cstheme="minorHAnsi"/>
                <w:b/>
                <w:sz w:val="16"/>
                <w:szCs w:val="16"/>
                <w:lang w:val="en-US"/>
              </w:rPr>
              <w:t xml:space="preserve"> </w:t>
            </w:r>
            <w:r w:rsidR="009D0D84" w:rsidRPr="008E05E4">
              <w:rPr>
                <w:rFonts w:asciiTheme="minorHAnsi" w:hAnsiTheme="minorHAnsi" w:cstheme="minorHAnsi"/>
                <w:b/>
                <w:sz w:val="16"/>
                <w:szCs w:val="16"/>
                <w:lang w:val="en-US"/>
              </w:rPr>
              <w:t>template</w:t>
            </w:r>
            <w:r w:rsidR="009D0D84">
              <w:rPr>
                <w:rFonts w:asciiTheme="minorHAnsi" w:hAnsiTheme="minorHAnsi" w:cstheme="minorHAnsi"/>
                <w:b/>
                <w:sz w:val="16"/>
                <w:szCs w:val="16"/>
                <w:lang w:val="en-US"/>
              </w:rPr>
              <w:t xml:space="preserve"> header</w:t>
            </w:r>
          </w:p>
        </w:tc>
        <w:tc>
          <w:tcPr>
            <w:tcW w:w="1558" w:type="dxa"/>
            <w:tcBorders>
              <w:top w:val="single" w:sz="4" w:space="0" w:color="auto"/>
              <w:left w:val="single" w:sz="4" w:space="0" w:color="auto"/>
              <w:bottom w:val="single" w:sz="4" w:space="0" w:color="auto"/>
              <w:right w:val="single" w:sz="4" w:space="0" w:color="auto"/>
            </w:tcBorders>
          </w:tcPr>
          <w:p w14:paraId="2F7F2B74" w14:textId="77777777" w:rsidR="009D0D84" w:rsidRDefault="009D0D84" w:rsidP="009D0D84">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Background image</w:t>
            </w:r>
          </w:p>
        </w:tc>
        <w:tc>
          <w:tcPr>
            <w:tcW w:w="4960" w:type="dxa"/>
            <w:tcBorders>
              <w:top w:val="single" w:sz="4" w:space="0" w:color="auto"/>
              <w:left w:val="single" w:sz="4" w:space="0" w:color="auto"/>
              <w:bottom w:val="single" w:sz="4" w:space="0" w:color="auto"/>
              <w:right w:val="single" w:sz="4" w:space="0" w:color="auto"/>
            </w:tcBorders>
          </w:tcPr>
          <w:p w14:paraId="3CB2D5A9" w14:textId="77777777" w:rsidR="009D0D84" w:rsidRDefault="009D0D84" w:rsidP="009D0D84">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33BB8A0A" w14:textId="46BFC7F9" w:rsidR="009D0D84" w:rsidRDefault="009D0D84" w:rsidP="009D0D84">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 xml:space="preserve">I am on </w:t>
            </w:r>
            <w:ins w:id="2241" w:author="Ghita Benotmane" w:date="2016-09-09T10:07:00Z">
              <w:r w:rsidR="002F69F8">
                <w:rPr>
                  <w:rFonts w:asciiTheme="minorHAnsi" w:eastAsia="Times New Roman" w:hAnsiTheme="minorHAnsi" w:cstheme="minorHAnsi"/>
                  <w:sz w:val="16"/>
                  <w:szCs w:val="16"/>
                  <w:lang w:val="en-US" w:eastAsia="ru-RU"/>
                </w:rPr>
                <w:t>a topic page published with a Generic template</w:t>
              </w:r>
            </w:ins>
          </w:p>
          <w:p w14:paraId="3CAB6CB6" w14:textId="492B79F8" w:rsidR="009D0D84" w:rsidRDefault="009D0D84" w:rsidP="009D0D84">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 see a full header with a background i</w:t>
            </w:r>
            <w:r w:rsidR="005838AF">
              <w:rPr>
                <w:rFonts w:asciiTheme="minorHAnsi" w:eastAsia="Times New Roman" w:hAnsiTheme="minorHAnsi" w:cstheme="minorHAnsi"/>
                <w:sz w:val="16"/>
                <w:szCs w:val="16"/>
                <w:lang w:val="en-US" w:eastAsia="ru-RU"/>
              </w:rPr>
              <w:t>mage selected by the publisher</w:t>
            </w:r>
          </w:p>
          <w:p w14:paraId="17765C1C" w14:textId="77777777" w:rsidR="009D0D84" w:rsidRPr="00161286" w:rsidRDefault="009D0D84" w:rsidP="009D0D84">
            <w:pPr>
              <w:rPr>
                <w:rFonts w:asciiTheme="minorHAnsi" w:eastAsia="Times New Roman" w:hAnsiTheme="minorHAnsi" w:cstheme="minorHAnsi"/>
                <w:sz w:val="16"/>
                <w:szCs w:val="16"/>
                <w:lang w:val="en-US" w:eastAsia="ru-RU"/>
              </w:rPr>
            </w:pPr>
            <w:r w:rsidRPr="00161286">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the header takes the whole width of the browser page</w:t>
            </w:r>
          </w:p>
        </w:tc>
        <w:tc>
          <w:tcPr>
            <w:tcW w:w="884" w:type="dxa"/>
            <w:tcBorders>
              <w:top w:val="single" w:sz="4" w:space="0" w:color="auto"/>
              <w:left w:val="single" w:sz="4" w:space="0" w:color="auto"/>
              <w:bottom w:val="single" w:sz="4" w:space="0" w:color="auto"/>
              <w:right w:val="single" w:sz="4" w:space="0" w:color="auto"/>
            </w:tcBorders>
          </w:tcPr>
          <w:p w14:paraId="32B8576B" w14:textId="77777777" w:rsidR="009D0D84" w:rsidRDefault="009D0D84" w:rsidP="009D0D84">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9D0D84" w14:paraId="60574356" w14:textId="77777777" w:rsidTr="00662809">
        <w:trPr>
          <w:trHeight w:val="507"/>
        </w:trPr>
        <w:tc>
          <w:tcPr>
            <w:tcW w:w="709" w:type="dxa"/>
            <w:tcBorders>
              <w:top w:val="single" w:sz="4" w:space="0" w:color="auto"/>
              <w:left w:val="single" w:sz="4" w:space="0" w:color="auto"/>
              <w:bottom w:val="single" w:sz="4" w:space="0" w:color="auto"/>
              <w:right w:val="single" w:sz="4" w:space="0" w:color="auto"/>
            </w:tcBorders>
          </w:tcPr>
          <w:p w14:paraId="10DC0FCB" w14:textId="5383D720" w:rsidR="009D0D84" w:rsidRDefault="009D0D84" w:rsidP="00CC368E">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15.</w:t>
            </w:r>
            <w:r w:rsidR="00CC368E">
              <w:rPr>
                <w:rFonts w:asciiTheme="minorHAnsi" w:eastAsia="Times New Roman" w:hAnsiTheme="minorHAnsi" w:cstheme="minorHAnsi"/>
                <w:color w:val="000000"/>
                <w:sz w:val="16"/>
                <w:szCs w:val="16"/>
                <w:lang w:val="en-US"/>
              </w:rPr>
              <w:t>2</w:t>
            </w:r>
            <w:r>
              <w:rPr>
                <w:rFonts w:asciiTheme="minorHAnsi" w:eastAsia="Times New Roman" w:hAnsiTheme="minorHAnsi" w:cstheme="minorHAnsi"/>
                <w:color w:val="000000"/>
                <w:sz w:val="16"/>
                <w:szCs w:val="16"/>
                <w:lang w:val="en-US"/>
              </w:rPr>
              <w:t>.2.2.</w:t>
            </w:r>
          </w:p>
        </w:tc>
        <w:tc>
          <w:tcPr>
            <w:tcW w:w="1417" w:type="dxa"/>
            <w:gridSpan w:val="2"/>
            <w:tcBorders>
              <w:top w:val="single" w:sz="4" w:space="0" w:color="auto"/>
              <w:left w:val="single" w:sz="4" w:space="0" w:color="auto"/>
              <w:bottom w:val="single" w:sz="4" w:space="0" w:color="auto"/>
              <w:right w:val="single" w:sz="4" w:space="0" w:color="auto"/>
            </w:tcBorders>
          </w:tcPr>
          <w:p w14:paraId="6556A374" w14:textId="54872B82" w:rsidR="009D0D84" w:rsidRDefault="002F69F8" w:rsidP="009D0D84">
            <w:pPr>
              <w:rPr>
                <w:rFonts w:asciiTheme="minorHAnsi" w:hAnsiTheme="minorHAnsi" w:cstheme="minorHAnsi"/>
                <w:b/>
                <w:sz w:val="16"/>
                <w:szCs w:val="16"/>
                <w:lang w:val="en-US"/>
              </w:rPr>
            </w:pPr>
            <w:r>
              <w:rPr>
                <w:rFonts w:asciiTheme="minorHAnsi" w:hAnsiTheme="minorHAnsi" w:cstheme="minorHAnsi"/>
                <w:b/>
                <w:sz w:val="16"/>
                <w:szCs w:val="16"/>
                <w:lang w:val="en-US"/>
              </w:rPr>
              <w:t>Generic</w:t>
            </w:r>
            <w:r w:rsidRPr="008E05E4">
              <w:rPr>
                <w:rFonts w:asciiTheme="minorHAnsi" w:hAnsiTheme="minorHAnsi" w:cstheme="minorHAnsi"/>
                <w:b/>
                <w:sz w:val="16"/>
                <w:szCs w:val="16"/>
                <w:lang w:val="en-US"/>
              </w:rPr>
              <w:t xml:space="preserve"> </w:t>
            </w:r>
            <w:r w:rsidR="009D0D84" w:rsidRPr="001A1EE5">
              <w:rPr>
                <w:rFonts w:asciiTheme="minorHAnsi" w:hAnsiTheme="minorHAnsi" w:cstheme="minorHAnsi"/>
                <w:b/>
                <w:sz w:val="16"/>
                <w:szCs w:val="16"/>
                <w:lang w:val="en-US"/>
              </w:rPr>
              <w:t>template header</w:t>
            </w:r>
          </w:p>
        </w:tc>
        <w:tc>
          <w:tcPr>
            <w:tcW w:w="1558" w:type="dxa"/>
            <w:tcBorders>
              <w:top w:val="single" w:sz="4" w:space="0" w:color="auto"/>
              <w:left w:val="single" w:sz="4" w:space="0" w:color="auto"/>
              <w:bottom w:val="single" w:sz="4" w:space="0" w:color="auto"/>
              <w:right w:val="single" w:sz="4" w:space="0" w:color="auto"/>
            </w:tcBorders>
          </w:tcPr>
          <w:p w14:paraId="47C988A2" w14:textId="77777777" w:rsidR="009D0D84" w:rsidRDefault="009D0D84" w:rsidP="009D0D84">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Market </w:t>
            </w:r>
          </w:p>
        </w:tc>
        <w:tc>
          <w:tcPr>
            <w:tcW w:w="4960" w:type="dxa"/>
            <w:tcBorders>
              <w:top w:val="single" w:sz="4" w:space="0" w:color="auto"/>
              <w:left w:val="single" w:sz="4" w:space="0" w:color="auto"/>
              <w:bottom w:val="single" w:sz="4" w:space="0" w:color="auto"/>
              <w:right w:val="single" w:sz="4" w:space="0" w:color="auto"/>
            </w:tcBorders>
          </w:tcPr>
          <w:p w14:paraId="198B937C" w14:textId="77777777" w:rsidR="009D0D84" w:rsidRDefault="009D0D84" w:rsidP="009D0D84">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716194C2" w14:textId="77777777" w:rsidR="002F69F8" w:rsidRDefault="002F69F8" w:rsidP="002F69F8">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am on a topic page published with a Generic template</w:t>
            </w:r>
          </w:p>
          <w:p w14:paraId="60F81D1A" w14:textId="77777777" w:rsidR="009D0D84" w:rsidRDefault="009D0D84" w:rsidP="009D0D84">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 see the Market the page belongs to above the title</w:t>
            </w:r>
          </w:p>
        </w:tc>
        <w:tc>
          <w:tcPr>
            <w:tcW w:w="888" w:type="dxa"/>
            <w:tcBorders>
              <w:top w:val="single" w:sz="4" w:space="0" w:color="auto"/>
              <w:left w:val="single" w:sz="4" w:space="0" w:color="auto"/>
              <w:bottom w:val="single" w:sz="4" w:space="0" w:color="auto"/>
              <w:right w:val="single" w:sz="4" w:space="0" w:color="auto"/>
            </w:tcBorders>
          </w:tcPr>
          <w:p w14:paraId="29814C42" w14:textId="77777777" w:rsidR="009D0D84" w:rsidRDefault="009D0D84" w:rsidP="009D0D84">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9D0D84" w14:paraId="37E05D76" w14:textId="77777777" w:rsidTr="00662809">
        <w:trPr>
          <w:trHeight w:val="420"/>
        </w:trPr>
        <w:tc>
          <w:tcPr>
            <w:tcW w:w="709" w:type="dxa"/>
            <w:tcBorders>
              <w:top w:val="single" w:sz="4" w:space="0" w:color="auto"/>
              <w:left w:val="single" w:sz="4" w:space="0" w:color="auto"/>
              <w:bottom w:val="single" w:sz="4" w:space="0" w:color="auto"/>
              <w:right w:val="single" w:sz="4" w:space="0" w:color="auto"/>
            </w:tcBorders>
          </w:tcPr>
          <w:p w14:paraId="0EBF1F66" w14:textId="63F61C5A" w:rsidR="009D0D84" w:rsidRDefault="00CC368E" w:rsidP="009D0D84">
            <w:pPr>
              <w:jc w:val="cente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lastRenderedPageBreak/>
              <w:t>15.2</w:t>
            </w:r>
            <w:r w:rsidR="009D0D84">
              <w:rPr>
                <w:rFonts w:asciiTheme="minorHAnsi" w:eastAsia="Times New Roman" w:hAnsiTheme="minorHAnsi" w:cstheme="minorHAnsi"/>
                <w:color w:val="000000"/>
                <w:sz w:val="16"/>
                <w:szCs w:val="16"/>
                <w:lang w:val="en-US"/>
              </w:rPr>
              <w:t>.2.3.</w:t>
            </w:r>
          </w:p>
        </w:tc>
        <w:tc>
          <w:tcPr>
            <w:tcW w:w="1417" w:type="dxa"/>
            <w:gridSpan w:val="2"/>
            <w:tcBorders>
              <w:top w:val="single" w:sz="4" w:space="0" w:color="auto"/>
              <w:left w:val="single" w:sz="4" w:space="0" w:color="auto"/>
              <w:bottom w:val="single" w:sz="4" w:space="0" w:color="auto"/>
              <w:right w:val="single" w:sz="4" w:space="0" w:color="auto"/>
            </w:tcBorders>
            <w:hideMark/>
          </w:tcPr>
          <w:p w14:paraId="552447C6" w14:textId="7711F166" w:rsidR="009D0D84" w:rsidRDefault="002F69F8" w:rsidP="009D0D84">
            <w:pPr>
              <w:rPr>
                <w:rFonts w:asciiTheme="minorHAnsi" w:eastAsia="Times New Roman" w:hAnsiTheme="minorHAnsi" w:cstheme="minorHAnsi"/>
                <w:b/>
                <w:color w:val="000000"/>
                <w:sz w:val="16"/>
                <w:szCs w:val="16"/>
                <w:lang w:val="en-US"/>
              </w:rPr>
            </w:pPr>
            <w:r>
              <w:rPr>
                <w:rFonts w:asciiTheme="minorHAnsi" w:hAnsiTheme="minorHAnsi" w:cstheme="minorHAnsi"/>
                <w:b/>
                <w:sz w:val="16"/>
                <w:szCs w:val="16"/>
                <w:lang w:val="en-US"/>
              </w:rPr>
              <w:t>Generic</w:t>
            </w:r>
            <w:r w:rsidRPr="008E05E4">
              <w:rPr>
                <w:rFonts w:asciiTheme="minorHAnsi" w:hAnsiTheme="minorHAnsi" w:cstheme="minorHAnsi"/>
                <w:b/>
                <w:sz w:val="16"/>
                <w:szCs w:val="16"/>
                <w:lang w:val="en-US"/>
              </w:rPr>
              <w:t xml:space="preserve"> </w:t>
            </w:r>
            <w:r w:rsidR="009D0D84" w:rsidRPr="001A1EE5">
              <w:rPr>
                <w:rFonts w:asciiTheme="minorHAnsi" w:hAnsiTheme="minorHAnsi" w:cstheme="minorHAnsi"/>
                <w:b/>
                <w:sz w:val="16"/>
                <w:szCs w:val="16"/>
                <w:lang w:val="en-US"/>
              </w:rPr>
              <w:t>template header</w:t>
            </w:r>
          </w:p>
        </w:tc>
        <w:tc>
          <w:tcPr>
            <w:tcW w:w="1558" w:type="dxa"/>
            <w:tcBorders>
              <w:top w:val="single" w:sz="4" w:space="0" w:color="auto"/>
              <w:left w:val="single" w:sz="4" w:space="0" w:color="auto"/>
              <w:bottom w:val="single" w:sz="4" w:space="0" w:color="auto"/>
              <w:right w:val="single" w:sz="4" w:space="0" w:color="auto"/>
            </w:tcBorders>
            <w:hideMark/>
          </w:tcPr>
          <w:p w14:paraId="6BE247DA" w14:textId="77777777" w:rsidR="009D0D84" w:rsidRDefault="009D0D84" w:rsidP="009D0D84">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Title</w:t>
            </w:r>
          </w:p>
        </w:tc>
        <w:tc>
          <w:tcPr>
            <w:tcW w:w="4960" w:type="dxa"/>
            <w:tcBorders>
              <w:top w:val="single" w:sz="4" w:space="0" w:color="auto"/>
              <w:left w:val="single" w:sz="4" w:space="0" w:color="auto"/>
              <w:bottom w:val="single" w:sz="4" w:space="0" w:color="auto"/>
              <w:right w:val="single" w:sz="4" w:space="0" w:color="auto"/>
            </w:tcBorders>
            <w:hideMark/>
          </w:tcPr>
          <w:p w14:paraId="62EB56A0" w14:textId="77777777" w:rsidR="009D0D84" w:rsidRDefault="009D0D84" w:rsidP="009D0D84">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21150832" w14:textId="77777777" w:rsidR="002F69F8" w:rsidRDefault="002F69F8" w:rsidP="002F69F8">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am on a topic page published with a Generic template</w:t>
            </w:r>
          </w:p>
          <w:p w14:paraId="069B4F31" w14:textId="77777777" w:rsidR="009D0D84" w:rsidRDefault="009D0D84" w:rsidP="009D0D84">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 see the Title of the page on the header</w:t>
            </w:r>
          </w:p>
        </w:tc>
        <w:tc>
          <w:tcPr>
            <w:tcW w:w="888" w:type="dxa"/>
            <w:tcBorders>
              <w:top w:val="single" w:sz="4" w:space="0" w:color="auto"/>
              <w:left w:val="single" w:sz="4" w:space="0" w:color="auto"/>
              <w:bottom w:val="single" w:sz="4" w:space="0" w:color="auto"/>
              <w:right w:val="single" w:sz="4" w:space="0" w:color="auto"/>
            </w:tcBorders>
            <w:hideMark/>
          </w:tcPr>
          <w:p w14:paraId="0F39CFAA" w14:textId="77777777" w:rsidR="009D0D84" w:rsidRDefault="009D0D84" w:rsidP="009D0D84">
            <w:pPr>
              <w:jc w:val="right"/>
              <w:rPr>
                <w:rFonts w:asciiTheme="minorHAnsi" w:eastAsia="Times New Roman" w:hAnsiTheme="minorHAnsi" w:cstheme="minorHAnsi"/>
                <w:color w:val="000000"/>
                <w:sz w:val="16"/>
                <w:szCs w:val="16"/>
                <w:lang w:val="en-US"/>
              </w:rPr>
            </w:pPr>
            <w:r w:rsidRPr="003E3C44">
              <w:rPr>
                <w:rFonts w:asciiTheme="minorHAnsi" w:eastAsia="Times New Roman" w:hAnsiTheme="minorHAnsi" w:cstheme="minorHAnsi"/>
                <w:color w:val="000000"/>
                <w:sz w:val="16"/>
                <w:szCs w:val="16"/>
                <w:lang w:val="en-US"/>
              </w:rPr>
              <w:t>1</w:t>
            </w:r>
          </w:p>
        </w:tc>
      </w:tr>
      <w:tr w:rsidR="009D0D84" w14:paraId="16C8B3B7" w14:textId="77777777" w:rsidTr="00662809">
        <w:trPr>
          <w:trHeight w:val="867"/>
        </w:trPr>
        <w:tc>
          <w:tcPr>
            <w:tcW w:w="709" w:type="dxa"/>
            <w:tcBorders>
              <w:top w:val="single" w:sz="4" w:space="0" w:color="auto"/>
              <w:left w:val="single" w:sz="4" w:space="0" w:color="auto"/>
              <w:bottom w:val="single" w:sz="4" w:space="0" w:color="auto"/>
              <w:right w:val="single" w:sz="4" w:space="0" w:color="auto"/>
            </w:tcBorders>
          </w:tcPr>
          <w:p w14:paraId="356E5441" w14:textId="731608A2" w:rsidR="009D0D84" w:rsidRPr="003C53A9" w:rsidRDefault="009D0D84" w:rsidP="00CC368E">
            <w:pPr>
              <w:jc w:val="cente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15.</w:t>
            </w:r>
            <w:r w:rsidR="00CC368E">
              <w:rPr>
                <w:rFonts w:asciiTheme="minorHAnsi" w:eastAsia="Times New Roman" w:hAnsiTheme="minorHAnsi" w:cstheme="minorHAnsi"/>
                <w:color w:val="000000"/>
                <w:sz w:val="16"/>
                <w:szCs w:val="16"/>
                <w:lang w:val="en-US"/>
              </w:rPr>
              <w:t>2</w:t>
            </w:r>
            <w:r>
              <w:rPr>
                <w:rFonts w:asciiTheme="minorHAnsi" w:eastAsia="Times New Roman" w:hAnsiTheme="minorHAnsi" w:cstheme="minorHAnsi"/>
                <w:color w:val="000000"/>
                <w:sz w:val="16"/>
                <w:szCs w:val="16"/>
                <w:lang w:val="en-US"/>
              </w:rPr>
              <w:t>.2.4.</w:t>
            </w:r>
          </w:p>
        </w:tc>
        <w:tc>
          <w:tcPr>
            <w:tcW w:w="1417" w:type="dxa"/>
            <w:gridSpan w:val="2"/>
            <w:tcBorders>
              <w:top w:val="single" w:sz="4" w:space="0" w:color="auto"/>
              <w:left w:val="single" w:sz="4" w:space="0" w:color="auto"/>
              <w:bottom w:val="single" w:sz="4" w:space="0" w:color="auto"/>
              <w:right w:val="single" w:sz="4" w:space="0" w:color="auto"/>
            </w:tcBorders>
            <w:hideMark/>
          </w:tcPr>
          <w:p w14:paraId="64A31A07" w14:textId="65A6C45F" w:rsidR="009D0D84" w:rsidRDefault="002F69F8" w:rsidP="009D0D84">
            <w:pPr>
              <w:rPr>
                <w:rFonts w:asciiTheme="minorHAnsi" w:eastAsia="Times New Roman" w:hAnsiTheme="minorHAnsi" w:cstheme="minorHAnsi"/>
                <w:b/>
                <w:color w:val="000000"/>
                <w:sz w:val="16"/>
                <w:szCs w:val="16"/>
                <w:lang w:val="en-US"/>
              </w:rPr>
            </w:pPr>
            <w:r>
              <w:rPr>
                <w:rFonts w:asciiTheme="minorHAnsi" w:hAnsiTheme="minorHAnsi" w:cstheme="minorHAnsi"/>
                <w:b/>
                <w:sz w:val="16"/>
                <w:szCs w:val="16"/>
                <w:lang w:val="en-US"/>
              </w:rPr>
              <w:t>Generic</w:t>
            </w:r>
            <w:r w:rsidRPr="008E05E4">
              <w:rPr>
                <w:rFonts w:asciiTheme="minorHAnsi" w:hAnsiTheme="minorHAnsi" w:cstheme="minorHAnsi"/>
                <w:b/>
                <w:sz w:val="16"/>
                <w:szCs w:val="16"/>
                <w:lang w:val="en-US"/>
              </w:rPr>
              <w:t xml:space="preserve"> </w:t>
            </w:r>
            <w:r w:rsidR="009D0D84" w:rsidRPr="001A1EE5">
              <w:rPr>
                <w:rFonts w:asciiTheme="minorHAnsi" w:hAnsiTheme="minorHAnsi" w:cstheme="minorHAnsi"/>
                <w:b/>
                <w:sz w:val="16"/>
                <w:szCs w:val="16"/>
                <w:lang w:val="en-US"/>
              </w:rPr>
              <w:t>template header</w:t>
            </w:r>
          </w:p>
        </w:tc>
        <w:tc>
          <w:tcPr>
            <w:tcW w:w="1558" w:type="dxa"/>
            <w:tcBorders>
              <w:top w:val="single" w:sz="4" w:space="0" w:color="auto"/>
              <w:left w:val="single" w:sz="4" w:space="0" w:color="auto"/>
              <w:bottom w:val="single" w:sz="4" w:space="0" w:color="auto"/>
              <w:right w:val="single" w:sz="4" w:space="0" w:color="auto"/>
            </w:tcBorders>
            <w:hideMark/>
          </w:tcPr>
          <w:p w14:paraId="602A6545" w14:textId="77777777" w:rsidR="009D0D84" w:rsidRDefault="009D0D84" w:rsidP="009D0D84">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Narrative</w:t>
            </w:r>
          </w:p>
        </w:tc>
        <w:tc>
          <w:tcPr>
            <w:tcW w:w="4960" w:type="dxa"/>
            <w:tcBorders>
              <w:top w:val="single" w:sz="4" w:space="0" w:color="auto"/>
              <w:left w:val="single" w:sz="4" w:space="0" w:color="auto"/>
              <w:bottom w:val="single" w:sz="4" w:space="0" w:color="auto"/>
              <w:right w:val="single" w:sz="4" w:space="0" w:color="auto"/>
            </w:tcBorders>
          </w:tcPr>
          <w:p w14:paraId="557BE307" w14:textId="77777777" w:rsidR="009D0D84" w:rsidRDefault="009D0D84" w:rsidP="009D0D84">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6EE81531" w14:textId="77777777" w:rsidR="002F69F8" w:rsidRDefault="002F69F8" w:rsidP="002F69F8">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am on a topic page published with a Generic template</w:t>
            </w:r>
          </w:p>
          <w:p w14:paraId="74196863" w14:textId="77777777" w:rsidR="009D0D84" w:rsidRPr="00251A70" w:rsidRDefault="009D0D84" w:rsidP="009D0D84">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 see the narrative associated to that page</w:t>
            </w:r>
          </w:p>
        </w:tc>
        <w:tc>
          <w:tcPr>
            <w:tcW w:w="888" w:type="dxa"/>
            <w:tcBorders>
              <w:top w:val="single" w:sz="4" w:space="0" w:color="auto"/>
              <w:left w:val="single" w:sz="4" w:space="0" w:color="auto"/>
              <w:bottom w:val="single" w:sz="4" w:space="0" w:color="auto"/>
              <w:right w:val="single" w:sz="4" w:space="0" w:color="auto"/>
            </w:tcBorders>
            <w:hideMark/>
          </w:tcPr>
          <w:p w14:paraId="0DC6982D" w14:textId="77777777" w:rsidR="009D0D84" w:rsidRDefault="009D0D84" w:rsidP="009D0D84">
            <w:pPr>
              <w:jc w:val="right"/>
              <w:rPr>
                <w:rFonts w:asciiTheme="minorHAnsi" w:eastAsia="Times New Roman" w:hAnsiTheme="minorHAnsi" w:cstheme="minorHAnsi"/>
                <w:color w:val="000000"/>
                <w:sz w:val="16"/>
                <w:szCs w:val="16"/>
                <w:lang w:val="en-US"/>
              </w:rPr>
            </w:pPr>
            <w:r w:rsidRPr="003E3C44">
              <w:rPr>
                <w:rFonts w:asciiTheme="minorHAnsi" w:eastAsia="Times New Roman" w:hAnsiTheme="minorHAnsi" w:cstheme="minorHAnsi"/>
                <w:color w:val="000000"/>
                <w:sz w:val="16"/>
                <w:szCs w:val="16"/>
                <w:lang w:val="en-US"/>
              </w:rPr>
              <w:t>1</w:t>
            </w:r>
          </w:p>
        </w:tc>
      </w:tr>
      <w:tr w:rsidR="009D0D84" w14:paraId="0EE62032" w14:textId="77777777" w:rsidTr="00662809">
        <w:trPr>
          <w:trHeight w:val="507"/>
        </w:trPr>
        <w:tc>
          <w:tcPr>
            <w:tcW w:w="709" w:type="dxa"/>
            <w:tcBorders>
              <w:top w:val="single" w:sz="4" w:space="0" w:color="auto"/>
              <w:left w:val="single" w:sz="4" w:space="0" w:color="auto"/>
              <w:bottom w:val="single" w:sz="4" w:space="0" w:color="auto"/>
              <w:right w:val="single" w:sz="4" w:space="0" w:color="auto"/>
            </w:tcBorders>
          </w:tcPr>
          <w:p w14:paraId="2CA34441" w14:textId="15166357" w:rsidR="009D0D84" w:rsidRDefault="009D0D84" w:rsidP="00CC368E">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15.</w:t>
            </w:r>
            <w:r w:rsidR="00CC368E">
              <w:rPr>
                <w:rFonts w:asciiTheme="minorHAnsi" w:eastAsia="Times New Roman" w:hAnsiTheme="minorHAnsi" w:cstheme="minorHAnsi"/>
                <w:color w:val="000000"/>
                <w:sz w:val="16"/>
                <w:szCs w:val="16"/>
                <w:lang w:val="en-US"/>
              </w:rPr>
              <w:t>2</w:t>
            </w:r>
            <w:r>
              <w:rPr>
                <w:rFonts w:asciiTheme="minorHAnsi" w:eastAsia="Times New Roman" w:hAnsiTheme="minorHAnsi" w:cstheme="minorHAnsi"/>
                <w:color w:val="000000"/>
                <w:sz w:val="16"/>
                <w:szCs w:val="16"/>
                <w:lang w:val="en-US"/>
              </w:rPr>
              <w:t>.2.5.</w:t>
            </w:r>
          </w:p>
        </w:tc>
        <w:tc>
          <w:tcPr>
            <w:tcW w:w="1417" w:type="dxa"/>
            <w:gridSpan w:val="2"/>
            <w:tcBorders>
              <w:top w:val="single" w:sz="4" w:space="0" w:color="auto"/>
              <w:left w:val="single" w:sz="4" w:space="0" w:color="auto"/>
              <w:bottom w:val="single" w:sz="4" w:space="0" w:color="auto"/>
              <w:right w:val="single" w:sz="4" w:space="0" w:color="auto"/>
            </w:tcBorders>
            <w:hideMark/>
          </w:tcPr>
          <w:p w14:paraId="0E7E441D" w14:textId="34738521" w:rsidR="009D0D84" w:rsidRDefault="002F69F8" w:rsidP="009D0D84">
            <w:pPr>
              <w:rPr>
                <w:rFonts w:asciiTheme="minorHAnsi" w:eastAsia="Times New Roman" w:hAnsiTheme="minorHAnsi" w:cstheme="minorHAnsi"/>
                <w:b/>
                <w:color w:val="000000"/>
                <w:sz w:val="16"/>
                <w:szCs w:val="16"/>
                <w:lang w:val="en-US"/>
              </w:rPr>
            </w:pPr>
            <w:r>
              <w:rPr>
                <w:rFonts w:asciiTheme="minorHAnsi" w:hAnsiTheme="minorHAnsi" w:cstheme="minorHAnsi"/>
                <w:b/>
                <w:sz w:val="16"/>
                <w:szCs w:val="16"/>
                <w:lang w:val="en-US"/>
              </w:rPr>
              <w:t>Generic</w:t>
            </w:r>
            <w:r w:rsidRPr="008E05E4">
              <w:rPr>
                <w:rFonts w:asciiTheme="minorHAnsi" w:hAnsiTheme="minorHAnsi" w:cstheme="minorHAnsi"/>
                <w:b/>
                <w:sz w:val="16"/>
                <w:szCs w:val="16"/>
                <w:lang w:val="en-US"/>
              </w:rPr>
              <w:t xml:space="preserve"> </w:t>
            </w:r>
            <w:r w:rsidR="009D0D84" w:rsidRPr="001A1EE5">
              <w:rPr>
                <w:rFonts w:asciiTheme="minorHAnsi" w:hAnsiTheme="minorHAnsi" w:cstheme="minorHAnsi"/>
                <w:b/>
                <w:sz w:val="16"/>
                <w:szCs w:val="16"/>
                <w:lang w:val="en-US"/>
              </w:rPr>
              <w:t>template header</w:t>
            </w:r>
          </w:p>
        </w:tc>
        <w:tc>
          <w:tcPr>
            <w:tcW w:w="1558" w:type="dxa"/>
            <w:tcBorders>
              <w:top w:val="single" w:sz="4" w:space="0" w:color="auto"/>
              <w:left w:val="single" w:sz="4" w:space="0" w:color="auto"/>
              <w:bottom w:val="single" w:sz="4" w:space="0" w:color="auto"/>
              <w:right w:val="single" w:sz="4" w:space="0" w:color="auto"/>
            </w:tcBorders>
            <w:hideMark/>
          </w:tcPr>
          <w:p w14:paraId="1D07BF7D" w14:textId="77777777" w:rsidR="009D0D84" w:rsidRDefault="009D0D84" w:rsidP="009D0D84">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Add to favorites / Remove from favorites button</w:t>
            </w:r>
          </w:p>
        </w:tc>
        <w:tc>
          <w:tcPr>
            <w:tcW w:w="4960" w:type="dxa"/>
            <w:tcBorders>
              <w:top w:val="single" w:sz="4" w:space="0" w:color="auto"/>
              <w:left w:val="single" w:sz="4" w:space="0" w:color="auto"/>
              <w:bottom w:val="single" w:sz="4" w:space="0" w:color="auto"/>
              <w:right w:val="single" w:sz="4" w:space="0" w:color="auto"/>
            </w:tcBorders>
          </w:tcPr>
          <w:p w14:paraId="4D49E5AB" w14:textId="77777777" w:rsidR="009D0D84" w:rsidRDefault="009D0D84" w:rsidP="009D0D84">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5EA77B59" w14:textId="77777777" w:rsidR="002F69F8" w:rsidRDefault="002F69F8" w:rsidP="002F69F8">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am on a topic page published with a Generic template</w:t>
            </w:r>
          </w:p>
          <w:p w14:paraId="127B8F48" w14:textId="77777777" w:rsidR="00723A7C" w:rsidRDefault="009D0D84" w:rsidP="00723A7C">
            <w:pPr>
              <w:rPr>
                <w:ins w:id="2242" w:author="Ghita Benotmane" w:date="2016-09-09T11:32:00Z"/>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 xml:space="preserve">I see “Add to favorites / remove from favorites” button </w:t>
            </w:r>
            <w:ins w:id="2243" w:author="Ghita Benotmane" w:date="2016-09-09T11:32:00Z">
              <w:r w:rsidR="00723A7C">
                <w:rPr>
                  <w:rFonts w:asciiTheme="minorHAnsi" w:eastAsia="Times New Roman" w:hAnsiTheme="minorHAnsi" w:cstheme="minorHAnsi"/>
                  <w:sz w:val="16"/>
                  <w:szCs w:val="16"/>
                  <w:lang w:val="en-US" w:eastAsia="ru-RU"/>
                </w:rPr>
                <w:t>below the narrative</w:t>
              </w:r>
            </w:ins>
          </w:p>
          <w:p w14:paraId="44B9223D" w14:textId="6338BB6F" w:rsidR="009D0D84" w:rsidDel="00723A7C" w:rsidRDefault="009D0D84" w:rsidP="009D0D84">
            <w:pPr>
              <w:rPr>
                <w:del w:id="2244" w:author="Ghita Benotmane" w:date="2016-09-09T11:32:00Z"/>
                <w:rFonts w:asciiTheme="minorHAnsi" w:eastAsia="Times New Roman" w:hAnsiTheme="minorHAnsi" w:cstheme="minorHAnsi"/>
                <w:sz w:val="16"/>
                <w:szCs w:val="16"/>
                <w:lang w:val="en-US" w:eastAsia="ru-RU"/>
              </w:rPr>
            </w:pPr>
            <w:del w:id="2245" w:author="Ghita Benotmane" w:date="2016-09-09T11:32:00Z">
              <w:r w:rsidDel="00723A7C">
                <w:rPr>
                  <w:rFonts w:asciiTheme="minorHAnsi" w:eastAsia="Times New Roman" w:hAnsiTheme="minorHAnsi" w:cstheme="minorHAnsi"/>
                  <w:sz w:val="16"/>
                  <w:szCs w:val="16"/>
                  <w:lang w:val="en-US" w:eastAsia="ru-RU"/>
                </w:rPr>
                <w:delText>next to the title</w:delText>
              </w:r>
            </w:del>
          </w:p>
          <w:p w14:paraId="0D636291" w14:textId="77777777" w:rsidR="009D0D84" w:rsidRDefault="009D0D84" w:rsidP="009D0D84">
            <w:pPr>
              <w:rPr>
                <w:rFonts w:asciiTheme="minorHAnsi" w:eastAsia="Times New Roman" w:hAnsiTheme="minorHAnsi" w:cstheme="minorHAnsi"/>
                <w:sz w:val="16"/>
                <w:szCs w:val="16"/>
                <w:lang w:val="en-US" w:eastAsia="ru-RU"/>
              </w:rPr>
            </w:pPr>
            <w:r w:rsidRPr="00E91BCC">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click on the button</w:t>
            </w:r>
          </w:p>
          <w:p w14:paraId="38C91770" w14:textId="77777777" w:rsidR="009D0D84" w:rsidRDefault="009D0D84" w:rsidP="009D0D84">
            <w:pPr>
              <w:rPr>
                <w:rFonts w:asciiTheme="minorHAnsi" w:eastAsia="Times New Roman" w:hAnsiTheme="minorHAnsi" w:cstheme="minorHAnsi"/>
                <w:sz w:val="16"/>
                <w:szCs w:val="16"/>
                <w:lang w:eastAsia="ru-RU"/>
              </w:rPr>
            </w:pPr>
            <w:r w:rsidRPr="00E91BCC">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the page is added to “My pages” section of “My Favorites” on the Resources section or removed from My pages” section of “My Favorites” on the Resources section</w:t>
            </w:r>
          </w:p>
        </w:tc>
        <w:tc>
          <w:tcPr>
            <w:tcW w:w="888" w:type="dxa"/>
            <w:tcBorders>
              <w:top w:val="single" w:sz="4" w:space="0" w:color="auto"/>
              <w:left w:val="single" w:sz="4" w:space="0" w:color="auto"/>
              <w:bottom w:val="single" w:sz="4" w:space="0" w:color="auto"/>
              <w:right w:val="single" w:sz="4" w:space="0" w:color="auto"/>
            </w:tcBorders>
            <w:hideMark/>
          </w:tcPr>
          <w:p w14:paraId="1594F776" w14:textId="77777777" w:rsidR="009D0D84" w:rsidRDefault="009D0D84" w:rsidP="009D0D84">
            <w:pPr>
              <w:jc w:val="right"/>
              <w:rPr>
                <w:rFonts w:asciiTheme="minorHAnsi" w:eastAsia="Times New Roman" w:hAnsiTheme="minorHAnsi" w:cstheme="minorHAnsi"/>
                <w:color w:val="000000"/>
                <w:sz w:val="16"/>
                <w:szCs w:val="16"/>
                <w:lang w:val="en-US"/>
              </w:rPr>
            </w:pPr>
            <w:r w:rsidRPr="003E3C44">
              <w:rPr>
                <w:rFonts w:asciiTheme="minorHAnsi" w:eastAsia="Times New Roman" w:hAnsiTheme="minorHAnsi" w:cstheme="minorHAnsi"/>
                <w:color w:val="000000"/>
                <w:sz w:val="16"/>
                <w:szCs w:val="16"/>
                <w:lang w:val="en-US"/>
              </w:rPr>
              <w:t>1</w:t>
            </w:r>
          </w:p>
        </w:tc>
      </w:tr>
      <w:tr w:rsidR="009D0D84" w14:paraId="0CC1F21D" w14:textId="77777777" w:rsidTr="00662809">
        <w:trPr>
          <w:trHeight w:val="507"/>
        </w:trPr>
        <w:tc>
          <w:tcPr>
            <w:tcW w:w="709" w:type="dxa"/>
            <w:tcBorders>
              <w:top w:val="single" w:sz="4" w:space="0" w:color="auto"/>
              <w:left w:val="single" w:sz="4" w:space="0" w:color="auto"/>
              <w:bottom w:val="single" w:sz="4" w:space="0" w:color="auto"/>
              <w:right w:val="single" w:sz="4" w:space="0" w:color="auto"/>
            </w:tcBorders>
            <w:hideMark/>
          </w:tcPr>
          <w:p w14:paraId="2D6DC5BA" w14:textId="39FCA5F6" w:rsidR="009D0D84" w:rsidRDefault="009D0D84" w:rsidP="00CC368E">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15.</w:t>
            </w:r>
            <w:r w:rsidR="00CC368E">
              <w:rPr>
                <w:rFonts w:asciiTheme="minorHAnsi" w:eastAsia="Times New Roman" w:hAnsiTheme="minorHAnsi" w:cstheme="minorHAnsi"/>
                <w:color w:val="000000"/>
                <w:sz w:val="16"/>
                <w:szCs w:val="16"/>
                <w:lang w:val="en-US"/>
              </w:rPr>
              <w:t>2</w:t>
            </w:r>
            <w:r>
              <w:rPr>
                <w:rFonts w:asciiTheme="minorHAnsi" w:eastAsia="Times New Roman" w:hAnsiTheme="minorHAnsi" w:cstheme="minorHAnsi"/>
                <w:color w:val="000000"/>
                <w:sz w:val="16"/>
                <w:szCs w:val="16"/>
                <w:lang w:val="en-US"/>
              </w:rPr>
              <w:t>.2.6.</w:t>
            </w:r>
          </w:p>
        </w:tc>
        <w:tc>
          <w:tcPr>
            <w:tcW w:w="1417" w:type="dxa"/>
            <w:gridSpan w:val="2"/>
            <w:tcBorders>
              <w:top w:val="single" w:sz="4" w:space="0" w:color="auto"/>
              <w:left w:val="single" w:sz="4" w:space="0" w:color="auto"/>
              <w:bottom w:val="single" w:sz="4" w:space="0" w:color="auto"/>
              <w:right w:val="single" w:sz="4" w:space="0" w:color="auto"/>
            </w:tcBorders>
            <w:hideMark/>
          </w:tcPr>
          <w:p w14:paraId="674746D0" w14:textId="609CEFB8" w:rsidR="009D0D84" w:rsidRDefault="002F69F8" w:rsidP="009D0D84">
            <w:pPr>
              <w:rPr>
                <w:rFonts w:asciiTheme="minorHAnsi" w:eastAsia="Times New Roman" w:hAnsiTheme="minorHAnsi" w:cstheme="minorHAnsi"/>
                <w:b/>
                <w:color w:val="000000"/>
                <w:sz w:val="16"/>
                <w:szCs w:val="16"/>
                <w:lang w:val="en-US"/>
              </w:rPr>
            </w:pPr>
            <w:r>
              <w:rPr>
                <w:rFonts w:asciiTheme="minorHAnsi" w:hAnsiTheme="minorHAnsi" w:cstheme="minorHAnsi"/>
                <w:b/>
                <w:sz w:val="16"/>
                <w:szCs w:val="16"/>
                <w:lang w:val="en-US"/>
              </w:rPr>
              <w:t>Generic</w:t>
            </w:r>
            <w:r w:rsidRPr="008E05E4">
              <w:rPr>
                <w:rFonts w:asciiTheme="minorHAnsi" w:hAnsiTheme="minorHAnsi" w:cstheme="minorHAnsi"/>
                <w:b/>
                <w:sz w:val="16"/>
                <w:szCs w:val="16"/>
                <w:lang w:val="en-US"/>
              </w:rPr>
              <w:t xml:space="preserve"> </w:t>
            </w:r>
            <w:r w:rsidR="009D0D84" w:rsidRPr="001A1EE5">
              <w:rPr>
                <w:rFonts w:asciiTheme="minorHAnsi" w:hAnsiTheme="minorHAnsi" w:cstheme="minorHAnsi"/>
                <w:b/>
                <w:sz w:val="16"/>
                <w:szCs w:val="16"/>
                <w:lang w:val="en-US"/>
              </w:rPr>
              <w:t>template header</w:t>
            </w:r>
          </w:p>
        </w:tc>
        <w:tc>
          <w:tcPr>
            <w:tcW w:w="1558" w:type="dxa"/>
            <w:tcBorders>
              <w:top w:val="single" w:sz="4" w:space="0" w:color="auto"/>
              <w:left w:val="single" w:sz="4" w:space="0" w:color="auto"/>
              <w:bottom w:val="single" w:sz="4" w:space="0" w:color="auto"/>
              <w:right w:val="single" w:sz="4" w:space="0" w:color="auto"/>
            </w:tcBorders>
            <w:hideMark/>
          </w:tcPr>
          <w:p w14:paraId="34747606" w14:textId="77777777" w:rsidR="009D0D84" w:rsidRDefault="009D0D84" w:rsidP="009D0D84">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Share button </w:t>
            </w:r>
          </w:p>
        </w:tc>
        <w:tc>
          <w:tcPr>
            <w:tcW w:w="4960" w:type="dxa"/>
            <w:tcBorders>
              <w:top w:val="single" w:sz="4" w:space="0" w:color="auto"/>
              <w:left w:val="single" w:sz="4" w:space="0" w:color="auto"/>
              <w:bottom w:val="single" w:sz="4" w:space="0" w:color="auto"/>
              <w:right w:val="single" w:sz="4" w:space="0" w:color="auto"/>
            </w:tcBorders>
            <w:hideMark/>
          </w:tcPr>
          <w:p w14:paraId="72E0A390" w14:textId="77777777" w:rsidR="009D0D84" w:rsidRDefault="009D0D84" w:rsidP="009D0D84">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3D0C26A7" w14:textId="77777777" w:rsidR="002F69F8" w:rsidRDefault="002F69F8" w:rsidP="002F69F8">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am on a topic page published with a Generic template</w:t>
            </w:r>
          </w:p>
          <w:p w14:paraId="5DC31226" w14:textId="77777777" w:rsidR="00723A7C" w:rsidRDefault="009D0D84" w:rsidP="00723A7C">
            <w:pPr>
              <w:rPr>
                <w:ins w:id="2246" w:author="Ghita Benotmane" w:date="2016-09-09T11:32:00Z"/>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 xml:space="preserve">I see the “share” button </w:t>
            </w:r>
            <w:ins w:id="2247" w:author="Ghita Benotmane" w:date="2016-09-09T11:32:00Z">
              <w:r w:rsidR="00723A7C">
                <w:rPr>
                  <w:rFonts w:asciiTheme="minorHAnsi" w:eastAsia="Times New Roman" w:hAnsiTheme="minorHAnsi" w:cstheme="minorHAnsi"/>
                  <w:sz w:val="16"/>
                  <w:szCs w:val="16"/>
                  <w:lang w:val="en-US" w:eastAsia="ru-RU"/>
                </w:rPr>
                <w:t>below the narrative</w:t>
              </w:r>
            </w:ins>
          </w:p>
          <w:p w14:paraId="3BEFEBB6" w14:textId="29347D99" w:rsidR="009D0D84" w:rsidDel="00723A7C" w:rsidRDefault="009D0D84" w:rsidP="009D0D84">
            <w:pPr>
              <w:rPr>
                <w:del w:id="2248" w:author="Ghita Benotmane" w:date="2016-09-09T11:32:00Z"/>
                <w:rFonts w:asciiTheme="minorHAnsi" w:eastAsia="Times New Roman" w:hAnsiTheme="minorHAnsi" w:cstheme="minorHAnsi"/>
                <w:sz w:val="16"/>
                <w:szCs w:val="16"/>
                <w:lang w:val="en-US" w:eastAsia="ru-RU"/>
              </w:rPr>
            </w:pPr>
            <w:del w:id="2249" w:author="Ghita Benotmane" w:date="2016-09-09T11:32:00Z">
              <w:r w:rsidDel="00723A7C">
                <w:rPr>
                  <w:rFonts w:asciiTheme="minorHAnsi" w:eastAsia="Times New Roman" w:hAnsiTheme="minorHAnsi" w:cstheme="minorHAnsi"/>
                  <w:sz w:val="16"/>
                  <w:szCs w:val="16"/>
                  <w:lang w:val="en-US" w:eastAsia="ru-RU"/>
                </w:rPr>
                <w:delText>next to the title</w:delText>
              </w:r>
            </w:del>
          </w:p>
          <w:p w14:paraId="7E3268B3" w14:textId="77777777" w:rsidR="009D0D84" w:rsidRDefault="009D0D84" w:rsidP="009D0D84">
            <w:pPr>
              <w:rPr>
                <w:rFonts w:asciiTheme="minorHAnsi" w:eastAsia="Times New Roman" w:hAnsiTheme="minorHAnsi" w:cstheme="minorHAnsi"/>
                <w:sz w:val="16"/>
                <w:szCs w:val="16"/>
                <w:lang w:val="en-US" w:eastAsia="ru-RU"/>
              </w:rPr>
            </w:pPr>
            <w:r w:rsidRPr="00E91BCC">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click on the button</w:t>
            </w:r>
          </w:p>
          <w:p w14:paraId="6EE79515" w14:textId="0E1BC4A5" w:rsidR="009D0D84" w:rsidRDefault="009D0D84" w:rsidP="0057388C">
            <w:pPr>
              <w:rPr>
                <w:rFonts w:asciiTheme="minorHAnsi" w:eastAsia="Times New Roman" w:hAnsiTheme="minorHAnsi" w:cstheme="minorHAnsi"/>
                <w:color w:val="0000FF"/>
                <w:sz w:val="16"/>
                <w:szCs w:val="16"/>
                <w:lang w:val="en-US" w:eastAsia="ru-RU"/>
              </w:rPr>
            </w:pPr>
            <w:r w:rsidRPr="00E91BCC">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a lightbox opens allowing me to share this page by email or on Engage (</w:t>
            </w:r>
            <w:hyperlink w:anchor="_Share_lightbox" w:history="1">
              <w:r w:rsidRPr="0057388C">
                <w:rPr>
                  <w:rStyle w:val="Hyperlink"/>
                  <w:rFonts w:asciiTheme="minorHAnsi" w:eastAsia="Times New Roman" w:hAnsiTheme="minorHAnsi" w:cstheme="minorHAnsi"/>
                  <w:sz w:val="16"/>
                  <w:szCs w:val="16"/>
                  <w:lang w:val="en-US" w:eastAsia="ru-RU"/>
                </w:rPr>
                <w:t xml:space="preserve">see </w:t>
              </w:r>
              <w:r w:rsidR="0057388C" w:rsidRPr="0057388C">
                <w:rPr>
                  <w:rStyle w:val="Hyperlink"/>
                  <w:rFonts w:asciiTheme="minorHAnsi" w:eastAsia="Times New Roman" w:hAnsiTheme="minorHAnsi" w:cstheme="minorHAnsi"/>
                  <w:sz w:val="16"/>
                  <w:szCs w:val="16"/>
                  <w:lang w:val="en-US" w:eastAsia="ru-RU"/>
                </w:rPr>
                <w:t>share use case</w:t>
              </w:r>
            </w:hyperlink>
            <w:r>
              <w:rPr>
                <w:rFonts w:asciiTheme="minorHAnsi" w:eastAsia="Times New Roman" w:hAnsiTheme="minorHAnsi" w:cstheme="minorHAnsi"/>
                <w:sz w:val="16"/>
                <w:szCs w:val="16"/>
                <w:lang w:val="en-US" w:eastAsia="ru-RU"/>
              </w:rPr>
              <w:t>)</w:t>
            </w:r>
          </w:p>
        </w:tc>
        <w:tc>
          <w:tcPr>
            <w:tcW w:w="888" w:type="dxa"/>
            <w:tcBorders>
              <w:top w:val="single" w:sz="4" w:space="0" w:color="auto"/>
              <w:left w:val="single" w:sz="4" w:space="0" w:color="auto"/>
              <w:bottom w:val="single" w:sz="4" w:space="0" w:color="auto"/>
              <w:right w:val="single" w:sz="4" w:space="0" w:color="auto"/>
            </w:tcBorders>
            <w:hideMark/>
          </w:tcPr>
          <w:p w14:paraId="454F42C9" w14:textId="77777777" w:rsidR="009D0D84" w:rsidRDefault="009D0D84" w:rsidP="009D0D84">
            <w:pPr>
              <w:jc w:val="right"/>
              <w:rPr>
                <w:rFonts w:asciiTheme="minorHAnsi" w:eastAsia="Times New Roman" w:hAnsiTheme="minorHAnsi" w:cstheme="minorHAnsi"/>
                <w:color w:val="000000"/>
                <w:sz w:val="16"/>
                <w:szCs w:val="16"/>
                <w:lang w:val="en-US"/>
              </w:rPr>
            </w:pPr>
            <w:r w:rsidRPr="003E3C44">
              <w:rPr>
                <w:rFonts w:asciiTheme="minorHAnsi" w:eastAsia="Times New Roman" w:hAnsiTheme="minorHAnsi" w:cstheme="minorHAnsi"/>
                <w:color w:val="000000"/>
                <w:sz w:val="16"/>
                <w:szCs w:val="16"/>
                <w:lang w:val="en-US"/>
              </w:rPr>
              <w:t>1</w:t>
            </w:r>
          </w:p>
        </w:tc>
      </w:tr>
      <w:tr w:rsidR="009D0D84" w14:paraId="21DBA2BA" w14:textId="77777777" w:rsidTr="00662809">
        <w:trPr>
          <w:trHeight w:val="507"/>
        </w:trPr>
        <w:tc>
          <w:tcPr>
            <w:tcW w:w="709" w:type="dxa"/>
            <w:tcBorders>
              <w:top w:val="single" w:sz="4" w:space="0" w:color="auto"/>
              <w:left w:val="single" w:sz="4" w:space="0" w:color="auto"/>
              <w:bottom w:val="single" w:sz="4" w:space="0" w:color="auto"/>
              <w:right w:val="single" w:sz="4" w:space="0" w:color="auto"/>
            </w:tcBorders>
          </w:tcPr>
          <w:p w14:paraId="0771F4E4" w14:textId="0700D978" w:rsidR="009D0D84" w:rsidRDefault="00CC368E" w:rsidP="009D0D84">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15.2</w:t>
            </w:r>
            <w:r w:rsidR="009D0D84">
              <w:rPr>
                <w:rFonts w:asciiTheme="minorHAnsi" w:eastAsia="Times New Roman" w:hAnsiTheme="minorHAnsi" w:cstheme="minorHAnsi"/>
                <w:color w:val="000000"/>
                <w:sz w:val="16"/>
                <w:szCs w:val="16"/>
                <w:lang w:val="en-US"/>
              </w:rPr>
              <w:t>.2.7.</w:t>
            </w:r>
          </w:p>
        </w:tc>
        <w:tc>
          <w:tcPr>
            <w:tcW w:w="1417" w:type="dxa"/>
            <w:gridSpan w:val="2"/>
            <w:tcBorders>
              <w:top w:val="single" w:sz="4" w:space="0" w:color="auto"/>
              <w:left w:val="single" w:sz="4" w:space="0" w:color="auto"/>
              <w:bottom w:val="single" w:sz="4" w:space="0" w:color="auto"/>
              <w:right w:val="single" w:sz="4" w:space="0" w:color="auto"/>
            </w:tcBorders>
          </w:tcPr>
          <w:p w14:paraId="39CC84B4" w14:textId="48DC7C0C" w:rsidR="009D0D84" w:rsidRDefault="002F69F8" w:rsidP="009D0D84">
            <w:pPr>
              <w:rPr>
                <w:rFonts w:asciiTheme="minorHAnsi" w:hAnsiTheme="minorHAnsi" w:cstheme="minorHAnsi"/>
                <w:b/>
                <w:sz w:val="16"/>
                <w:szCs w:val="16"/>
                <w:lang w:val="en-US"/>
              </w:rPr>
            </w:pPr>
            <w:r>
              <w:rPr>
                <w:rFonts w:asciiTheme="minorHAnsi" w:hAnsiTheme="minorHAnsi" w:cstheme="minorHAnsi"/>
                <w:b/>
                <w:sz w:val="16"/>
                <w:szCs w:val="16"/>
                <w:lang w:val="en-US"/>
              </w:rPr>
              <w:t>Generic</w:t>
            </w:r>
            <w:r w:rsidRPr="008E05E4">
              <w:rPr>
                <w:rFonts w:asciiTheme="minorHAnsi" w:hAnsiTheme="minorHAnsi" w:cstheme="minorHAnsi"/>
                <w:b/>
                <w:sz w:val="16"/>
                <w:szCs w:val="16"/>
                <w:lang w:val="en-US"/>
              </w:rPr>
              <w:t xml:space="preserve"> </w:t>
            </w:r>
            <w:r w:rsidR="009D0D84" w:rsidRPr="001A1EE5">
              <w:rPr>
                <w:rFonts w:asciiTheme="minorHAnsi" w:hAnsiTheme="minorHAnsi" w:cstheme="minorHAnsi"/>
                <w:b/>
                <w:sz w:val="16"/>
                <w:szCs w:val="16"/>
                <w:lang w:val="en-US"/>
              </w:rPr>
              <w:t>template header</w:t>
            </w:r>
          </w:p>
        </w:tc>
        <w:tc>
          <w:tcPr>
            <w:tcW w:w="1558" w:type="dxa"/>
            <w:tcBorders>
              <w:top w:val="single" w:sz="4" w:space="0" w:color="auto"/>
              <w:left w:val="single" w:sz="4" w:space="0" w:color="auto"/>
              <w:bottom w:val="single" w:sz="4" w:space="0" w:color="auto"/>
              <w:right w:val="single" w:sz="4" w:space="0" w:color="auto"/>
            </w:tcBorders>
          </w:tcPr>
          <w:p w14:paraId="760BB7DE" w14:textId="77777777" w:rsidR="009D0D84" w:rsidRDefault="009D0D84" w:rsidP="009D0D84">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Content owner</w:t>
            </w:r>
          </w:p>
        </w:tc>
        <w:tc>
          <w:tcPr>
            <w:tcW w:w="4960" w:type="dxa"/>
            <w:tcBorders>
              <w:top w:val="single" w:sz="4" w:space="0" w:color="auto"/>
              <w:left w:val="single" w:sz="4" w:space="0" w:color="auto"/>
              <w:bottom w:val="single" w:sz="4" w:space="0" w:color="auto"/>
              <w:right w:val="single" w:sz="4" w:space="0" w:color="auto"/>
            </w:tcBorders>
          </w:tcPr>
          <w:p w14:paraId="3A99AE9E" w14:textId="77777777" w:rsidR="009D0D84" w:rsidRDefault="009D0D84" w:rsidP="009D0D84">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3B766918" w14:textId="77777777" w:rsidR="002F69F8" w:rsidRDefault="002F69F8" w:rsidP="002F69F8">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am on a topic page published with a Generic template</w:t>
            </w:r>
          </w:p>
          <w:p w14:paraId="2D95DE0F" w14:textId="77777777" w:rsidR="009D0D84" w:rsidRDefault="009D0D84" w:rsidP="009D0D84">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 will see the content owner’s name to the right of the header</w:t>
            </w:r>
          </w:p>
          <w:p w14:paraId="6974A61C" w14:textId="77777777" w:rsidR="009D0D84" w:rsidRDefault="009D0D84" w:rsidP="009D0D84">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When</w:t>
            </w:r>
            <w:r>
              <w:rPr>
                <w:rFonts w:asciiTheme="minorHAnsi" w:eastAsia="Times New Roman" w:hAnsiTheme="minorHAnsi" w:cstheme="minorHAnsi"/>
                <w:sz w:val="16"/>
                <w:szCs w:val="16"/>
                <w:lang w:val="en-US" w:eastAsia="ru-RU"/>
              </w:rPr>
              <w:t xml:space="preserve"> I hover the topic owner’s name</w:t>
            </w:r>
          </w:p>
          <w:p w14:paraId="3B157702" w14:textId="77777777" w:rsidR="009D0D84" w:rsidRDefault="009D0D84" w:rsidP="009D0D84">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 will see appear the user card of the content owner</w:t>
            </w:r>
          </w:p>
          <w:p w14:paraId="418364B6" w14:textId="77777777" w:rsidR="009D0D84" w:rsidRDefault="009D0D84" w:rsidP="009D0D84">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I can access the user contact information </w:t>
            </w:r>
          </w:p>
          <w:p w14:paraId="68BB83EA" w14:textId="77777777" w:rsidR="009D0D84" w:rsidRDefault="009D0D84" w:rsidP="009D0D84">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When</w:t>
            </w:r>
            <w:r>
              <w:rPr>
                <w:rFonts w:asciiTheme="minorHAnsi" w:eastAsia="Times New Roman" w:hAnsiTheme="minorHAnsi" w:cstheme="minorHAnsi"/>
                <w:sz w:val="16"/>
                <w:szCs w:val="16"/>
                <w:lang w:val="en-US" w:eastAsia="ru-RU"/>
              </w:rPr>
              <w:t xml:space="preserve"> I click the content owner’s name in the user card</w:t>
            </w:r>
          </w:p>
          <w:p w14:paraId="7CC09420" w14:textId="77777777" w:rsidR="009D0D84" w:rsidRDefault="009D0D84" w:rsidP="009D0D84">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the system will redirect me to the content owner’s profile page.</w:t>
            </w:r>
          </w:p>
        </w:tc>
        <w:tc>
          <w:tcPr>
            <w:tcW w:w="888" w:type="dxa"/>
            <w:tcBorders>
              <w:top w:val="single" w:sz="4" w:space="0" w:color="auto"/>
              <w:left w:val="single" w:sz="4" w:space="0" w:color="auto"/>
              <w:bottom w:val="single" w:sz="4" w:space="0" w:color="auto"/>
              <w:right w:val="single" w:sz="4" w:space="0" w:color="auto"/>
            </w:tcBorders>
          </w:tcPr>
          <w:p w14:paraId="02FF93F4" w14:textId="77777777" w:rsidR="009D0D84" w:rsidRDefault="009D0D84" w:rsidP="009D0D84">
            <w:pPr>
              <w:jc w:val="right"/>
              <w:rPr>
                <w:rFonts w:asciiTheme="minorHAnsi" w:eastAsia="Times New Roman" w:hAnsiTheme="minorHAnsi" w:cstheme="minorHAnsi"/>
                <w:color w:val="000000"/>
                <w:sz w:val="16"/>
                <w:szCs w:val="16"/>
                <w:lang w:val="en-US"/>
              </w:rPr>
            </w:pPr>
            <w:r w:rsidRPr="003E3C44">
              <w:rPr>
                <w:rFonts w:asciiTheme="minorHAnsi" w:eastAsia="Times New Roman" w:hAnsiTheme="minorHAnsi" w:cstheme="minorHAnsi"/>
                <w:color w:val="000000"/>
                <w:sz w:val="16"/>
                <w:szCs w:val="16"/>
                <w:lang w:val="en-US"/>
              </w:rPr>
              <w:t>1</w:t>
            </w:r>
          </w:p>
        </w:tc>
      </w:tr>
      <w:tr w:rsidR="009D0D84" w14:paraId="0B72B341" w14:textId="77777777" w:rsidTr="00662809">
        <w:trPr>
          <w:trHeight w:val="507"/>
        </w:trPr>
        <w:tc>
          <w:tcPr>
            <w:tcW w:w="709" w:type="dxa"/>
            <w:tcBorders>
              <w:top w:val="single" w:sz="4" w:space="0" w:color="auto"/>
              <w:left w:val="single" w:sz="4" w:space="0" w:color="auto"/>
              <w:bottom w:val="single" w:sz="4" w:space="0" w:color="auto"/>
              <w:right w:val="single" w:sz="4" w:space="0" w:color="auto"/>
            </w:tcBorders>
          </w:tcPr>
          <w:p w14:paraId="01FE7E10" w14:textId="0CDA3803" w:rsidR="009D0D84" w:rsidRDefault="009D0D84" w:rsidP="009D0D84">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r w:rsidR="00CC368E">
              <w:rPr>
                <w:rFonts w:asciiTheme="minorHAnsi" w:eastAsia="Times New Roman" w:hAnsiTheme="minorHAnsi" w:cstheme="minorHAnsi"/>
                <w:color w:val="000000"/>
                <w:sz w:val="16"/>
                <w:szCs w:val="16"/>
                <w:lang w:val="en-US"/>
              </w:rPr>
              <w:t>5.2</w:t>
            </w:r>
            <w:r>
              <w:rPr>
                <w:rFonts w:asciiTheme="minorHAnsi" w:eastAsia="Times New Roman" w:hAnsiTheme="minorHAnsi" w:cstheme="minorHAnsi"/>
                <w:color w:val="000000"/>
                <w:sz w:val="16"/>
                <w:szCs w:val="16"/>
                <w:lang w:val="en-US"/>
              </w:rPr>
              <w:t>.2.8.</w:t>
            </w:r>
          </w:p>
        </w:tc>
        <w:tc>
          <w:tcPr>
            <w:tcW w:w="1417" w:type="dxa"/>
            <w:gridSpan w:val="2"/>
            <w:tcBorders>
              <w:top w:val="single" w:sz="4" w:space="0" w:color="auto"/>
              <w:left w:val="single" w:sz="4" w:space="0" w:color="auto"/>
              <w:bottom w:val="single" w:sz="4" w:space="0" w:color="auto"/>
              <w:right w:val="single" w:sz="4" w:space="0" w:color="auto"/>
            </w:tcBorders>
          </w:tcPr>
          <w:p w14:paraId="1B36D0AE" w14:textId="3F75FBFF" w:rsidR="009D0D84" w:rsidRDefault="002F69F8" w:rsidP="009D0D84">
            <w:pPr>
              <w:rPr>
                <w:rFonts w:asciiTheme="minorHAnsi" w:hAnsiTheme="minorHAnsi" w:cstheme="minorHAnsi"/>
                <w:b/>
                <w:sz w:val="16"/>
                <w:szCs w:val="16"/>
                <w:lang w:val="en-US"/>
              </w:rPr>
            </w:pPr>
            <w:r>
              <w:rPr>
                <w:rFonts w:asciiTheme="minorHAnsi" w:hAnsiTheme="minorHAnsi" w:cstheme="minorHAnsi"/>
                <w:b/>
                <w:sz w:val="16"/>
                <w:szCs w:val="16"/>
                <w:lang w:val="en-US"/>
              </w:rPr>
              <w:t>Generic</w:t>
            </w:r>
            <w:r w:rsidRPr="008E05E4">
              <w:rPr>
                <w:rFonts w:asciiTheme="minorHAnsi" w:hAnsiTheme="minorHAnsi" w:cstheme="minorHAnsi"/>
                <w:b/>
                <w:sz w:val="16"/>
                <w:szCs w:val="16"/>
                <w:lang w:val="en-US"/>
              </w:rPr>
              <w:t xml:space="preserve"> </w:t>
            </w:r>
            <w:r w:rsidR="009D0D84" w:rsidRPr="001A1EE5">
              <w:rPr>
                <w:rFonts w:asciiTheme="minorHAnsi" w:hAnsiTheme="minorHAnsi" w:cstheme="minorHAnsi"/>
                <w:b/>
                <w:sz w:val="16"/>
                <w:szCs w:val="16"/>
                <w:lang w:val="en-US"/>
              </w:rPr>
              <w:t>template header</w:t>
            </w:r>
          </w:p>
        </w:tc>
        <w:tc>
          <w:tcPr>
            <w:tcW w:w="1558" w:type="dxa"/>
            <w:tcBorders>
              <w:top w:val="single" w:sz="4" w:space="0" w:color="auto"/>
              <w:left w:val="single" w:sz="4" w:space="0" w:color="auto"/>
              <w:bottom w:val="single" w:sz="4" w:space="0" w:color="auto"/>
              <w:right w:val="single" w:sz="4" w:space="0" w:color="auto"/>
            </w:tcBorders>
          </w:tcPr>
          <w:p w14:paraId="20F064C7" w14:textId="77777777" w:rsidR="009D0D84" w:rsidRDefault="009D0D84" w:rsidP="009D0D84">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Meet the team button</w:t>
            </w:r>
          </w:p>
        </w:tc>
        <w:tc>
          <w:tcPr>
            <w:tcW w:w="4960" w:type="dxa"/>
            <w:tcBorders>
              <w:top w:val="single" w:sz="4" w:space="0" w:color="auto"/>
              <w:left w:val="single" w:sz="4" w:space="0" w:color="auto"/>
              <w:bottom w:val="single" w:sz="4" w:space="0" w:color="auto"/>
              <w:right w:val="single" w:sz="4" w:space="0" w:color="auto"/>
            </w:tcBorders>
          </w:tcPr>
          <w:p w14:paraId="4156EE4D" w14:textId="77777777" w:rsidR="009D0D84" w:rsidRDefault="009D0D84" w:rsidP="009D0D84">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4AA8AC5D" w14:textId="77777777" w:rsidR="002F69F8" w:rsidRDefault="002F69F8" w:rsidP="002F69F8">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am on a topic page published with a Generic template</w:t>
            </w:r>
          </w:p>
          <w:p w14:paraId="1C244F98" w14:textId="77777777" w:rsidR="009D0D84" w:rsidRDefault="009D0D84" w:rsidP="009D0D84">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 will see the “Meet the team” button to the right of the header</w:t>
            </w:r>
          </w:p>
          <w:p w14:paraId="380E3C02" w14:textId="77777777" w:rsidR="009D0D84" w:rsidRDefault="009D0D84" w:rsidP="009D0D84">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When</w:t>
            </w:r>
            <w:r>
              <w:rPr>
                <w:rFonts w:asciiTheme="minorHAnsi" w:eastAsia="Times New Roman" w:hAnsiTheme="minorHAnsi" w:cstheme="minorHAnsi"/>
                <w:sz w:val="16"/>
                <w:szCs w:val="16"/>
                <w:lang w:val="en-US" w:eastAsia="ru-RU"/>
              </w:rPr>
              <w:t xml:space="preserve"> I click on the button</w:t>
            </w:r>
          </w:p>
          <w:p w14:paraId="1520DEA3" w14:textId="31C00D47" w:rsidR="009D0D84" w:rsidRDefault="009D0D84" w:rsidP="009D0D84">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 xml:space="preserve">I will see a lightbox with an org chart of the top management team corresponding to the </w:t>
            </w:r>
            <w:r w:rsidR="0024591B">
              <w:rPr>
                <w:rFonts w:asciiTheme="minorHAnsi" w:eastAsia="Times New Roman" w:hAnsiTheme="minorHAnsi" w:cstheme="minorHAnsi"/>
                <w:sz w:val="16"/>
                <w:szCs w:val="16"/>
                <w:lang w:val="en-US" w:eastAsia="ru-RU"/>
              </w:rPr>
              <w:t>Function page</w:t>
            </w:r>
            <w:r>
              <w:rPr>
                <w:rFonts w:asciiTheme="minorHAnsi" w:eastAsia="Times New Roman" w:hAnsiTheme="minorHAnsi" w:cstheme="minorHAnsi"/>
                <w:sz w:val="16"/>
                <w:szCs w:val="16"/>
                <w:lang w:val="en-US" w:eastAsia="ru-RU"/>
              </w:rPr>
              <w:t>, retrieved from Nakisa</w:t>
            </w:r>
          </w:p>
          <w:p w14:paraId="2909D8C0" w14:textId="77777777" w:rsidR="009D0D84" w:rsidRDefault="009D0D84" w:rsidP="009D0D84">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When</w:t>
            </w:r>
            <w:r>
              <w:rPr>
                <w:rFonts w:asciiTheme="minorHAnsi" w:eastAsia="Times New Roman" w:hAnsiTheme="minorHAnsi" w:cstheme="minorHAnsi"/>
                <w:sz w:val="16"/>
                <w:szCs w:val="16"/>
                <w:lang w:val="en-US" w:eastAsia="ru-RU"/>
              </w:rPr>
              <w:t xml:space="preserve"> I click the team member’s name in the org chart</w:t>
            </w:r>
          </w:p>
          <w:p w14:paraId="79CD06CD" w14:textId="77777777" w:rsidR="009D0D84" w:rsidRDefault="009D0D84" w:rsidP="009D0D84">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the system will redirect me to the team member’s profile page</w:t>
            </w:r>
          </w:p>
          <w:p w14:paraId="498AEA7F" w14:textId="0752FD9D" w:rsidR="009D0D84" w:rsidRDefault="009D0D84" w:rsidP="009D0D84">
            <w:pPr>
              <w:rPr>
                <w:rFonts w:asciiTheme="minorHAnsi" w:eastAsia="Times New Roman" w:hAnsiTheme="minorHAnsi" w:cstheme="minorHAnsi"/>
                <w:sz w:val="16"/>
                <w:szCs w:val="16"/>
                <w:lang w:val="en-US" w:eastAsia="ru-RU"/>
              </w:rPr>
            </w:pPr>
            <w:r w:rsidRPr="00D371EC">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click outside the lightbox</w:t>
            </w:r>
            <w:ins w:id="2250" w:author="Ghita Benotmane" w:date="2016-09-09T10:09:00Z">
              <w:r w:rsidR="002F69F8">
                <w:rPr>
                  <w:rFonts w:asciiTheme="minorHAnsi" w:eastAsia="Times New Roman" w:hAnsiTheme="minorHAnsi" w:cstheme="minorHAnsi"/>
                  <w:sz w:val="16"/>
                  <w:szCs w:val="16"/>
                  <w:lang w:val="en-US" w:eastAsia="ru-RU"/>
                </w:rPr>
                <w:t xml:space="preserve"> or on the close button</w:t>
              </w:r>
            </w:ins>
          </w:p>
          <w:p w14:paraId="7152E612" w14:textId="77777777" w:rsidR="009D0D84" w:rsidRPr="00D371EC" w:rsidRDefault="009D0D84" w:rsidP="009D0D84">
            <w:pPr>
              <w:rPr>
                <w:rFonts w:asciiTheme="minorHAnsi" w:eastAsia="Times New Roman" w:hAnsiTheme="minorHAnsi" w:cstheme="minorHAnsi"/>
                <w:sz w:val="16"/>
                <w:szCs w:val="16"/>
                <w:lang w:val="en-US" w:eastAsia="ru-RU"/>
              </w:rPr>
            </w:pPr>
            <w:r w:rsidRPr="00D371EC">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the lightbox disappears</w:t>
            </w:r>
          </w:p>
        </w:tc>
        <w:tc>
          <w:tcPr>
            <w:tcW w:w="888" w:type="dxa"/>
            <w:tcBorders>
              <w:top w:val="single" w:sz="4" w:space="0" w:color="auto"/>
              <w:left w:val="single" w:sz="4" w:space="0" w:color="auto"/>
              <w:bottom w:val="single" w:sz="4" w:space="0" w:color="auto"/>
              <w:right w:val="single" w:sz="4" w:space="0" w:color="auto"/>
            </w:tcBorders>
          </w:tcPr>
          <w:p w14:paraId="14513BE0" w14:textId="77777777" w:rsidR="009D0D84" w:rsidRDefault="009D0D84" w:rsidP="009D0D84">
            <w:pPr>
              <w:jc w:val="right"/>
              <w:rPr>
                <w:rFonts w:asciiTheme="minorHAnsi" w:eastAsia="Times New Roman" w:hAnsiTheme="minorHAnsi" w:cstheme="minorHAnsi"/>
                <w:color w:val="000000"/>
                <w:sz w:val="16"/>
                <w:szCs w:val="16"/>
                <w:lang w:val="en-US"/>
              </w:rPr>
            </w:pPr>
            <w:r w:rsidRPr="003E3C44">
              <w:rPr>
                <w:rFonts w:asciiTheme="minorHAnsi" w:eastAsia="Times New Roman" w:hAnsiTheme="minorHAnsi" w:cstheme="minorHAnsi"/>
                <w:color w:val="000000"/>
                <w:sz w:val="16"/>
                <w:szCs w:val="16"/>
                <w:lang w:val="en-US"/>
              </w:rPr>
              <w:t>1</w:t>
            </w:r>
          </w:p>
        </w:tc>
      </w:tr>
    </w:tbl>
    <w:p w14:paraId="011E65EB" w14:textId="77777777" w:rsidR="009D0D84" w:rsidRPr="00127970" w:rsidRDefault="009D0D84" w:rsidP="00ED5E60">
      <w:pPr>
        <w:pStyle w:val="Heading3"/>
        <w:numPr>
          <w:ilvl w:val="2"/>
          <w:numId w:val="20"/>
        </w:numPr>
      </w:pPr>
      <w:bookmarkStart w:id="2251" w:name="_Toc461707177"/>
      <w:bookmarkStart w:id="2252" w:name="_Toc463013489"/>
      <w:r>
        <w:t>Sub-navigation</w:t>
      </w:r>
      <w:bookmarkEnd w:id="2251"/>
      <w:bookmarkEnd w:id="2252"/>
    </w:p>
    <w:tbl>
      <w:tblPr>
        <w:tblStyle w:val="TableGrid"/>
        <w:tblW w:w="9532" w:type="dxa"/>
        <w:tblInd w:w="-289" w:type="dxa"/>
        <w:tblLayout w:type="fixed"/>
        <w:tblLook w:val="04A0" w:firstRow="1" w:lastRow="0" w:firstColumn="1" w:lastColumn="0" w:noHBand="0" w:noVBand="1"/>
      </w:tblPr>
      <w:tblGrid>
        <w:gridCol w:w="709"/>
        <w:gridCol w:w="1275"/>
        <w:gridCol w:w="142"/>
        <w:gridCol w:w="1558"/>
        <w:gridCol w:w="4960"/>
        <w:gridCol w:w="888"/>
      </w:tblGrid>
      <w:tr w:rsidR="009D0D84" w14:paraId="0753F55A" w14:textId="77777777" w:rsidTr="00662809">
        <w:trPr>
          <w:trHeight w:val="280"/>
        </w:trPr>
        <w:tc>
          <w:tcPr>
            <w:tcW w:w="709" w:type="dxa"/>
            <w:tcBorders>
              <w:top w:val="single" w:sz="4" w:space="0" w:color="auto"/>
              <w:left w:val="single" w:sz="4" w:space="0" w:color="auto"/>
              <w:bottom w:val="single" w:sz="4" w:space="0" w:color="auto"/>
              <w:right w:val="single" w:sz="4" w:space="0" w:color="auto"/>
            </w:tcBorders>
            <w:shd w:val="clear" w:color="auto" w:fill="122632" w:themeFill="text1"/>
            <w:hideMark/>
          </w:tcPr>
          <w:p w14:paraId="06388D3D" w14:textId="77777777" w:rsidR="009D0D84" w:rsidRDefault="009D0D84" w:rsidP="00F46B27">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Id</w:t>
            </w:r>
          </w:p>
        </w:tc>
        <w:tc>
          <w:tcPr>
            <w:tcW w:w="1275" w:type="dxa"/>
            <w:tcBorders>
              <w:top w:val="single" w:sz="4" w:space="0" w:color="auto"/>
              <w:left w:val="single" w:sz="4" w:space="0" w:color="auto"/>
              <w:bottom w:val="single" w:sz="4" w:space="0" w:color="auto"/>
              <w:right w:val="single" w:sz="4" w:space="0" w:color="auto"/>
            </w:tcBorders>
            <w:shd w:val="clear" w:color="auto" w:fill="122632" w:themeFill="text1"/>
            <w:hideMark/>
          </w:tcPr>
          <w:p w14:paraId="428F1EB9" w14:textId="77777777" w:rsidR="009D0D84" w:rsidRDefault="009D0D84" w:rsidP="00F46B27">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category</w:t>
            </w:r>
          </w:p>
        </w:tc>
        <w:tc>
          <w:tcPr>
            <w:tcW w:w="1700" w:type="dxa"/>
            <w:gridSpan w:val="2"/>
            <w:tcBorders>
              <w:top w:val="single" w:sz="4" w:space="0" w:color="auto"/>
              <w:left w:val="single" w:sz="4" w:space="0" w:color="auto"/>
              <w:bottom w:val="single" w:sz="4" w:space="0" w:color="auto"/>
              <w:right w:val="single" w:sz="4" w:space="0" w:color="auto"/>
            </w:tcBorders>
            <w:shd w:val="clear" w:color="auto" w:fill="122632" w:themeFill="text1"/>
            <w:hideMark/>
          </w:tcPr>
          <w:p w14:paraId="079A8213" w14:textId="77777777" w:rsidR="009D0D84" w:rsidRDefault="009D0D84" w:rsidP="00F46B27">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name</w:t>
            </w:r>
          </w:p>
        </w:tc>
        <w:tc>
          <w:tcPr>
            <w:tcW w:w="4960" w:type="dxa"/>
            <w:tcBorders>
              <w:top w:val="single" w:sz="4" w:space="0" w:color="auto"/>
              <w:left w:val="single" w:sz="4" w:space="0" w:color="auto"/>
              <w:bottom w:val="single" w:sz="4" w:space="0" w:color="auto"/>
              <w:right w:val="single" w:sz="4" w:space="0" w:color="auto"/>
            </w:tcBorders>
            <w:shd w:val="clear" w:color="auto" w:fill="122632" w:themeFill="text1"/>
            <w:hideMark/>
          </w:tcPr>
          <w:p w14:paraId="4D7CC57A" w14:textId="77777777" w:rsidR="009D0D84" w:rsidRDefault="009D0D84" w:rsidP="00F46B27">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Description</w:t>
            </w:r>
          </w:p>
        </w:tc>
        <w:tc>
          <w:tcPr>
            <w:tcW w:w="888" w:type="dxa"/>
            <w:tcBorders>
              <w:top w:val="single" w:sz="4" w:space="0" w:color="auto"/>
              <w:left w:val="single" w:sz="4" w:space="0" w:color="auto"/>
              <w:bottom w:val="single" w:sz="4" w:space="0" w:color="auto"/>
              <w:right w:val="single" w:sz="4" w:space="0" w:color="auto"/>
            </w:tcBorders>
            <w:shd w:val="clear" w:color="auto" w:fill="122632" w:themeFill="text1"/>
            <w:hideMark/>
          </w:tcPr>
          <w:p w14:paraId="46B0CA76" w14:textId="77777777" w:rsidR="009D0D84" w:rsidRDefault="009D0D84" w:rsidP="00F46B27">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Priority</w:t>
            </w:r>
          </w:p>
        </w:tc>
      </w:tr>
      <w:tr w:rsidR="009D0D84" w14:paraId="69365FC6" w14:textId="77777777" w:rsidTr="00662809">
        <w:trPr>
          <w:trHeight w:val="507"/>
        </w:trPr>
        <w:tc>
          <w:tcPr>
            <w:tcW w:w="709" w:type="dxa"/>
            <w:tcBorders>
              <w:top w:val="single" w:sz="4" w:space="0" w:color="auto"/>
              <w:left w:val="single" w:sz="4" w:space="0" w:color="auto"/>
              <w:bottom w:val="single" w:sz="4" w:space="0" w:color="auto"/>
              <w:right w:val="single" w:sz="4" w:space="0" w:color="auto"/>
            </w:tcBorders>
            <w:hideMark/>
          </w:tcPr>
          <w:p w14:paraId="4DB1B5ED" w14:textId="5E9CE270" w:rsidR="009D0D84" w:rsidRDefault="00CC368E" w:rsidP="00F46B27">
            <w:pPr>
              <w:jc w:val="right"/>
              <w:rPr>
                <w:rFonts w:asciiTheme="minorHAnsi" w:eastAsia="Times New Roman" w:hAnsiTheme="minorHAnsi" w:cstheme="minorHAnsi"/>
                <w:color w:val="000000"/>
                <w:sz w:val="16"/>
                <w:szCs w:val="16"/>
                <w:highlight w:val="yellow"/>
                <w:lang w:val="en-US"/>
              </w:rPr>
            </w:pPr>
            <w:r>
              <w:rPr>
                <w:rFonts w:asciiTheme="minorHAnsi" w:eastAsia="Times New Roman" w:hAnsiTheme="minorHAnsi" w:cstheme="minorHAnsi"/>
                <w:color w:val="000000"/>
                <w:sz w:val="16"/>
                <w:szCs w:val="16"/>
                <w:lang w:val="en-US"/>
              </w:rPr>
              <w:t>15.2</w:t>
            </w:r>
            <w:r w:rsidR="009D0D84">
              <w:rPr>
                <w:rFonts w:asciiTheme="minorHAnsi" w:eastAsia="Times New Roman" w:hAnsiTheme="minorHAnsi" w:cstheme="minorHAnsi"/>
                <w:color w:val="000000"/>
                <w:sz w:val="16"/>
                <w:szCs w:val="16"/>
                <w:lang w:val="en-US"/>
              </w:rPr>
              <w:t>.3.1.</w:t>
            </w:r>
          </w:p>
        </w:tc>
        <w:tc>
          <w:tcPr>
            <w:tcW w:w="1417" w:type="dxa"/>
            <w:gridSpan w:val="2"/>
            <w:tcBorders>
              <w:top w:val="single" w:sz="4" w:space="0" w:color="auto"/>
              <w:left w:val="single" w:sz="4" w:space="0" w:color="auto"/>
              <w:bottom w:val="single" w:sz="4" w:space="0" w:color="auto"/>
              <w:right w:val="single" w:sz="4" w:space="0" w:color="auto"/>
            </w:tcBorders>
            <w:hideMark/>
          </w:tcPr>
          <w:p w14:paraId="359D35DE" w14:textId="57187A70" w:rsidR="009D0D84" w:rsidRDefault="002F69F8" w:rsidP="009D0D84">
            <w:pPr>
              <w:rPr>
                <w:rFonts w:asciiTheme="minorHAnsi" w:eastAsia="Times New Roman" w:hAnsiTheme="minorHAnsi" w:cstheme="minorHAnsi"/>
                <w:b/>
                <w:color w:val="000000"/>
                <w:sz w:val="16"/>
                <w:szCs w:val="16"/>
                <w:lang w:val="en-US"/>
              </w:rPr>
            </w:pPr>
            <w:r>
              <w:rPr>
                <w:rFonts w:asciiTheme="minorHAnsi" w:hAnsiTheme="minorHAnsi" w:cstheme="minorHAnsi"/>
                <w:b/>
                <w:sz w:val="16"/>
                <w:szCs w:val="16"/>
                <w:lang w:val="en-US"/>
              </w:rPr>
              <w:t>Generic</w:t>
            </w:r>
            <w:r w:rsidRPr="008E05E4">
              <w:rPr>
                <w:rFonts w:asciiTheme="minorHAnsi" w:hAnsiTheme="minorHAnsi" w:cstheme="minorHAnsi"/>
                <w:b/>
                <w:sz w:val="16"/>
                <w:szCs w:val="16"/>
                <w:lang w:val="en-US"/>
              </w:rPr>
              <w:t xml:space="preserve"> </w:t>
            </w:r>
            <w:r w:rsidR="009D0D84" w:rsidRPr="008E05E4">
              <w:rPr>
                <w:rFonts w:asciiTheme="minorHAnsi" w:hAnsiTheme="minorHAnsi" w:cstheme="minorHAnsi"/>
                <w:b/>
                <w:sz w:val="16"/>
                <w:szCs w:val="16"/>
                <w:lang w:val="en-US"/>
              </w:rPr>
              <w:t>template</w:t>
            </w:r>
            <w:r w:rsidR="009D0D84">
              <w:rPr>
                <w:rFonts w:asciiTheme="minorHAnsi" w:hAnsiTheme="minorHAnsi" w:cstheme="minorHAnsi"/>
                <w:b/>
                <w:sz w:val="16"/>
                <w:szCs w:val="16"/>
                <w:lang w:val="en-US"/>
              </w:rPr>
              <w:t xml:space="preserve"> sub-navigation</w:t>
            </w:r>
          </w:p>
        </w:tc>
        <w:tc>
          <w:tcPr>
            <w:tcW w:w="1558" w:type="dxa"/>
            <w:tcBorders>
              <w:top w:val="single" w:sz="4" w:space="0" w:color="auto"/>
              <w:left w:val="single" w:sz="4" w:space="0" w:color="auto"/>
              <w:bottom w:val="single" w:sz="4" w:space="0" w:color="auto"/>
              <w:right w:val="single" w:sz="4" w:space="0" w:color="auto"/>
            </w:tcBorders>
            <w:hideMark/>
          </w:tcPr>
          <w:p w14:paraId="6B284749" w14:textId="77777777" w:rsidR="009D0D84" w:rsidRDefault="009D0D84" w:rsidP="00F46B27">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Anchor navigation </w:t>
            </w:r>
          </w:p>
        </w:tc>
        <w:tc>
          <w:tcPr>
            <w:tcW w:w="4960" w:type="dxa"/>
            <w:tcBorders>
              <w:top w:val="single" w:sz="4" w:space="0" w:color="auto"/>
              <w:left w:val="single" w:sz="4" w:space="0" w:color="auto"/>
              <w:bottom w:val="single" w:sz="4" w:space="0" w:color="auto"/>
              <w:right w:val="single" w:sz="4" w:space="0" w:color="auto"/>
            </w:tcBorders>
            <w:hideMark/>
          </w:tcPr>
          <w:p w14:paraId="034399DC" w14:textId="77777777" w:rsidR="009D0D84" w:rsidRDefault="009D0D84" w:rsidP="00F46B27">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779D1B93" w14:textId="77777777" w:rsidR="002F69F8" w:rsidRDefault="002F69F8" w:rsidP="002F69F8">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am on a topic page published with a Generic template</w:t>
            </w:r>
          </w:p>
          <w:p w14:paraId="5F516F6B" w14:textId="6C9D944F" w:rsidR="009D0D84" w:rsidRDefault="009D0D84" w:rsidP="00F46B27">
            <w:pPr>
              <w:rPr>
                <w:rFonts w:asciiTheme="minorHAnsi" w:eastAsia="Times New Roman" w:hAnsiTheme="minorHAnsi" w:cstheme="minorHAnsi"/>
                <w:sz w:val="16"/>
                <w:szCs w:val="16"/>
                <w:lang w:val="en-US" w:eastAsia="ru-RU"/>
              </w:rPr>
            </w:pPr>
            <w:r w:rsidRPr="00D371EC">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 xml:space="preserve">I see a </w:t>
            </w:r>
            <w:r w:rsidR="006115BB">
              <w:rPr>
                <w:rFonts w:asciiTheme="minorHAnsi" w:eastAsia="Times New Roman" w:hAnsiTheme="minorHAnsi" w:cstheme="minorHAnsi"/>
                <w:sz w:val="16"/>
                <w:szCs w:val="16"/>
                <w:lang w:val="en-US" w:eastAsia="ru-RU"/>
              </w:rPr>
              <w:t xml:space="preserve">one-level </w:t>
            </w:r>
            <w:r>
              <w:rPr>
                <w:rFonts w:asciiTheme="minorHAnsi" w:eastAsia="Times New Roman" w:hAnsiTheme="minorHAnsi" w:cstheme="minorHAnsi"/>
                <w:sz w:val="16"/>
                <w:szCs w:val="16"/>
                <w:lang w:val="en-US" w:eastAsia="ru-RU"/>
              </w:rPr>
              <w:t xml:space="preserve">sub-navigation </w:t>
            </w:r>
            <w:r w:rsidR="00F37A18">
              <w:rPr>
                <w:rFonts w:asciiTheme="minorHAnsi" w:eastAsia="Times New Roman" w:hAnsiTheme="minorHAnsi" w:cstheme="minorHAnsi"/>
                <w:sz w:val="16"/>
                <w:szCs w:val="16"/>
                <w:lang w:val="en-US" w:eastAsia="ru-RU"/>
              </w:rPr>
              <w:t xml:space="preserve">fixed to the </w:t>
            </w:r>
            <w:del w:id="2253" w:author="Ghita Benotmane" w:date="2016-09-15T10:46:00Z">
              <w:r w:rsidR="00F37A18">
                <w:rPr>
                  <w:rFonts w:asciiTheme="minorHAnsi" w:eastAsia="Times New Roman" w:hAnsiTheme="minorHAnsi" w:cstheme="minorHAnsi"/>
                  <w:sz w:val="16"/>
                  <w:szCs w:val="16"/>
                  <w:lang w:val="en-US" w:eastAsia="ru-RU"/>
                </w:rPr>
                <w:delText xml:space="preserve">right </w:delText>
              </w:r>
            </w:del>
            <w:ins w:id="2254" w:author="Ghita Benotmane" w:date="2016-09-15T10:46:00Z">
              <w:r w:rsidR="00227E71">
                <w:rPr>
                  <w:rFonts w:asciiTheme="minorHAnsi" w:eastAsia="Times New Roman" w:hAnsiTheme="minorHAnsi" w:cstheme="minorHAnsi"/>
                  <w:sz w:val="16"/>
                  <w:szCs w:val="16"/>
                  <w:lang w:val="en-US" w:eastAsia="ru-RU"/>
                </w:rPr>
                <w:t xml:space="preserve">left </w:t>
              </w:r>
            </w:ins>
            <w:r w:rsidR="00F37A18">
              <w:rPr>
                <w:rFonts w:asciiTheme="minorHAnsi" w:eastAsia="Times New Roman" w:hAnsiTheme="minorHAnsi" w:cstheme="minorHAnsi"/>
                <w:sz w:val="16"/>
                <w:szCs w:val="16"/>
                <w:lang w:val="en-US" w:eastAsia="ru-RU"/>
              </w:rPr>
              <w:t xml:space="preserve">column of the page, below the header, </w:t>
            </w:r>
            <w:r>
              <w:rPr>
                <w:rFonts w:asciiTheme="minorHAnsi" w:eastAsia="Times New Roman" w:hAnsiTheme="minorHAnsi" w:cstheme="minorHAnsi"/>
                <w:sz w:val="16"/>
                <w:szCs w:val="16"/>
                <w:lang w:val="en-US" w:eastAsia="ru-RU"/>
              </w:rPr>
              <w:t>with the title of the different sections contained in the page</w:t>
            </w:r>
          </w:p>
          <w:p w14:paraId="522C5375" w14:textId="77777777" w:rsidR="009D0D84" w:rsidRDefault="009D0D84" w:rsidP="00F46B27">
            <w:pPr>
              <w:rPr>
                <w:rFonts w:asciiTheme="minorHAnsi" w:eastAsia="Times New Roman" w:hAnsiTheme="minorHAnsi" w:cstheme="minorHAnsi"/>
                <w:sz w:val="16"/>
                <w:szCs w:val="16"/>
                <w:lang w:val="en-US" w:eastAsia="ru-RU"/>
              </w:rPr>
            </w:pPr>
            <w:r w:rsidRPr="002953E6">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 xml:space="preserve">I click on one of the sub-navigation section </w:t>
            </w:r>
          </w:p>
          <w:p w14:paraId="098A8573" w14:textId="77777777" w:rsidR="009D0D84" w:rsidRDefault="009D0D84" w:rsidP="00F46B27">
            <w:pPr>
              <w:rPr>
                <w:rFonts w:asciiTheme="minorHAnsi" w:eastAsia="Times New Roman" w:hAnsiTheme="minorHAnsi" w:cstheme="minorHAnsi"/>
                <w:sz w:val="16"/>
                <w:szCs w:val="16"/>
                <w:lang w:val="en-US" w:eastAsia="ru-RU"/>
              </w:rPr>
            </w:pPr>
            <w:r w:rsidRPr="002953E6">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the page scrolls down to the corresponding anchored section on the page</w:t>
            </w:r>
          </w:p>
          <w:p w14:paraId="222E4D5E" w14:textId="77777777" w:rsidR="009D0D84" w:rsidRPr="00D371EC" w:rsidRDefault="009D0D84" w:rsidP="00F46B27">
            <w:pPr>
              <w:rPr>
                <w:rFonts w:asciiTheme="minorHAnsi" w:eastAsia="Times New Roman" w:hAnsiTheme="minorHAnsi" w:cstheme="minorHAnsi"/>
                <w:sz w:val="16"/>
                <w:szCs w:val="16"/>
                <w:lang w:val="en-US" w:eastAsia="ru-RU"/>
              </w:rPr>
            </w:pPr>
            <w:r w:rsidRPr="002953E6">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the anchor navigation component stays fixed as I scroll down or up the page</w:t>
            </w:r>
          </w:p>
        </w:tc>
        <w:tc>
          <w:tcPr>
            <w:tcW w:w="884" w:type="dxa"/>
            <w:tcBorders>
              <w:top w:val="single" w:sz="4" w:space="0" w:color="auto"/>
              <w:left w:val="single" w:sz="4" w:space="0" w:color="auto"/>
              <w:bottom w:val="single" w:sz="4" w:space="0" w:color="auto"/>
              <w:right w:val="single" w:sz="4" w:space="0" w:color="auto"/>
            </w:tcBorders>
            <w:hideMark/>
          </w:tcPr>
          <w:p w14:paraId="655AD8A7" w14:textId="77777777" w:rsidR="009D0D84" w:rsidRDefault="009D0D84" w:rsidP="00F46B27">
            <w:pPr>
              <w:jc w:val="right"/>
              <w:rPr>
                <w:rFonts w:asciiTheme="minorHAnsi" w:eastAsia="Times New Roman" w:hAnsiTheme="minorHAnsi" w:cstheme="minorHAnsi"/>
                <w:color w:val="000000"/>
                <w:sz w:val="16"/>
                <w:szCs w:val="16"/>
                <w:lang w:val="en-US"/>
              </w:rPr>
            </w:pPr>
            <w:r w:rsidRPr="006760C6">
              <w:rPr>
                <w:rFonts w:asciiTheme="minorHAnsi" w:eastAsia="Times New Roman" w:hAnsiTheme="minorHAnsi" w:cstheme="minorHAnsi"/>
                <w:color w:val="000000"/>
                <w:sz w:val="16"/>
                <w:szCs w:val="16"/>
                <w:lang w:val="en-US"/>
              </w:rPr>
              <w:t>1</w:t>
            </w:r>
          </w:p>
        </w:tc>
      </w:tr>
      <w:tr w:rsidR="009D0D84" w14:paraId="28C6E0D7" w14:textId="77777777" w:rsidTr="00662809">
        <w:trPr>
          <w:trHeight w:val="420"/>
        </w:trPr>
        <w:tc>
          <w:tcPr>
            <w:tcW w:w="709" w:type="dxa"/>
            <w:tcBorders>
              <w:top w:val="single" w:sz="4" w:space="0" w:color="auto"/>
              <w:left w:val="single" w:sz="4" w:space="0" w:color="auto"/>
              <w:bottom w:val="single" w:sz="4" w:space="0" w:color="auto"/>
              <w:right w:val="single" w:sz="4" w:space="0" w:color="auto"/>
            </w:tcBorders>
          </w:tcPr>
          <w:p w14:paraId="6605185A" w14:textId="196D8560" w:rsidR="009D0D84" w:rsidRDefault="00CC368E" w:rsidP="00F46B27">
            <w:pPr>
              <w:jc w:val="cente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15.2</w:t>
            </w:r>
            <w:r w:rsidR="009D0D84">
              <w:rPr>
                <w:rFonts w:asciiTheme="minorHAnsi" w:eastAsia="Times New Roman" w:hAnsiTheme="minorHAnsi" w:cstheme="minorHAnsi"/>
                <w:color w:val="000000"/>
                <w:sz w:val="16"/>
                <w:szCs w:val="16"/>
                <w:lang w:val="en-US"/>
              </w:rPr>
              <w:t>.3.2.</w:t>
            </w:r>
          </w:p>
        </w:tc>
        <w:tc>
          <w:tcPr>
            <w:tcW w:w="1417" w:type="dxa"/>
            <w:gridSpan w:val="2"/>
            <w:tcBorders>
              <w:top w:val="single" w:sz="4" w:space="0" w:color="auto"/>
              <w:left w:val="single" w:sz="4" w:space="0" w:color="auto"/>
              <w:bottom w:val="single" w:sz="4" w:space="0" w:color="auto"/>
              <w:right w:val="single" w:sz="4" w:space="0" w:color="auto"/>
            </w:tcBorders>
            <w:hideMark/>
          </w:tcPr>
          <w:p w14:paraId="6C842456" w14:textId="744F9055" w:rsidR="009D0D84" w:rsidRDefault="002F69F8" w:rsidP="00F46B27">
            <w:pPr>
              <w:rPr>
                <w:rFonts w:asciiTheme="minorHAnsi" w:eastAsia="Times New Roman" w:hAnsiTheme="minorHAnsi" w:cstheme="minorHAnsi"/>
                <w:b/>
                <w:color w:val="000000"/>
                <w:sz w:val="16"/>
                <w:szCs w:val="16"/>
                <w:lang w:val="en-US"/>
              </w:rPr>
            </w:pPr>
            <w:r>
              <w:rPr>
                <w:rFonts w:asciiTheme="minorHAnsi" w:hAnsiTheme="minorHAnsi" w:cstheme="minorHAnsi"/>
                <w:b/>
                <w:sz w:val="16"/>
                <w:szCs w:val="16"/>
                <w:lang w:val="en-US"/>
              </w:rPr>
              <w:t>Generic</w:t>
            </w:r>
            <w:r w:rsidRPr="008E05E4">
              <w:rPr>
                <w:rFonts w:asciiTheme="minorHAnsi" w:hAnsiTheme="minorHAnsi" w:cstheme="minorHAnsi"/>
                <w:b/>
                <w:sz w:val="16"/>
                <w:szCs w:val="16"/>
                <w:lang w:val="en-US"/>
              </w:rPr>
              <w:t xml:space="preserve"> </w:t>
            </w:r>
            <w:r w:rsidR="009D0D84" w:rsidRPr="008E05E4">
              <w:rPr>
                <w:rFonts w:asciiTheme="minorHAnsi" w:hAnsiTheme="minorHAnsi" w:cstheme="minorHAnsi"/>
                <w:b/>
                <w:sz w:val="16"/>
                <w:szCs w:val="16"/>
                <w:lang w:val="en-US"/>
              </w:rPr>
              <w:t>template</w:t>
            </w:r>
            <w:r w:rsidR="009D0D84">
              <w:rPr>
                <w:rFonts w:asciiTheme="minorHAnsi" w:hAnsiTheme="minorHAnsi" w:cstheme="minorHAnsi"/>
                <w:b/>
                <w:sz w:val="16"/>
                <w:szCs w:val="16"/>
                <w:lang w:val="en-US"/>
              </w:rPr>
              <w:t xml:space="preserve"> sub-navigation</w:t>
            </w:r>
          </w:p>
        </w:tc>
        <w:tc>
          <w:tcPr>
            <w:tcW w:w="1558" w:type="dxa"/>
            <w:tcBorders>
              <w:top w:val="single" w:sz="4" w:space="0" w:color="auto"/>
              <w:left w:val="single" w:sz="4" w:space="0" w:color="auto"/>
              <w:bottom w:val="single" w:sz="4" w:space="0" w:color="auto"/>
              <w:right w:val="single" w:sz="4" w:space="0" w:color="auto"/>
            </w:tcBorders>
            <w:hideMark/>
          </w:tcPr>
          <w:p w14:paraId="2472E9CF" w14:textId="77777777" w:rsidR="009D0D84" w:rsidRDefault="009D0D84" w:rsidP="00F46B27">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Back to top button</w:t>
            </w:r>
          </w:p>
        </w:tc>
        <w:tc>
          <w:tcPr>
            <w:tcW w:w="4960" w:type="dxa"/>
            <w:tcBorders>
              <w:top w:val="single" w:sz="4" w:space="0" w:color="auto"/>
              <w:left w:val="single" w:sz="4" w:space="0" w:color="auto"/>
              <w:bottom w:val="single" w:sz="4" w:space="0" w:color="auto"/>
              <w:right w:val="single" w:sz="4" w:space="0" w:color="auto"/>
            </w:tcBorders>
            <w:hideMark/>
          </w:tcPr>
          <w:p w14:paraId="678079B2" w14:textId="77777777" w:rsidR="009D0D84" w:rsidRDefault="009D0D84" w:rsidP="00F46B27">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614754E9" w14:textId="77777777" w:rsidR="002F69F8" w:rsidRDefault="002F69F8" w:rsidP="002F69F8">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am on a topic page published with a Generic template</w:t>
            </w:r>
          </w:p>
          <w:p w14:paraId="3EB885D0" w14:textId="77777777" w:rsidR="009D0D84" w:rsidRDefault="009D0D84" w:rsidP="00F46B27">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I scroll down or up the page below the fold</w:t>
            </w:r>
          </w:p>
          <w:p w14:paraId="47F263D0" w14:textId="77777777" w:rsidR="009D0D84" w:rsidRDefault="009D0D84" w:rsidP="00F46B27">
            <w:pPr>
              <w:rPr>
                <w:rFonts w:asciiTheme="minorHAnsi" w:eastAsia="Times New Roman" w:hAnsiTheme="minorHAnsi" w:cstheme="minorHAnsi"/>
                <w:sz w:val="16"/>
                <w:szCs w:val="16"/>
                <w:lang w:val="en-US" w:eastAsia="ru-RU"/>
              </w:rPr>
            </w:pPr>
            <w:r w:rsidRPr="00251A70">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the “back to top” button appears on the right column</w:t>
            </w:r>
          </w:p>
          <w:p w14:paraId="38EC07F1" w14:textId="77777777" w:rsidR="009D0D84" w:rsidRDefault="009D0D84" w:rsidP="00F46B27">
            <w:pPr>
              <w:rPr>
                <w:rFonts w:asciiTheme="minorHAnsi" w:eastAsia="Times New Roman" w:hAnsiTheme="minorHAnsi" w:cstheme="minorHAnsi"/>
                <w:sz w:val="16"/>
                <w:szCs w:val="16"/>
                <w:lang w:val="en-US" w:eastAsia="ru-RU"/>
              </w:rPr>
            </w:pPr>
            <w:r w:rsidRPr="00251A70">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 xml:space="preserve">I click on the button </w:t>
            </w:r>
          </w:p>
          <w:p w14:paraId="51F9792C" w14:textId="77777777" w:rsidR="009D0D84" w:rsidRDefault="009D0D84" w:rsidP="00F46B27">
            <w:pPr>
              <w:rPr>
                <w:rFonts w:asciiTheme="minorHAnsi" w:eastAsia="Times New Roman" w:hAnsiTheme="minorHAnsi" w:cstheme="minorHAnsi"/>
                <w:color w:val="000000"/>
                <w:sz w:val="16"/>
                <w:szCs w:val="16"/>
                <w:lang w:val="en-US"/>
              </w:rPr>
            </w:pPr>
            <w:r w:rsidRPr="00251A70">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 xml:space="preserve">the page scrolls up to its top </w:t>
            </w:r>
          </w:p>
        </w:tc>
        <w:tc>
          <w:tcPr>
            <w:tcW w:w="888" w:type="dxa"/>
            <w:tcBorders>
              <w:top w:val="single" w:sz="4" w:space="0" w:color="auto"/>
              <w:left w:val="single" w:sz="4" w:space="0" w:color="auto"/>
              <w:bottom w:val="single" w:sz="4" w:space="0" w:color="auto"/>
              <w:right w:val="single" w:sz="4" w:space="0" w:color="auto"/>
            </w:tcBorders>
            <w:hideMark/>
          </w:tcPr>
          <w:p w14:paraId="6AAA77E8" w14:textId="77777777" w:rsidR="009D0D84" w:rsidRDefault="009D0D84" w:rsidP="00F46B27">
            <w:pPr>
              <w:jc w:val="right"/>
              <w:rPr>
                <w:rFonts w:asciiTheme="minorHAnsi" w:eastAsia="Times New Roman" w:hAnsiTheme="minorHAnsi" w:cstheme="minorHAnsi"/>
                <w:color w:val="000000"/>
                <w:sz w:val="16"/>
                <w:szCs w:val="16"/>
                <w:lang w:val="en-US"/>
              </w:rPr>
            </w:pPr>
            <w:r w:rsidRPr="006760C6">
              <w:rPr>
                <w:rFonts w:asciiTheme="minorHAnsi" w:eastAsia="Times New Roman" w:hAnsiTheme="minorHAnsi" w:cstheme="minorHAnsi"/>
                <w:color w:val="000000"/>
                <w:sz w:val="16"/>
                <w:szCs w:val="16"/>
                <w:lang w:val="en-US"/>
              </w:rPr>
              <w:t>1</w:t>
            </w:r>
          </w:p>
        </w:tc>
      </w:tr>
    </w:tbl>
    <w:p w14:paraId="70AC5E9C" w14:textId="77777777" w:rsidR="009D0D84" w:rsidRPr="00127970" w:rsidRDefault="009D0D84" w:rsidP="009D0D84">
      <w:pPr>
        <w:rPr>
          <w:del w:id="2255" w:author="Ghita Benotmane" w:date="2016-09-15T15:19:00Z"/>
          <w:lang w:val="en-US" w:eastAsia="en-GB"/>
        </w:rPr>
      </w:pPr>
      <w:bookmarkStart w:id="2256" w:name="_Toc463013490"/>
      <w:bookmarkEnd w:id="2256"/>
    </w:p>
    <w:p w14:paraId="1FB683F4" w14:textId="77777777" w:rsidR="009D0D84" w:rsidRDefault="009D0D84" w:rsidP="00ED5E60">
      <w:pPr>
        <w:pStyle w:val="Heading3"/>
        <w:numPr>
          <w:ilvl w:val="2"/>
          <w:numId w:val="20"/>
        </w:numPr>
      </w:pPr>
      <w:bookmarkStart w:id="2257" w:name="_Toc461707178"/>
      <w:bookmarkStart w:id="2258" w:name="_Toc463013491"/>
      <w:r>
        <w:t xml:space="preserve">Page </w:t>
      </w:r>
      <w:ins w:id="2259" w:author="Ghita Benotmane" w:date="2016-09-15T15:19:00Z">
        <w:r w:rsidR="00512484">
          <w:t>Body</w:t>
        </w:r>
        <w:bookmarkEnd w:id="2257"/>
        <w:bookmarkEnd w:id="2258"/>
        <w:r w:rsidR="00512484">
          <w:t xml:space="preserve"> </w:t>
        </w:r>
      </w:ins>
      <w:del w:id="2260" w:author="Ghita Benotmane" w:date="2016-09-15T15:19:00Z">
        <w:r>
          <w:delText>body</w:delText>
        </w:r>
      </w:del>
    </w:p>
    <w:tbl>
      <w:tblPr>
        <w:tblStyle w:val="TableGrid"/>
        <w:tblW w:w="9532" w:type="dxa"/>
        <w:tblInd w:w="-289" w:type="dxa"/>
        <w:tblLayout w:type="fixed"/>
        <w:tblLook w:val="04A0" w:firstRow="1" w:lastRow="0" w:firstColumn="1" w:lastColumn="0" w:noHBand="0" w:noVBand="1"/>
      </w:tblPr>
      <w:tblGrid>
        <w:gridCol w:w="709"/>
        <w:gridCol w:w="1275"/>
        <w:gridCol w:w="1700"/>
        <w:gridCol w:w="4960"/>
        <w:gridCol w:w="888"/>
      </w:tblGrid>
      <w:tr w:rsidR="009D0D84" w14:paraId="6472EE18" w14:textId="77777777" w:rsidTr="00C60B17">
        <w:trPr>
          <w:trHeight w:val="280"/>
        </w:trPr>
        <w:tc>
          <w:tcPr>
            <w:tcW w:w="709" w:type="dxa"/>
            <w:shd w:val="clear" w:color="auto" w:fill="122632" w:themeFill="text1"/>
            <w:hideMark/>
          </w:tcPr>
          <w:p w14:paraId="37F0F617" w14:textId="77777777" w:rsidR="009D0D84" w:rsidRDefault="009D0D84" w:rsidP="00F46B27">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Id</w:t>
            </w:r>
          </w:p>
        </w:tc>
        <w:tc>
          <w:tcPr>
            <w:tcW w:w="1275" w:type="dxa"/>
            <w:shd w:val="clear" w:color="auto" w:fill="122632" w:themeFill="text1"/>
            <w:hideMark/>
          </w:tcPr>
          <w:p w14:paraId="321DB104" w14:textId="77777777" w:rsidR="009D0D84" w:rsidRDefault="009D0D84" w:rsidP="00F46B27">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category</w:t>
            </w:r>
          </w:p>
        </w:tc>
        <w:tc>
          <w:tcPr>
            <w:tcW w:w="1700" w:type="dxa"/>
            <w:shd w:val="clear" w:color="auto" w:fill="122632" w:themeFill="text1"/>
            <w:hideMark/>
          </w:tcPr>
          <w:p w14:paraId="381CA611" w14:textId="77777777" w:rsidR="009D0D84" w:rsidRDefault="009D0D84" w:rsidP="00F46B27">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name</w:t>
            </w:r>
          </w:p>
        </w:tc>
        <w:tc>
          <w:tcPr>
            <w:tcW w:w="4960" w:type="dxa"/>
            <w:shd w:val="clear" w:color="auto" w:fill="122632" w:themeFill="text1"/>
            <w:hideMark/>
          </w:tcPr>
          <w:p w14:paraId="3E1BBC2F" w14:textId="77777777" w:rsidR="009D0D84" w:rsidRDefault="009D0D84" w:rsidP="00F46B27">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Description</w:t>
            </w:r>
          </w:p>
        </w:tc>
        <w:tc>
          <w:tcPr>
            <w:tcW w:w="888" w:type="dxa"/>
            <w:shd w:val="clear" w:color="auto" w:fill="122632" w:themeFill="text1"/>
            <w:hideMark/>
          </w:tcPr>
          <w:p w14:paraId="490F2107" w14:textId="77777777" w:rsidR="009D0D84" w:rsidRDefault="009D0D84" w:rsidP="00F46B27">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Priority</w:t>
            </w:r>
          </w:p>
        </w:tc>
      </w:tr>
      <w:tr w:rsidR="009D0D84" w14:paraId="660551AD" w14:textId="77777777" w:rsidTr="00C60B17">
        <w:trPr>
          <w:trHeight w:val="420"/>
        </w:trPr>
        <w:tc>
          <w:tcPr>
            <w:tcW w:w="709" w:type="dxa"/>
          </w:tcPr>
          <w:p w14:paraId="67770982" w14:textId="085AC2BD" w:rsidR="009D0D84" w:rsidRDefault="00CC368E" w:rsidP="00F46B27">
            <w:pPr>
              <w:jc w:val="cente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15.2</w:t>
            </w:r>
            <w:r w:rsidR="009D0D84">
              <w:rPr>
                <w:rFonts w:asciiTheme="minorHAnsi" w:eastAsia="Times New Roman" w:hAnsiTheme="minorHAnsi" w:cstheme="minorHAnsi"/>
                <w:color w:val="000000"/>
                <w:sz w:val="16"/>
                <w:szCs w:val="16"/>
                <w:lang w:val="en-US"/>
              </w:rPr>
              <w:t>.4.1.</w:t>
            </w:r>
          </w:p>
        </w:tc>
        <w:tc>
          <w:tcPr>
            <w:tcW w:w="1275" w:type="dxa"/>
            <w:hideMark/>
          </w:tcPr>
          <w:p w14:paraId="5CB4AD78" w14:textId="634D218E" w:rsidR="009D0D84" w:rsidRDefault="002F69F8" w:rsidP="009D0D84">
            <w:pPr>
              <w:rPr>
                <w:rFonts w:asciiTheme="minorHAnsi" w:eastAsia="Times New Roman" w:hAnsiTheme="minorHAnsi" w:cstheme="minorHAnsi"/>
                <w:b/>
                <w:color w:val="000000"/>
                <w:sz w:val="16"/>
                <w:szCs w:val="16"/>
                <w:lang w:val="en-US"/>
              </w:rPr>
            </w:pPr>
            <w:r>
              <w:rPr>
                <w:rFonts w:asciiTheme="minorHAnsi" w:hAnsiTheme="minorHAnsi" w:cstheme="minorHAnsi"/>
                <w:b/>
                <w:sz w:val="16"/>
                <w:szCs w:val="16"/>
                <w:lang w:val="en-US"/>
              </w:rPr>
              <w:t>Generic</w:t>
            </w:r>
            <w:r w:rsidRPr="008E05E4">
              <w:rPr>
                <w:rFonts w:asciiTheme="minorHAnsi" w:hAnsiTheme="minorHAnsi" w:cstheme="minorHAnsi"/>
                <w:b/>
                <w:sz w:val="16"/>
                <w:szCs w:val="16"/>
                <w:lang w:val="en-US"/>
              </w:rPr>
              <w:t xml:space="preserve"> </w:t>
            </w:r>
            <w:r w:rsidR="009D0D84" w:rsidRPr="008E05E4">
              <w:rPr>
                <w:rFonts w:asciiTheme="minorHAnsi" w:hAnsiTheme="minorHAnsi" w:cstheme="minorHAnsi"/>
                <w:b/>
                <w:sz w:val="16"/>
                <w:szCs w:val="16"/>
                <w:lang w:val="en-US"/>
              </w:rPr>
              <w:t>template</w:t>
            </w:r>
            <w:r w:rsidR="009D0D84">
              <w:rPr>
                <w:rFonts w:asciiTheme="minorHAnsi" w:hAnsiTheme="minorHAnsi" w:cstheme="minorHAnsi"/>
                <w:b/>
                <w:sz w:val="16"/>
                <w:szCs w:val="16"/>
                <w:lang w:val="en-US"/>
              </w:rPr>
              <w:t xml:space="preserve"> body</w:t>
            </w:r>
          </w:p>
        </w:tc>
        <w:tc>
          <w:tcPr>
            <w:tcW w:w="1700" w:type="dxa"/>
            <w:hideMark/>
          </w:tcPr>
          <w:p w14:paraId="1A6FCE5B" w14:textId="1744D705" w:rsidR="009D0D84" w:rsidRDefault="006115BB" w:rsidP="006115BB">
            <w:pPr>
              <w:rPr>
                <w:rFonts w:asciiTheme="minorHAnsi" w:eastAsia="Times New Roman" w:hAnsiTheme="minorHAnsi" w:cstheme="minorHAnsi"/>
                <w:color w:val="000000"/>
                <w:sz w:val="16"/>
                <w:szCs w:val="16"/>
                <w:lang w:val="en-US"/>
              </w:rPr>
            </w:pPr>
            <w:commentRangeStart w:id="2261"/>
            <w:commentRangeStart w:id="2262"/>
            <w:r>
              <w:rPr>
                <w:rFonts w:asciiTheme="minorHAnsi" w:eastAsia="Times New Roman" w:hAnsiTheme="minorHAnsi" w:cstheme="minorHAnsi"/>
                <w:color w:val="000000"/>
                <w:sz w:val="16"/>
                <w:szCs w:val="16"/>
                <w:lang w:val="en-US"/>
              </w:rPr>
              <w:t xml:space="preserve">Card content section </w:t>
            </w:r>
            <w:commentRangeEnd w:id="2261"/>
            <w:r w:rsidR="005F2DC2">
              <w:rPr>
                <w:rStyle w:val="CommentReference"/>
              </w:rPr>
              <w:commentReference w:id="2261"/>
            </w:r>
            <w:commentRangeEnd w:id="2262"/>
            <w:r w:rsidR="00C60B17">
              <w:rPr>
                <w:rStyle w:val="CommentReference"/>
              </w:rPr>
              <w:commentReference w:id="2262"/>
            </w:r>
          </w:p>
        </w:tc>
        <w:tc>
          <w:tcPr>
            <w:tcW w:w="4960" w:type="dxa"/>
            <w:hideMark/>
          </w:tcPr>
          <w:p w14:paraId="4E4C32E7" w14:textId="77777777" w:rsidR="009D0D84" w:rsidRDefault="009D0D84" w:rsidP="00F46B27">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1BFF5437" w14:textId="77777777" w:rsidR="002F69F8" w:rsidRDefault="002F69F8" w:rsidP="002F69F8">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am on a topic page published with a Generic template</w:t>
            </w:r>
          </w:p>
          <w:p w14:paraId="111CD226" w14:textId="25674428" w:rsidR="009D0D84" w:rsidRDefault="009D0D84" w:rsidP="00F46B27">
            <w:pPr>
              <w:rPr>
                <w:rFonts w:asciiTheme="minorHAnsi" w:eastAsia="Times New Roman" w:hAnsiTheme="minorHAnsi" w:cstheme="minorHAnsi"/>
                <w:sz w:val="16"/>
                <w:szCs w:val="16"/>
                <w:lang w:val="en-US" w:eastAsia="ru-RU"/>
              </w:rPr>
            </w:pPr>
            <w:r w:rsidRPr="00251A70">
              <w:rPr>
                <w:rFonts w:asciiTheme="minorHAnsi" w:eastAsia="Times New Roman" w:hAnsiTheme="minorHAnsi" w:cstheme="minorHAnsi"/>
                <w:color w:val="0000FF"/>
                <w:sz w:val="16"/>
                <w:szCs w:val="16"/>
                <w:lang w:val="en-US" w:eastAsia="ru-RU"/>
              </w:rPr>
              <w:t xml:space="preserve">Then </w:t>
            </w:r>
            <w:r w:rsidR="006115BB">
              <w:rPr>
                <w:rFonts w:asciiTheme="minorHAnsi" w:eastAsia="Times New Roman" w:hAnsiTheme="minorHAnsi" w:cstheme="minorHAnsi"/>
                <w:sz w:val="16"/>
                <w:szCs w:val="16"/>
                <w:lang w:val="en-US" w:eastAsia="ru-RU"/>
              </w:rPr>
              <w:t xml:space="preserve">I see on or more sections with a title and content organized in cards, in a 2-column grid </w:t>
            </w:r>
          </w:p>
          <w:p w14:paraId="30EF0DEB" w14:textId="5A2A46C1" w:rsidR="009D0D84" w:rsidRDefault="009D0D84" w:rsidP="00F46B27">
            <w:pPr>
              <w:rPr>
                <w:rFonts w:asciiTheme="minorHAnsi" w:eastAsia="Times New Roman" w:hAnsiTheme="minorHAnsi" w:cstheme="minorHAnsi"/>
                <w:sz w:val="16"/>
                <w:szCs w:val="16"/>
                <w:lang w:val="en-US" w:eastAsia="ru-RU"/>
              </w:rPr>
            </w:pPr>
            <w:r w:rsidRPr="00912A5B">
              <w:rPr>
                <w:rFonts w:asciiTheme="minorHAnsi" w:eastAsia="Times New Roman" w:hAnsiTheme="minorHAnsi" w:cstheme="minorHAnsi"/>
                <w:color w:val="0000FF"/>
                <w:sz w:val="16"/>
                <w:szCs w:val="16"/>
                <w:lang w:val="en-US" w:eastAsia="ru-RU"/>
              </w:rPr>
              <w:t xml:space="preserve">And </w:t>
            </w:r>
            <w:r w:rsidR="006115BB">
              <w:rPr>
                <w:rFonts w:asciiTheme="minorHAnsi" w:eastAsia="Times New Roman" w:hAnsiTheme="minorHAnsi" w:cstheme="minorHAnsi"/>
                <w:sz w:val="16"/>
                <w:szCs w:val="16"/>
                <w:lang w:val="en-US" w:eastAsia="ru-RU"/>
              </w:rPr>
              <w:t xml:space="preserve">content cards are of </w:t>
            </w:r>
            <w:r w:rsidR="00CF582D">
              <w:rPr>
                <w:rFonts w:asciiTheme="minorHAnsi" w:eastAsia="Times New Roman" w:hAnsiTheme="minorHAnsi" w:cstheme="minorHAnsi"/>
                <w:sz w:val="16"/>
                <w:szCs w:val="16"/>
                <w:lang w:val="en-US" w:eastAsia="ru-RU"/>
              </w:rPr>
              <w:t>3</w:t>
            </w:r>
            <w:r w:rsidR="006115BB">
              <w:rPr>
                <w:rFonts w:asciiTheme="minorHAnsi" w:eastAsia="Times New Roman" w:hAnsiTheme="minorHAnsi" w:cstheme="minorHAnsi"/>
                <w:sz w:val="16"/>
                <w:szCs w:val="16"/>
                <w:lang w:val="en-US" w:eastAsia="ru-RU"/>
              </w:rPr>
              <w:t xml:space="preserve"> types:</w:t>
            </w:r>
          </w:p>
          <w:p w14:paraId="6984A7BA" w14:textId="34E80183" w:rsidR="006115BB" w:rsidRDefault="006115BB" w:rsidP="006115BB">
            <w:pPr>
              <w:pStyle w:val="ListParagraph"/>
              <w:numPr>
                <w:ilvl w:val="0"/>
                <w:numId w:val="46"/>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lastRenderedPageBreak/>
              <w:t xml:space="preserve">Simple navigation card: clickable card with a title, a background image or a color, one column width </w:t>
            </w:r>
          </w:p>
          <w:p w14:paraId="33BBD24D" w14:textId="2BE55677" w:rsidR="006115BB" w:rsidRDefault="006115BB" w:rsidP="006115BB">
            <w:pPr>
              <w:pStyle w:val="ListParagraph"/>
              <w:numPr>
                <w:ilvl w:val="0"/>
                <w:numId w:val="46"/>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Intermediate navigation card: card with a title and 2 to 4 clickable sub-titles, a background image or color, one-column width</w:t>
            </w:r>
          </w:p>
          <w:p w14:paraId="48F85B2B" w14:textId="13DC9375" w:rsidR="006115BB" w:rsidRPr="006115BB" w:rsidRDefault="006115BB" w:rsidP="006115BB">
            <w:pPr>
              <w:pStyle w:val="ListParagraph"/>
              <w:numPr>
                <w:ilvl w:val="0"/>
                <w:numId w:val="46"/>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 xml:space="preserve">Complex navigation card: card with a title and 5 to 8 clickable subtitles, </w:t>
            </w:r>
            <w:r w:rsidR="000D69AB">
              <w:rPr>
                <w:rFonts w:asciiTheme="minorHAnsi" w:eastAsia="Times New Roman" w:hAnsiTheme="minorHAnsi" w:cstheme="minorHAnsi"/>
                <w:sz w:val="16"/>
                <w:szCs w:val="16"/>
                <w:lang w:val="en-US" w:eastAsia="ru-RU"/>
              </w:rPr>
              <w:t xml:space="preserve">a background image or color, 2-columns width </w:t>
            </w:r>
          </w:p>
          <w:p w14:paraId="7AD0B575" w14:textId="77777777" w:rsidR="000D69AB" w:rsidRDefault="000D69AB" w:rsidP="000D69AB">
            <w:pPr>
              <w:rPr>
                <w:rFonts w:asciiTheme="minorHAnsi" w:eastAsia="Times New Roman" w:hAnsiTheme="minorHAnsi" w:cstheme="minorHAnsi"/>
                <w:sz w:val="16"/>
                <w:szCs w:val="16"/>
                <w:lang w:val="en-US" w:eastAsia="ru-RU"/>
              </w:rPr>
            </w:pPr>
            <w:r w:rsidRPr="00912A5B">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click on a simple card</w:t>
            </w:r>
          </w:p>
          <w:p w14:paraId="5863B867" w14:textId="77777777" w:rsidR="000D69AB" w:rsidRDefault="000D69AB" w:rsidP="000D69AB">
            <w:pPr>
              <w:rPr>
                <w:rFonts w:asciiTheme="minorHAnsi" w:eastAsia="Times New Roman" w:hAnsiTheme="minorHAnsi" w:cstheme="minorHAnsi"/>
                <w:sz w:val="16"/>
                <w:szCs w:val="16"/>
                <w:lang w:val="en-US" w:eastAsia="ru-RU"/>
              </w:rPr>
            </w:pPr>
            <w:r w:rsidRPr="00912A5B">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 navigate to the corresponding link set up by the publisher (other topic page, document, external site or application</w:t>
            </w:r>
          </w:p>
          <w:p w14:paraId="04A631BF" w14:textId="2E992BEB" w:rsidR="000D69AB" w:rsidRDefault="000D69AB" w:rsidP="000D69AB">
            <w:pPr>
              <w:rPr>
                <w:rFonts w:asciiTheme="minorHAnsi" w:eastAsia="Times New Roman" w:hAnsiTheme="minorHAnsi" w:cstheme="minorHAnsi"/>
                <w:sz w:val="16"/>
                <w:szCs w:val="16"/>
                <w:lang w:val="en-US" w:eastAsia="ru-RU"/>
              </w:rPr>
            </w:pPr>
            <w:r w:rsidRPr="00912A5B">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click on a sub-title of an intermediate or complex card</w:t>
            </w:r>
          </w:p>
          <w:p w14:paraId="3B3C52AB" w14:textId="76CF1632" w:rsidR="000D69AB" w:rsidRPr="000D69AB" w:rsidRDefault="000D69AB" w:rsidP="000D69AB">
            <w:pPr>
              <w:rPr>
                <w:rFonts w:asciiTheme="minorHAnsi" w:eastAsia="Times New Roman" w:hAnsiTheme="minorHAnsi" w:cstheme="minorHAnsi"/>
                <w:sz w:val="16"/>
                <w:szCs w:val="16"/>
                <w:lang w:val="en-US" w:eastAsia="ru-RU"/>
              </w:rPr>
            </w:pPr>
            <w:r w:rsidRPr="00912A5B">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 navigate to the corresponding link set up by the publisher (other topic page, document, external site or application</w:t>
            </w:r>
          </w:p>
        </w:tc>
        <w:tc>
          <w:tcPr>
            <w:tcW w:w="888" w:type="dxa"/>
            <w:hideMark/>
          </w:tcPr>
          <w:p w14:paraId="143C3D38" w14:textId="77777777" w:rsidR="009D0D84" w:rsidRDefault="009D0D84" w:rsidP="00F46B27">
            <w:pPr>
              <w:jc w:val="right"/>
              <w:rPr>
                <w:rFonts w:asciiTheme="minorHAnsi" w:eastAsia="Times New Roman" w:hAnsiTheme="minorHAnsi" w:cstheme="minorHAnsi"/>
                <w:color w:val="000000"/>
                <w:sz w:val="16"/>
                <w:szCs w:val="16"/>
                <w:lang w:val="en-US"/>
              </w:rPr>
            </w:pPr>
            <w:r w:rsidRPr="00EE6C94">
              <w:rPr>
                <w:rFonts w:asciiTheme="minorHAnsi" w:eastAsia="Times New Roman" w:hAnsiTheme="minorHAnsi" w:cstheme="minorHAnsi"/>
                <w:color w:val="000000"/>
                <w:sz w:val="16"/>
                <w:szCs w:val="16"/>
                <w:lang w:val="en-US"/>
              </w:rPr>
              <w:lastRenderedPageBreak/>
              <w:t>1</w:t>
            </w:r>
          </w:p>
        </w:tc>
      </w:tr>
      <w:tr w:rsidR="009D0D84" w14:paraId="1D5AF463" w14:textId="77777777" w:rsidTr="00C60B17">
        <w:trPr>
          <w:trHeight w:val="420"/>
        </w:trPr>
        <w:tc>
          <w:tcPr>
            <w:tcW w:w="709" w:type="dxa"/>
          </w:tcPr>
          <w:p w14:paraId="6867F711" w14:textId="5A2A864B" w:rsidR="009D0D84" w:rsidRDefault="00CC368E" w:rsidP="009D0D84">
            <w:pPr>
              <w:jc w:val="cente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15.2</w:t>
            </w:r>
            <w:r w:rsidR="000D69AB">
              <w:rPr>
                <w:rFonts w:asciiTheme="minorHAnsi" w:eastAsia="Times New Roman" w:hAnsiTheme="minorHAnsi" w:cstheme="minorHAnsi"/>
                <w:color w:val="000000"/>
                <w:sz w:val="16"/>
                <w:szCs w:val="16"/>
                <w:lang w:val="en-US"/>
              </w:rPr>
              <w:t>.4.2</w:t>
            </w:r>
            <w:r w:rsidR="009D0D84">
              <w:rPr>
                <w:rFonts w:asciiTheme="minorHAnsi" w:eastAsia="Times New Roman" w:hAnsiTheme="minorHAnsi" w:cstheme="minorHAnsi"/>
                <w:color w:val="000000"/>
                <w:sz w:val="16"/>
                <w:szCs w:val="16"/>
                <w:lang w:val="en-US"/>
              </w:rPr>
              <w:t>.</w:t>
            </w:r>
          </w:p>
        </w:tc>
        <w:tc>
          <w:tcPr>
            <w:tcW w:w="1275" w:type="dxa"/>
          </w:tcPr>
          <w:p w14:paraId="777E36D1" w14:textId="3826A036" w:rsidR="009D0D84" w:rsidRDefault="002F69F8" w:rsidP="009D0D84">
            <w:pPr>
              <w:rPr>
                <w:rFonts w:asciiTheme="minorHAnsi" w:hAnsiTheme="minorHAnsi" w:cstheme="minorHAnsi"/>
                <w:b/>
                <w:sz w:val="16"/>
                <w:szCs w:val="16"/>
                <w:lang w:val="en-US"/>
              </w:rPr>
            </w:pPr>
            <w:r>
              <w:rPr>
                <w:rFonts w:asciiTheme="minorHAnsi" w:hAnsiTheme="minorHAnsi" w:cstheme="minorHAnsi"/>
                <w:b/>
                <w:sz w:val="16"/>
                <w:szCs w:val="16"/>
                <w:lang w:val="en-US"/>
              </w:rPr>
              <w:t>Generic</w:t>
            </w:r>
            <w:r w:rsidRPr="008E05E4">
              <w:rPr>
                <w:rFonts w:asciiTheme="minorHAnsi" w:hAnsiTheme="minorHAnsi" w:cstheme="minorHAnsi"/>
                <w:b/>
                <w:sz w:val="16"/>
                <w:szCs w:val="16"/>
                <w:lang w:val="en-US"/>
              </w:rPr>
              <w:t xml:space="preserve"> </w:t>
            </w:r>
            <w:r w:rsidR="009D0D84" w:rsidRPr="00DE0C3D">
              <w:rPr>
                <w:rFonts w:asciiTheme="minorHAnsi" w:hAnsiTheme="minorHAnsi" w:cstheme="minorHAnsi"/>
                <w:b/>
                <w:sz w:val="16"/>
                <w:szCs w:val="16"/>
                <w:lang w:val="en-US"/>
              </w:rPr>
              <w:t>template body</w:t>
            </w:r>
          </w:p>
        </w:tc>
        <w:tc>
          <w:tcPr>
            <w:tcW w:w="1700" w:type="dxa"/>
          </w:tcPr>
          <w:p w14:paraId="4009E27E" w14:textId="77777777" w:rsidR="009D0D84" w:rsidRDefault="009D0D84" w:rsidP="009D0D84">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News component</w:t>
            </w:r>
          </w:p>
        </w:tc>
        <w:tc>
          <w:tcPr>
            <w:tcW w:w="4960" w:type="dxa"/>
          </w:tcPr>
          <w:p w14:paraId="5642CB45" w14:textId="77777777" w:rsidR="009D0D84" w:rsidRDefault="009D0D84" w:rsidP="009D0D84">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0939B227" w14:textId="77777777" w:rsidR="002F69F8" w:rsidRDefault="002F69F8" w:rsidP="002F69F8">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am on a topic page published with a Generic template</w:t>
            </w:r>
          </w:p>
          <w:p w14:paraId="5B7D0B8D" w14:textId="48A4607D" w:rsidR="009D0D84" w:rsidRDefault="009D0D84" w:rsidP="009D0D84">
            <w:p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 xml:space="preserve"> on the News component </w:t>
            </w:r>
          </w:p>
          <w:p w14:paraId="6731193B" w14:textId="5FD0D5B3" w:rsidR="009D0D84" w:rsidRDefault="009D0D84" w:rsidP="009D0D84">
            <w:pPr>
              <w:rPr>
                <w:rFonts w:asciiTheme="minorHAnsi" w:eastAsia="Times New Roman" w:hAnsiTheme="minorHAnsi" w:cstheme="minorHAnsi"/>
                <w:sz w:val="16"/>
                <w:szCs w:val="16"/>
                <w:lang w:val="en-US" w:eastAsia="ru-RU"/>
              </w:rPr>
            </w:pPr>
            <w:r w:rsidRPr="00D27B52">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 xml:space="preserve">I see the 3 most recent news posted to the Intranet with the tags </w:t>
            </w:r>
            <w:r w:rsidR="000D69AB">
              <w:rPr>
                <w:rFonts w:asciiTheme="minorHAnsi" w:eastAsia="Times New Roman" w:hAnsiTheme="minorHAnsi" w:cstheme="minorHAnsi"/>
                <w:sz w:val="16"/>
                <w:szCs w:val="16"/>
                <w:lang w:val="en-US" w:eastAsia="ru-RU"/>
              </w:rPr>
              <w:t xml:space="preserve">selected by the publisher (primary tag of the current topic page </w:t>
            </w:r>
            <w:commentRangeStart w:id="2263"/>
            <w:r w:rsidR="000D69AB">
              <w:rPr>
                <w:rFonts w:asciiTheme="minorHAnsi" w:eastAsia="Times New Roman" w:hAnsiTheme="minorHAnsi" w:cstheme="minorHAnsi"/>
                <w:sz w:val="16"/>
                <w:szCs w:val="16"/>
                <w:lang w:val="en-US" w:eastAsia="ru-RU"/>
              </w:rPr>
              <w:t xml:space="preserve">AND/OR </w:t>
            </w:r>
            <w:commentRangeEnd w:id="2263"/>
            <w:r w:rsidR="005F2DC2">
              <w:rPr>
                <w:rStyle w:val="CommentReference"/>
              </w:rPr>
              <w:commentReference w:id="2263"/>
            </w:r>
            <w:r w:rsidR="000D69AB">
              <w:rPr>
                <w:rFonts w:asciiTheme="minorHAnsi" w:eastAsia="Times New Roman" w:hAnsiTheme="minorHAnsi" w:cstheme="minorHAnsi"/>
                <w:sz w:val="16"/>
                <w:szCs w:val="16"/>
                <w:lang w:val="en-US" w:eastAsia="ru-RU"/>
              </w:rPr>
              <w:t>corresponding market</w:t>
            </w:r>
            <w:ins w:id="2264" w:author="Ghita Benotmane" w:date="2016-09-15T12:25:00Z">
              <w:r w:rsidR="00004E37">
                <w:rPr>
                  <w:rFonts w:asciiTheme="minorHAnsi" w:eastAsia="Times New Roman" w:hAnsiTheme="minorHAnsi" w:cstheme="minorHAnsi"/>
                  <w:sz w:val="16"/>
                  <w:szCs w:val="16"/>
                  <w:lang w:val="en-US" w:eastAsia="ru-RU"/>
                </w:rPr>
                <w:t>, depending on publisher’s preferences</w:t>
              </w:r>
            </w:ins>
            <w:r w:rsidR="000D69AB">
              <w:rPr>
                <w:rFonts w:asciiTheme="minorHAnsi" w:eastAsia="Times New Roman" w:hAnsiTheme="minorHAnsi" w:cstheme="minorHAnsi"/>
                <w:sz w:val="16"/>
                <w:szCs w:val="16"/>
                <w:lang w:val="en-US" w:eastAsia="ru-RU"/>
              </w:rPr>
              <w:t>)</w:t>
            </w:r>
          </w:p>
          <w:p w14:paraId="61A1D3AF" w14:textId="77777777" w:rsidR="009D0D84" w:rsidRDefault="009D0D84" w:rsidP="009D0D84">
            <w:pPr>
              <w:rPr>
                <w:rFonts w:asciiTheme="minorHAnsi" w:eastAsia="Times New Roman" w:hAnsiTheme="minorHAnsi" w:cstheme="minorHAnsi"/>
                <w:sz w:val="16"/>
                <w:szCs w:val="16"/>
                <w:lang w:val="en-US" w:eastAsia="ru-RU"/>
              </w:rPr>
            </w:pPr>
            <w:r w:rsidRPr="00D27B52">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a “See more” button below the News component</w:t>
            </w:r>
          </w:p>
          <w:p w14:paraId="1842C5F4" w14:textId="77777777" w:rsidR="009D0D84" w:rsidRDefault="009D0D84" w:rsidP="009D0D84">
            <w:pPr>
              <w:rPr>
                <w:rFonts w:asciiTheme="minorHAnsi" w:eastAsia="Times New Roman" w:hAnsiTheme="minorHAnsi" w:cstheme="minorHAnsi"/>
                <w:sz w:val="16"/>
                <w:szCs w:val="16"/>
                <w:lang w:val="en-US" w:eastAsia="ru-RU"/>
              </w:rPr>
            </w:pPr>
            <w:r w:rsidRPr="00D27B52">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click on a News piece</w:t>
            </w:r>
          </w:p>
          <w:p w14:paraId="54B0F243" w14:textId="77777777" w:rsidR="009D0D84" w:rsidRDefault="009D0D84" w:rsidP="009D0D84">
            <w:pPr>
              <w:rPr>
                <w:rFonts w:asciiTheme="minorHAnsi" w:eastAsia="Times New Roman" w:hAnsiTheme="minorHAnsi" w:cstheme="minorHAnsi"/>
                <w:sz w:val="16"/>
                <w:szCs w:val="16"/>
                <w:lang w:val="en-US" w:eastAsia="ru-RU"/>
              </w:rPr>
            </w:pPr>
            <w:r w:rsidRPr="00D27B52">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I’m directed to the according article page for that News</w:t>
            </w:r>
          </w:p>
          <w:p w14:paraId="234ADF44" w14:textId="77777777" w:rsidR="009D0D84" w:rsidRDefault="009D0D84" w:rsidP="009D0D84">
            <w:pPr>
              <w:rPr>
                <w:rFonts w:asciiTheme="minorHAnsi" w:eastAsia="Times New Roman" w:hAnsiTheme="minorHAnsi" w:cstheme="minorHAnsi"/>
                <w:sz w:val="16"/>
                <w:szCs w:val="16"/>
                <w:lang w:val="en-US" w:eastAsia="ru-RU"/>
              </w:rPr>
            </w:pPr>
            <w:r w:rsidRPr="00D27B52">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click on “See more”</w:t>
            </w:r>
          </w:p>
          <w:p w14:paraId="0A63EEE6" w14:textId="77777777" w:rsidR="009D0D84" w:rsidRDefault="009D0D84" w:rsidP="009D0D84">
            <w:pPr>
              <w:rPr>
                <w:rFonts w:asciiTheme="minorHAnsi" w:eastAsia="Times New Roman" w:hAnsiTheme="minorHAnsi" w:cstheme="minorHAnsi"/>
                <w:sz w:val="16"/>
                <w:szCs w:val="16"/>
                <w:lang w:val="en-US" w:eastAsia="ru-RU"/>
              </w:rPr>
            </w:pPr>
            <w:r w:rsidRPr="00D27B52">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I’m directed to the News section of the Intranet</w:t>
            </w:r>
          </w:p>
          <w:p w14:paraId="36D0B410" w14:textId="11065714" w:rsidR="009D0D84" w:rsidRDefault="009D0D84" w:rsidP="000D69AB">
            <w:pPr>
              <w:rPr>
                <w:rFonts w:asciiTheme="minorHAnsi" w:eastAsia="Times New Roman" w:hAnsiTheme="minorHAnsi" w:cstheme="minorHAnsi"/>
                <w:color w:val="0000FF"/>
                <w:sz w:val="16"/>
                <w:szCs w:val="16"/>
                <w:lang w:val="en-US" w:eastAsia="ru-RU"/>
              </w:rPr>
            </w:pPr>
            <w:r w:rsidRPr="00D27B52">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 xml:space="preserve">News articles are filtered by </w:t>
            </w:r>
            <w:r w:rsidR="000D69AB">
              <w:rPr>
                <w:rFonts w:asciiTheme="minorHAnsi" w:eastAsia="Times New Roman" w:hAnsiTheme="minorHAnsi" w:cstheme="minorHAnsi"/>
                <w:sz w:val="16"/>
                <w:szCs w:val="16"/>
                <w:lang w:val="en-US" w:eastAsia="ru-RU"/>
              </w:rPr>
              <w:t>the primary tag of the current topic page AND/OR corresponding market</w:t>
            </w:r>
          </w:p>
        </w:tc>
        <w:tc>
          <w:tcPr>
            <w:tcW w:w="888" w:type="dxa"/>
          </w:tcPr>
          <w:p w14:paraId="7F98A0BA" w14:textId="58392084" w:rsidR="009D0D84" w:rsidRPr="00EE6C94" w:rsidRDefault="0057388C" w:rsidP="009D0D84">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9D0D84" w14:paraId="1A8C9BB2" w14:textId="77777777" w:rsidTr="00C60B17">
        <w:trPr>
          <w:trHeight w:val="420"/>
        </w:trPr>
        <w:tc>
          <w:tcPr>
            <w:tcW w:w="709" w:type="dxa"/>
          </w:tcPr>
          <w:p w14:paraId="455E3456" w14:textId="32ADD618" w:rsidR="009D0D84" w:rsidRDefault="00CC368E" w:rsidP="000D69AB">
            <w:pPr>
              <w:jc w:val="cente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15.2</w:t>
            </w:r>
            <w:r w:rsidR="009D0D84">
              <w:rPr>
                <w:rFonts w:asciiTheme="minorHAnsi" w:eastAsia="Times New Roman" w:hAnsiTheme="minorHAnsi" w:cstheme="minorHAnsi"/>
                <w:color w:val="000000"/>
                <w:sz w:val="16"/>
                <w:szCs w:val="16"/>
                <w:lang w:val="en-US"/>
              </w:rPr>
              <w:t>.4.</w:t>
            </w:r>
            <w:r w:rsidR="000D69AB">
              <w:rPr>
                <w:rFonts w:asciiTheme="minorHAnsi" w:eastAsia="Times New Roman" w:hAnsiTheme="minorHAnsi" w:cstheme="minorHAnsi"/>
                <w:color w:val="000000"/>
                <w:sz w:val="16"/>
                <w:szCs w:val="16"/>
                <w:lang w:val="en-US"/>
              </w:rPr>
              <w:t>3</w:t>
            </w:r>
            <w:r w:rsidR="009D0D84">
              <w:rPr>
                <w:rFonts w:asciiTheme="minorHAnsi" w:eastAsia="Times New Roman" w:hAnsiTheme="minorHAnsi" w:cstheme="minorHAnsi"/>
                <w:color w:val="000000"/>
                <w:sz w:val="16"/>
                <w:szCs w:val="16"/>
                <w:lang w:val="en-US"/>
              </w:rPr>
              <w:t>.</w:t>
            </w:r>
          </w:p>
        </w:tc>
        <w:tc>
          <w:tcPr>
            <w:tcW w:w="1275" w:type="dxa"/>
          </w:tcPr>
          <w:p w14:paraId="4A0A8DD3" w14:textId="65168894" w:rsidR="009D0D84" w:rsidRDefault="002F69F8" w:rsidP="009D0D84">
            <w:pPr>
              <w:rPr>
                <w:rFonts w:asciiTheme="minorHAnsi" w:hAnsiTheme="minorHAnsi" w:cstheme="minorHAnsi"/>
                <w:b/>
                <w:sz w:val="16"/>
                <w:szCs w:val="16"/>
                <w:lang w:val="en-US"/>
              </w:rPr>
            </w:pPr>
            <w:r>
              <w:rPr>
                <w:rFonts w:asciiTheme="minorHAnsi" w:hAnsiTheme="minorHAnsi" w:cstheme="minorHAnsi"/>
                <w:b/>
                <w:sz w:val="16"/>
                <w:szCs w:val="16"/>
                <w:lang w:val="en-US"/>
              </w:rPr>
              <w:t>Generic</w:t>
            </w:r>
            <w:r w:rsidRPr="008E05E4">
              <w:rPr>
                <w:rFonts w:asciiTheme="minorHAnsi" w:hAnsiTheme="minorHAnsi" w:cstheme="minorHAnsi"/>
                <w:b/>
                <w:sz w:val="16"/>
                <w:szCs w:val="16"/>
                <w:lang w:val="en-US"/>
              </w:rPr>
              <w:t xml:space="preserve"> </w:t>
            </w:r>
            <w:r w:rsidR="009D0D84" w:rsidRPr="00DE0C3D">
              <w:rPr>
                <w:rFonts w:asciiTheme="minorHAnsi" w:hAnsiTheme="minorHAnsi" w:cstheme="minorHAnsi"/>
                <w:b/>
                <w:sz w:val="16"/>
                <w:szCs w:val="16"/>
                <w:lang w:val="en-US"/>
              </w:rPr>
              <w:t>template body</w:t>
            </w:r>
          </w:p>
        </w:tc>
        <w:tc>
          <w:tcPr>
            <w:tcW w:w="1700" w:type="dxa"/>
          </w:tcPr>
          <w:p w14:paraId="11EFB58A" w14:textId="0140EF13" w:rsidR="009D0D84" w:rsidRDefault="009D0D84" w:rsidP="009D0D84">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Top communities component</w:t>
            </w:r>
            <w:r w:rsidR="00C550B6">
              <w:rPr>
                <w:rFonts w:asciiTheme="minorHAnsi" w:eastAsia="Times New Roman" w:hAnsiTheme="minorHAnsi" w:cstheme="minorHAnsi"/>
                <w:color w:val="000000"/>
                <w:sz w:val="16"/>
                <w:szCs w:val="16"/>
                <w:lang w:val="en-US"/>
              </w:rPr>
              <w:t xml:space="preserve"> </w:t>
            </w:r>
          </w:p>
        </w:tc>
        <w:tc>
          <w:tcPr>
            <w:tcW w:w="4960" w:type="dxa"/>
          </w:tcPr>
          <w:p w14:paraId="34143976" w14:textId="77777777" w:rsidR="009D0D84" w:rsidRDefault="009D0D84" w:rsidP="009D0D84">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19F016B3" w14:textId="77777777" w:rsidR="002F69F8" w:rsidRDefault="002F69F8" w:rsidP="002F69F8">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am on a topic page published with a Generic template</w:t>
            </w:r>
          </w:p>
          <w:p w14:paraId="06ED44E7" w14:textId="51E05A2A" w:rsidR="009D0D84" w:rsidRDefault="000D69AB" w:rsidP="009D0D84">
            <w:p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e</w:t>
            </w:r>
            <w:r w:rsidR="009D0D84">
              <w:rPr>
                <w:rFonts w:asciiTheme="minorHAnsi" w:eastAsia="Times New Roman" w:hAnsiTheme="minorHAnsi" w:cstheme="minorHAnsi"/>
                <w:sz w:val="16"/>
                <w:szCs w:val="16"/>
                <w:lang w:val="en-US" w:eastAsia="ru-RU"/>
              </w:rPr>
              <w:t xml:space="preserve"> on the “Engage with </w:t>
            </w:r>
            <w:r>
              <w:rPr>
                <w:rFonts w:asciiTheme="minorHAnsi" w:eastAsia="Times New Roman" w:hAnsiTheme="minorHAnsi" w:cstheme="minorHAnsi"/>
                <w:sz w:val="16"/>
                <w:szCs w:val="16"/>
                <w:lang w:val="en-US" w:eastAsia="ru-RU"/>
              </w:rPr>
              <w:t>[name of the Function/Project/Sub-Function/etc.]</w:t>
            </w:r>
            <w:r w:rsidR="009D0D84">
              <w:rPr>
                <w:rFonts w:asciiTheme="minorHAnsi" w:eastAsia="Times New Roman" w:hAnsiTheme="minorHAnsi" w:cstheme="minorHAnsi"/>
                <w:sz w:val="16"/>
                <w:szCs w:val="16"/>
                <w:lang w:val="en-US" w:eastAsia="ru-RU"/>
              </w:rPr>
              <w:t xml:space="preserve"> component</w:t>
            </w:r>
          </w:p>
          <w:p w14:paraId="57790E02" w14:textId="3585CCB8" w:rsidR="009D0D84" w:rsidRDefault="009D0D84" w:rsidP="009D0D84">
            <w:pPr>
              <w:rPr>
                <w:rFonts w:asciiTheme="minorHAnsi" w:eastAsia="Times New Roman" w:hAnsiTheme="minorHAnsi" w:cstheme="minorHAnsi"/>
                <w:sz w:val="16"/>
                <w:szCs w:val="16"/>
                <w:lang w:val="en-US" w:eastAsia="ru-RU"/>
              </w:rPr>
            </w:pPr>
            <w:r w:rsidRPr="00D27B52">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 xml:space="preserve">I see the 5 </w:t>
            </w:r>
            <w:commentRangeStart w:id="2265"/>
            <w:commentRangeStart w:id="2266"/>
            <w:r>
              <w:rPr>
                <w:rFonts w:asciiTheme="minorHAnsi" w:eastAsia="Times New Roman" w:hAnsiTheme="minorHAnsi" w:cstheme="minorHAnsi"/>
                <w:sz w:val="16"/>
                <w:szCs w:val="16"/>
                <w:lang w:val="en-US" w:eastAsia="ru-RU"/>
              </w:rPr>
              <w:t xml:space="preserve">most </w:t>
            </w:r>
            <w:commentRangeStart w:id="2267"/>
            <w:commentRangeStart w:id="2268"/>
            <w:r>
              <w:rPr>
                <w:rFonts w:asciiTheme="minorHAnsi" w:eastAsia="Times New Roman" w:hAnsiTheme="minorHAnsi" w:cstheme="minorHAnsi"/>
                <w:sz w:val="16"/>
                <w:szCs w:val="16"/>
                <w:lang w:val="en-US" w:eastAsia="ru-RU"/>
              </w:rPr>
              <w:t xml:space="preserve">active </w:t>
            </w:r>
            <w:commentRangeEnd w:id="2267"/>
            <w:r>
              <w:rPr>
                <w:rStyle w:val="CommentReference"/>
              </w:rPr>
              <w:commentReference w:id="2267"/>
            </w:r>
            <w:commentRangeEnd w:id="2268"/>
            <w:r w:rsidR="008257D4">
              <w:rPr>
                <w:rStyle w:val="CommentReference"/>
              </w:rPr>
              <w:commentReference w:id="2268"/>
            </w:r>
            <w:r>
              <w:rPr>
                <w:rFonts w:asciiTheme="minorHAnsi" w:eastAsia="Times New Roman" w:hAnsiTheme="minorHAnsi" w:cstheme="minorHAnsi"/>
                <w:sz w:val="16"/>
                <w:szCs w:val="16"/>
                <w:lang w:val="en-US" w:eastAsia="ru-RU"/>
              </w:rPr>
              <w:t>Engage communities</w:t>
            </w:r>
            <w:commentRangeEnd w:id="2265"/>
            <w:r w:rsidR="005F2DC2">
              <w:rPr>
                <w:rStyle w:val="CommentReference"/>
              </w:rPr>
              <w:commentReference w:id="2265"/>
            </w:r>
            <w:commentRangeEnd w:id="2266"/>
            <w:r w:rsidR="00C60B17">
              <w:rPr>
                <w:rStyle w:val="CommentReference"/>
              </w:rPr>
              <w:commentReference w:id="2266"/>
            </w:r>
            <w:r>
              <w:rPr>
                <w:rFonts w:asciiTheme="minorHAnsi" w:eastAsia="Times New Roman" w:hAnsiTheme="minorHAnsi" w:cstheme="minorHAnsi"/>
                <w:sz w:val="16"/>
                <w:szCs w:val="16"/>
                <w:lang w:val="en-US" w:eastAsia="ru-RU"/>
              </w:rPr>
              <w:t xml:space="preserve"> for </w:t>
            </w:r>
            <w:r w:rsidR="000D69AB">
              <w:rPr>
                <w:rFonts w:asciiTheme="minorHAnsi" w:eastAsia="Times New Roman" w:hAnsiTheme="minorHAnsi" w:cstheme="minorHAnsi"/>
                <w:sz w:val="16"/>
                <w:szCs w:val="16"/>
                <w:lang w:val="en-US" w:eastAsia="ru-RU"/>
              </w:rPr>
              <w:t>[name of the Function/Project/Sub-Function/etc.]</w:t>
            </w:r>
          </w:p>
          <w:p w14:paraId="5A1B567D" w14:textId="77777777" w:rsidR="009D0D84" w:rsidRDefault="009D0D84" w:rsidP="009D0D84">
            <w:pPr>
              <w:rPr>
                <w:rFonts w:asciiTheme="minorHAnsi" w:eastAsia="Times New Roman" w:hAnsiTheme="minorHAnsi" w:cstheme="minorHAnsi"/>
                <w:sz w:val="16"/>
                <w:szCs w:val="16"/>
                <w:lang w:val="en-US" w:eastAsia="ru-RU"/>
              </w:rPr>
            </w:pPr>
            <w:r w:rsidRPr="00D27B52">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a “Join” button next to each community name</w:t>
            </w:r>
          </w:p>
          <w:p w14:paraId="414845E4" w14:textId="6C7E3226" w:rsidR="009D0D84" w:rsidRDefault="00C22076" w:rsidP="009D0D84">
            <w:pPr>
              <w:rPr>
                <w:rFonts w:asciiTheme="minorHAnsi" w:eastAsia="Times New Roman" w:hAnsiTheme="minorHAnsi" w:cstheme="minorHAnsi"/>
                <w:sz w:val="16"/>
                <w:szCs w:val="16"/>
                <w:lang w:val="en-US" w:eastAsia="ru-RU"/>
              </w:rPr>
            </w:pPr>
            <w:r w:rsidRPr="00572D27">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a “Request to join” button</w:t>
            </w:r>
            <w:r w:rsidR="009D0D84">
              <w:rPr>
                <w:rFonts w:asciiTheme="minorHAnsi" w:eastAsia="Times New Roman" w:hAnsiTheme="minorHAnsi" w:cstheme="minorHAnsi"/>
                <w:sz w:val="16"/>
                <w:szCs w:val="16"/>
                <w:lang w:val="en-US" w:eastAsia="ru-RU"/>
              </w:rPr>
              <w:t xml:space="preserve"> if the community is </w:t>
            </w:r>
            <w:r>
              <w:rPr>
                <w:rFonts w:asciiTheme="minorHAnsi" w:eastAsia="Times New Roman" w:hAnsiTheme="minorHAnsi" w:cstheme="minorHAnsi"/>
                <w:sz w:val="16"/>
                <w:szCs w:val="16"/>
                <w:lang w:val="en-US" w:eastAsia="ru-RU"/>
              </w:rPr>
              <w:t>private</w:t>
            </w:r>
          </w:p>
          <w:p w14:paraId="3B4F6D0F" w14:textId="18C40692" w:rsidR="00C22076" w:rsidRDefault="00C22076" w:rsidP="00C22076">
            <w:pPr>
              <w:rPr>
                <w:rFonts w:asciiTheme="minorHAnsi" w:eastAsia="Times New Roman" w:hAnsiTheme="minorHAnsi" w:cstheme="minorHAnsi"/>
                <w:sz w:val="16"/>
                <w:szCs w:val="16"/>
                <w:lang w:val="en-US" w:eastAsia="ru-RU"/>
              </w:rPr>
            </w:pPr>
            <w:r w:rsidRPr="00572D27">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a “Following” button if</w:t>
            </w:r>
            <w:r w:rsidR="009D0D84">
              <w:rPr>
                <w:rFonts w:asciiTheme="minorHAnsi" w:eastAsia="Times New Roman" w:hAnsiTheme="minorHAnsi" w:cstheme="minorHAnsi"/>
                <w:sz w:val="16"/>
                <w:szCs w:val="16"/>
                <w:lang w:val="en-US" w:eastAsia="ru-RU"/>
              </w:rPr>
              <w:t xml:space="preserve"> I’m </w:t>
            </w:r>
            <w:r>
              <w:rPr>
                <w:rFonts w:asciiTheme="minorHAnsi" w:eastAsia="Times New Roman" w:hAnsiTheme="minorHAnsi" w:cstheme="minorHAnsi"/>
                <w:sz w:val="16"/>
                <w:szCs w:val="16"/>
                <w:lang w:val="en-US" w:eastAsia="ru-RU"/>
              </w:rPr>
              <w:t xml:space="preserve">already </w:t>
            </w:r>
            <w:r w:rsidR="009D0D84">
              <w:rPr>
                <w:rFonts w:asciiTheme="minorHAnsi" w:eastAsia="Times New Roman" w:hAnsiTheme="minorHAnsi" w:cstheme="minorHAnsi"/>
                <w:sz w:val="16"/>
                <w:szCs w:val="16"/>
                <w:lang w:val="en-US" w:eastAsia="ru-RU"/>
              </w:rPr>
              <w:t xml:space="preserve">following </w:t>
            </w:r>
            <w:r>
              <w:rPr>
                <w:rFonts w:asciiTheme="minorHAnsi" w:eastAsia="Times New Roman" w:hAnsiTheme="minorHAnsi" w:cstheme="minorHAnsi"/>
                <w:sz w:val="16"/>
                <w:szCs w:val="16"/>
                <w:lang w:val="en-US" w:eastAsia="ru-RU"/>
              </w:rPr>
              <w:t>the community</w:t>
            </w:r>
          </w:p>
          <w:p w14:paraId="71179C8E" w14:textId="77777777" w:rsidR="00C22076" w:rsidRPr="00572D27" w:rsidRDefault="00C22076" w:rsidP="00C22076">
            <w:pPr>
              <w:rPr>
                <w:rFonts w:asciiTheme="minorHAnsi" w:eastAsia="Times New Roman" w:hAnsiTheme="minorHAnsi" w:cstheme="minorHAnsi"/>
                <w:color w:val="122632" w:themeColor="text1"/>
                <w:sz w:val="16"/>
                <w:szCs w:val="16"/>
                <w:lang w:val="en-US" w:eastAsia="ru-RU"/>
              </w:rPr>
            </w:pPr>
            <w:r w:rsidRPr="007B5B1A">
              <w:rPr>
                <w:rFonts w:asciiTheme="minorHAnsi" w:eastAsia="Times New Roman" w:hAnsiTheme="minorHAnsi" w:cstheme="minorHAnsi"/>
                <w:color w:val="0000FF"/>
                <w:sz w:val="16"/>
                <w:szCs w:val="16"/>
                <w:lang w:val="en-US" w:eastAsia="ru-RU"/>
              </w:rPr>
              <w:t xml:space="preserve">And </w:t>
            </w:r>
            <w:r w:rsidRPr="00572D27">
              <w:rPr>
                <w:rFonts w:asciiTheme="minorHAnsi" w:eastAsia="Times New Roman" w:hAnsiTheme="minorHAnsi" w:cstheme="minorHAnsi"/>
                <w:color w:val="122632" w:themeColor="text1"/>
                <w:sz w:val="16"/>
                <w:szCs w:val="16"/>
                <w:lang w:val="en-US" w:eastAsia="ru-RU"/>
              </w:rPr>
              <w:t>I can click on either “Join”, “Request to join” or “Following” buttons (see section 9)</w:t>
            </w:r>
          </w:p>
          <w:p w14:paraId="31DDF80F" w14:textId="77777777" w:rsidR="00C22076" w:rsidRPr="00572D27" w:rsidRDefault="00C22076" w:rsidP="00C22076">
            <w:pPr>
              <w:rPr>
                <w:rFonts w:asciiTheme="minorHAnsi" w:eastAsia="Times New Roman" w:hAnsiTheme="minorHAnsi" w:cstheme="minorHAnsi"/>
                <w:color w:val="122632" w:themeColor="text1"/>
                <w:sz w:val="16"/>
                <w:szCs w:val="16"/>
                <w:lang w:val="en-US" w:eastAsia="ru-RU"/>
              </w:rPr>
            </w:pPr>
            <w:r w:rsidRPr="007B5B1A">
              <w:rPr>
                <w:rFonts w:asciiTheme="minorHAnsi" w:eastAsia="Times New Roman" w:hAnsiTheme="minorHAnsi" w:cstheme="minorHAnsi"/>
                <w:color w:val="0000FF"/>
                <w:sz w:val="16"/>
                <w:szCs w:val="16"/>
                <w:lang w:val="en-US" w:eastAsia="ru-RU"/>
              </w:rPr>
              <w:t xml:space="preserve">When </w:t>
            </w:r>
            <w:r w:rsidRPr="00572D27">
              <w:rPr>
                <w:rFonts w:asciiTheme="minorHAnsi" w:eastAsia="Times New Roman" w:hAnsiTheme="minorHAnsi" w:cstheme="minorHAnsi"/>
                <w:color w:val="122632" w:themeColor="text1"/>
                <w:sz w:val="16"/>
                <w:szCs w:val="16"/>
                <w:lang w:val="en-US" w:eastAsia="ru-RU"/>
              </w:rPr>
              <w:t>I click on “Join”</w:t>
            </w:r>
          </w:p>
          <w:p w14:paraId="2B8236AF" w14:textId="77777777" w:rsidR="00C22076" w:rsidRPr="00572D27" w:rsidRDefault="00C22076" w:rsidP="00C22076">
            <w:pPr>
              <w:rPr>
                <w:rFonts w:asciiTheme="minorHAnsi" w:eastAsia="Times New Roman" w:hAnsiTheme="minorHAnsi" w:cstheme="minorHAnsi"/>
                <w:color w:val="122632" w:themeColor="text1"/>
                <w:sz w:val="16"/>
                <w:szCs w:val="16"/>
                <w:lang w:val="en-US" w:eastAsia="ru-RU"/>
              </w:rPr>
            </w:pPr>
            <w:r w:rsidRPr="007B5B1A">
              <w:rPr>
                <w:rFonts w:asciiTheme="minorHAnsi" w:eastAsia="Times New Roman" w:hAnsiTheme="minorHAnsi" w:cstheme="minorHAnsi"/>
                <w:color w:val="0000FF"/>
                <w:sz w:val="16"/>
                <w:szCs w:val="16"/>
                <w:lang w:val="en-US" w:eastAsia="ru-RU"/>
              </w:rPr>
              <w:t xml:space="preserve">Then </w:t>
            </w:r>
            <w:r w:rsidRPr="00572D27">
              <w:rPr>
                <w:rFonts w:asciiTheme="minorHAnsi" w:eastAsia="Times New Roman" w:hAnsiTheme="minorHAnsi" w:cstheme="minorHAnsi"/>
                <w:color w:val="122632" w:themeColor="text1"/>
                <w:sz w:val="16"/>
                <w:szCs w:val="16"/>
                <w:lang w:val="en-US" w:eastAsia="ru-RU"/>
              </w:rPr>
              <w:t>I become a follower of that community</w:t>
            </w:r>
          </w:p>
          <w:p w14:paraId="3D78AC3E" w14:textId="15483A68" w:rsidR="00C22076" w:rsidRPr="00572D27" w:rsidRDefault="00C22076" w:rsidP="00C22076">
            <w:pPr>
              <w:rPr>
                <w:rFonts w:asciiTheme="minorHAnsi" w:eastAsia="Times New Roman" w:hAnsiTheme="minorHAnsi" w:cstheme="minorHAnsi"/>
                <w:color w:val="122632" w:themeColor="text1"/>
                <w:sz w:val="16"/>
                <w:szCs w:val="16"/>
                <w:lang w:val="en-US" w:eastAsia="ru-RU"/>
              </w:rPr>
            </w:pPr>
            <w:r w:rsidRPr="007B5B1A">
              <w:rPr>
                <w:rFonts w:asciiTheme="minorHAnsi" w:eastAsia="Times New Roman" w:hAnsiTheme="minorHAnsi" w:cstheme="minorHAnsi"/>
                <w:color w:val="0000FF"/>
                <w:sz w:val="16"/>
                <w:szCs w:val="16"/>
                <w:lang w:val="en-US" w:eastAsia="ru-RU"/>
              </w:rPr>
              <w:t xml:space="preserve">When </w:t>
            </w:r>
            <w:r w:rsidRPr="00572D27">
              <w:rPr>
                <w:rFonts w:asciiTheme="minorHAnsi" w:eastAsia="Times New Roman" w:hAnsiTheme="minorHAnsi" w:cstheme="minorHAnsi"/>
                <w:color w:val="122632" w:themeColor="text1"/>
                <w:sz w:val="16"/>
                <w:szCs w:val="16"/>
                <w:lang w:val="en-US" w:eastAsia="ru-RU"/>
              </w:rPr>
              <w:t xml:space="preserve">I click on “Request to join” </w:t>
            </w:r>
            <w:r w:rsidR="0090137D">
              <w:rPr>
                <w:rFonts w:asciiTheme="minorHAnsi" w:eastAsia="Times New Roman" w:hAnsiTheme="minorHAnsi" w:cstheme="minorHAnsi"/>
                <w:color w:val="122632" w:themeColor="text1"/>
                <w:sz w:val="16"/>
                <w:szCs w:val="16"/>
                <w:lang w:val="en-US" w:eastAsia="ru-RU"/>
              </w:rPr>
              <w:t>(see section 7.4.2.)</w:t>
            </w:r>
          </w:p>
          <w:p w14:paraId="0CAE1898" w14:textId="4FF67FE3" w:rsidR="009D0D84" w:rsidRPr="00C60B17" w:rsidRDefault="00C22076" w:rsidP="009D0D84">
            <w:pPr>
              <w:rPr>
                <w:rFonts w:asciiTheme="minorHAnsi" w:hAnsiTheme="minorHAnsi"/>
                <w:color w:val="122632" w:themeColor="text1"/>
                <w:sz w:val="16"/>
                <w:lang w:val="en-US"/>
              </w:rPr>
            </w:pPr>
            <w:r w:rsidRPr="007B5B1A">
              <w:rPr>
                <w:rFonts w:asciiTheme="minorHAnsi" w:eastAsia="Times New Roman" w:hAnsiTheme="minorHAnsi" w:cstheme="minorHAnsi"/>
                <w:color w:val="0000FF"/>
                <w:sz w:val="16"/>
                <w:szCs w:val="16"/>
                <w:lang w:val="en-US" w:eastAsia="ru-RU"/>
              </w:rPr>
              <w:t>Then</w:t>
            </w:r>
            <w:r w:rsidR="009D0D84" w:rsidRPr="00C60B17">
              <w:rPr>
                <w:rFonts w:asciiTheme="minorHAnsi" w:hAnsiTheme="minorHAnsi"/>
                <w:color w:val="0000FF"/>
                <w:sz w:val="16"/>
                <w:lang w:val="en-US"/>
              </w:rPr>
              <w:t xml:space="preserve"> </w:t>
            </w:r>
            <w:r w:rsidR="009D0D84" w:rsidRPr="00C60B17">
              <w:rPr>
                <w:rFonts w:asciiTheme="minorHAnsi" w:hAnsiTheme="minorHAnsi"/>
                <w:color w:val="122632" w:themeColor="text1"/>
                <w:sz w:val="16"/>
                <w:lang w:val="en-US"/>
              </w:rPr>
              <w:t xml:space="preserve">a request to join </w:t>
            </w:r>
            <w:r w:rsidRPr="00572D27">
              <w:rPr>
                <w:rFonts w:asciiTheme="minorHAnsi" w:eastAsia="Times New Roman" w:hAnsiTheme="minorHAnsi" w:cstheme="minorHAnsi"/>
                <w:color w:val="122632" w:themeColor="text1"/>
                <w:sz w:val="16"/>
                <w:szCs w:val="16"/>
                <w:lang w:val="en-US" w:eastAsia="ru-RU"/>
              </w:rPr>
              <w:t>is sent to the admin of that</w:t>
            </w:r>
            <w:r w:rsidR="009D0D84" w:rsidRPr="00C60B17">
              <w:rPr>
                <w:rFonts w:asciiTheme="minorHAnsi" w:hAnsiTheme="minorHAnsi"/>
                <w:color w:val="122632" w:themeColor="text1"/>
                <w:sz w:val="16"/>
                <w:lang w:val="en-US"/>
              </w:rPr>
              <w:t xml:space="preserve"> community</w:t>
            </w:r>
          </w:p>
          <w:p w14:paraId="6BAE90A4" w14:textId="77777777" w:rsidR="00C22076" w:rsidRPr="00572D27" w:rsidRDefault="00C22076" w:rsidP="00C22076">
            <w:pPr>
              <w:rPr>
                <w:rFonts w:asciiTheme="minorHAnsi" w:eastAsia="Times New Roman" w:hAnsiTheme="minorHAnsi" w:cstheme="minorHAnsi"/>
                <w:color w:val="122632" w:themeColor="text1"/>
                <w:sz w:val="16"/>
                <w:szCs w:val="16"/>
                <w:lang w:val="en-US" w:eastAsia="ru-RU"/>
              </w:rPr>
            </w:pPr>
            <w:r w:rsidRPr="007B5B1A">
              <w:rPr>
                <w:rFonts w:asciiTheme="minorHAnsi" w:eastAsia="Times New Roman" w:hAnsiTheme="minorHAnsi" w:cstheme="minorHAnsi"/>
                <w:color w:val="0000FF"/>
                <w:sz w:val="16"/>
                <w:szCs w:val="16"/>
                <w:lang w:val="en-US" w:eastAsia="ru-RU"/>
              </w:rPr>
              <w:t xml:space="preserve">When </w:t>
            </w:r>
            <w:r w:rsidRPr="00572D27">
              <w:rPr>
                <w:rFonts w:asciiTheme="minorHAnsi" w:eastAsia="Times New Roman" w:hAnsiTheme="minorHAnsi" w:cstheme="minorHAnsi"/>
                <w:color w:val="122632" w:themeColor="text1"/>
                <w:sz w:val="16"/>
                <w:szCs w:val="16"/>
                <w:lang w:val="en-US" w:eastAsia="ru-RU"/>
              </w:rPr>
              <w:t xml:space="preserve">I hover on he “Following” button </w:t>
            </w:r>
          </w:p>
          <w:p w14:paraId="22EFE4AF" w14:textId="77777777" w:rsidR="00C22076" w:rsidRPr="00572D27" w:rsidRDefault="00C22076" w:rsidP="00C22076">
            <w:pPr>
              <w:rPr>
                <w:rFonts w:asciiTheme="minorHAnsi" w:eastAsia="Times New Roman" w:hAnsiTheme="minorHAnsi" w:cstheme="minorHAnsi"/>
                <w:color w:val="122632" w:themeColor="text1"/>
                <w:sz w:val="16"/>
                <w:szCs w:val="16"/>
                <w:lang w:val="en-US" w:eastAsia="ru-RU"/>
              </w:rPr>
            </w:pPr>
            <w:r w:rsidRPr="007B5B1A">
              <w:rPr>
                <w:rFonts w:asciiTheme="minorHAnsi" w:eastAsia="Times New Roman" w:hAnsiTheme="minorHAnsi" w:cstheme="minorHAnsi"/>
                <w:color w:val="0000FF"/>
                <w:sz w:val="16"/>
                <w:szCs w:val="16"/>
                <w:lang w:val="en-US" w:eastAsia="ru-RU"/>
              </w:rPr>
              <w:t xml:space="preserve">Then </w:t>
            </w:r>
            <w:r w:rsidRPr="00572D27">
              <w:rPr>
                <w:rFonts w:asciiTheme="minorHAnsi" w:eastAsia="Times New Roman" w:hAnsiTheme="minorHAnsi" w:cstheme="minorHAnsi"/>
                <w:color w:val="122632" w:themeColor="text1"/>
                <w:sz w:val="16"/>
                <w:szCs w:val="16"/>
                <w:lang w:val="en-US" w:eastAsia="ru-RU"/>
              </w:rPr>
              <w:t>I can leave that community</w:t>
            </w:r>
          </w:p>
          <w:p w14:paraId="0DF22DC1" w14:textId="77777777" w:rsidR="009D0D84" w:rsidRDefault="009D0D84" w:rsidP="009D0D84">
            <w:pPr>
              <w:rPr>
                <w:rFonts w:asciiTheme="minorHAnsi" w:eastAsia="Times New Roman" w:hAnsiTheme="minorHAnsi" w:cstheme="minorHAnsi"/>
                <w:sz w:val="16"/>
                <w:szCs w:val="16"/>
                <w:lang w:val="en-US" w:eastAsia="ru-RU"/>
              </w:rPr>
            </w:pPr>
            <w:r w:rsidRPr="006C59A0">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click on the name of the community</w:t>
            </w:r>
          </w:p>
          <w:p w14:paraId="1ED1F0E0" w14:textId="77777777" w:rsidR="009D0D84" w:rsidRPr="006C59A0" w:rsidRDefault="009D0D84" w:rsidP="009D0D84">
            <w:pPr>
              <w:rPr>
                <w:rFonts w:asciiTheme="minorHAnsi" w:eastAsia="Times New Roman" w:hAnsiTheme="minorHAnsi" w:cstheme="minorHAnsi"/>
                <w:sz w:val="16"/>
                <w:szCs w:val="16"/>
                <w:lang w:val="en-US" w:eastAsia="ru-RU"/>
              </w:rPr>
            </w:pPr>
            <w:r w:rsidRPr="00D27B52">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I’m directed to the according community on the Engage section of the Intranet</w:t>
            </w:r>
          </w:p>
        </w:tc>
        <w:tc>
          <w:tcPr>
            <w:tcW w:w="888" w:type="dxa"/>
          </w:tcPr>
          <w:p w14:paraId="771277D8" w14:textId="0E8816BC" w:rsidR="009D0D84" w:rsidRPr="00EE6C94" w:rsidRDefault="0057388C" w:rsidP="009D0D84">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9D0D84" w14:paraId="0F1B11DA" w14:textId="77777777" w:rsidTr="00C60B17">
        <w:trPr>
          <w:trHeight w:val="420"/>
        </w:trPr>
        <w:tc>
          <w:tcPr>
            <w:tcW w:w="709" w:type="dxa"/>
          </w:tcPr>
          <w:p w14:paraId="1F3DC9D1" w14:textId="2A15CB8F" w:rsidR="009D0D84" w:rsidRDefault="00CC368E" w:rsidP="009D0D84">
            <w:pPr>
              <w:jc w:val="cente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15.2</w:t>
            </w:r>
            <w:r w:rsidR="000D69AB">
              <w:rPr>
                <w:rFonts w:asciiTheme="minorHAnsi" w:eastAsia="Times New Roman" w:hAnsiTheme="minorHAnsi" w:cstheme="minorHAnsi"/>
                <w:color w:val="000000"/>
                <w:sz w:val="16"/>
                <w:szCs w:val="16"/>
                <w:lang w:val="en-US"/>
              </w:rPr>
              <w:t>.4.4</w:t>
            </w:r>
            <w:r w:rsidR="009D0D84">
              <w:rPr>
                <w:rFonts w:asciiTheme="minorHAnsi" w:eastAsia="Times New Roman" w:hAnsiTheme="minorHAnsi" w:cstheme="minorHAnsi"/>
                <w:color w:val="000000"/>
                <w:sz w:val="16"/>
                <w:szCs w:val="16"/>
                <w:lang w:val="en-US"/>
              </w:rPr>
              <w:t>.</w:t>
            </w:r>
          </w:p>
        </w:tc>
        <w:tc>
          <w:tcPr>
            <w:tcW w:w="1275" w:type="dxa"/>
          </w:tcPr>
          <w:p w14:paraId="20741BB6" w14:textId="26EFD527" w:rsidR="009D0D84" w:rsidRDefault="002F69F8" w:rsidP="009D0D84">
            <w:pPr>
              <w:rPr>
                <w:rFonts w:asciiTheme="minorHAnsi" w:hAnsiTheme="minorHAnsi" w:cstheme="minorHAnsi"/>
                <w:b/>
                <w:sz w:val="16"/>
                <w:szCs w:val="16"/>
                <w:lang w:val="en-US"/>
              </w:rPr>
            </w:pPr>
            <w:r>
              <w:rPr>
                <w:rFonts w:asciiTheme="minorHAnsi" w:hAnsiTheme="minorHAnsi" w:cstheme="minorHAnsi"/>
                <w:b/>
                <w:sz w:val="16"/>
                <w:szCs w:val="16"/>
                <w:lang w:val="en-US"/>
              </w:rPr>
              <w:t>Generic</w:t>
            </w:r>
            <w:r w:rsidRPr="008E05E4">
              <w:rPr>
                <w:rFonts w:asciiTheme="minorHAnsi" w:hAnsiTheme="minorHAnsi" w:cstheme="minorHAnsi"/>
                <w:b/>
                <w:sz w:val="16"/>
                <w:szCs w:val="16"/>
                <w:lang w:val="en-US"/>
              </w:rPr>
              <w:t xml:space="preserve"> </w:t>
            </w:r>
            <w:r w:rsidR="009D0D84" w:rsidRPr="00DE0C3D">
              <w:rPr>
                <w:rFonts w:asciiTheme="minorHAnsi" w:hAnsiTheme="minorHAnsi" w:cstheme="minorHAnsi"/>
                <w:b/>
                <w:sz w:val="16"/>
                <w:szCs w:val="16"/>
                <w:lang w:val="en-US"/>
              </w:rPr>
              <w:t>template body</w:t>
            </w:r>
          </w:p>
        </w:tc>
        <w:tc>
          <w:tcPr>
            <w:tcW w:w="1700" w:type="dxa"/>
          </w:tcPr>
          <w:p w14:paraId="2157E538" w14:textId="1F5CA9C0" w:rsidR="009D0D84" w:rsidRDefault="001B06AC" w:rsidP="009D0D84">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L</w:t>
            </w:r>
            <w:r w:rsidR="009D0D84">
              <w:rPr>
                <w:rFonts w:asciiTheme="minorHAnsi" w:eastAsia="Times New Roman" w:hAnsiTheme="minorHAnsi" w:cstheme="minorHAnsi"/>
                <w:color w:val="000000"/>
                <w:sz w:val="16"/>
                <w:szCs w:val="16"/>
                <w:lang w:val="en-US"/>
              </w:rPr>
              <w:t>ibrary component</w:t>
            </w:r>
          </w:p>
        </w:tc>
        <w:tc>
          <w:tcPr>
            <w:tcW w:w="4960" w:type="dxa"/>
          </w:tcPr>
          <w:p w14:paraId="44014F7D" w14:textId="77777777" w:rsidR="009D0D84" w:rsidRDefault="009D0D84" w:rsidP="009D0D84">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426C544B" w14:textId="77777777" w:rsidR="002F69F8" w:rsidRDefault="002F69F8" w:rsidP="002F69F8">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am on a topic page published with a Generic template</w:t>
            </w:r>
          </w:p>
          <w:p w14:paraId="01534674" w14:textId="04F81985" w:rsidR="009D0D84" w:rsidRDefault="009D0D84" w:rsidP="009D0D84">
            <w:p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 xml:space="preserve"> on the “</w:t>
            </w:r>
            <w:r w:rsidR="000D69AB">
              <w:rPr>
                <w:rFonts w:asciiTheme="minorHAnsi" w:eastAsia="Times New Roman" w:hAnsiTheme="minorHAnsi" w:cstheme="minorHAnsi"/>
                <w:sz w:val="16"/>
                <w:szCs w:val="16"/>
                <w:lang w:val="en-US" w:eastAsia="ru-RU"/>
              </w:rPr>
              <w:t>[name of the Function/Project/Sub-Function/etc.] l</w:t>
            </w:r>
            <w:r>
              <w:rPr>
                <w:rFonts w:asciiTheme="minorHAnsi" w:eastAsia="Times New Roman" w:hAnsiTheme="minorHAnsi" w:cstheme="minorHAnsi"/>
                <w:sz w:val="16"/>
                <w:szCs w:val="16"/>
                <w:lang w:val="en-US" w:eastAsia="ru-RU"/>
              </w:rPr>
              <w:t>ibrary” component</w:t>
            </w:r>
          </w:p>
          <w:p w14:paraId="72C29406" w14:textId="003FC1DA" w:rsidR="009D0D84" w:rsidRDefault="009D0D84" w:rsidP="009D0D84">
            <w:pPr>
              <w:rPr>
                <w:rFonts w:asciiTheme="minorHAnsi" w:eastAsia="Times New Roman" w:hAnsiTheme="minorHAnsi" w:cstheme="minorHAnsi"/>
                <w:sz w:val="16"/>
                <w:szCs w:val="16"/>
                <w:lang w:val="en-US" w:eastAsia="ru-RU"/>
              </w:rPr>
            </w:pPr>
            <w:r w:rsidRPr="006C59A0">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 xml:space="preserve">I see a paginated library of </w:t>
            </w:r>
            <w:ins w:id="2269" w:author="Ghita Benotmane" w:date="2016-09-05T11:08:00Z">
              <w:r w:rsidR="004F0FD1">
                <w:rPr>
                  <w:rFonts w:asciiTheme="minorHAnsi" w:eastAsia="Times New Roman" w:hAnsiTheme="minorHAnsi" w:cstheme="minorHAnsi"/>
                  <w:sz w:val="16"/>
                  <w:szCs w:val="16"/>
                  <w:lang w:val="en-US" w:eastAsia="ru-RU"/>
                </w:rPr>
                <w:t xml:space="preserve">last </w:t>
              </w:r>
            </w:ins>
            <w:ins w:id="2270" w:author="Ghita Benotmane" w:date="2016-09-15T15:19:00Z">
              <w:r w:rsidR="00512484">
                <w:rPr>
                  <w:rFonts w:asciiTheme="minorHAnsi" w:eastAsia="Times New Roman" w:hAnsiTheme="minorHAnsi" w:cstheme="minorHAnsi"/>
                  <w:sz w:val="16"/>
                  <w:szCs w:val="16"/>
                  <w:lang w:val="en-US" w:eastAsia="ru-RU"/>
                </w:rPr>
                <w:t>updated</w:t>
              </w:r>
            </w:ins>
            <w:ins w:id="2271" w:author="Ghita Benotmane" w:date="2016-09-05T11:08:00Z">
              <w:r w:rsidR="004F0FD1">
                <w:rPr>
                  <w:rFonts w:asciiTheme="minorHAnsi" w:eastAsia="Times New Roman" w:hAnsiTheme="minorHAnsi" w:cstheme="minorHAnsi"/>
                  <w:sz w:val="16"/>
                  <w:szCs w:val="16"/>
                  <w:lang w:val="en-US" w:eastAsia="ru-RU"/>
                </w:rPr>
                <w:t>updated</w:t>
              </w:r>
            </w:ins>
            <w:del w:id="2272" w:author="Ghita Benotmane" w:date="2016-09-05T11:08:00Z">
              <w:r w:rsidDel="004F0FD1">
                <w:rPr>
                  <w:rFonts w:asciiTheme="minorHAnsi" w:eastAsia="Times New Roman" w:hAnsiTheme="minorHAnsi" w:cstheme="minorHAnsi"/>
                  <w:sz w:val="16"/>
                  <w:szCs w:val="16"/>
                  <w:lang w:val="en-US" w:eastAsia="ru-RU"/>
                </w:rPr>
                <w:delText>most viewed</w:delText>
              </w:r>
            </w:del>
            <w:r>
              <w:rPr>
                <w:rFonts w:asciiTheme="minorHAnsi" w:eastAsia="Times New Roman" w:hAnsiTheme="minorHAnsi" w:cstheme="minorHAnsi"/>
                <w:sz w:val="16"/>
                <w:szCs w:val="16"/>
                <w:lang w:val="en-US" w:eastAsia="ru-RU"/>
              </w:rPr>
              <w:t xml:space="preserve"> resources tagged as </w:t>
            </w:r>
            <w:r w:rsidR="001B06AC">
              <w:rPr>
                <w:rFonts w:asciiTheme="minorHAnsi" w:eastAsia="Times New Roman" w:hAnsiTheme="minorHAnsi" w:cstheme="minorHAnsi"/>
                <w:sz w:val="16"/>
                <w:szCs w:val="16"/>
                <w:lang w:val="en-US" w:eastAsia="ru-RU"/>
              </w:rPr>
              <w:t xml:space="preserve">the </w:t>
            </w:r>
            <w:r>
              <w:rPr>
                <w:rFonts w:asciiTheme="minorHAnsi" w:eastAsia="Times New Roman" w:hAnsiTheme="minorHAnsi" w:cstheme="minorHAnsi"/>
                <w:sz w:val="16"/>
                <w:szCs w:val="16"/>
                <w:lang w:val="en-US" w:eastAsia="ru-RU"/>
              </w:rPr>
              <w:t>page</w:t>
            </w:r>
            <w:r w:rsidR="001B06AC">
              <w:rPr>
                <w:rFonts w:asciiTheme="minorHAnsi" w:eastAsia="Times New Roman" w:hAnsiTheme="minorHAnsi" w:cstheme="minorHAnsi"/>
                <w:sz w:val="16"/>
                <w:szCs w:val="16"/>
                <w:lang w:val="en-US" w:eastAsia="ru-RU"/>
              </w:rPr>
              <w:t>’s topic tag</w:t>
            </w:r>
            <w:r>
              <w:rPr>
                <w:rFonts w:asciiTheme="minorHAnsi" w:eastAsia="Times New Roman" w:hAnsiTheme="minorHAnsi" w:cstheme="minorHAnsi"/>
                <w:sz w:val="16"/>
                <w:szCs w:val="16"/>
                <w:lang w:val="en-US" w:eastAsia="ru-RU"/>
              </w:rPr>
              <w:t xml:space="preserve">, displayed as cards (see </w:t>
            </w:r>
            <w:hyperlink w:anchor="_Resources_section" w:history="1">
              <w:r w:rsidRPr="0057388C">
                <w:rPr>
                  <w:rStyle w:val="Hyperlink"/>
                  <w:rFonts w:asciiTheme="minorHAnsi" w:eastAsia="Times New Roman" w:hAnsiTheme="minorHAnsi" w:cstheme="minorHAnsi"/>
                  <w:sz w:val="16"/>
                  <w:szCs w:val="16"/>
                  <w:lang w:val="en-US" w:eastAsia="ru-RU"/>
                </w:rPr>
                <w:t>Resources section specification</w:t>
              </w:r>
            </w:hyperlink>
            <w:r>
              <w:rPr>
                <w:rFonts w:asciiTheme="minorHAnsi" w:eastAsia="Times New Roman" w:hAnsiTheme="minorHAnsi" w:cstheme="minorHAnsi"/>
                <w:sz w:val="16"/>
                <w:szCs w:val="16"/>
                <w:lang w:val="en-US" w:eastAsia="ru-RU"/>
              </w:rPr>
              <w:t>)</w:t>
            </w:r>
          </w:p>
          <w:p w14:paraId="2DB599C0" w14:textId="77777777" w:rsidR="009D0D84" w:rsidRDefault="009D0D84" w:rsidP="009D0D84">
            <w:pPr>
              <w:rPr>
                <w:rFonts w:asciiTheme="minorHAnsi" w:eastAsia="Times New Roman" w:hAnsiTheme="minorHAnsi" w:cstheme="minorHAnsi"/>
                <w:sz w:val="16"/>
                <w:szCs w:val="16"/>
                <w:lang w:val="en-US" w:eastAsia="ru-RU"/>
              </w:rPr>
            </w:pPr>
            <w:r w:rsidRPr="0006094C">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 xml:space="preserve">a set of dropdown </w:t>
            </w:r>
            <w:commentRangeStart w:id="2273"/>
            <w:commentRangeStart w:id="2274"/>
            <w:r>
              <w:rPr>
                <w:rFonts w:asciiTheme="minorHAnsi" w:eastAsia="Times New Roman" w:hAnsiTheme="minorHAnsi" w:cstheme="minorHAnsi"/>
                <w:sz w:val="16"/>
                <w:szCs w:val="16"/>
                <w:lang w:val="en-US" w:eastAsia="ru-RU"/>
              </w:rPr>
              <w:t>filters</w:t>
            </w:r>
            <w:commentRangeEnd w:id="2273"/>
            <w:r>
              <w:rPr>
                <w:rStyle w:val="CommentReference"/>
              </w:rPr>
              <w:commentReference w:id="2273"/>
            </w:r>
            <w:commentRangeEnd w:id="2274"/>
            <w:r w:rsidR="00D871B9">
              <w:rPr>
                <w:rStyle w:val="CommentReference"/>
              </w:rPr>
              <w:commentReference w:id="2274"/>
            </w:r>
            <w:r>
              <w:rPr>
                <w:rFonts w:asciiTheme="minorHAnsi" w:eastAsia="Times New Roman" w:hAnsiTheme="minorHAnsi" w:cstheme="minorHAnsi"/>
                <w:sz w:val="16"/>
                <w:szCs w:val="16"/>
                <w:lang w:val="en-US" w:eastAsia="ru-RU"/>
              </w:rPr>
              <w:t>:</w:t>
            </w:r>
          </w:p>
          <w:p w14:paraId="2AD82B99" w14:textId="77777777" w:rsidR="009D0D84" w:rsidRDefault="009D0D84" w:rsidP="009D0D84">
            <w:pPr>
              <w:pStyle w:val="ListParagraph"/>
              <w:numPr>
                <w:ilvl w:val="0"/>
                <w:numId w:val="44"/>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Markets (Global, Russia, Spain, etc.)</w:t>
            </w:r>
          </w:p>
          <w:p w14:paraId="420D660C" w14:textId="77777777" w:rsidR="009D0D84" w:rsidRDefault="009D0D84" w:rsidP="009D0D84">
            <w:pPr>
              <w:pStyle w:val="ListParagraph"/>
              <w:numPr>
                <w:ilvl w:val="0"/>
                <w:numId w:val="44"/>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Brands (Winston, Camel, Mevius, etc.)</w:t>
            </w:r>
          </w:p>
          <w:p w14:paraId="1710AF8E" w14:textId="77777777" w:rsidR="009D0D84" w:rsidRDefault="009D0D84" w:rsidP="009D0D84">
            <w:pPr>
              <w:pStyle w:val="ListParagraph"/>
              <w:numPr>
                <w:ilvl w:val="0"/>
                <w:numId w:val="44"/>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Sub Function (Sales &amp; Trade Marketing, Business Intelligence, Trade Marketing Excellence, etc.)</w:t>
            </w:r>
          </w:p>
          <w:p w14:paraId="762BA237" w14:textId="77777777" w:rsidR="009D0D84" w:rsidRDefault="009D0D84" w:rsidP="009D0D84">
            <w:pPr>
              <w:pStyle w:val="ListParagraph"/>
              <w:numPr>
                <w:ilvl w:val="0"/>
                <w:numId w:val="44"/>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Languages (English, French, Russian, etc.)</w:t>
            </w:r>
          </w:p>
          <w:p w14:paraId="02FB0AB3" w14:textId="77777777" w:rsidR="009D0D84" w:rsidRPr="0006094C" w:rsidRDefault="009D0D84" w:rsidP="009D0D84">
            <w:pPr>
              <w:pStyle w:val="ListParagraph"/>
              <w:numPr>
                <w:ilvl w:val="0"/>
                <w:numId w:val="44"/>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Content type (Applications &amp; sites, Guidelines &amp; toolkits, Market case studies, Market examples, Reports, Trainings)</w:t>
            </w:r>
          </w:p>
          <w:p w14:paraId="73D62C19" w14:textId="1AB521A8" w:rsidR="009D0D84" w:rsidRDefault="009D0D84" w:rsidP="009D0D84">
            <w:pPr>
              <w:rPr>
                <w:rFonts w:asciiTheme="minorHAnsi" w:eastAsia="Times New Roman" w:hAnsiTheme="minorHAnsi" w:cstheme="minorHAnsi"/>
                <w:sz w:val="16"/>
                <w:szCs w:val="16"/>
                <w:lang w:val="en-US" w:eastAsia="ru-RU"/>
              </w:rPr>
            </w:pPr>
            <w:r w:rsidRPr="0006094C">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a tag cloud set up by the page’s content owner</w:t>
            </w:r>
            <w:r w:rsidR="001B06AC">
              <w:rPr>
                <w:rFonts w:asciiTheme="minorHAnsi" w:eastAsia="Times New Roman" w:hAnsiTheme="minorHAnsi" w:cstheme="minorHAnsi"/>
                <w:sz w:val="16"/>
                <w:szCs w:val="16"/>
                <w:lang w:val="en-US" w:eastAsia="ru-RU"/>
              </w:rPr>
              <w:t xml:space="preserve"> with the </w:t>
            </w:r>
            <w:r w:rsidR="00C550B6">
              <w:rPr>
                <w:rFonts w:asciiTheme="minorHAnsi" w:eastAsia="Times New Roman" w:hAnsiTheme="minorHAnsi" w:cstheme="minorHAnsi"/>
                <w:sz w:val="16"/>
                <w:szCs w:val="16"/>
                <w:lang w:val="en-US" w:eastAsia="ru-RU"/>
              </w:rPr>
              <w:t>10</w:t>
            </w:r>
            <w:r w:rsidR="001B06AC">
              <w:rPr>
                <w:rFonts w:asciiTheme="minorHAnsi" w:eastAsia="Times New Roman" w:hAnsiTheme="minorHAnsi" w:cstheme="minorHAnsi"/>
                <w:sz w:val="16"/>
                <w:szCs w:val="16"/>
                <w:lang w:val="en-US" w:eastAsia="ru-RU"/>
              </w:rPr>
              <w:t xml:space="preserve"> suggested tags </w:t>
            </w:r>
          </w:p>
          <w:p w14:paraId="7A66A854" w14:textId="77777777" w:rsidR="009D0D84" w:rsidRPr="00D50FD0" w:rsidRDefault="009D0D84" w:rsidP="009D0D84">
            <w:pPr>
              <w:textAlignment w:val="baseline"/>
              <w:rPr>
                <w:rFonts w:ascii="Segoe UI" w:eastAsia="Times New Roman" w:hAnsi="Segoe UI" w:cs="Segoe UI"/>
                <w:sz w:val="12"/>
                <w:szCs w:val="12"/>
                <w:lang w:val="en-US"/>
              </w:rPr>
            </w:pPr>
            <w:r w:rsidRPr="009D0D84">
              <w:rPr>
                <w:rFonts w:asciiTheme="minorHAnsi" w:eastAsia="Times New Roman" w:hAnsiTheme="minorHAnsi" w:cstheme="minorHAnsi"/>
                <w:color w:val="0000FF"/>
                <w:sz w:val="16"/>
                <w:szCs w:val="16"/>
                <w:lang w:val="en-US" w:eastAsia="ru-RU"/>
              </w:rPr>
              <w:t xml:space="preserve">When </w:t>
            </w:r>
            <w:r w:rsidRPr="00D50FD0">
              <w:rPr>
                <w:rFonts w:eastAsia="Times New Roman" w:cs="Arial"/>
                <w:sz w:val="16"/>
                <w:szCs w:val="16"/>
                <w:lang w:val="en-US"/>
              </w:rPr>
              <w:t xml:space="preserve">I </w:t>
            </w:r>
            <w:r>
              <w:rPr>
                <w:rFonts w:eastAsia="Times New Roman" w:cs="Arial"/>
                <w:sz w:val="16"/>
                <w:szCs w:val="16"/>
                <w:lang w:val="en-US"/>
              </w:rPr>
              <w:t xml:space="preserve">select a value on a dropdown menu or a tag, the list view of the resources is refreshed dynamically </w:t>
            </w:r>
          </w:p>
          <w:p w14:paraId="4F5488FD" w14:textId="77777777" w:rsidR="009D0D84" w:rsidRDefault="009D0D84" w:rsidP="009D0D84">
            <w:pPr>
              <w:rPr>
                <w:ins w:id="2275" w:author="Ghita Benotmane" w:date="2016-09-09T12:00:00Z"/>
                <w:rFonts w:eastAsia="Times New Roman" w:cs="Arial"/>
                <w:sz w:val="16"/>
                <w:szCs w:val="16"/>
                <w:lang w:val="en-US"/>
              </w:rPr>
            </w:pPr>
            <w:r w:rsidRPr="00D50FD0">
              <w:rPr>
                <w:rFonts w:eastAsia="Times New Roman" w:cs="Arial"/>
                <w:color w:val="0000FF"/>
                <w:sz w:val="16"/>
                <w:szCs w:val="16"/>
                <w:lang w:val="en-US"/>
              </w:rPr>
              <w:t>And</w:t>
            </w:r>
            <w:r w:rsidRPr="00D50FD0">
              <w:rPr>
                <w:rFonts w:eastAsia="Times New Roman" w:cs="Arial"/>
                <w:sz w:val="16"/>
                <w:szCs w:val="16"/>
                <w:lang w:val="en-US"/>
              </w:rPr>
              <w:t xml:space="preserve"> I can use </w:t>
            </w:r>
            <w:r>
              <w:rPr>
                <w:rFonts w:eastAsia="Times New Roman" w:cs="Arial"/>
                <w:sz w:val="16"/>
                <w:szCs w:val="16"/>
                <w:lang w:val="en-US"/>
              </w:rPr>
              <w:t>the pagination below the list of resources to navigate through the list view</w:t>
            </w:r>
          </w:p>
          <w:p w14:paraId="08D6B161" w14:textId="77777777" w:rsidR="00370477" w:rsidRDefault="00370477" w:rsidP="00370477">
            <w:pPr>
              <w:tabs>
                <w:tab w:val="left" w:pos="873"/>
              </w:tabs>
              <w:textAlignment w:val="baseline"/>
              <w:rPr>
                <w:ins w:id="2276" w:author="Ghita Benotmane" w:date="2016-09-09T12:00:00Z"/>
                <w:rFonts w:asciiTheme="minorHAnsi" w:eastAsia="Times New Roman" w:hAnsiTheme="minorHAnsi" w:cstheme="minorHAnsi"/>
                <w:color w:val="000000"/>
                <w:sz w:val="16"/>
                <w:szCs w:val="16"/>
                <w:lang w:val="en-US"/>
              </w:rPr>
            </w:pPr>
            <w:ins w:id="2277" w:author="Ghita Benotmane" w:date="2016-09-09T12:00:00Z">
              <w:r w:rsidRPr="00DD7931">
                <w:rPr>
                  <w:rFonts w:asciiTheme="minorHAnsi" w:eastAsia="Times New Roman" w:hAnsiTheme="minorHAnsi" w:cstheme="minorHAnsi"/>
                  <w:color w:val="0000FF"/>
                  <w:sz w:val="16"/>
                  <w:szCs w:val="16"/>
                  <w:lang w:val="en-US"/>
                </w:rPr>
                <w:t xml:space="preserve">If </w:t>
              </w:r>
              <w:r>
                <w:rPr>
                  <w:rFonts w:asciiTheme="minorHAnsi" w:eastAsia="Times New Roman" w:hAnsiTheme="minorHAnsi" w:cstheme="minorHAnsi"/>
                  <w:color w:val="000000"/>
                  <w:sz w:val="16"/>
                  <w:szCs w:val="16"/>
                  <w:lang w:val="en-US"/>
                </w:rPr>
                <w:t xml:space="preserve">there are no results to display </w:t>
              </w:r>
            </w:ins>
          </w:p>
          <w:p w14:paraId="2F5F9807" w14:textId="77777777" w:rsidR="00370477" w:rsidRDefault="00370477" w:rsidP="00370477">
            <w:pPr>
              <w:tabs>
                <w:tab w:val="left" w:pos="873"/>
              </w:tabs>
              <w:textAlignment w:val="baseline"/>
              <w:rPr>
                <w:ins w:id="2278" w:author="Ghita Benotmane" w:date="2016-09-09T12:00:00Z"/>
                <w:rFonts w:asciiTheme="minorHAnsi" w:eastAsia="Times New Roman" w:hAnsiTheme="minorHAnsi" w:cstheme="minorHAnsi"/>
                <w:color w:val="000000"/>
                <w:sz w:val="16"/>
                <w:szCs w:val="16"/>
                <w:lang w:val="en-US"/>
              </w:rPr>
            </w:pPr>
            <w:ins w:id="2279" w:author="Ghita Benotmane" w:date="2016-09-09T12:00:00Z">
              <w:r w:rsidRPr="00DD7931">
                <w:rPr>
                  <w:rFonts w:asciiTheme="minorHAnsi" w:eastAsia="Times New Roman" w:hAnsiTheme="minorHAnsi" w:cstheme="minorHAnsi"/>
                  <w:color w:val="0000FF"/>
                  <w:sz w:val="16"/>
                  <w:szCs w:val="16"/>
                  <w:lang w:val="en-US"/>
                </w:rPr>
                <w:t xml:space="preserve">Then </w:t>
              </w:r>
              <w:r>
                <w:rPr>
                  <w:rFonts w:asciiTheme="minorHAnsi" w:eastAsia="Times New Roman" w:hAnsiTheme="minorHAnsi" w:cstheme="minorHAnsi"/>
                  <w:color w:val="000000"/>
                  <w:sz w:val="16"/>
                  <w:szCs w:val="16"/>
                  <w:lang w:val="en-US"/>
                </w:rPr>
                <w:t>I see the following message: “There are no results matching your query.”</w:t>
              </w:r>
            </w:ins>
          </w:p>
          <w:p w14:paraId="357FF494" w14:textId="2995C9AD" w:rsidR="00370477" w:rsidRPr="00C60B17" w:rsidRDefault="00370477" w:rsidP="00014A99">
            <w:pPr>
              <w:tabs>
                <w:tab w:val="left" w:pos="873"/>
              </w:tabs>
              <w:textAlignment w:val="baseline"/>
              <w:rPr>
                <w:rFonts w:asciiTheme="minorHAnsi" w:hAnsiTheme="minorHAnsi"/>
                <w:color w:val="000000"/>
                <w:sz w:val="16"/>
                <w:lang w:val="en-US"/>
              </w:rPr>
            </w:pPr>
            <w:ins w:id="2280" w:author="Ghita Benotmane" w:date="2016-09-09T12:00:00Z">
              <w:r w:rsidRPr="00DD7931">
                <w:rPr>
                  <w:rFonts w:asciiTheme="minorHAnsi" w:eastAsia="Times New Roman" w:hAnsiTheme="minorHAnsi" w:cstheme="minorHAnsi"/>
                  <w:color w:val="0000FF"/>
                  <w:sz w:val="16"/>
                  <w:szCs w:val="16"/>
                  <w:lang w:val="en-US"/>
                </w:rPr>
                <w:t xml:space="preserve">And </w:t>
              </w:r>
              <w:r>
                <w:rPr>
                  <w:rFonts w:asciiTheme="minorHAnsi" w:eastAsia="Times New Roman" w:hAnsiTheme="minorHAnsi" w:cstheme="minorHAnsi"/>
                  <w:color w:val="000000"/>
                  <w:sz w:val="16"/>
                  <w:szCs w:val="16"/>
                  <w:lang w:val="en-US"/>
                </w:rPr>
                <w:t>I can click on the “clear filters” button to reset my filters selection</w:t>
              </w:r>
            </w:ins>
          </w:p>
          <w:p w14:paraId="3E27B2C1" w14:textId="77777777" w:rsidR="0023138E" w:rsidRDefault="0023138E" w:rsidP="0023138E">
            <w:pPr>
              <w:rPr>
                <w:ins w:id="2281" w:author="Ghita Benotmane" w:date="2016-10-04T17:37:00Z"/>
                <w:rFonts w:eastAsia="Times New Roman" w:cs="Arial"/>
                <w:sz w:val="16"/>
                <w:szCs w:val="16"/>
                <w:lang w:val="en-US"/>
              </w:rPr>
            </w:pPr>
            <w:ins w:id="2282" w:author="Ghita Benotmane" w:date="2016-10-04T17:37:00Z">
              <w:r w:rsidRPr="005838AF">
                <w:rPr>
                  <w:rFonts w:eastAsia="Times New Roman" w:cs="Arial"/>
                  <w:color w:val="0000FF"/>
                  <w:sz w:val="16"/>
                  <w:szCs w:val="16"/>
                  <w:lang w:val="en-US"/>
                </w:rPr>
                <w:lastRenderedPageBreak/>
                <w:t xml:space="preserve">When </w:t>
              </w:r>
              <w:r>
                <w:rPr>
                  <w:rFonts w:eastAsia="Times New Roman" w:cs="Arial"/>
                  <w:sz w:val="16"/>
                  <w:szCs w:val="16"/>
                  <w:lang w:val="en-US"/>
                </w:rPr>
                <w:t xml:space="preserve">I </w:t>
              </w:r>
              <w:commentRangeStart w:id="2283"/>
              <w:commentRangeStart w:id="2284"/>
              <w:r>
                <w:rPr>
                  <w:rFonts w:eastAsia="Times New Roman" w:cs="Arial"/>
                  <w:sz w:val="16"/>
                  <w:szCs w:val="16"/>
                  <w:lang w:val="en-US"/>
                </w:rPr>
                <w:t xml:space="preserve">click on one of the resources cards, I’m directed either to </w:t>
              </w:r>
            </w:ins>
          </w:p>
          <w:p w14:paraId="14016697" w14:textId="77777777" w:rsidR="0023138E" w:rsidRDefault="0023138E" w:rsidP="0023138E">
            <w:pPr>
              <w:pStyle w:val="ListParagraph"/>
              <w:numPr>
                <w:ilvl w:val="0"/>
                <w:numId w:val="18"/>
              </w:numPr>
              <w:rPr>
                <w:ins w:id="2285" w:author="Ghita Benotmane" w:date="2016-10-04T17:37:00Z"/>
                <w:rFonts w:asciiTheme="minorHAnsi" w:eastAsia="Times New Roman" w:hAnsiTheme="minorHAnsi" w:cstheme="minorHAnsi"/>
                <w:sz w:val="16"/>
                <w:szCs w:val="16"/>
                <w:lang w:val="en-US" w:eastAsia="ru-RU"/>
              </w:rPr>
            </w:pPr>
            <w:ins w:id="2286" w:author="Ghita Benotmane" w:date="2016-10-04T17:37:00Z">
              <w:r w:rsidRPr="009D0D84">
                <w:rPr>
                  <w:rFonts w:asciiTheme="minorHAnsi" w:eastAsia="Times New Roman" w:hAnsiTheme="minorHAnsi" w:cstheme="minorHAnsi"/>
                  <w:sz w:val="16"/>
                  <w:szCs w:val="16"/>
                  <w:lang w:val="en-US" w:eastAsia="ru-RU"/>
                </w:rPr>
                <w:t>An</w:t>
              </w:r>
              <w:r>
                <w:rPr>
                  <w:rFonts w:asciiTheme="minorHAnsi" w:eastAsia="Times New Roman" w:hAnsiTheme="minorHAnsi" w:cstheme="minorHAnsi"/>
                  <w:sz w:val="16"/>
                  <w:szCs w:val="16"/>
                  <w:lang w:val="en-US" w:eastAsia="ru-RU"/>
                </w:rPr>
                <w:t xml:space="preserve"> external SharePoint site or application opened in a new tab</w:t>
              </w:r>
            </w:ins>
          </w:p>
          <w:p w14:paraId="79183018" w14:textId="14C9657B" w:rsidR="009D0D84" w:rsidDel="0023138E" w:rsidRDefault="0023138E" w:rsidP="0023138E">
            <w:pPr>
              <w:rPr>
                <w:del w:id="2287" w:author="Ghita Benotmane" w:date="2016-10-04T17:37:00Z"/>
                <w:rFonts w:eastAsia="Times New Roman" w:cs="Arial"/>
                <w:sz w:val="16"/>
                <w:szCs w:val="16"/>
                <w:lang w:val="en-US"/>
              </w:rPr>
            </w:pPr>
            <w:ins w:id="2288" w:author="Ghita Benotmane" w:date="2016-10-04T17:37:00Z">
              <w:r>
                <w:rPr>
                  <w:rFonts w:asciiTheme="minorHAnsi" w:eastAsia="Times New Roman" w:hAnsiTheme="minorHAnsi" w:cstheme="minorHAnsi"/>
                  <w:sz w:val="16"/>
                  <w:szCs w:val="16"/>
                  <w:lang w:val="en-US" w:eastAsia="ru-RU"/>
                </w:rPr>
                <w:t xml:space="preserve">A document page opened in current page (or direct download to my computer, </w:t>
              </w:r>
              <w:r>
                <w:fldChar w:fldCharType="begin"/>
              </w:r>
              <w:r>
                <w:instrText xml:space="preserve"> HYPERLINK \l "_Resources_section" </w:instrText>
              </w:r>
              <w:r>
                <w:fldChar w:fldCharType="separate"/>
              </w:r>
              <w:r w:rsidRPr="00590FAE">
                <w:rPr>
                  <w:rStyle w:val="Hyperlink"/>
                  <w:rFonts w:asciiTheme="minorHAnsi" w:eastAsia="Times New Roman" w:hAnsiTheme="minorHAnsi" w:cstheme="minorHAnsi"/>
                  <w:sz w:val="16"/>
                  <w:szCs w:val="16"/>
                  <w:lang w:val="en-US" w:eastAsia="ru-RU"/>
                </w:rPr>
                <w:t>see Resources specifications</w:t>
              </w:r>
              <w:r>
                <w:rPr>
                  <w:rStyle w:val="Hyperlink"/>
                  <w:rFonts w:asciiTheme="minorHAnsi" w:eastAsia="Times New Roman" w:hAnsiTheme="minorHAnsi" w:cstheme="minorHAnsi"/>
                  <w:sz w:val="16"/>
                  <w:szCs w:val="16"/>
                  <w:lang w:val="en-US" w:eastAsia="ru-RU"/>
                </w:rPr>
                <w:fldChar w:fldCharType="end"/>
              </w:r>
              <w:r>
                <w:rPr>
                  <w:rFonts w:asciiTheme="minorHAnsi" w:eastAsia="Times New Roman" w:hAnsiTheme="minorHAnsi" w:cstheme="minorHAnsi"/>
                  <w:sz w:val="16"/>
                  <w:szCs w:val="16"/>
                  <w:lang w:val="en-US" w:eastAsia="ru-RU"/>
                </w:rPr>
                <w:t xml:space="preserve">) </w:t>
              </w:r>
              <w:commentRangeEnd w:id="2283"/>
              <w:r>
                <w:rPr>
                  <w:rStyle w:val="CommentReference"/>
                </w:rPr>
                <w:commentReference w:id="2283"/>
              </w:r>
              <w:commentRangeEnd w:id="2284"/>
              <w:r>
                <w:rPr>
                  <w:rStyle w:val="CommentReference"/>
                </w:rPr>
                <w:commentReference w:id="2284"/>
              </w:r>
            </w:ins>
            <w:del w:id="2289" w:author="Ghita Benotmane" w:date="2016-10-04T17:37:00Z">
              <w:r w:rsidR="009D0D84" w:rsidRPr="00C550B6" w:rsidDel="0023138E">
                <w:rPr>
                  <w:rFonts w:eastAsia="Times New Roman" w:cs="Arial"/>
                  <w:color w:val="0000FF"/>
                  <w:sz w:val="16"/>
                  <w:szCs w:val="16"/>
                  <w:lang w:val="en-US"/>
                </w:rPr>
                <w:delText xml:space="preserve">When </w:delText>
              </w:r>
              <w:r w:rsidR="009D0D84" w:rsidDel="0023138E">
                <w:rPr>
                  <w:rFonts w:eastAsia="Times New Roman" w:cs="Arial"/>
                  <w:sz w:val="16"/>
                  <w:szCs w:val="16"/>
                  <w:lang w:val="en-US"/>
                </w:rPr>
                <w:delText xml:space="preserve">I click on one of the resources cards, I’m directed either to </w:delText>
              </w:r>
            </w:del>
          </w:p>
          <w:p w14:paraId="2FF9EEEC" w14:textId="4A94436D" w:rsidR="009D0D84" w:rsidDel="0023138E" w:rsidRDefault="009D0D84" w:rsidP="009D0D84">
            <w:pPr>
              <w:pStyle w:val="ListParagraph"/>
              <w:numPr>
                <w:ilvl w:val="0"/>
                <w:numId w:val="18"/>
              </w:numPr>
              <w:rPr>
                <w:del w:id="2290" w:author="Ghita Benotmane" w:date="2016-10-04T17:37:00Z"/>
                <w:rFonts w:asciiTheme="minorHAnsi" w:eastAsia="Times New Roman" w:hAnsiTheme="minorHAnsi" w:cstheme="minorHAnsi"/>
                <w:sz w:val="16"/>
                <w:szCs w:val="16"/>
                <w:lang w:val="en-US" w:eastAsia="ru-RU"/>
              </w:rPr>
            </w:pPr>
            <w:del w:id="2291" w:author="Ghita Benotmane" w:date="2016-10-04T17:37:00Z">
              <w:r w:rsidRPr="009D0D84" w:rsidDel="0023138E">
                <w:rPr>
                  <w:rFonts w:asciiTheme="minorHAnsi" w:eastAsia="Times New Roman" w:hAnsiTheme="minorHAnsi" w:cstheme="minorHAnsi"/>
                  <w:sz w:val="16"/>
                  <w:szCs w:val="16"/>
                  <w:lang w:val="en-US" w:eastAsia="ru-RU"/>
                </w:rPr>
                <w:delText>An</w:delText>
              </w:r>
              <w:r w:rsidDel="0023138E">
                <w:rPr>
                  <w:rFonts w:asciiTheme="minorHAnsi" w:eastAsia="Times New Roman" w:hAnsiTheme="minorHAnsi" w:cstheme="minorHAnsi"/>
                  <w:sz w:val="16"/>
                  <w:szCs w:val="16"/>
                  <w:lang w:val="en-US" w:eastAsia="ru-RU"/>
                </w:rPr>
                <w:delText xml:space="preserve"> external SharePoint site or application</w:delText>
              </w:r>
            </w:del>
          </w:p>
          <w:p w14:paraId="224FA449" w14:textId="16FE8B03" w:rsidR="009D0D84" w:rsidRPr="009D0D84" w:rsidRDefault="009D0D84" w:rsidP="009D0D84">
            <w:pPr>
              <w:pStyle w:val="ListParagraph"/>
              <w:numPr>
                <w:ilvl w:val="0"/>
                <w:numId w:val="18"/>
              </w:numPr>
              <w:rPr>
                <w:rFonts w:asciiTheme="minorHAnsi" w:eastAsia="Times New Roman" w:hAnsiTheme="minorHAnsi" w:cstheme="minorHAnsi"/>
                <w:sz w:val="16"/>
                <w:szCs w:val="16"/>
                <w:lang w:val="en-US" w:eastAsia="ru-RU"/>
              </w:rPr>
            </w:pPr>
            <w:del w:id="2292" w:author="Ghita Benotmane" w:date="2016-10-04T17:37:00Z">
              <w:r w:rsidDel="0023138E">
                <w:rPr>
                  <w:rFonts w:asciiTheme="minorHAnsi" w:eastAsia="Times New Roman" w:hAnsiTheme="minorHAnsi" w:cstheme="minorHAnsi"/>
                  <w:sz w:val="16"/>
                  <w:szCs w:val="16"/>
                  <w:lang w:val="en-US" w:eastAsia="ru-RU"/>
                </w:rPr>
                <w:delText xml:space="preserve">A document page (or direct download to my computer, </w:delText>
              </w:r>
              <w:r w:rsidR="0036053D" w:rsidDel="0023138E">
                <w:fldChar w:fldCharType="begin"/>
              </w:r>
              <w:r w:rsidR="0036053D" w:rsidDel="0023138E">
                <w:delInstrText xml:space="preserve"> HYPERLINK \l "_Resources_section" </w:delInstrText>
              </w:r>
              <w:r w:rsidR="0036053D" w:rsidDel="0023138E">
                <w:fldChar w:fldCharType="separate"/>
              </w:r>
              <w:r w:rsidRPr="0057388C" w:rsidDel="0023138E">
                <w:rPr>
                  <w:rStyle w:val="Hyperlink"/>
                  <w:rFonts w:asciiTheme="minorHAnsi" w:eastAsia="Times New Roman" w:hAnsiTheme="minorHAnsi" w:cstheme="minorHAnsi"/>
                  <w:sz w:val="16"/>
                  <w:szCs w:val="16"/>
                  <w:lang w:val="en-US" w:eastAsia="ru-RU"/>
                </w:rPr>
                <w:delText>see Resources specifications</w:delText>
              </w:r>
              <w:r w:rsidR="0036053D" w:rsidDel="0023138E">
                <w:rPr>
                  <w:rStyle w:val="Hyperlink"/>
                  <w:rFonts w:asciiTheme="minorHAnsi" w:eastAsia="Times New Roman" w:hAnsiTheme="minorHAnsi" w:cstheme="minorHAnsi"/>
                  <w:sz w:val="16"/>
                  <w:szCs w:val="16"/>
                  <w:lang w:val="en-US" w:eastAsia="ru-RU"/>
                </w:rPr>
                <w:fldChar w:fldCharType="end"/>
              </w:r>
              <w:r w:rsidDel="0023138E">
                <w:rPr>
                  <w:rFonts w:asciiTheme="minorHAnsi" w:eastAsia="Times New Roman" w:hAnsiTheme="minorHAnsi" w:cstheme="minorHAnsi"/>
                  <w:sz w:val="16"/>
                  <w:szCs w:val="16"/>
                  <w:lang w:val="en-US" w:eastAsia="ru-RU"/>
                </w:rPr>
                <w:delText xml:space="preserve">) </w:delText>
              </w:r>
            </w:del>
          </w:p>
        </w:tc>
        <w:tc>
          <w:tcPr>
            <w:tcW w:w="888" w:type="dxa"/>
          </w:tcPr>
          <w:p w14:paraId="645E421C" w14:textId="15DCE0EC" w:rsidR="009D0D84" w:rsidRPr="00EE6C94" w:rsidRDefault="0057388C" w:rsidP="009D0D84">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lastRenderedPageBreak/>
              <w:t>1</w:t>
            </w:r>
          </w:p>
        </w:tc>
      </w:tr>
      <w:tr w:rsidR="009D0D84" w14:paraId="31F45F36" w14:textId="77777777" w:rsidTr="00C60B17">
        <w:trPr>
          <w:trHeight w:val="420"/>
        </w:trPr>
        <w:tc>
          <w:tcPr>
            <w:tcW w:w="709" w:type="dxa"/>
          </w:tcPr>
          <w:p w14:paraId="1C889E55" w14:textId="1F7E3A99" w:rsidR="009D0D84" w:rsidRDefault="00CC368E" w:rsidP="00F46B27">
            <w:pPr>
              <w:jc w:val="cente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15.2</w:t>
            </w:r>
            <w:r w:rsidR="000D69AB">
              <w:rPr>
                <w:rFonts w:asciiTheme="minorHAnsi" w:eastAsia="Times New Roman" w:hAnsiTheme="minorHAnsi" w:cstheme="minorHAnsi"/>
                <w:color w:val="000000"/>
                <w:sz w:val="16"/>
                <w:szCs w:val="16"/>
                <w:lang w:val="en-US"/>
              </w:rPr>
              <w:t>.4.5</w:t>
            </w:r>
            <w:r w:rsidR="009D0D84">
              <w:rPr>
                <w:rFonts w:asciiTheme="minorHAnsi" w:eastAsia="Times New Roman" w:hAnsiTheme="minorHAnsi" w:cstheme="minorHAnsi"/>
                <w:color w:val="000000"/>
                <w:sz w:val="16"/>
                <w:szCs w:val="16"/>
                <w:lang w:val="en-US"/>
              </w:rPr>
              <w:t>.</w:t>
            </w:r>
          </w:p>
        </w:tc>
        <w:tc>
          <w:tcPr>
            <w:tcW w:w="1275" w:type="dxa"/>
          </w:tcPr>
          <w:p w14:paraId="402ED6F4" w14:textId="3CF7A795" w:rsidR="009D0D84" w:rsidRDefault="002F69F8" w:rsidP="00F46B27">
            <w:pPr>
              <w:rPr>
                <w:rFonts w:asciiTheme="minorHAnsi" w:hAnsiTheme="minorHAnsi" w:cstheme="minorHAnsi"/>
                <w:b/>
                <w:sz w:val="16"/>
                <w:szCs w:val="16"/>
                <w:lang w:val="en-US"/>
              </w:rPr>
            </w:pPr>
            <w:r>
              <w:rPr>
                <w:rFonts w:asciiTheme="minorHAnsi" w:hAnsiTheme="minorHAnsi" w:cstheme="minorHAnsi"/>
                <w:b/>
                <w:sz w:val="16"/>
                <w:szCs w:val="16"/>
                <w:lang w:val="en-US"/>
              </w:rPr>
              <w:t>Generic</w:t>
            </w:r>
            <w:r w:rsidRPr="008E05E4">
              <w:rPr>
                <w:rFonts w:asciiTheme="minorHAnsi" w:hAnsiTheme="minorHAnsi" w:cstheme="minorHAnsi"/>
                <w:b/>
                <w:sz w:val="16"/>
                <w:szCs w:val="16"/>
                <w:lang w:val="en-US"/>
              </w:rPr>
              <w:t xml:space="preserve"> </w:t>
            </w:r>
            <w:r w:rsidR="009D0D84" w:rsidRPr="008E05E4">
              <w:rPr>
                <w:rFonts w:asciiTheme="minorHAnsi" w:hAnsiTheme="minorHAnsi" w:cstheme="minorHAnsi"/>
                <w:b/>
                <w:sz w:val="16"/>
                <w:szCs w:val="16"/>
                <w:lang w:val="en-US"/>
              </w:rPr>
              <w:t>template</w:t>
            </w:r>
            <w:r w:rsidR="009D0D84">
              <w:rPr>
                <w:rFonts w:asciiTheme="minorHAnsi" w:hAnsiTheme="minorHAnsi" w:cstheme="minorHAnsi"/>
                <w:b/>
                <w:sz w:val="16"/>
                <w:szCs w:val="16"/>
                <w:lang w:val="en-US"/>
              </w:rPr>
              <w:t xml:space="preserve"> body</w:t>
            </w:r>
          </w:p>
        </w:tc>
        <w:tc>
          <w:tcPr>
            <w:tcW w:w="1700" w:type="dxa"/>
          </w:tcPr>
          <w:p w14:paraId="5FF931B2" w14:textId="77777777" w:rsidR="009D0D84" w:rsidRDefault="009D0D84" w:rsidP="00F46B27">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Quick links component</w:t>
            </w:r>
          </w:p>
        </w:tc>
        <w:tc>
          <w:tcPr>
            <w:tcW w:w="4960" w:type="dxa"/>
          </w:tcPr>
          <w:p w14:paraId="75F45872" w14:textId="77777777" w:rsidR="009D0D84" w:rsidRDefault="009D0D84" w:rsidP="00F46B27">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26A2ED8D" w14:textId="77777777" w:rsidR="002F69F8" w:rsidRDefault="002F69F8" w:rsidP="002F69F8">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commentRangeStart w:id="2293"/>
            <w:commentRangeStart w:id="2294"/>
            <w:r>
              <w:rPr>
                <w:rFonts w:asciiTheme="minorHAnsi" w:eastAsia="Times New Roman" w:hAnsiTheme="minorHAnsi" w:cstheme="minorHAnsi"/>
                <w:sz w:val="16"/>
                <w:szCs w:val="16"/>
                <w:lang w:val="en-US" w:eastAsia="ru-RU"/>
              </w:rPr>
              <w:t>I am on a topic page published with a Generic template</w:t>
            </w:r>
          </w:p>
          <w:p w14:paraId="39F20500" w14:textId="16716F9A" w:rsidR="009D0D84" w:rsidRDefault="009D0D84" w:rsidP="00F46B27">
            <w:p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 xml:space="preserve"> on the “Quick links” component</w:t>
            </w:r>
            <w:ins w:id="2295" w:author="Ghita Benotmane" w:date="2016-09-05T11:10:00Z">
              <w:r w:rsidR="004F0FD1">
                <w:rPr>
                  <w:rFonts w:asciiTheme="minorHAnsi" w:eastAsia="Times New Roman" w:hAnsiTheme="minorHAnsi" w:cstheme="minorHAnsi"/>
                  <w:sz w:val="16"/>
                  <w:szCs w:val="16"/>
                  <w:lang w:val="en-US" w:eastAsia="ru-RU"/>
                </w:rPr>
                <w:t xml:space="preserve"> to the left of the first section of the page</w:t>
              </w:r>
            </w:ins>
            <w:commentRangeEnd w:id="2293"/>
            <w:r w:rsidR="00980CEE">
              <w:rPr>
                <w:rStyle w:val="CommentReference"/>
              </w:rPr>
              <w:commentReference w:id="2293"/>
            </w:r>
            <w:commentRangeEnd w:id="2294"/>
            <w:r w:rsidR="0082371A">
              <w:rPr>
                <w:rStyle w:val="CommentReference"/>
              </w:rPr>
              <w:commentReference w:id="2294"/>
            </w:r>
          </w:p>
          <w:p w14:paraId="14B6A6F2" w14:textId="77777777" w:rsidR="009D0D84" w:rsidRDefault="009D0D84" w:rsidP="00F46B27">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 see a list of links and their corresponding short description selected by the publishers</w:t>
            </w:r>
          </w:p>
          <w:p w14:paraId="3E2F5281" w14:textId="77777777" w:rsidR="009D0D84" w:rsidRDefault="009D0D84" w:rsidP="00F46B27">
            <w:pPr>
              <w:rPr>
                <w:rFonts w:asciiTheme="minorHAnsi" w:eastAsia="Times New Roman" w:hAnsiTheme="minorHAnsi" w:cstheme="minorHAnsi"/>
                <w:sz w:val="16"/>
                <w:szCs w:val="16"/>
                <w:lang w:val="en-US" w:eastAsia="ru-RU"/>
              </w:rPr>
            </w:pPr>
            <w:r w:rsidRPr="009D0D84">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links are of 3 kinds:</w:t>
            </w:r>
          </w:p>
          <w:p w14:paraId="387CE85E" w14:textId="77777777" w:rsidR="009D0D84" w:rsidRPr="009D0D84" w:rsidRDefault="009D0D84" w:rsidP="00F46B27">
            <w:pPr>
              <w:pStyle w:val="ListParagraph"/>
              <w:numPr>
                <w:ilvl w:val="0"/>
                <w:numId w:val="45"/>
              </w:numPr>
              <w:rPr>
                <w:rFonts w:asciiTheme="minorHAnsi" w:eastAsia="Times New Roman" w:hAnsiTheme="minorHAnsi" w:cstheme="minorHAnsi"/>
                <w:color w:val="0000FF"/>
                <w:sz w:val="16"/>
                <w:szCs w:val="16"/>
                <w:lang w:val="en-US" w:eastAsia="ru-RU"/>
              </w:rPr>
            </w:pPr>
            <w:r w:rsidRPr="009D0D84">
              <w:rPr>
                <w:rFonts w:asciiTheme="minorHAnsi" w:eastAsia="Times New Roman" w:hAnsiTheme="minorHAnsi" w:cstheme="minorHAnsi"/>
                <w:sz w:val="16"/>
                <w:szCs w:val="16"/>
                <w:lang w:val="en-US" w:eastAsia="ru-RU"/>
              </w:rPr>
              <w:t>L</w:t>
            </w:r>
            <w:r>
              <w:rPr>
                <w:rFonts w:asciiTheme="minorHAnsi" w:eastAsia="Times New Roman" w:hAnsiTheme="minorHAnsi" w:cstheme="minorHAnsi"/>
                <w:sz w:val="16"/>
                <w:szCs w:val="16"/>
                <w:lang w:val="en-US" w:eastAsia="ru-RU"/>
              </w:rPr>
              <w:t>inks to other topic pages on the Intranet</w:t>
            </w:r>
          </w:p>
          <w:p w14:paraId="2AEB3F42" w14:textId="77777777" w:rsidR="009D0D84" w:rsidRPr="009D0D84" w:rsidRDefault="009D0D84" w:rsidP="00F46B27">
            <w:pPr>
              <w:pStyle w:val="ListParagraph"/>
              <w:numPr>
                <w:ilvl w:val="0"/>
                <w:numId w:val="45"/>
              </w:num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sz w:val="16"/>
                <w:szCs w:val="16"/>
                <w:lang w:val="en-US" w:eastAsia="ru-RU"/>
              </w:rPr>
              <w:t>Links to external applications or SharePoint sites</w:t>
            </w:r>
          </w:p>
          <w:p w14:paraId="1DE68A0A" w14:textId="77777777" w:rsidR="009D0D84" w:rsidRPr="009D0D84" w:rsidRDefault="009D0D84" w:rsidP="00F46B27">
            <w:pPr>
              <w:pStyle w:val="ListParagraph"/>
              <w:numPr>
                <w:ilvl w:val="0"/>
                <w:numId w:val="45"/>
              </w:num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sz w:val="16"/>
                <w:szCs w:val="16"/>
                <w:lang w:val="en-US" w:eastAsia="ru-RU"/>
              </w:rPr>
              <w:t>Links to documents</w:t>
            </w:r>
          </w:p>
        </w:tc>
        <w:tc>
          <w:tcPr>
            <w:tcW w:w="888" w:type="dxa"/>
          </w:tcPr>
          <w:p w14:paraId="304A6AEA" w14:textId="55AD812B" w:rsidR="009D0D84" w:rsidRPr="00EE6C94" w:rsidRDefault="0057388C" w:rsidP="00F46B27">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D54252" w14:paraId="2795B379" w14:textId="77777777" w:rsidTr="00C60B17">
        <w:trPr>
          <w:trHeight w:val="420"/>
        </w:trPr>
        <w:tc>
          <w:tcPr>
            <w:tcW w:w="709" w:type="dxa"/>
          </w:tcPr>
          <w:p w14:paraId="6FFA301F" w14:textId="3512DEAE" w:rsidR="00D54252" w:rsidRDefault="00D54252" w:rsidP="00F46B27">
            <w:pPr>
              <w:jc w:val="cente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15.2.4.6.</w:t>
            </w:r>
          </w:p>
        </w:tc>
        <w:tc>
          <w:tcPr>
            <w:tcW w:w="1275" w:type="dxa"/>
          </w:tcPr>
          <w:p w14:paraId="6C1504E7" w14:textId="18D314CE" w:rsidR="00D54252" w:rsidRPr="008E05E4" w:rsidRDefault="002F69F8" w:rsidP="00F46B27">
            <w:pPr>
              <w:rPr>
                <w:rFonts w:asciiTheme="minorHAnsi" w:hAnsiTheme="minorHAnsi" w:cstheme="minorHAnsi"/>
                <w:b/>
                <w:sz w:val="16"/>
                <w:szCs w:val="16"/>
                <w:lang w:val="en-US"/>
              </w:rPr>
            </w:pPr>
            <w:r>
              <w:rPr>
                <w:rFonts w:asciiTheme="minorHAnsi" w:hAnsiTheme="minorHAnsi" w:cstheme="minorHAnsi"/>
                <w:b/>
                <w:sz w:val="16"/>
                <w:szCs w:val="16"/>
                <w:lang w:val="en-US"/>
              </w:rPr>
              <w:t>Generic</w:t>
            </w:r>
            <w:r w:rsidRPr="008E05E4">
              <w:rPr>
                <w:rFonts w:asciiTheme="minorHAnsi" w:hAnsiTheme="minorHAnsi" w:cstheme="minorHAnsi"/>
                <w:b/>
                <w:sz w:val="16"/>
                <w:szCs w:val="16"/>
                <w:lang w:val="en-US"/>
              </w:rPr>
              <w:t xml:space="preserve"> </w:t>
            </w:r>
            <w:r w:rsidR="00D54252" w:rsidRPr="008E05E4">
              <w:rPr>
                <w:rFonts w:asciiTheme="minorHAnsi" w:hAnsiTheme="minorHAnsi" w:cstheme="minorHAnsi"/>
                <w:b/>
                <w:sz w:val="16"/>
                <w:szCs w:val="16"/>
                <w:lang w:val="en-US"/>
              </w:rPr>
              <w:t>template</w:t>
            </w:r>
            <w:r w:rsidR="00D54252">
              <w:rPr>
                <w:rFonts w:asciiTheme="minorHAnsi" w:hAnsiTheme="minorHAnsi" w:cstheme="minorHAnsi"/>
                <w:b/>
                <w:sz w:val="16"/>
                <w:szCs w:val="16"/>
                <w:lang w:val="en-US"/>
              </w:rPr>
              <w:t xml:space="preserve"> body</w:t>
            </w:r>
          </w:p>
        </w:tc>
        <w:tc>
          <w:tcPr>
            <w:tcW w:w="1700" w:type="dxa"/>
          </w:tcPr>
          <w:p w14:paraId="7D6A04A1" w14:textId="18293E1F" w:rsidR="00D54252" w:rsidRDefault="00D54252" w:rsidP="00F46B27">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Featured resources component</w:t>
            </w:r>
            <w:r w:rsidR="00C550B6">
              <w:rPr>
                <w:rFonts w:asciiTheme="minorHAnsi" w:eastAsia="Times New Roman" w:hAnsiTheme="minorHAnsi" w:cstheme="minorHAnsi"/>
                <w:color w:val="000000"/>
                <w:sz w:val="16"/>
                <w:szCs w:val="16"/>
                <w:lang w:val="en-US"/>
              </w:rPr>
              <w:t xml:space="preserve"> (optional) </w:t>
            </w:r>
          </w:p>
        </w:tc>
        <w:tc>
          <w:tcPr>
            <w:tcW w:w="4960" w:type="dxa"/>
          </w:tcPr>
          <w:p w14:paraId="1967BB1A" w14:textId="77777777" w:rsidR="00D54252" w:rsidRDefault="00D54252" w:rsidP="00D54252">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3E6858D2" w14:textId="77777777" w:rsidR="002F69F8" w:rsidRDefault="002F69F8" w:rsidP="002F69F8">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 xml:space="preserve">I am on a </w:t>
            </w:r>
            <w:commentRangeStart w:id="2296"/>
            <w:commentRangeStart w:id="2297"/>
            <w:r>
              <w:rPr>
                <w:rFonts w:asciiTheme="minorHAnsi" w:eastAsia="Times New Roman" w:hAnsiTheme="minorHAnsi" w:cstheme="minorHAnsi"/>
                <w:sz w:val="16"/>
                <w:szCs w:val="16"/>
                <w:lang w:val="en-US" w:eastAsia="ru-RU"/>
              </w:rPr>
              <w:t>topic page published with a Generic template</w:t>
            </w:r>
          </w:p>
          <w:p w14:paraId="3B818261" w14:textId="1E99A0A7" w:rsidR="00D54252" w:rsidRDefault="00D54252" w:rsidP="00D54252">
            <w:p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 xml:space="preserve"> on the “Featured” resources component</w:t>
            </w:r>
            <w:ins w:id="2298" w:author="Ghita Benotmane" w:date="2016-09-05T11:11:00Z">
              <w:r w:rsidR="004F0FD1">
                <w:rPr>
                  <w:rFonts w:asciiTheme="minorHAnsi" w:eastAsia="Times New Roman" w:hAnsiTheme="minorHAnsi" w:cstheme="minorHAnsi"/>
                  <w:sz w:val="16"/>
                  <w:szCs w:val="16"/>
                  <w:lang w:val="en-US" w:eastAsia="ru-RU"/>
                </w:rPr>
                <w:t xml:space="preserve"> to </w:t>
              </w:r>
            </w:ins>
            <w:commentRangeEnd w:id="2296"/>
            <w:r w:rsidR="004E2288">
              <w:rPr>
                <w:rStyle w:val="CommentReference"/>
              </w:rPr>
              <w:commentReference w:id="2296"/>
            </w:r>
            <w:commentRangeEnd w:id="2297"/>
            <w:r w:rsidR="0082371A">
              <w:rPr>
                <w:rStyle w:val="CommentReference"/>
              </w:rPr>
              <w:commentReference w:id="2297"/>
            </w:r>
            <w:ins w:id="2299" w:author="Ghita Benotmane" w:date="2016-09-05T11:11:00Z">
              <w:r w:rsidR="004F0FD1">
                <w:rPr>
                  <w:rFonts w:asciiTheme="minorHAnsi" w:eastAsia="Times New Roman" w:hAnsiTheme="minorHAnsi" w:cstheme="minorHAnsi"/>
                  <w:sz w:val="16"/>
                  <w:szCs w:val="16"/>
                  <w:lang w:val="en-US" w:eastAsia="ru-RU"/>
                </w:rPr>
                <w:t>the left of the library component</w:t>
              </w:r>
            </w:ins>
          </w:p>
          <w:p w14:paraId="2E6CF354" w14:textId="6EE3486D" w:rsidR="00D54252" w:rsidRDefault="00D54252" w:rsidP="00F46B27">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 xml:space="preserve">I see a list of maximum 10 documents selected by the publishers </w:t>
            </w:r>
            <w:r w:rsidR="00430825">
              <w:rPr>
                <w:rFonts w:asciiTheme="minorHAnsi" w:eastAsia="Times New Roman" w:hAnsiTheme="minorHAnsi" w:cstheme="minorHAnsi"/>
                <w:sz w:val="16"/>
                <w:szCs w:val="16"/>
                <w:lang w:val="en-US" w:eastAsia="ru-RU"/>
              </w:rPr>
              <w:t>(document name, document type icon, document description)</w:t>
            </w:r>
          </w:p>
          <w:p w14:paraId="24BFAFCA" w14:textId="77777777" w:rsidR="00430825" w:rsidRDefault="00430825" w:rsidP="00F46B27">
            <w:pPr>
              <w:rPr>
                <w:rFonts w:asciiTheme="minorHAnsi" w:eastAsia="Times New Roman" w:hAnsiTheme="minorHAnsi" w:cstheme="minorHAnsi"/>
                <w:sz w:val="16"/>
                <w:szCs w:val="16"/>
                <w:lang w:val="en-US" w:eastAsia="ru-RU"/>
              </w:rPr>
            </w:pPr>
            <w:r w:rsidRPr="00430825">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 xml:space="preserve">I click on the name of a document </w:t>
            </w:r>
          </w:p>
          <w:p w14:paraId="67409849" w14:textId="14B39FAD" w:rsidR="00430825" w:rsidRPr="00D54252" w:rsidRDefault="00430825" w:rsidP="00F46B27">
            <w:pPr>
              <w:rPr>
                <w:rFonts w:asciiTheme="minorHAnsi" w:eastAsia="Times New Roman" w:hAnsiTheme="minorHAnsi" w:cstheme="minorHAnsi"/>
                <w:sz w:val="16"/>
                <w:szCs w:val="16"/>
                <w:lang w:val="en-US" w:eastAsia="ru-RU"/>
              </w:rPr>
            </w:pPr>
            <w:r w:rsidRPr="00430825">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 xml:space="preserve">either I’m directed to </w:t>
            </w:r>
            <w:commentRangeStart w:id="2300"/>
            <w:r>
              <w:rPr>
                <w:rFonts w:asciiTheme="minorHAnsi" w:eastAsia="Times New Roman" w:hAnsiTheme="minorHAnsi" w:cstheme="minorHAnsi"/>
                <w:sz w:val="16"/>
                <w:szCs w:val="16"/>
                <w:lang w:val="en-US" w:eastAsia="ru-RU"/>
              </w:rPr>
              <w:t>the document’s page</w:t>
            </w:r>
            <w:ins w:id="2301" w:author="Ghita Benotmane" w:date="2016-10-04T17:37:00Z">
              <w:r w:rsidR="0023138E">
                <w:rPr>
                  <w:rFonts w:asciiTheme="minorHAnsi" w:eastAsia="Times New Roman" w:hAnsiTheme="minorHAnsi" w:cstheme="minorHAnsi"/>
                  <w:sz w:val="16"/>
                  <w:szCs w:val="16"/>
                  <w:lang w:val="en-US" w:eastAsia="ru-RU"/>
                </w:rPr>
                <w:t xml:space="preserve"> on the current page</w:t>
              </w:r>
            </w:ins>
            <w:r>
              <w:rPr>
                <w:rFonts w:asciiTheme="minorHAnsi" w:eastAsia="Times New Roman" w:hAnsiTheme="minorHAnsi" w:cstheme="minorHAnsi"/>
                <w:sz w:val="16"/>
                <w:szCs w:val="16"/>
                <w:lang w:val="en-US" w:eastAsia="ru-RU"/>
              </w:rPr>
              <w:t>,</w:t>
            </w:r>
            <w:commentRangeEnd w:id="2300"/>
            <w:r w:rsidR="008A53FB">
              <w:rPr>
                <w:rStyle w:val="CommentReference"/>
              </w:rPr>
              <w:commentReference w:id="2300"/>
            </w:r>
            <w:r>
              <w:rPr>
                <w:rFonts w:asciiTheme="minorHAnsi" w:eastAsia="Times New Roman" w:hAnsiTheme="minorHAnsi" w:cstheme="minorHAnsi"/>
                <w:sz w:val="16"/>
                <w:szCs w:val="16"/>
                <w:lang w:val="en-US" w:eastAsia="ru-RU"/>
              </w:rPr>
              <w:t xml:space="preserve"> or the document is downloaded to my computer</w:t>
            </w:r>
          </w:p>
        </w:tc>
        <w:tc>
          <w:tcPr>
            <w:tcW w:w="888" w:type="dxa"/>
          </w:tcPr>
          <w:p w14:paraId="341F15D7" w14:textId="7C413ABD" w:rsidR="00D54252" w:rsidRPr="00EE6C94" w:rsidRDefault="0057388C" w:rsidP="00F46B27">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bl>
    <w:p w14:paraId="2B4A722B" w14:textId="68C79CCA" w:rsidR="009D0D84" w:rsidRPr="009D0D84" w:rsidRDefault="009D0D84" w:rsidP="009D0D84">
      <w:pPr>
        <w:rPr>
          <w:lang w:val="en-US" w:eastAsia="en-GB"/>
        </w:rPr>
      </w:pPr>
    </w:p>
    <w:p w14:paraId="09BA465D" w14:textId="2CC2ED67" w:rsidR="0092670D" w:rsidRDefault="0092670D" w:rsidP="00ED5E60">
      <w:pPr>
        <w:pStyle w:val="Heading2"/>
        <w:numPr>
          <w:ilvl w:val="1"/>
          <w:numId w:val="20"/>
        </w:numPr>
      </w:pPr>
      <w:bookmarkStart w:id="2302" w:name="_Toc461707179"/>
      <w:bookmarkStart w:id="2303" w:name="_Toc463013492"/>
      <w:r>
        <w:t xml:space="preserve">Brand </w:t>
      </w:r>
      <w:r w:rsidR="004845E5">
        <w:t xml:space="preserve">page </w:t>
      </w:r>
      <w:r>
        <w:t>template</w:t>
      </w:r>
      <w:bookmarkEnd w:id="2302"/>
      <w:bookmarkEnd w:id="2303"/>
    </w:p>
    <w:p w14:paraId="22866DF0" w14:textId="7030552A" w:rsidR="001B06AC" w:rsidRDefault="001B06AC" w:rsidP="00ED5E60">
      <w:pPr>
        <w:pStyle w:val="Heading3"/>
        <w:numPr>
          <w:ilvl w:val="2"/>
          <w:numId w:val="20"/>
        </w:numPr>
      </w:pPr>
      <w:bookmarkStart w:id="2304" w:name="_Toc461707180"/>
      <w:bookmarkStart w:id="2305" w:name="_Toc463013493"/>
      <w:r>
        <w:t>General</w:t>
      </w:r>
      <w:bookmarkEnd w:id="2304"/>
      <w:bookmarkEnd w:id="2305"/>
    </w:p>
    <w:tbl>
      <w:tblPr>
        <w:tblStyle w:val="TableGrid"/>
        <w:tblW w:w="9532" w:type="dxa"/>
        <w:tblInd w:w="-289" w:type="dxa"/>
        <w:tblLayout w:type="fixed"/>
        <w:tblLook w:val="04A0" w:firstRow="1" w:lastRow="0" w:firstColumn="1" w:lastColumn="0" w:noHBand="0" w:noVBand="1"/>
      </w:tblPr>
      <w:tblGrid>
        <w:gridCol w:w="709"/>
        <w:gridCol w:w="1275"/>
        <w:gridCol w:w="142"/>
        <w:gridCol w:w="1558"/>
        <w:gridCol w:w="4960"/>
        <w:gridCol w:w="888"/>
      </w:tblGrid>
      <w:tr w:rsidR="001B06AC" w14:paraId="360B90B8" w14:textId="77777777" w:rsidTr="00662809">
        <w:trPr>
          <w:trHeight w:val="280"/>
        </w:trPr>
        <w:tc>
          <w:tcPr>
            <w:tcW w:w="709" w:type="dxa"/>
            <w:tcBorders>
              <w:top w:val="single" w:sz="4" w:space="0" w:color="auto"/>
              <w:left w:val="single" w:sz="4" w:space="0" w:color="auto"/>
              <w:bottom w:val="single" w:sz="4" w:space="0" w:color="auto"/>
              <w:right w:val="single" w:sz="4" w:space="0" w:color="auto"/>
            </w:tcBorders>
            <w:shd w:val="clear" w:color="auto" w:fill="122632" w:themeFill="text1"/>
            <w:hideMark/>
          </w:tcPr>
          <w:p w14:paraId="1A34569F" w14:textId="77777777" w:rsidR="001B06AC" w:rsidRDefault="001B06AC" w:rsidP="00430825">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Id</w:t>
            </w:r>
          </w:p>
        </w:tc>
        <w:tc>
          <w:tcPr>
            <w:tcW w:w="1275" w:type="dxa"/>
            <w:tcBorders>
              <w:top w:val="single" w:sz="4" w:space="0" w:color="auto"/>
              <w:left w:val="single" w:sz="4" w:space="0" w:color="auto"/>
              <w:bottom w:val="single" w:sz="4" w:space="0" w:color="auto"/>
              <w:right w:val="single" w:sz="4" w:space="0" w:color="auto"/>
            </w:tcBorders>
            <w:shd w:val="clear" w:color="auto" w:fill="122632" w:themeFill="text1"/>
            <w:hideMark/>
          </w:tcPr>
          <w:p w14:paraId="64EBE1B5" w14:textId="77777777" w:rsidR="001B06AC" w:rsidRDefault="001B06AC" w:rsidP="00430825">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category</w:t>
            </w:r>
          </w:p>
        </w:tc>
        <w:tc>
          <w:tcPr>
            <w:tcW w:w="1700" w:type="dxa"/>
            <w:gridSpan w:val="2"/>
            <w:tcBorders>
              <w:top w:val="single" w:sz="4" w:space="0" w:color="auto"/>
              <w:left w:val="single" w:sz="4" w:space="0" w:color="auto"/>
              <w:bottom w:val="single" w:sz="4" w:space="0" w:color="auto"/>
              <w:right w:val="single" w:sz="4" w:space="0" w:color="auto"/>
            </w:tcBorders>
            <w:shd w:val="clear" w:color="auto" w:fill="122632" w:themeFill="text1"/>
            <w:hideMark/>
          </w:tcPr>
          <w:p w14:paraId="483ED5B0" w14:textId="77777777" w:rsidR="001B06AC" w:rsidRDefault="001B06AC" w:rsidP="00430825">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name</w:t>
            </w:r>
          </w:p>
        </w:tc>
        <w:tc>
          <w:tcPr>
            <w:tcW w:w="4960" w:type="dxa"/>
            <w:tcBorders>
              <w:top w:val="single" w:sz="4" w:space="0" w:color="auto"/>
              <w:left w:val="single" w:sz="4" w:space="0" w:color="auto"/>
              <w:bottom w:val="single" w:sz="4" w:space="0" w:color="auto"/>
              <w:right w:val="single" w:sz="4" w:space="0" w:color="auto"/>
            </w:tcBorders>
            <w:shd w:val="clear" w:color="auto" w:fill="122632" w:themeFill="text1"/>
            <w:hideMark/>
          </w:tcPr>
          <w:p w14:paraId="2D98A139" w14:textId="77777777" w:rsidR="001B06AC" w:rsidRDefault="001B06AC" w:rsidP="00430825">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Description</w:t>
            </w:r>
          </w:p>
        </w:tc>
        <w:tc>
          <w:tcPr>
            <w:tcW w:w="888" w:type="dxa"/>
            <w:tcBorders>
              <w:top w:val="single" w:sz="4" w:space="0" w:color="auto"/>
              <w:left w:val="single" w:sz="4" w:space="0" w:color="auto"/>
              <w:bottom w:val="single" w:sz="4" w:space="0" w:color="auto"/>
              <w:right w:val="single" w:sz="4" w:space="0" w:color="auto"/>
            </w:tcBorders>
            <w:shd w:val="clear" w:color="auto" w:fill="122632" w:themeFill="text1"/>
            <w:hideMark/>
          </w:tcPr>
          <w:p w14:paraId="536DCAD8" w14:textId="77777777" w:rsidR="001B06AC" w:rsidRDefault="001B06AC" w:rsidP="00430825">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Priority</w:t>
            </w:r>
          </w:p>
        </w:tc>
      </w:tr>
      <w:tr w:rsidR="00662809" w:rsidRPr="00662809" w14:paraId="68B43430" w14:textId="77777777" w:rsidTr="00662809">
        <w:trPr>
          <w:trHeight w:val="507"/>
        </w:trPr>
        <w:tc>
          <w:tcPr>
            <w:tcW w:w="9532" w:type="dxa"/>
            <w:gridSpan w:val="6"/>
            <w:vAlign w:val="center"/>
          </w:tcPr>
          <w:p w14:paraId="27C5C21A" w14:textId="5BA622A9" w:rsidR="00662809" w:rsidRPr="00662809" w:rsidRDefault="008F5848" w:rsidP="00FB5D33">
            <w:pPr>
              <w:jc w:val="center"/>
              <w:rPr>
                <w:rFonts w:asciiTheme="minorHAnsi" w:eastAsia="Times New Roman" w:hAnsiTheme="minorHAnsi" w:cstheme="minorHAnsi"/>
                <w:color w:val="000000"/>
                <w:sz w:val="24"/>
                <w:szCs w:val="24"/>
                <w:lang w:val="en-US"/>
              </w:rPr>
            </w:pPr>
            <w:hyperlink r:id="rId168" w:anchor="g=1&amp;p=brand_page" w:history="1">
              <w:r w:rsidR="00CD32BA" w:rsidRPr="005874F5">
                <w:rPr>
                  <w:rStyle w:val="Hyperlink"/>
                  <w:rFonts w:asciiTheme="minorHAnsi" w:eastAsia="Times New Roman" w:hAnsiTheme="minorHAnsi" w:cstheme="minorHAnsi"/>
                  <w:sz w:val="24"/>
                  <w:szCs w:val="24"/>
                  <w:lang w:val="en-US"/>
                </w:rPr>
                <w:t>http://g8n7dx.axshare.com/#g=1&amp;p=brand_page</w:t>
              </w:r>
            </w:hyperlink>
            <w:r w:rsidR="00CD32BA">
              <w:rPr>
                <w:rFonts w:asciiTheme="minorHAnsi" w:eastAsia="Times New Roman" w:hAnsiTheme="minorHAnsi" w:cstheme="minorHAnsi"/>
                <w:color w:val="0000FF"/>
                <w:sz w:val="24"/>
                <w:szCs w:val="24"/>
                <w:lang w:val="en-US"/>
              </w:rPr>
              <w:t xml:space="preserve"> </w:t>
            </w:r>
          </w:p>
        </w:tc>
      </w:tr>
      <w:tr w:rsidR="001B06AC" w14:paraId="0D238C79" w14:textId="77777777" w:rsidTr="00662809">
        <w:trPr>
          <w:trHeight w:val="507"/>
        </w:trPr>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31E9DD44" w14:textId="56F4FFA1" w:rsidR="001B06AC" w:rsidRDefault="001B06AC" w:rsidP="00430825">
            <w:pPr>
              <w:jc w:val="right"/>
              <w:rPr>
                <w:rFonts w:asciiTheme="minorHAnsi" w:eastAsia="Times New Roman" w:hAnsiTheme="minorHAnsi" w:cstheme="minorHAnsi"/>
                <w:color w:val="000000"/>
                <w:sz w:val="16"/>
                <w:szCs w:val="16"/>
                <w:highlight w:val="yellow"/>
                <w:lang w:val="en-US"/>
              </w:rPr>
            </w:pPr>
            <w:r>
              <w:rPr>
                <w:rFonts w:asciiTheme="minorHAnsi" w:eastAsia="Times New Roman" w:hAnsiTheme="minorHAnsi" w:cstheme="minorHAnsi"/>
                <w:color w:val="000000"/>
                <w:sz w:val="16"/>
                <w:szCs w:val="16"/>
                <w:lang w:val="en-US"/>
              </w:rPr>
              <w:t>15.3</w:t>
            </w:r>
            <w:r w:rsidRPr="00D371EC">
              <w:rPr>
                <w:rFonts w:asciiTheme="minorHAnsi" w:eastAsia="Times New Roman" w:hAnsiTheme="minorHAnsi" w:cstheme="minorHAnsi"/>
                <w:color w:val="000000"/>
                <w:sz w:val="16"/>
                <w:szCs w:val="16"/>
                <w:lang w:val="en-US"/>
              </w:rPr>
              <w:t>.1.1</w:t>
            </w:r>
          </w:p>
        </w:tc>
        <w:tc>
          <w:tcPr>
            <w:tcW w:w="1417" w:type="dxa"/>
            <w:gridSpan w:val="2"/>
            <w:tcBorders>
              <w:top w:val="single" w:sz="4" w:space="0" w:color="auto"/>
              <w:left w:val="single" w:sz="4" w:space="0" w:color="auto"/>
              <w:bottom w:val="single" w:sz="4" w:space="0" w:color="auto"/>
              <w:right w:val="single" w:sz="4" w:space="0" w:color="auto"/>
            </w:tcBorders>
            <w:hideMark/>
          </w:tcPr>
          <w:p w14:paraId="73DA42D5" w14:textId="693C97DC" w:rsidR="001B06AC" w:rsidRDefault="001B06AC" w:rsidP="00430825">
            <w:pPr>
              <w:rPr>
                <w:rFonts w:asciiTheme="minorHAnsi" w:eastAsia="Times New Roman" w:hAnsiTheme="minorHAnsi" w:cstheme="minorHAnsi"/>
                <w:b/>
                <w:color w:val="000000"/>
                <w:sz w:val="16"/>
                <w:szCs w:val="16"/>
                <w:lang w:val="en-US"/>
              </w:rPr>
            </w:pPr>
            <w:r>
              <w:rPr>
                <w:rFonts w:asciiTheme="minorHAnsi" w:hAnsiTheme="minorHAnsi" w:cstheme="minorHAnsi"/>
                <w:b/>
                <w:sz w:val="16"/>
                <w:szCs w:val="16"/>
                <w:lang w:val="en-US"/>
              </w:rPr>
              <w:t>Brand template</w:t>
            </w:r>
          </w:p>
        </w:tc>
        <w:tc>
          <w:tcPr>
            <w:tcW w:w="1558" w:type="dxa"/>
            <w:tcBorders>
              <w:top w:val="single" w:sz="4" w:space="0" w:color="auto"/>
              <w:left w:val="single" w:sz="4" w:space="0" w:color="auto"/>
              <w:bottom w:val="single" w:sz="4" w:space="0" w:color="auto"/>
              <w:right w:val="single" w:sz="4" w:space="0" w:color="auto"/>
            </w:tcBorders>
            <w:hideMark/>
          </w:tcPr>
          <w:p w14:paraId="1742CA03" w14:textId="77777777" w:rsidR="001B06AC" w:rsidRDefault="001B06AC" w:rsidP="00430825">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General </w:t>
            </w:r>
          </w:p>
        </w:tc>
        <w:tc>
          <w:tcPr>
            <w:tcW w:w="4960" w:type="dxa"/>
            <w:tcBorders>
              <w:top w:val="single" w:sz="4" w:space="0" w:color="auto"/>
              <w:left w:val="single" w:sz="4" w:space="0" w:color="auto"/>
              <w:bottom w:val="single" w:sz="4" w:space="0" w:color="auto"/>
              <w:right w:val="single" w:sz="4" w:space="0" w:color="auto"/>
            </w:tcBorders>
            <w:hideMark/>
          </w:tcPr>
          <w:p w14:paraId="784C8677" w14:textId="77777777" w:rsidR="001B06AC" w:rsidRDefault="001B06AC" w:rsidP="00430825">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2ACF77F8" w14:textId="4C250A1D" w:rsidR="001B06AC" w:rsidRDefault="001B06AC" w:rsidP="00430825">
            <w:pPr>
              <w:rPr>
                <w:rFonts w:asciiTheme="minorHAnsi" w:eastAsia="Times New Roman" w:hAnsiTheme="minorHAnsi" w:cstheme="minorHAnsi"/>
                <w:sz w:val="16"/>
                <w:szCs w:val="16"/>
                <w:lang w:val="en-US" w:eastAsia="ru-RU"/>
              </w:rPr>
            </w:pPr>
            <w:r w:rsidRPr="006F36D5">
              <w:rPr>
                <w:rFonts w:asciiTheme="minorHAnsi" w:eastAsia="Times New Roman" w:hAnsiTheme="minorHAnsi" w:cstheme="minorHAnsi"/>
                <w:color w:val="0000FF"/>
                <w:sz w:val="16"/>
                <w:szCs w:val="16"/>
                <w:lang w:val="en-US" w:eastAsia="ru-RU"/>
              </w:rPr>
              <w:t>When</w:t>
            </w:r>
            <w:r>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val="en-US" w:eastAsia="ru-RU"/>
              </w:rPr>
              <w:t>I click on the link to a Brand page anywhere on the Intranet</w:t>
            </w:r>
          </w:p>
          <w:p w14:paraId="375769AD" w14:textId="2F9683B7" w:rsidR="001B06AC" w:rsidRPr="001B06AC" w:rsidRDefault="001B06AC" w:rsidP="00723A7C">
            <w:pPr>
              <w:rPr>
                <w:rFonts w:asciiTheme="minorHAnsi" w:eastAsia="Times New Roman" w:hAnsiTheme="minorHAnsi" w:cstheme="minorHAnsi"/>
                <w:sz w:val="16"/>
                <w:szCs w:val="16"/>
                <w:lang w:val="en-US" w:eastAsia="ru-RU"/>
              </w:rPr>
            </w:pPr>
            <w:r w:rsidRPr="006F36D5">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 arrive on the Brand topic page</w:t>
            </w:r>
            <w:del w:id="2306" w:author="Ghita Benotmane" w:date="2016-09-09T11:36:00Z">
              <w:r w:rsidDel="00723A7C">
                <w:rPr>
                  <w:rFonts w:asciiTheme="minorHAnsi" w:eastAsia="Times New Roman" w:hAnsiTheme="minorHAnsi" w:cstheme="minorHAnsi"/>
                  <w:sz w:val="16"/>
                  <w:szCs w:val="16"/>
                  <w:lang w:val="en-US" w:eastAsia="ru-RU"/>
                </w:rPr>
                <w:delText>, translated in my default language</w:delText>
              </w:r>
            </w:del>
          </w:p>
        </w:tc>
        <w:tc>
          <w:tcPr>
            <w:tcW w:w="884" w:type="dxa"/>
            <w:tcBorders>
              <w:top w:val="single" w:sz="4" w:space="0" w:color="auto"/>
              <w:left w:val="single" w:sz="4" w:space="0" w:color="auto"/>
              <w:bottom w:val="single" w:sz="4" w:space="0" w:color="auto"/>
              <w:right w:val="single" w:sz="4" w:space="0" w:color="auto"/>
            </w:tcBorders>
            <w:hideMark/>
          </w:tcPr>
          <w:p w14:paraId="2F7DEE16" w14:textId="77777777" w:rsidR="001B06AC" w:rsidRDefault="001B06AC" w:rsidP="00430825">
            <w:pPr>
              <w:jc w:val="right"/>
              <w:rPr>
                <w:rFonts w:asciiTheme="minorHAnsi" w:eastAsia="Times New Roman" w:hAnsiTheme="minorHAnsi" w:cstheme="minorHAnsi"/>
                <w:color w:val="000000"/>
                <w:sz w:val="16"/>
                <w:szCs w:val="16"/>
                <w:lang w:val="en-US"/>
              </w:rPr>
            </w:pPr>
            <w:r w:rsidRPr="006760C6">
              <w:rPr>
                <w:rFonts w:asciiTheme="minorHAnsi" w:eastAsia="Times New Roman" w:hAnsiTheme="minorHAnsi" w:cstheme="minorHAnsi"/>
                <w:color w:val="000000"/>
                <w:sz w:val="16"/>
                <w:szCs w:val="16"/>
                <w:lang w:val="en-US"/>
              </w:rPr>
              <w:t>1</w:t>
            </w:r>
          </w:p>
        </w:tc>
      </w:tr>
    </w:tbl>
    <w:p w14:paraId="27D0C690" w14:textId="77777777" w:rsidR="001B06AC" w:rsidRPr="00127970" w:rsidRDefault="001B06AC" w:rsidP="00ED5E60">
      <w:pPr>
        <w:pStyle w:val="Heading3"/>
        <w:numPr>
          <w:ilvl w:val="2"/>
          <w:numId w:val="20"/>
        </w:numPr>
      </w:pPr>
      <w:bookmarkStart w:id="2307" w:name="_Toc461707181"/>
      <w:bookmarkStart w:id="2308" w:name="_Toc463013494"/>
      <w:r>
        <w:t>Header</w:t>
      </w:r>
      <w:bookmarkEnd w:id="2307"/>
      <w:bookmarkEnd w:id="2308"/>
    </w:p>
    <w:tbl>
      <w:tblPr>
        <w:tblStyle w:val="TableGrid"/>
        <w:tblW w:w="9532" w:type="dxa"/>
        <w:tblInd w:w="-289" w:type="dxa"/>
        <w:tblLayout w:type="fixed"/>
        <w:tblLook w:val="04A0" w:firstRow="1" w:lastRow="0" w:firstColumn="1" w:lastColumn="0" w:noHBand="0" w:noVBand="1"/>
      </w:tblPr>
      <w:tblGrid>
        <w:gridCol w:w="709"/>
        <w:gridCol w:w="1275"/>
        <w:gridCol w:w="142"/>
        <w:gridCol w:w="1558"/>
        <w:gridCol w:w="4960"/>
        <w:gridCol w:w="888"/>
      </w:tblGrid>
      <w:tr w:rsidR="001B06AC" w14:paraId="56E537A4" w14:textId="77777777" w:rsidTr="00662809">
        <w:trPr>
          <w:trHeight w:val="280"/>
        </w:trPr>
        <w:tc>
          <w:tcPr>
            <w:tcW w:w="709" w:type="dxa"/>
            <w:tcBorders>
              <w:top w:val="single" w:sz="4" w:space="0" w:color="auto"/>
              <w:left w:val="single" w:sz="4" w:space="0" w:color="auto"/>
              <w:bottom w:val="single" w:sz="4" w:space="0" w:color="auto"/>
              <w:right w:val="single" w:sz="4" w:space="0" w:color="auto"/>
            </w:tcBorders>
            <w:shd w:val="clear" w:color="auto" w:fill="122632" w:themeFill="text1"/>
            <w:hideMark/>
          </w:tcPr>
          <w:p w14:paraId="0F5E5C88" w14:textId="77777777" w:rsidR="001B06AC" w:rsidRDefault="001B06AC" w:rsidP="00430825">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Id</w:t>
            </w:r>
          </w:p>
        </w:tc>
        <w:tc>
          <w:tcPr>
            <w:tcW w:w="1275" w:type="dxa"/>
            <w:tcBorders>
              <w:top w:val="single" w:sz="4" w:space="0" w:color="auto"/>
              <w:left w:val="single" w:sz="4" w:space="0" w:color="auto"/>
              <w:bottom w:val="single" w:sz="4" w:space="0" w:color="auto"/>
              <w:right w:val="single" w:sz="4" w:space="0" w:color="auto"/>
            </w:tcBorders>
            <w:shd w:val="clear" w:color="auto" w:fill="122632" w:themeFill="text1"/>
            <w:hideMark/>
          </w:tcPr>
          <w:p w14:paraId="32107532" w14:textId="77777777" w:rsidR="001B06AC" w:rsidRDefault="001B06AC" w:rsidP="00430825">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category</w:t>
            </w:r>
          </w:p>
        </w:tc>
        <w:tc>
          <w:tcPr>
            <w:tcW w:w="1700" w:type="dxa"/>
            <w:gridSpan w:val="2"/>
            <w:tcBorders>
              <w:top w:val="single" w:sz="4" w:space="0" w:color="auto"/>
              <w:left w:val="single" w:sz="4" w:space="0" w:color="auto"/>
              <w:bottom w:val="single" w:sz="4" w:space="0" w:color="auto"/>
              <w:right w:val="single" w:sz="4" w:space="0" w:color="auto"/>
            </w:tcBorders>
            <w:shd w:val="clear" w:color="auto" w:fill="122632" w:themeFill="text1"/>
            <w:hideMark/>
          </w:tcPr>
          <w:p w14:paraId="3C6CC3F3" w14:textId="77777777" w:rsidR="001B06AC" w:rsidRDefault="001B06AC" w:rsidP="00430825">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name</w:t>
            </w:r>
          </w:p>
        </w:tc>
        <w:tc>
          <w:tcPr>
            <w:tcW w:w="4960" w:type="dxa"/>
            <w:tcBorders>
              <w:top w:val="single" w:sz="4" w:space="0" w:color="auto"/>
              <w:left w:val="single" w:sz="4" w:space="0" w:color="auto"/>
              <w:bottom w:val="single" w:sz="4" w:space="0" w:color="auto"/>
              <w:right w:val="single" w:sz="4" w:space="0" w:color="auto"/>
            </w:tcBorders>
            <w:shd w:val="clear" w:color="auto" w:fill="122632" w:themeFill="text1"/>
            <w:hideMark/>
          </w:tcPr>
          <w:p w14:paraId="33A61160" w14:textId="77777777" w:rsidR="001B06AC" w:rsidRDefault="001B06AC" w:rsidP="00430825">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Description</w:t>
            </w:r>
          </w:p>
        </w:tc>
        <w:tc>
          <w:tcPr>
            <w:tcW w:w="888" w:type="dxa"/>
            <w:tcBorders>
              <w:top w:val="single" w:sz="4" w:space="0" w:color="auto"/>
              <w:left w:val="single" w:sz="4" w:space="0" w:color="auto"/>
              <w:bottom w:val="single" w:sz="4" w:space="0" w:color="auto"/>
              <w:right w:val="single" w:sz="4" w:space="0" w:color="auto"/>
            </w:tcBorders>
            <w:shd w:val="clear" w:color="auto" w:fill="122632" w:themeFill="text1"/>
            <w:hideMark/>
          </w:tcPr>
          <w:p w14:paraId="04F57063" w14:textId="77777777" w:rsidR="001B06AC" w:rsidRDefault="001B06AC" w:rsidP="00430825">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Priority</w:t>
            </w:r>
          </w:p>
        </w:tc>
      </w:tr>
      <w:tr w:rsidR="001B06AC" w14:paraId="7B299438" w14:textId="77777777" w:rsidTr="00662809">
        <w:trPr>
          <w:trHeight w:val="507"/>
        </w:trPr>
        <w:tc>
          <w:tcPr>
            <w:tcW w:w="709" w:type="dxa"/>
            <w:tcBorders>
              <w:top w:val="single" w:sz="4" w:space="0" w:color="auto"/>
              <w:left w:val="single" w:sz="4" w:space="0" w:color="auto"/>
              <w:bottom w:val="single" w:sz="4" w:space="0" w:color="auto"/>
              <w:right w:val="single" w:sz="4" w:space="0" w:color="auto"/>
            </w:tcBorders>
            <w:hideMark/>
          </w:tcPr>
          <w:p w14:paraId="72831DF0" w14:textId="39823A3F" w:rsidR="001B06AC" w:rsidRDefault="00CF582D" w:rsidP="00430825">
            <w:pPr>
              <w:jc w:val="right"/>
              <w:rPr>
                <w:rFonts w:asciiTheme="minorHAnsi" w:eastAsia="Times New Roman" w:hAnsiTheme="minorHAnsi" w:cstheme="minorHAnsi"/>
                <w:color w:val="000000"/>
                <w:sz w:val="16"/>
                <w:szCs w:val="16"/>
                <w:highlight w:val="yellow"/>
                <w:lang w:val="en-US"/>
              </w:rPr>
            </w:pPr>
            <w:r>
              <w:rPr>
                <w:rFonts w:asciiTheme="minorHAnsi" w:eastAsia="Times New Roman" w:hAnsiTheme="minorHAnsi" w:cstheme="minorHAnsi"/>
                <w:color w:val="000000"/>
                <w:sz w:val="16"/>
                <w:szCs w:val="16"/>
                <w:lang w:val="en-US"/>
              </w:rPr>
              <w:t>15.3.2</w:t>
            </w:r>
            <w:r w:rsidR="001B06AC">
              <w:rPr>
                <w:rFonts w:asciiTheme="minorHAnsi" w:eastAsia="Times New Roman" w:hAnsiTheme="minorHAnsi" w:cstheme="minorHAnsi"/>
                <w:color w:val="000000"/>
                <w:sz w:val="16"/>
                <w:szCs w:val="16"/>
                <w:lang w:val="en-US"/>
              </w:rPr>
              <w:t>.1.</w:t>
            </w:r>
          </w:p>
        </w:tc>
        <w:tc>
          <w:tcPr>
            <w:tcW w:w="1417" w:type="dxa"/>
            <w:gridSpan w:val="2"/>
            <w:tcBorders>
              <w:top w:val="single" w:sz="4" w:space="0" w:color="auto"/>
              <w:left w:val="single" w:sz="4" w:space="0" w:color="auto"/>
              <w:bottom w:val="single" w:sz="4" w:space="0" w:color="auto"/>
              <w:right w:val="single" w:sz="4" w:space="0" w:color="auto"/>
            </w:tcBorders>
          </w:tcPr>
          <w:p w14:paraId="2B207A19" w14:textId="32B28031" w:rsidR="001B06AC" w:rsidRDefault="001B06AC" w:rsidP="00430825">
            <w:pPr>
              <w:rPr>
                <w:rFonts w:asciiTheme="minorHAnsi" w:eastAsia="Times New Roman" w:hAnsiTheme="minorHAnsi" w:cstheme="minorHAnsi"/>
                <w:b/>
                <w:color w:val="000000"/>
                <w:sz w:val="16"/>
                <w:szCs w:val="16"/>
                <w:lang w:val="en-US"/>
              </w:rPr>
            </w:pPr>
            <w:r>
              <w:rPr>
                <w:rFonts w:asciiTheme="minorHAnsi" w:hAnsiTheme="minorHAnsi" w:cstheme="minorHAnsi"/>
                <w:b/>
                <w:sz w:val="16"/>
                <w:szCs w:val="16"/>
                <w:lang w:val="en-US"/>
              </w:rPr>
              <w:t>Brand</w:t>
            </w:r>
            <w:r w:rsidRPr="008E05E4">
              <w:rPr>
                <w:rFonts w:asciiTheme="minorHAnsi" w:hAnsiTheme="minorHAnsi" w:cstheme="minorHAnsi"/>
                <w:b/>
                <w:sz w:val="16"/>
                <w:szCs w:val="16"/>
                <w:lang w:val="en-US"/>
              </w:rPr>
              <w:t xml:space="preserve"> template</w:t>
            </w:r>
            <w:r>
              <w:rPr>
                <w:rFonts w:asciiTheme="minorHAnsi" w:hAnsiTheme="minorHAnsi" w:cstheme="minorHAnsi"/>
                <w:b/>
                <w:sz w:val="16"/>
                <w:szCs w:val="16"/>
                <w:lang w:val="en-US"/>
              </w:rPr>
              <w:t xml:space="preserve"> header</w:t>
            </w:r>
          </w:p>
        </w:tc>
        <w:tc>
          <w:tcPr>
            <w:tcW w:w="1558" w:type="dxa"/>
            <w:tcBorders>
              <w:top w:val="single" w:sz="4" w:space="0" w:color="auto"/>
              <w:left w:val="single" w:sz="4" w:space="0" w:color="auto"/>
              <w:bottom w:val="single" w:sz="4" w:space="0" w:color="auto"/>
              <w:right w:val="single" w:sz="4" w:space="0" w:color="auto"/>
            </w:tcBorders>
          </w:tcPr>
          <w:p w14:paraId="17F8D8F1" w14:textId="77777777" w:rsidR="001B06AC" w:rsidRDefault="001B06AC" w:rsidP="00430825">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Background image</w:t>
            </w:r>
          </w:p>
        </w:tc>
        <w:tc>
          <w:tcPr>
            <w:tcW w:w="4960" w:type="dxa"/>
            <w:tcBorders>
              <w:top w:val="single" w:sz="4" w:space="0" w:color="auto"/>
              <w:left w:val="single" w:sz="4" w:space="0" w:color="auto"/>
              <w:bottom w:val="single" w:sz="4" w:space="0" w:color="auto"/>
              <w:right w:val="single" w:sz="4" w:space="0" w:color="auto"/>
            </w:tcBorders>
          </w:tcPr>
          <w:p w14:paraId="40A75072" w14:textId="77777777" w:rsidR="001B06AC" w:rsidRDefault="001B06AC" w:rsidP="00430825">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6DC5F669" w14:textId="3AF87332" w:rsidR="001B06AC" w:rsidRDefault="001B06AC" w:rsidP="00430825">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am on the Brand page</w:t>
            </w:r>
          </w:p>
          <w:p w14:paraId="5E8B018B" w14:textId="77777777" w:rsidR="001B06AC" w:rsidRDefault="001B06AC" w:rsidP="00430825">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 xml:space="preserve">I see a full header with a background image selected by the publishers </w:t>
            </w:r>
          </w:p>
          <w:p w14:paraId="15C724D0" w14:textId="77777777" w:rsidR="001B06AC" w:rsidRPr="00161286" w:rsidRDefault="001B06AC" w:rsidP="00430825">
            <w:pPr>
              <w:rPr>
                <w:rFonts w:asciiTheme="minorHAnsi" w:eastAsia="Times New Roman" w:hAnsiTheme="minorHAnsi" w:cstheme="minorHAnsi"/>
                <w:sz w:val="16"/>
                <w:szCs w:val="16"/>
                <w:lang w:val="en-US" w:eastAsia="ru-RU"/>
              </w:rPr>
            </w:pPr>
            <w:r w:rsidRPr="00161286">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the header takes the whole width of the browser page</w:t>
            </w:r>
          </w:p>
        </w:tc>
        <w:tc>
          <w:tcPr>
            <w:tcW w:w="884" w:type="dxa"/>
            <w:tcBorders>
              <w:top w:val="single" w:sz="4" w:space="0" w:color="auto"/>
              <w:left w:val="single" w:sz="4" w:space="0" w:color="auto"/>
              <w:bottom w:val="single" w:sz="4" w:space="0" w:color="auto"/>
              <w:right w:val="single" w:sz="4" w:space="0" w:color="auto"/>
            </w:tcBorders>
          </w:tcPr>
          <w:p w14:paraId="13DC07F2" w14:textId="77777777" w:rsidR="001B06AC" w:rsidRDefault="001B06AC" w:rsidP="00430825">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CF582D" w14:paraId="118AE22B" w14:textId="77777777" w:rsidTr="00662809">
        <w:trPr>
          <w:trHeight w:val="507"/>
        </w:trPr>
        <w:tc>
          <w:tcPr>
            <w:tcW w:w="709" w:type="dxa"/>
            <w:tcBorders>
              <w:top w:val="single" w:sz="4" w:space="0" w:color="auto"/>
              <w:left w:val="single" w:sz="4" w:space="0" w:color="auto"/>
              <w:bottom w:val="single" w:sz="4" w:space="0" w:color="auto"/>
              <w:right w:val="single" w:sz="4" w:space="0" w:color="auto"/>
            </w:tcBorders>
          </w:tcPr>
          <w:p w14:paraId="6AF421F0" w14:textId="1A1E8F1C" w:rsidR="00CF582D" w:rsidRDefault="00CF582D" w:rsidP="00CF582D">
            <w:pPr>
              <w:jc w:val="right"/>
              <w:rPr>
                <w:rFonts w:asciiTheme="minorHAnsi" w:eastAsia="Times New Roman" w:hAnsiTheme="minorHAnsi" w:cstheme="minorHAnsi"/>
                <w:color w:val="000000"/>
                <w:sz w:val="16"/>
                <w:szCs w:val="16"/>
                <w:lang w:val="en-US"/>
              </w:rPr>
            </w:pPr>
            <w:r w:rsidRPr="00C94546">
              <w:rPr>
                <w:rFonts w:asciiTheme="minorHAnsi" w:eastAsia="Times New Roman" w:hAnsiTheme="minorHAnsi" w:cstheme="minorHAnsi"/>
                <w:color w:val="000000"/>
                <w:sz w:val="16"/>
                <w:szCs w:val="16"/>
                <w:lang w:val="en-US"/>
              </w:rPr>
              <w:t>15.3.2</w:t>
            </w:r>
            <w:r>
              <w:rPr>
                <w:rFonts w:asciiTheme="minorHAnsi" w:eastAsia="Times New Roman" w:hAnsiTheme="minorHAnsi" w:cstheme="minorHAnsi"/>
                <w:color w:val="000000"/>
                <w:sz w:val="16"/>
                <w:szCs w:val="16"/>
                <w:lang w:val="en-US"/>
              </w:rPr>
              <w:t>.2</w:t>
            </w:r>
            <w:r w:rsidRPr="00C94546">
              <w:rPr>
                <w:rFonts w:asciiTheme="minorHAnsi" w:eastAsia="Times New Roman" w:hAnsiTheme="minorHAnsi" w:cstheme="minorHAnsi"/>
                <w:color w:val="000000"/>
                <w:sz w:val="16"/>
                <w:szCs w:val="16"/>
                <w:lang w:val="en-US"/>
              </w:rPr>
              <w:t>.</w:t>
            </w:r>
          </w:p>
        </w:tc>
        <w:tc>
          <w:tcPr>
            <w:tcW w:w="1417" w:type="dxa"/>
            <w:gridSpan w:val="2"/>
            <w:tcBorders>
              <w:top w:val="single" w:sz="4" w:space="0" w:color="auto"/>
              <w:left w:val="single" w:sz="4" w:space="0" w:color="auto"/>
              <w:bottom w:val="single" w:sz="4" w:space="0" w:color="auto"/>
              <w:right w:val="single" w:sz="4" w:space="0" w:color="auto"/>
            </w:tcBorders>
          </w:tcPr>
          <w:p w14:paraId="32C6EC99" w14:textId="1C6395C3" w:rsidR="00CF582D" w:rsidRDefault="00CF582D" w:rsidP="00CF582D">
            <w:pPr>
              <w:rPr>
                <w:rFonts w:asciiTheme="minorHAnsi" w:hAnsiTheme="minorHAnsi" w:cstheme="minorHAnsi"/>
                <w:b/>
                <w:sz w:val="16"/>
                <w:szCs w:val="16"/>
                <w:lang w:val="en-US"/>
              </w:rPr>
            </w:pPr>
            <w:r>
              <w:rPr>
                <w:rFonts w:asciiTheme="minorHAnsi" w:hAnsiTheme="minorHAnsi" w:cstheme="minorHAnsi"/>
                <w:b/>
                <w:sz w:val="16"/>
                <w:szCs w:val="16"/>
                <w:lang w:val="en-US"/>
              </w:rPr>
              <w:t>Brand</w:t>
            </w:r>
            <w:r w:rsidRPr="008E05E4">
              <w:rPr>
                <w:rFonts w:asciiTheme="minorHAnsi" w:hAnsiTheme="minorHAnsi" w:cstheme="minorHAnsi"/>
                <w:b/>
                <w:sz w:val="16"/>
                <w:szCs w:val="16"/>
                <w:lang w:val="en-US"/>
              </w:rPr>
              <w:t xml:space="preserve"> template</w:t>
            </w:r>
            <w:r>
              <w:rPr>
                <w:rFonts w:asciiTheme="minorHAnsi" w:hAnsiTheme="minorHAnsi" w:cstheme="minorHAnsi"/>
                <w:b/>
                <w:sz w:val="16"/>
                <w:szCs w:val="16"/>
                <w:lang w:val="en-US"/>
              </w:rPr>
              <w:t xml:space="preserve"> header</w:t>
            </w:r>
          </w:p>
        </w:tc>
        <w:tc>
          <w:tcPr>
            <w:tcW w:w="1558" w:type="dxa"/>
            <w:tcBorders>
              <w:top w:val="single" w:sz="4" w:space="0" w:color="auto"/>
              <w:left w:val="single" w:sz="4" w:space="0" w:color="auto"/>
              <w:bottom w:val="single" w:sz="4" w:space="0" w:color="auto"/>
              <w:right w:val="single" w:sz="4" w:space="0" w:color="auto"/>
            </w:tcBorders>
          </w:tcPr>
          <w:p w14:paraId="146F7F87" w14:textId="09F12F33" w:rsidR="00CF582D" w:rsidRDefault="00CF582D" w:rsidP="00CF582D">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Brand avatar </w:t>
            </w:r>
          </w:p>
        </w:tc>
        <w:tc>
          <w:tcPr>
            <w:tcW w:w="4960" w:type="dxa"/>
            <w:tcBorders>
              <w:top w:val="single" w:sz="4" w:space="0" w:color="auto"/>
              <w:left w:val="single" w:sz="4" w:space="0" w:color="auto"/>
              <w:bottom w:val="single" w:sz="4" w:space="0" w:color="auto"/>
              <w:right w:val="single" w:sz="4" w:space="0" w:color="auto"/>
            </w:tcBorders>
          </w:tcPr>
          <w:p w14:paraId="4E399176" w14:textId="77777777" w:rsidR="00CF582D" w:rsidRDefault="00CF582D" w:rsidP="00CF582D">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118E4119" w14:textId="77777777" w:rsidR="00CF582D" w:rsidRDefault="00CF582D" w:rsidP="00CF582D">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am on the Brand page</w:t>
            </w:r>
          </w:p>
          <w:p w14:paraId="25A9DA8E" w14:textId="6438E68D" w:rsidR="00CF582D" w:rsidRPr="001B06AC" w:rsidRDefault="00CF582D" w:rsidP="00CF582D">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Then </w:t>
            </w:r>
            <w:r w:rsidRPr="001B06AC">
              <w:rPr>
                <w:rFonts w:asciiTheme="minorHAnsi" w:eastAsia="Times New Roman" w:hAnsiTheme="minorHAnsi" w:cstheme="minorHAnsi"/>
                <w:sz w:val="16"/>
                <w:szCs w:val="16"/>
                <w:lang w:val="en-US" w:eastAsia="ru-RU"/>
              </w:rPr>
              <w:t xml:space="preserve">I see </w:t>
            </w:r>
            <w:ins w:id="2309" w:author="Ghita Benotmane" w:date="2016-09-15T15:19:00Z">
              <w:r w:rsidR="00512484">
                <w:rPr>
                  <w:rFonts w:asciiTheme="minorHAnsi" w:eastAsia="Times New Roman" w:hAnsiTheme="minorHAnsi" w:cstheme="minorHAnsi"/>
                  <w:sz w:val="16"/>
                  <w:szCs w:val="16"/>
                  <w:lang w:val="en-US" w:eastAsia="ru-RU"/>
                </w:rPr>
                <w:t>the profile picture</w:t>
              </w:r>
            </w:ins>
            <w:del w:id="2310" w:author="Ghita Benotmane" w:date="2016-09-15T15:19:00Z">
              <w:r w:rsidRPr="001B06AC">
                <w:rPr>
                  <w:rFonts w:asciiTheme="minorHAnsi" w:eastAsia="Times New Roman" w:hAnsiTheme="minorHAnsi" w:cstheme="minorHAnsi"/>
                  <w:sz w:val="16"/>
                  <w:szCs w:val="16"/>
                  <w:lang w:val="en-US" w:eastAsia="ru-RU"/>
                </w:rPr>
                <w:delText>an avatar</w:delText>
              </w:r>
            </w:del>
            <w:r w:rsidRPr="001B06AC">
              <w:rPr>
                <w:rFonts w:asciiTheme="minorHAnsi" w:eastAsia="Times New Roman" w:hAnsiTheme="minorHAnsi" w:cstheme="minorHAnsi"/>
                <w:sz w:val="16"/>
                <w:szCs w:val="16"/>
                <w:lang w:val="en-US" w:eastAsia="ru-RU"/>
              </w:rPr>
              <w:t xml:space="preserve"> of the Brand anchored to the header, with the Brand’s name and logo</w:t>
            </w:r>
          </w:p>
          <w:p w14:paraId="25B74E45" w14:textId="77777777" w:rsidR="00CF582D" w:rsidRDefault="00CF582D" w:rsidP="00CF582D">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When</w:t>
            </w:r>
            <w:r w:rsidRPr="001B06AC">
              <w:rPr>
                <w:rFonts w:asciiTheme="minorHAnsi" w:eastAsia="Times New Roman" w:hAnsiTheme="minorHAnsi" w:cstheme="minorHAnsi"/>
                <w:sz w:val="16"/>
                <w:szCs w:val="16"/>
                <w:lang w:val="en-US" w:eastAsia="ru-RU"/>
              </w:rPr>
              <w:t xml:space="preserve"> I hover over the profile picture</w:t>
            </w:r>
            <w:r>
              <w:rPr>
                <w:rFonts w:asciiTheme="minorHAnsi" w:eastAsia="Times New Roman" w:hAnsiTheme="minorHAnsi" w:cstheme="minorHAnsi"/>
                <w:color w:val="0000FF"/>
                <w:sz w:val="16"/>
                <w:szCs w:val="16"/>
                <w:lang w:val="en-US" w:eastAsia="ru-RU"/>
              </w:rPr>
              <w:t xml:space="preserve"> </w:t>
            </w:r>
          </w:p>
          <w:p w14:paraId="147C1EA2" w14:textId="5B4E6428" w:rsidR="00CF582D" w:rsidRDefault="00CF582D" w:rsidP="00CF582D">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 xml:space="preserve">Then </w:t>
            </w:r>
            <w:r w:rsidRPr="001B06AC">
              <w:rPr>
                <w:rFonts w:asciiTheme="minorHAnsi" w:eastAsia="Times New Roman" w:hAnsiTheme="minorHAnsi" w:cstheme="minorHAnsi"/>
                <w:sz w:val="16"/>
                <w:szCs w:val="16"/>
                <w:lang w:val="en-US" w:eastAsia="ru-RU"/>
              </w:rPr>
              <w:t>I see the Brand’s tag line</w:t>
            </w:r>
          </w:p>
        </w:tc>
        <w:tc>
          <w:tcPr>
            <w:tcW w:w="888" w:type="dxa"/>
            <w:tcBorders>
              <w:top w:val="single" w:sz="4" w:space="0" w:color="auto"/>
              <w:left w:val="single" w:sz="4" w:space="0" w:color="auto"/>
              <w:bottom w:val="single" w:sz="4" w:space="0" w:color="auto"/>
              <w:right w:val="single" w:sz="4" w:space="0" w:color="auto"/>
            </w:tcBorders>
          </w:tcPr>
          <w:p w14:paraId="78AFF65A" w14:textId="74ADFFFB" w:rsidR="00CF582D" w:rsidRDefault="00CF582D" w:rsidP="00CF582D">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CF582D" w14:paraId="36426FE8" w14:textId="77777777" w:rsidTr="00662809">
        <w:trPr>
          <w:trHeight w:val="867"/>
        </w:trPr>
        <w:tc>
          <w:tcPr>
            <w:tcW w:w="709" w:type="dxa"/>
            <w:tcBorders>
              <w:top w:val="single" w:sz="4" w:space="0" w:color="auto"/>
              <w:left w:val="single" w:sz="4" w:space="0" w:color="auto"/>
              <w:bottom w:val="single" w:sz="4" w:space="0" w:color="auto"/>
              <w:right w:val="single" w:sz="4" w:space="0" w:color="auto"/>
            </w:tcBorders>
          </w:tcPr>
          <w:p w14:paraId="7C97C36B" w14:textId="38724308" w:rsidR="00CF582D" w:rsidRPr="003C53A9" w:rsidRDefault="00CF582D" w:rsidP="00CF582D">
            <w:pPr>
              <w:jc w:val="center"/>
              <w:rPr>
                <w:rFonts w:asciiTheme="minorHAnsi" w:eastAsia="Times New Roman" w:hAnsiTheme="minorHAnsi" w:cstheme="minorHAnsi"/>
                <w:color w:val="000000"/>
                <w:sz w:val="16"/>
                <w:szCs w:val="16"/>
                <w:lang w:val="en-US"/>
              </w:rPr>
            </w:pPr>
            <w:r w:rsidRPr="00C94546">
              <w:rPr>
                <w:rFonts w:asciiTheme="minorHAnsi" w:eastAsia="Times New Roman" w:hAnsiTheme="minorHAnsi" w:cstheme="minorHAnsi"/>
                <w:color w:val="000000"/>
                <w:sz w:val="16"/>
                <w:szCs w:val="16"/>
                <w:lang w:val="en-US"/>
              </w:rPr>
              <w:t>15.3.2.</w:t>
            </w:r>
            <w:r>
              <w:rPr>
                <w:rFonts w:asciiTheme="minorHAnsi" w:eastAsia="Times New Roman" w:hAnsiTheme="minorHAnsi" w:cstheme="minorHAnsi"/>
                <w:color w:val="000000"/>
                <w:sz w:val="16"/>
                <w:szCs w:val="16"/>
                <w:lang w:val="en-US"/>
              </w:rPr>
              <w:t>3</w:t>
            </w:r>
            <w:r w:rsidRPr="00C94546">
              <w:rPr>
                <w:rFonts w:asciiTheme="minorHAnsi" w:eastAsia="Times New Roman" w:hAnsiTheme="minorHAnsi" w:cstheme="minorHAnsi"/>
                <w:color w:val="000000"/>
                <w:sz w:val="16"/>
                <w:szCs w:val="16"/>
                <w:lang w:val="en-US"/>
              </w:rPr>
              <w:t>.</w:t>
            </w:r>
          </w:p>
        </w:tc>
        <w:tc>
          <w:tcPr>
            <w:tcW w:w="1417" w:type="dxa"/>
            <w:gridSpan w:val="2"/>
            <w:tcBorders>
              <w:top w:val="single" w:sz="4" w:space="0" w:color="auto"/>
              <w:left w:val="single" w:sz="4" w:space="0" w:color="auto"/>
              <w:bottom w:val="single" w:sz="4" w:space="0" w:color="auto"/>
              <w:right w:val="single" w:sz="4" w:space="0" w:color="auto"/>
            </w:tcBorders>
            <w:hideMark/>
          </w:tcPr>
          <w:p w14:paraId="6530CA31" w14:textId="187FFC54" w:rsidR="00CF582D" w:rsidRDefault="00CF582D" w:rsidP="00CF582D">
            <w:pPr>
              <w:rPr>
                <w:rFonts w:asciiTheme="minorHAnsi" w:eastAsia="Times New Roman" w:hAnsiTheme="minorHAnsi" w:cstheme="minorHAnsi"/>
                <w:b/>
                <w:color w:val="000000"/>
                <w:sz w:val="16"/>
                <w:szCs w:val="16"/>
                <w:lang w:val="en-US"/>
              </w:rPr>
            </w:pPr>
            <w:r w:rsidRPr="00C810ED">
              <w:rPr>
                <w:rFonts w:asciiTheme="minorHAnsi" w:hAnsiTheme="minorHAnsi" w:cstheme="minorHAnsi"/>
                <w:b/>
                <w:sz w:val="16"/>
                <w:szCs w:val="16"/>
                <w:lang w:val="en-US"/>
              </w:rPr>
              <w:t>Brand template header</w:t>
            </w:r>
          </w:p>
        </w:tc>
        <w:tc>
          <w:tcPr>
            <w:tcW w:w="1558" w:type="dxa"/>
            <w:tcBorders>
              <w:top w:val="single" w:sz="4" w:space="0" w:color="auto"/>
              <w:left w:val="single" w:sz="4" w:space="0" w:color="auto"/>
              <w:bottom w:val="single" w:sz="4" w:space="0" w:color="auto"/>
              <w:right w:val="single" w:sz="4" w:space="0" w:color="auto"/>
            </w:tcBorders>
            <w:hideMark/>
          </w:tcPr>
          <w:p w14:paraId="1BC9B06A" w14:textId="77777777" w:rsidR="00CF582D" w:rsidRDefault="00CF582D" w:rsidP="00CF582D">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Narrative</w:t>
            </w:r>
          </w:p>
        </w:tc>
        <w:tc>
          <w:tcPr>
            <w:tcW w:w="4960" w:type="dxa"/>
            <w:tcBorders>
              <w:top w:val="single" w:sz="4" w:space="0" w:color="auto"/>
              <w:left w:val="single" w:sz="4" w:space="0" w:color="auto"/>
              <w:bottom w:val="single" w:sz="4" w:space="0" w:color="auto"/>
              <w:right w:val="single" w:sz="4" w:space="0" w:color="auto"/>
            </w:tcBorders>
          </w:tcPr>
          <w:p w14:paraId="23819A97" w14:textId="77777777" w:rsidR="00CF582D" w:rsidRDefault="00CF582D" w:rsidP="00CF582D">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3E1462A8" w14:textId="7951A3ED" w:rsidR="00CF582D" w:rsidRDefault="00CF582D" w:rsidP="00CF582D">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am on the Brand page</w:t>
            </w:r>
          </w:p>
          <w:p w14:paraId="2F198BAB" w14:textId="0556F97E" w:rsidR="00CF582D" w:rsidRPr="00251A70" w:rsidRDefault="00CF582D" w:rsidP="00CF582D">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 see the narrative associated to the Brand next to the Brand’s avatar</w:t>
            </w:r>
          </w:p>
        </w:tc>
        <w:tc>
          <w:tcPr>
            <w:tcW w:w="888" w:type="dxa"/>
            <w:tcBorders>
              <w:top w:val="single" w:sz="4" w:space="0" w:color="auto"/>
              <w:left w:val="single" w:sz="4" w:space="0" w:color="auto"/>
              <w:bottom w:val="single" w:sz="4" w:space="0" w:color="auto"/>
              <w:right w:val="single" w:sz="4" w:space="0" w:color="auto"/>
            </w:tcBorders>
            <w:hideMark/>
          </w:tcPr>
          <w:p w14:paraId="020FE149" w14:textId="77777777" w:rsidR="00CF582D" w:rsidRDefault="00CF582D" w:rsidP="00CF582D">
            <w:pPr>
              <w:jc w:val="right"/>
              <w:rPr>
                <w:rFonts w:asciiTheme="minorHAnsi" w:eastAsia="Times New Roman" w:hAnsiTheme="minorHAnsi" w:cstheme="minorHAnsi"/>
                <w:color w:val="000000"/>
                <w:sz w:val="16"/>
                <w:szCs w:val="16"/>
                <w:lang w:val="en-US"/>
              </w:rPr>
            </w:pPr>
            <w:r w:rsidRPr="003E3C44">
              <w:rPr>
                <w:rFonts w:asciiTheme="minorHAnsi" w:eastAsia="Times New Roman" w:hAnsiTheme="minorHAnsi" w:cstheme="minorHAnsi"/>
                <w:color w:val="000000"/>
                <w:sz w:val="16"/>
                <w:szCs w:val="16"/>
                <w:lang w:val="en-US"/>
              </w:rPr>
              <w:t>1</w:t>
            </w:r>
          </w:p>
        </w:tc>
      </w:tr>
      <w:tr w:rsidR="00CF582D" w14:paraId="30A8E495" w14:textId="77777777" w:rsidTr="00662809">
        <w:trPr>
          <w:trHeight w:val="507"/>
        </w:trPr>
        <w:tc>
          <w:tcPr>
            <w:tcW w:w="709" w:type="dxa"/>
            <w:tcBorders>
              <w:top w:val="single" w:sz="4" w:space="0" w:color="auto"/>
              <w:left w:val="single" w:sz="4" w:space="0" w:color="auto"/>
              <w:bottom w:val="single" w:sz="4" w:space="0" w:color="auto"/>
              <w:right w:val="single" w:sz="4" w:space="0" w:color="auto"/>
            </w:tcBorders>
          </w:tcPr>
          <w:p w14:paraId="2DCBEE94" w14:textId="2C7EE77C" w:rsidR="00CF582D" w:rsidRDefault="00CF582D" w:rsidP="00CF582D">
            <w:pPr>
              <w:jc w:val="right"/>
              <w:rPr>
                <w:rFonts w:asciiTheme="minorHAnsi" w:eastAsia="Times New Roman" w:hAnsiTheme="minorHAnsi" w:cstheme="minorHAnsi"/>
                <w:color w:val="000000"/>
                <w:sz w:val="16"/>
                <w:szCs w:val="16"/>
                <w:lang w:val="en-US"/>
              </w:rPr>
            </w:pPr>
            <w:r w:rsidRPr="00C94546">
              <w:rPr>
                <w:rFonts w:asciiTheme="minorHAnsi" w:eastAsia="Times New Roman" w:hAnsiTheme="minorHAnsi" w:cstheme="minorHAnsi"/>
                <w:color w:val="000000"/>
                <w:sz w:val="16"/>
                <w:szCs w:val="16"/>
                <w:lang w:val="en-US"/>
              </w:rPr>
              <w:t>15.3.2.</w:t>
            </w:r>
            <w:r>
              <w:rPr>
                <w:rFonts w:asciiTheme="minorHAnsi" w:eastAsia="Times New Roman" w:hAnsiTheme="minorHAnsi" w:cstheme="minorHAnsi"/>
                <w:color w:val="000000"/>
                <w:sz w:val="16"/>
                <w:szCs w:val="16"/>
                <w:lang w:val="en-US"/>
              </w:rPr>
              <w:t>4</w:t>
            </w:r>
            <w:r w:rsidRPr="00C94546">
              <w:rPr>
                <w:rFonts w:asciiTheme="minorHAnsi" w:eastAsia="Times New Roman" w:hAnsiTheme="minorHAnsi" w:cstheme="minorHAnsi"/>
                <w:color w:val="000000"/>
                <w:sz w:val="16"/>
                <w:szCs w:val="16"/>
                <w:lang w:val="en-US"/>
              </w:rPr>
              <w:t>.</w:t>
            </w:r>
          </w:p>
        </w:tc>
        <w:tc>
          <w:tcPr>
            <w:tcW w:w="1417" w:type="dxa"/>
            <w:gridSpan w:val="2"/>
            <w:tcBorders>
              <w:top w:val="single" w:sz="4" w:space="0" w:color="auto"/>
              <w:left w:val="single" w:sz="4" w:space="0" w:color="auto"/>
              <w:bottom w:val="single" w:sz="4" w:space="0" w:color="auto"/>
              <w:right w:val="single" w:sz="4" w:space="0" w:color="auto"/>
            </w:tcBorders>
            <w:hideMark/>
          </w:tcPr>
          <w:p w14:paraId="038C5F56" w14:textId="716826F4" w:rsidR="00CF582D" w:rsidRDefault="00CF582D" w:rsidP="00CF582D">
            <w:pPr>
              <w:rPr>
                <w:rFonts w:asciiTheme="minorHAnsi" w:eastAsia="Times New Roman" w:hAnsiTheme="minorHAnsi" w:cstheme="minorHAnsi"/>
                <w:b/>
                <w:color w:val="000000"/>
                <w:sz w:val="16"/>
                <w:szCs w:val="16"/>
                <w:lang w:val="en-US"/>
              </w:rPr>
            </w:pPr>
            <w:r w:rsidRPr="00C810ED">
              <w:rPr>
                <w:rFonts w:asciiTheme="minorHAnsi" w:hAnsiTheme="minorHAnsi" w:cstheme="minorHAnsi"/>
                <w:b/>
                <w:sz w:val="16"/>
                <w:szCs w:val="16"/>
                <w:lang w:val="en-US"/>
              </w:rPr>
              <w:t>Brand template header</w:t>
            </w:r>
          </w:p>
        </w:tc>
        <w:tc>
          <w:tcPr>
            <w:tcW w:w="1558" w:type="dxa"/>
            <w:tcBorders>
              <w:top w:val="single" w:sz="4" w:space="0" w:color="auto"/>
              <w:left w:val="single" w:sz="4" w:space="0" w:color="auto"/>
              <w:bottom w:val="single" w:sz="4" w:space="0" w:color="auto"/>
              <w:right w:val="single" w:sz="4" w:space="0" w:color="auto"/>
            </w:tcBorders>
            <w:hideMark/>
          </w:tcPr>
          <w:p w14:paraId="3B32293B" w14:textId="77777777" w:rsidR="00CF582D" w:rsidRDefault="00CF582D" w:rsidP="00CF582D">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Add to favorites / Remove from favorites button</w:t>
            </w:r>
          </w:p>
        </w:tc>
        <w:tc>
          <w:tcPr>
            <w:tcW w:w="4960" w:type="dxa"/>
            <w:tcBorders>
              <w:top w:val="single" w:sz="4" w:space="0" w:color="auto"/>
              <w:left w:val="single" w:sz="4" w:space="0" w:color="auto"/>
              <w:bottom w:val="single" w:sz="4" w:space="0" w:color="auto"/>
              <w:right w:val="single" w:sz="4" w:space="0" w:color="auto"/>
            </w:tcBorders>
          </w:tcPr>
          <w:p w14:paraId="0E647EC0" w14:textId="77777777" w:rsidR="00CF582D" w:rsidRDefault="00CF582D" w:rsidP="00CF582D">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405F35B6" w14:textId="709DE4B8" w:rsidR="00CF582D" w:rsidRDefault="00CF582D" w:rsidP="00CF582D">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am on the Brand page</w:t>
            </w:r>
          </w:p>
          <w:p w14:paraId="444A31D8" w14:textId="77777777" w:rsidR="00723A7C" w:rsidRDefault="00CF582D" w:rsidP="00723A7C">
            <w:pPr>
              <w:rPr>
                <w:ins w:id="2311" w:author="Ghita Benotmane" w:date="2016-09-09T11:33:00Z"/>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 xml:space="preserve">I see “Add to favorites / remove from favorites” </w:t>
            </w:r>
            <w:ins w:id="2312" w:author="Ghita Benotmane" w:date="2016-09-09T11:33:00Z">
              <w:r w:rsidR="00723A7C">
                <w:rPr>
                  <w:rFonts w:asciiTheme="minorHAnsi" w:eastAsia="Times New Roman" w:hAnsiTheme="minorHAnsi" w:cstheme="minorHAnsi"/>
                  <w:sz w:val="16"/>
                  <w:szCs w:val="16"/>
                  <w:lang w:val="en-US" w:eastAsia="ru-RU"/>
                </w:rPr>
                <w:t>below the narrative</w:t>
              </w:r>
            </w:ins>
          </w:p>
          <w:p w14:paraId="1F9C562B" w14:textId="1F9C2528" w:rsidR="00CF582D" w:rsidDel="00723A7C" w:rsidRDefault="00CF582D" w:rsidP="00CF582D">
            <w:pPr>
              <w:rPr>
                <w:del w:id="2313" w:author="Ghita Benotmane" w:date="2016-09-09T11:33:00Z"/>
                <w:rFonts w:asciiTheme="minorHAnsi" w:eastAsia="Times New Roman" w:hAnsiTheme="minorHAnsi" w:cstheme="minorHAnsi"/>
                <w:sz w:val="16"/>
                <w:szCs w:val="16"/>
                <w:lang w:val="en-US" w:eastAsia="ru-RU"/>
              </w:rPr>
            </w:pPr>
            <w:del w:id="2314" w:author="Ghita Benotmane" w:date="2016-09-09T11:33:00Z">
              <w:r w:rsidDel="00723A7C">
                <w:rPr>
                  <w:rFonts w:asciiTheme="minorHAnsi" w:eastAsia="Times New Roman" w:hAnsiTheme="minorHAnsi" w:cstheme="minorHAnsi"/>
                  <w:sz w:val="16"/>
                  <w:szCs w:val="16"/>
                  <w:lang w:val="en-US" w:eastAsia="ru-RU"/>
                </w:rPr>
                <w:delText>button next to the title</w:delText>
              </w:r>
            </w:del>
          </w:p>
          <w:p w14:paraId="4BA27B4C" w14:textId="77777777" w:rsidR="00CF582D" w:rsidRDefault="00CF582D" w:rsidP="00CF582D">
            <w:pPr>
              <w:rPr>
                <w:rFonts w:asciiTheme="minorHAnsi" w:eastAsia="Times New Roman" w:hAnsiTheme="minorHAnsi" w:cstheme="minorHAnsi"/>
                <w:sz w:val="16"/>
                <w:szCs w:val="16"/>
                <w:lang w:val="en-US" w:eastAsia="ru-RU"/>
              </w:rPr>
            </w:pPr>
            <w:r w:rsidRPr="00E91BCC">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click on the button</w:t>
            </w:r>
          </w:p>
          <w:p w14:paraId="3360FDFC" w14:textId="77777777" w:rsidR="00CF582D" w:rsidRDefault="00CF582D" w:rsidP="00CF582D">
            <w:pPr>
              <w:rPr>
                <w:rFonts w:asciiTheme="minorHAnsi" w:eastAsia="Times New Roman" w:hAnsiTheme="minorHAnsi" w:cstheme="minorHAnsi"/>
                <w:sz w:val="16"/>
                <w:szCs w:val="16"/>
                <w:lang w:eastAsia="ru-RU"/>
              </w:rPr>
            </w:pPr>
            <w:r w:rsidRPr="00E91BCC">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the page is added to “My pages” section of “My Favorites” on the Resources section or removed from My pages” section of “My Favorites” on the Resources section</w:t>
            </w:r>
          </w:p>
        </w:tc>
        <w:tc>
          <w:tcPr>
            <w:tcW w:w="888" w:type="dxa"/>
            <w:tcBorders>
              <w:top w:val="single" w:sz="4" w:space="0" w:color="auto"/>
              <w:left w:val="single" w:sz="4" w:space="0" w:color="auto"/>
              <w:bottom w:val="single" w:sz="4" w:space="0" w:color="auto"/>
              <w:right w:val="single" w:sz="4" w:space="0" w:color="auto"/>
            </w:tcBorders>
            <w:hideMark/>
          </w:tcPr>
          <w:p w14:paraId="2AFC6B30" w14:textId="77777777" w:rsidR="00CF582D" w:rsidRDefault="00CF582D" w:rsidP="00CF582D">
            <w:pPr>
              <w:jc w:val="right"/>
              <w:rPr>
                <w:rFonts w:asciiTheme="minorHAnsi" w:eastAsia="Times New Roman" w:hAnsiTheme="minorHAnsi" w:cstheme="minorHAnsi"/>
                <w:color w:val="000000"/>
                <w:sz w:val="16"/>
                <w:szCs w:val="16"/>
                <w:lang w:val="en-US"/>
              </w:rPr>
            </w:pPr>
            <w:r w:rsidRPr="003E3C44">
              <w:rPr>
                <w:rFonts w:asciiTheme="minorHAnsi" w:eastAsia="Times New Roman" w:hAnsiTheme="minorHAnsi" w:cstheme="minorHAnsi"/>
                <w:color w:val="000000"/>
                <w:sz w:val="16"/>
                <w:szCs w:val="16"/>
                <w:lang w:val="en-US"/>
              </w:rPr>
              <w:t>1</w:t>
            </w:r>
          </w:p>
        </w:tc>
      </w:tr>
      <w:tr w:rsidR="00CF582D" w14:paraId="4A04DD03" w14:textId="77777777" w:rsidTr="00662809">
        <w:trPr>
          <w:trHeight w:val="507"/>
        </w:trPr>
        <w:tc>
          <w:tcPr>
            <w:tcW w:w="709" w:type="dxa"/>
            <w:tcBorders>
              <w:top w:val="single" w:sz="4" w:space="0" w:color="auto"/>
              <w:left w:val="single" w:sz="4" w:space="0" w:color="auto"/>
              <w:bottom w:val="single" w:sz="4" w:space="0" w:color="auto"/>
              <w:right w:val="single" w:sz="4" w:space="0" w:color="auto"/>
            </w:tcBorders>
            <w:hideMark/>
          </w:tcPr>
          <w:p w14:paraId="5A56014B" w14:textId="19A34510" w:rsidR="00CF582D" w:rsidRDefault="00CF582D" w:rsidP="00CF582D">
            <w:pPr>
              <w:jc w:val="right"/>
              <w:rPr>
                <w:rFonts w:asciiTheme="minorHAnsi" w:eastAsia="Times New Roman" w:hAnsiTheme="minorHAnsi" w:cstheme="minorHAnsi"/>
                <w:color w:val="000000"/>
                <w:sz w:val="16"/>
                <w:szCs w:val="16"/>
                <w:lang w:val="en-US"/>
              </w:rPr>
            </w:pPr>
            <w:r w:rsidRPr="00C94546">
              <w:rPr>
                <w:rFonts w:asciiTheme="minorHAnsi" w:eastAsia="Times New Roman" w:hAnsiTheme="minorHAnsi" w:cstheme="minorHAnsi"/>
                <w:color w:val="000000"/>
                <w:sz w:val="16"/>
                <w:szCs w:val="16"/>
                <w:lang w:val="en-US"/>
              </w:rPr>
              <w:t>15.3.2.</w:t>
            </w:r>
            <w:r>
              <w:rPr>
                <w:rFonts w:asciiTheme="minorHAnsi" w:eastAsia="Times New Roman" w:hAnsiTheme="minorHAnsi" w:cstheme="minorHAnsi"/>
                <w:color w:val="000000"/>
                <w:sz w:val="16"/>
                <w:szCs w:val="16"/>
                <w:lang w:val="en-US"/>
              </w:rPr>
              <w:t>5</w:t>
            </w:r>
            <w:r w:rsidRPr="00C94546">
              <w:rPr>
                <w:rFonts w:asciiTheme="minorHAnsi" w:eastAsia="Times New Roman" w:hAnsiTheme="minorHAnsi" w:cstheme="minorHAnsi"/>
                <w:color w:val="000000"/>
                <w:sz w:val="16"/>
                <w:szCs w:val="16"/>
                <w:lang w:val="en-US"/>
              </w:rPr>
              <w:t>.</w:t>
            </w:r>
          </w:p>
        </w:tc>
        <w:tc>
          <w:tcPr>
            <w:tcW w:w="1417" w:type="dxa"/>
            <w:gridSpan w:val="2"/>
            <w:tcBorders>
              <w:top w:val="single" w:sz="4" w:space="0" w:color="auto"/>
              <w:left w:val="single" w:sz="4" w:space="0" w:color="auto"/>
              <w:bottom w:val="single" w:sz="4" w:space="0" w:color="auto"/>
              <w:right w:val="single" w:sz="4" w:space="0" w:color="auto"/>
            </w:tcBorders>
            <w:hideMark/>
          </w:tcPr>
          <w:p w14:paraId="307C79EE" w14:textId="1C772ED1" w:rsidR="00CF582D" w:rsidRDefault="00CF582D" w:rsidP="00CF582D">
            <w:pPr>
              <w:rPr>
                <w:rFonts w:asciiTheme="minorHAnsi" w:eastAsia="Times New Roman" w:hAnsiTheme="minorHAnsi" w:cstheme="minorHAnsi"/>
                <w:b/>
                <w:color w:val="000000"/>
                <w:sz w:val="16"/>
                <w:szCs w:val="16"/>
                <w:lang w:val="en-US"/>
              </w:rPr>
            </w:pPr>
            <w:r w:rsidRPr="00C810ED">
              <w:rPr>
                <w:rFonts w:asciiTheme="minorHAnsi" w:hAnsiTheme="minorHAnsi" w:cstheme="minorHAnsi"/>
                <w:b/>
                <w:sz w:val="16"/>
                <w:szCs w:val="16"/>
                <w:lang w:val="en-US"/>
              </w:rPr>
              <w:t>Brand template header</w:t>
            </w:r>
          </w:p>
        </w:tc>
        <w:tc>
          <w:tcPr>
            <w:tcW w:w="1558" w:type="dxa"/>
            <w:tcBorders>
              <w:top w:val="single" w:sz="4" w:space="0" w:color="auto"/>
              <w:left w:val="single" w:sz="4" w:space="0" w:color="auto"/>
              <w:bottom w:val="single" w:sz="4" w:space="0" w:color="auto"/>
              <w:right w:val="single" w:sz="4" w:space="0" w:color="auto"/>
            </w:tcBorders>
            <w:hideMark/>
          </w:tcPr>
          <w:p w14:paraId="325E7794" w14:textId="77777777" w:rsidR="00CF582D" w:rsidRDefault="00CF582D" w:rsidP="00CF582D">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Share button </w:t>
            </w:r>
          </w:p>
        </w:tc>
        <w:tc>
          <w:tcPr>
            <w:tcW w:w="4960" w:type="dxa"/>
            <w:tcBorders>
              <w:top w:val="single" w:sz="4" w:space="0" w:color="auto"/>
              <w:left w:val="single" w:sz="4" w:space="0" w:color="auto"/>
              <w:bottom w:val="single" w:sz="4" w:space="0" w:color="auto"/>
              <w:right w:val="single" w:sz="4" w:space="0" w:color="auto"/>
            </w:tcBorders>
            <w:hideMark/>
          </w:tcPr>
          <w:p w14:paraId="6D1E339E" w14:textId="77777777" w:rsidR="00CF582D" w:rsidRDefault="00CF582D" w:rsidP="00CF582D">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3AAF1FD9" w14:textId="2C7160F8" w:rsidR="00CF582D" w:rsidRDefault="00CF582D" w:rsidP="00CF582D">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am on the Brand page</w:t>
            </w:r>
          </w:p>
          <w:p w14:paraId="22D669CC" w14:textId="77777777" w:rsidR="00723A7C" w:rsidRDefault="00CF582D" w:rsidP="00723A7C">
            <w:pPr>
              <w:rPr>
                <w:ins w:id="2315" w:author="Ghita Benotmane" w:date="2016-09-09T11:33:00Z"/>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 xml:space="preserve">I see the “share” button </w:t>
            </w:r>
            <w:ins w:id="2316" w:author="Ghita Benotmane" w:date="2016-09-09T11:33:00Z">
              <w:r w:rsidR="00723A7C">
                <w:rPr>
                  <w:rFonts w:asciiTheme="minorHAnsi" w:eastAsia="Times New Roman" w:hAnsiTheme="minorHAnsi" w:cstheme="minorHAnsi"/>
                  <w:sz w:val="16"/>
                  <w:szCs w:val="16"/>
                  <w:lang w:val="en-US" w:eastAsia="ru-RU"/>
                </w:rPr>
                <w:t>below the narrative</w:t>
              </w:r>
            </w:ins>
          </w:p>
          <w:p w14:paraId="6B658D97" w14:textId="6D66FBCA" w:rsidR="00CF582D" w:rsidDel="00723A7C" w:rsidRDefault="00CF582D" w:rsidP="00CF582D">
            <w:pPr>
              <w:rPr>
                <w:del w:id="2317" w:author="Ghita Benotmane" w:date="2016-09-09T11:33:00Z"/>
                <w:rFonts w:asciiTheme="minorHAnsi" w:eastAsia="Times New Roman" w:hAnsiTheme="minorHAnsi" w:cstheme="minorHAnsi"/>
                <w:sz w:val="16"/>
                <w:szCs w:val="16"/>
                <w:lang w:val="en-US" w:eastAsia="ru-RU"/>
              </w:rPr>
            </w:pPr>
            <w:del w:id="2318" w:author="Ghita Benotmane" w:date="2016-09-09T11:33:00Z">
              <w:r w:rsidDel="00723A7C">
                <w:rPr>
                  <w:rFonts w:asciiTheme="minorHAnsi" w:eastAsia="Times New Roman" w:hAnsiTheme="minorHAnsi" w:cstheme="minorHAnsi"/>
                  <w:sz w:val="16"/>
                  <w:szCs w:val="16"/>
                  <w:lang w:val="en-US" w:eastAsia="ru-RU"/>
                </w:rPr>
                <w:delText>next to the title</w:delText>
              </w:r>
            </w:del>
          </w:p>
          <w:p w14:paraId="31F5B7D1" w14:textId="77777777" w:rsidR="00CF582D" w:rsidRDefault="00CF582D" w:rsidP="00CF582D">
            <w:pPr>
              <w:rPr>
                <w:rFonts w:asciiTheme="minorHAnsi" w:eastAsia="Times New Roman" w:hAnsiTheme="minorHAnsi" w:cstheme="minorHAnsi"/>
                <w:sz w:val="16"/>
                <w:szCs w:val="16"/>
                <w:lang w:val="en-US" w:eastAsia="ru-RU"/>
              </w:rPr>
            </w:pPr>
            <w:r w:rsidRPr="00E91BCC">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click on the button</w:t>
            </w:r>
          </w:p>
          <w:p w14:paraId="3A999E60" w14:textId="0BE4E70B" w:rsidR="00CF582D" w:rsidRDefault="00CF582D" w:rsidP="0057388C">
            <w:pPr>
              <w:rPr>
                <w:rFonts w:asciiTheme="minorHAnsi" w:eastAsia="Times New Roman" w:hAnsiTheme="minorHAnsi" w:cstheme="minorHAnsi"/>
                <w:color w:val="0000FF"/>
                <w:sz w:val="16"/>
                <w:szCs w:val="16"/>
                <w:lang w:val="en-US" w:eastAsia="ru-RU"/>
              </w:rPr>
            </w:pPr>
            <w:r w:rsidRPr="00E91BCC">
              <w:rPr>
                <w:rFonts w:asciiTheme="minorHAnsi" w:eastAsia="Times New Roman" w:hAnsiTheme="minorHAnsi" w:cstheme="minorHAnsi"/>
                <w:color w:val="0000FF"/>
                <w:sz w:val="16"/>
                <w:szCs w:val="16"/>
                <w:lang w:val="en-US" w:eastAsia="ru-RU"/>
              </w:rPr>
              <w:lastRenderedPageBreak/>
              <w:t xml:space="preserve">Then </w:t>
            </w:r>
            <w:r>
              <w:rPr>
                <w:rFonts w:asciiTheme="minorHAnsi" w:eastAsia="Times New Roman" w:hAnsiTheme="minorHAnsi" w:cstheme="minorHAnsi"/>
                <w:sz w:val="16"/>
                <w:szCs w:val="16"/>
                <w:lang w:val="en-US" w:eastAsia="ru-RU"/>
              </w:rPr>
              <w:t>a lightbox opens allowing me to share this page by email or on Engage (</w:t>
            </w:r>
            <w:hyperlink w:anchor="_Share_lightbox" w:history="1">
              <w:r w:rsidRPr="0057388C">
                <w:rPr>
                  <w:rStyle w:val="Hyperlink"/>
                  <w:rFonts w:asciiTheme="minorHAnsi" w:eastAsia="Times New Roman" w:hAnsiTheme="minorHAnsi" w:cstheme="minorHAnsi"/>
                  <w:sz w:val="16"/>
                  <w:szCs w:val="16"/>
                  <w:lang w:val="en-US" w:eastAsia="ru-RU"/>
                </w:rPr>
                <w:t xml:space="preserve">see </w:t>
              </w:r>
              <w:r w:rsidR="0057388C" w:rsidRPr="0057388C">
                <w:rPr>
                  <w:rStyle w:val="Hyperlink"/>
                  <w:rFonts w:asciiTheme="minorHAnsi" w:eastAsia="Times New Roman" w:hAnsiTheme="minorHAnsi" w:cstheme="minorHAnsi"/>
                  <w:sz w:val="16"/>
                  <w:szCs w:val="16"/>
                  <w:lang w:val="en-US" w:eastAsia="ru-RU"/>
                </w:rPr>
                <w:t>share use case</w:t>
              </w:r>
            </w:hyperlink>
            <w:r>
              <w:rPr>
                <w:rFonts w:asciiTheme="minorHAnsi" w:eastAsia="Times New Roman" w:hAnsiTheme="minorHAnsi" w:cstheme="minorHAnsi"/>
                <w:sz w:val="16"/>
                <w:szCs w:val="16"/>
                <w:lang w:val="en-US" w:eastAsia="ru-RU"/>
              </w:rPr>
              <w:t>)</w:t>
            </w:r>
          </w:p>
        </w:tc>
        <w:tc>
          <w:tcPr>
            <w:tcW w:w="888" w:type="dxa"/>
            <w:tcBorders>
              <w:top w:val="single" w:sz="4" w:space="0" w:color="auto"/>
              <w:left w:val="single" w:sz="4" w:space="0" w:color="auto"/>
              <w:bottom w:val="single" w:sz="4" w:space="0" w:color="auto"/>
              <w:right w:val="single" w:sz="4" w:space="0" w:color="auto"/>
            </w:tcBorders>
            <w:hideMark/>
          </w:tcPr>
          <w:p w14:paraId="325D8D5C" w14:textId="77777777" w:rsidR="00CF582D" w:rsidRDefault="00CF582D" w:rsidP="00CF582D">
            <w:pPr>
              <w:jc w:val="right"/>
              <w:rPr>
                <w:rFonts w:asciiTheme="minorHAnsi" w:eastAsia="Times New Roman" w:hAnsiTheme="minorHAnsi" w:cstheme="minorHAnsi"/>
                <w:color w:val="000000"/>
                <w:sz w:val="16"/>
                <w:szCs w:val="16"/>
                <w:lang w:val="en-US"/>
              </w:rPr>
            </w:pPr>
            <w:r w:rsidRPr="003E3C44">
              <w:rPr>
                <w:rFonts w:asciiTheme="minorHAnsi" w:eastAsia="Times New Roman" w:hAnsiTheme="minorHAnsi" w:cstheme="minorHAnsi"/>
                <w:color w:val="000000"/>
                <w:sz w:val="16"/>
                <w:szCs w:val="16"/>
                <w:lang w:val="en-US"/>
              </w:rPr>
              <w:lastRenderedPageBreak/>
              <w:t>1</w:t>
            </w:r>
          </w:p>
        </w:tc>
      </w:tr>
      <w:tr w:rsidR="00CF582D" w14:paraId="21C196EA" w14:textId="77777777" w:rsidTr="00662809">
        <w:trPr>
          <w:trHeight w:val="507"/>
        </w:trPr>
        <w:tc>
          <w:tcPr>
            <w:tcW w:w="709" w:type="dxa"/>
            <w:tcBorders>
              <w:top w:val="single" w:sz="4" w:space="0" w:color="auto"/>
              <w:left w:val="single" w:sz="4" w:space="0" w:color="auto"/>
              <w:bottom w:val="single" w:sz="4" w:space="0" w:color="auto"/>
              <w:right w:val="single" w:sz="4" w:space="0" w:color="auto"/>
            </w:tcBorders>
          </w:tcPr>
          <w:p w14:paraId="379F86B8" w14:textId="53130E90" w:rsidR="00CF582D" w:rsidRDefault="00CF582D" w:rsidP="00CF582D">
            <w:pPr>
              <w:jc w:val="right"/>
              <w:rPr>
                <w:rFonts w:asciiTheme="minorHAnsi" w:eastAsia="Times New Roman" w:hAnsiTheme="minorHAnsi" w:cstheme="minorHAnsi"/>
                <w:color w:val="000000"/>
                <w:sz w:val="16"/>
                <w:szCs w:val="16"/>
                <w:lang w:val="en-US"/>
              </w:rPr>
            </w:pPr>
            <w:r w:rsidRPr="00C94546">
              <w:rPr>
                <w:rFonts w:asciiTheme="minorHAnsi" w:eastAsia="Times New Roman" w:hAnsiTheme="minorHAnsi" w:cstheme="minorHAnsi"/>
                <w:color w:val="000000"/>
                <w:sz w:val="16"/>
                <w:szCs w:val="16"/>
                <w:lang w:val="en-US"/>
              </w:rPr>
              <w:t>15.3.2</w:t>
            </w:r>
            <w:r>
              <w:rPr>
                <w:rFonts w:asciiTheme="minorHAnsi" w:eastAsia="Times New Roman" w:hAnsiTheme="minorHAnsi" w:cstheme="minorHAnsi"/>
                <w:color w:val="000000"/>
                <w:sz w:val="16"/>
                <w:szCs w:val="16"/>
                <w:lang w:val="en-US"/>
              </w:rPr>
              <w:t>.6</w:t>
            </w:r>
            <w:r w:rsidRPr="00C94546">
              <w:rPr>
                <w:rFonts w:asciiTheme="minorHAnsi" w:eastAsia="Times New Roman" w:hAnsiTheme="minorHAnsi" w:cstheme="minorHAnsi"/>
                <w:color w:val="000000"/>
                <w:sz w:val="16"/>
                <w:szCs w:val="16"/>
                <w:lang w:val="en-US"/>
              </w:rPr>
              <w:t>.</w:t>
            </w:r>
          </w:p>
        </w:tc>
        <w:tc>
          <w:tcPr>
            <w:tcW w:w="1417" w:type="dxa"/>
            <w:gridSpan w:val="2"/>
            <w:tcBorders>
              <w:top w:val="single" w:sz="4" w:space="0" w:color="auto"/>
              <w:left w:val="single" w:sz="4" w:space="0" w:color="auto"/>
              <w:bottom w:val="single" w:sz="4" w:space="0" w:color="auto"/>
              <w:right w:val="single" w:sz="4" w:space="0" w:color="auto"/>
            </w:tcBorders>
          </w:tcPr>
          <w:p w14:paraId="7E001762" w14:textId="2DF93238" w:rsidR="00CF582D" w:rsidRDefault="00CF582D" w:rsidP="00CF582D">
            <w:pPr>
              <w:rPr>
                <w:rFonts w:asciiTheme="minorHAnsi" w:hAnsiTheme="minorHAnsi" w:cstheme="minorHAnsi"/>
                <w:b/>
                <w:sz w:val="16"/>
                <w:szCs w:val="16"/>
                <w:lang w:val="en-US"/>
              </w:rPr>
            </w:pPr>
            <w:r w:rsidRPr="00C810ED">
              <w:rPr>
                <w:rFonts w:asciiTheme="minorHAnsi" w:hAnsiTheme="minorHAnsi" w:cstheme="minorHAnsi"/>
                <w:b/>
                <w:sz w:val="16"/>
                <w:szCs w:val="16"/>
                <w:lang w:val="en-US"/>
              </w:rPr>
              <w:t>Brand template header</w:t>
            </w:r>
          </w:p>
        </w:tc>
        <w:tc>
          <w:tcPr>
            <w:tcW w:w="1558" w:type="dxa"/>
            <w:tcBorders>
              <w:top w:val="single" w:sz="4" w:space="0" w:color="auto"/>
              <w:left w:val="single" w:sz="4" w:space="0" w:color="auto"/>
              <w:bottom w:val="single" w:sz="4" w:space="0" w:color="auto"/>
              <w:right w:val="single" w:sz="4" w:space="0" w:color="auto"/>
            </w:tcBorders>
          </w:tcPr>
          <w:p w14:paraId="648E02EF" w14:textId="77777777" w:rsidR="00CF582D" w:rsidRDefault="00CF582D" w:rsidP="00CF582D">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Content owner</w:t>
            </w:r>
          </w:p>
        </w:tc>
        <w:tc>
          <w:tcPr>
            <w:tcW w:w="4960" w:type="dxa"/>
            <w:tcBorders>
              <w:top w:val="single" w:sz="4" w:space="0" w:color="auto"/>
              <w:left w:val="single" w:sz="4" w:space="0" w:color="auto"/>
              <w:bottom w:val="single" w:sz="4" w:space="0" w:color="auto"/>
              <w:right w:val="single" w:sz="4" w:space="0" w:color="auto"/>
            </w:tcBorders>
          </w:tcPr>
          <w:p w14:paraId="3713803D" w14:textId="77777777" w:rsidR="00CF582D" w:rsidRDefault="00CF582D" w:rsidP="00CF582D">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022B6FD8" w14:textId="2EF6CAE7" w:rsidR="00CF582D" w:rsidRDefault="00CF582D" w:rsidP="00CF582D">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am on the Brand page</w:t>
            </w:r>
          </w:p>
          <w:p w14:paraId="576E501D" w14:textId="77777777" w:rsidR="00CF582D" w:rsidRDefault="00CF582D" w:rsidP="00CF582D">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 will see the content owner’s name to the right of the header</w:t>
            </w:r>
          </w:p>
          <w:p w14:paraId="3E044D8B" w14:textId="77777777" w:rsidR="00CF582D" w:rsidRDefault="00CF582D" w:rsidP="00CF582D">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When</w:t>
            </w:r>
            <w:r>
              <w:rPr>
                <w:rFonts w:asciiTheme="minorHAnsi" w:eastAsia="Times New Roman" w:hAnsiTheme="minorHAnsi" w:cstheme="minorHAnsi"/>
                <w:sz w:val="16"/>
                <w:szCs w:val="16"/>
                <w:lang w:val="en-US" w:eastAsia="ru-RU"/>
              </w:rPr>
              <w:t xml:space="preserve"> I hover the topic owner’s name</w:t>
            </w:r>
          </w:p>
          <w:p w14:paraId="461F9248" w14:textId="77777777" w:rsidR="00CF582D" w:rsidRDefault="00CF582D" w:rsidP="00CF582D">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 will see appear the user card of the content owner</w:t>
            </w:r>
          </w:p>
          <w:p w14:paraId="443BA441" w14:textId="77777777" w:rsidR="00CF582D" w:rsidRDefault="00CF582D" w:rsidP="00CF582D">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I can access the user contact information </w:t>
            </w:r>
          </w:p>
          <w:p w14:paraId="3F19321F" w14:textId="77777777" w:rsidR="00CF582D" w:rsidRDefault="00CF582D" w:rsidP="00CF582D">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When</w:t>
            </w:r>
            <w:r>
              <w:rPr>
                <w:rFonts w:asciiTheme="minorHAnsi" w:eastAsia="Times New Roman" w:hAnsiTheme="minorHAnsi" w:cstheme="minorHAnsi"/>
                <w:sz w:val="16"/>
                <w:szCs w:val="16"/>
                <w:lang w:val="en-US" w:eastAsia="ru-RU"/>
              </w:rPr>
              <w:t xml:space="preserve"> I click the content owner’s name in the user card</w:t>
            </w:r>
          </w:p>
          <w:p w14:paraId="44A4A74D" w14:textId="77777777" w:rsidR="00CF582D" w:rsidRDefault="00CF582D" w:rsidP="00CF582D">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the system will redirect me to the content owner’s profile page.</w:t>
            </w:r>
          </w:p>
        </w:tc>
        <w:tc>
          <w:tcPr>
            <w:tcW w:w="888" w:type="dxa"/>
            <w:tcBorders>
              <w:top w:val="single" w:sz="4" w:space="0" w:color="auto"/>
              <w:left w:val="single" w:sz="4" w:space="0" w:color="auto"/>
              <w:bottom w:val="single" w:sz="4" w:space="0" w:color="auto"/>
              <w:right w:val="single" w:sz="4" w:space="0" w:color="auto"/>
            </w:tcBorders>
          </w:tcPr>
          <w:p w14:paraId="7BB31F38" w14:textId="77777777" w:rsidR="00CF582D" w:rsidRDefault="00CF582D" w:rsidP="00CF582D">
            <w:pPr>
              <w:jc w:val="right"/>
              <w:rPr>
                <w:rFonts w:asciiTheme="minorHAnsi" w:eastAsia="Times New Roman" w:hAnsiTheme="minorHAnsi" w:cstheme="minorHAnsi"/>
                <w:color w:val="000000"/>
                <w:sz w:val="16"/>
                <w:szCs w:val="16"/>
                <w:lang w:val="en-US"/>
              </w:rPr>
            </w:pPr>
            <w:r w:rsidRPr="003E3C44">
              <w:rPr>
                <w:rFonts w:asciiTheme="minorHAnsi" w:eastAsia="Times New Roman" w:hAnsiTheme="minorHAnsi" w:cstheme="minorHAnsi"/>
                <w:color w:val="000000"/>
                <w:sz w:val="16"/>
                <w:szCs w:val="16"/>
                <w:lang w:val="en-US"/>
              </w:rPr>
              <w:t>1</w:t>
            </w:r>
          </w:p>
        </w:tc>
      </w:tr>
      <w:tr w:rsidR="00CF582D" w14:paraId="45E58931" w14:textId="77777777" w:rsidTr="00662809">
        <w:trPr>
          <w:trHeight w:val="507"/>
        </w:trPr>
        <w:tc>
          <w:tcPr>
            <w:tcW w:w="709" w:type="dxa"/>
            <w:tcBorders>
              <w:top w:val="single" w:sz="4" w:space="0" w:color="auto"/>
              <w:left w:val="single" w:sz="4" w:space="0" w:color="auto"/>
              <w:bottom w:val="single" w:sz="4" w:space="0" w:color="auto"/>
              <w:right w:val="single" w:sz="4" w:space="0" w:color="auto"/>
            </w:tcBorders>
          </w:tcPr>
          <w:p w14:paraId="1AC75452" w14:textId="520928C2" w:rsidR="00CF582D" w:rsidRDefault="00CF582D" w:rsidP="00CF582D">
            <w:pPr>
              <w:jc w:val="right"/>
              <w:rPr>
                <w:rFonts w:asciiTheme="minorHAnsi" w:eastAsia="Times New Roman" w:hAnsiTheme="minorHAnsi" w:cstheme="minorHAnsi"/>
                <w:color w:val="000000"/>
                <w:sz w:val="16"/>
                <w:szCs w:val="16"/>
                <w:lang w:val="en-US"/>
              </w:rPr>
            </w:pPr>
            <w:r w:rsidRPr="00C94546">
              <w:rPr>
                <w:rFonts w:asciiTheme="minorHAnsi" w:eastAsia="Times New Roman" w:hAnsiTheme="minorHAnsi" w:cstheme="minorHAnsi"/>
                <w:color w:val="000000"/>
                <w:sz w:val="16"/>
                <w:szCs w:val="16"/>
                <w:lang w:val="en-US"/>
              </w:rPr>
              <w:t>15.3.2.</w:t>
            </w:r>
            <w:r>
              <w:rPr>
                <w:rFonts w:asciiTheme="minorHAnsi" w:eastAsia="Times New Roman" w:hAnsiTheme="minorHAnsi" w:cstheme="minorHAnsi"/>
                <w:color w:val="000000"/>
                <w:sz w:val="16"/>
                <w:szCs w:val="16"/>
                <w:lang w:val="en-US"/>
              </w:rPr>
              <w:t>7</w:t>
            </w:r>
            <w:r w:rsidRPr="00C94546">
              <w:rPr>
                <w:rFonts w:asciiTheme="minorHAnsi" w:eastAsia="Times New Roman" w:hAnsiTheme="minorHAnsi" w:cstheme="minorHAnsi"/>
                <w:color w:val="000000"/>
                <w:sz w:val="16"/>
                <w:szCs w:val="16"/>
                <w:lang w:val="en-US"/>
              </w:rPr>
              <w:t>.</w:t>
            </w:r>
          </w:p>
        </w:tc>
        <w:tc>
          <w:tcPr>
            <w:tcW w:w="1417" w:type="dxa"/>
            <w:gridSpan w:val="2"/>
            <w:tcBorders>
              <w:top w:val="single" w:sz="4" w:space="0" w:color="auto"/>
              <w:left w:val="single" w:sz="4" w:space="0" w:color="auto"/>
              <w:bottom w:val="single" w:sz="4" w:space="0" w:color="auto"/>
              <w:right w:val="single" w:sz="4" w:space="0" w:color="auto"/>
            </w:tcBorders>
          </w:tcPr>
          <w:p w14:paraId="6BFA81F0" w14:textId="74D1BB73" w:rsidR="00CF582D" w:rsidRDefault="00CF582D" w:rsidP="00CF582D">
            <w:pPr>
              <w:rPr>
                <w:rFonts w:asciiTheme="minorHAnsi" w:hAnsiTheme="minorHAnsi" w:cstheme="minorHAnsi"/>
                <w:b/>
                <w:sz w:val="16"/>
                <w:szCs w:val="16"/>
                <w:lang w:val="en-US"/>
              </w:rPr>
            </w:pPr>
            <w:r w:rsidRPr="00C810ED">
              <w:rPr>
                <w:rFonts w:asciiTheme="minorHAnsi" w:hAnsiTheme="minorHAnsi" w:cstheme="minorHAnsi"/>
                <w:b/>
                <w:sz w:val="16"/>
                <w:szCs w:val="16"/>
                <w:lang w:val="en-US"/>
              </w:rPr>
              <w:t>Brand template header</w:t>
            </w:r>
          </w:p>
        </w:tc>
        <w:tc>
          <w:tcPr>
            <w:tcW w:w="1558" w:type="dxa"/>
            <w:tcBorders>
              <w:top w:val="single" w:sz="4" w:space="0" w:color="auto"/>
              <w:left w:val="single" w:sz="4" w:space="0" w:color="auto"/>
              <w:bottom w:val="single" w:sz="4" w:space="0" w:color="auto"/>
              <w:right w:val="single" w:sz="4" w:space="0" w:color="auto"/>
            </w:tcBorders>
          </w:tcPr>
          <w:p w14:paraId="0457BE37" w14:textId="77777777" w:rsidR="00CF582D" w:rsidRDefault="00CF582D" w:rsidP="00CF582D">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Meet the team button</w:t>
            </w:r>
          </w:p>
        </w:tc>
        <w:tc>
          <w:tcPr>
            <w:tcW w:w="4960" w:type="dxa"/>
            <w:tcBorders>
              <w:top w:val="single" w:sz="4" w:space="0" w:color="auto"/>
              <w:left w:val="single" w:sz="4" w:space="0" w:color="auto"/>
              <w:bottom w:val="single" w:sz="4" w:space="0" w:color="auto"/>
              <w:right w:val="single" w:sz="4" w:space="0" w:color="auto"/>
            </w:tcBorders>
          </w:tcPr>
          <w:p w14:paraId="3528F85B" w14:textId="77777777" w:rsidR="00CF582D" w:rsidRDefault="00CF582D" w:rsidP="00CF582D">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7FCC939F" w14:textId="4B5B4E4D" w:rsidR="00CF582D" w:rsidRDefault="00CF582D" w:rsidP="00CF582D">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am on the Brand page</w:t>
            </w:r>
          </w:p>
          <w:p w14:paraId="66482F6C" w14:textId="77777777" w:rsidR="00CF582D" w:rsidRDefault="00CF582D" w:rsidP="00CF582D">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 will see the “Meet the team” button to the right of the header</w:t>
            </w:r>
          </w:p>
          <w:p w14:paraId="7A503B64" w14:textId="77777777" w:rsidR="00CF582D" w:rsidRDefault="00CF582D" w:rsidP="00CF582D">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When</w:t>
            </w:r>
            <w:r>
              <w:rPr>
                <w:rFonts w:asciiTheme="minorHAnsi" w:eastAsia="Times New Roman" w:hAnsiTheme="minorHAnsi" w:cstheme="minorHAnsi"/>
                <w:sz w:val="16"/>
                <w:szCs w:val="16"/>
                <w:lang w:val="en-US" w:eastAsia="ru-RU"/>
              </w:rPr>
              <w:t xml:space="preserve"> I click on the button</w:t>
            </w:r>
          </w:p>
          <w:p w14:paraId="73036083" w14:textId="57CC490D" w:rsidR="00CF582D" w:rsidRDefault="00CF582D" w:rsidP="00CF582D">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 will see a lightbox with an org chart of the top management team corresponding to the Brand page, retrieved from Nakisa</w:t>
            </w:r>
          </w:p>
          <w:p w14:paraId="639A8516" w14:textId="77777777" w:rsidR="00CF582D" w:rsidRDefault="00CF582D" w:rsidP="00CF582D">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When</w:t>
            </w:r>
            <w:r>
              <w:rPr>
                <w:rFonts w:asciiTheme="minorHAnsi" w:eastAsia="Times New Roman" w:hAnsiTheme="minorHAnsi" w:cstheme="minorHAnsi"/>
                <w:sz w:val="16"/>
                <w:szCs w:val="16"/>
                <w:lang w:val="en-US" w:eastAsia="ru-RU"/>
              </w:rPr>
              <w:t xml:space="preserve"> I click the team member’s name in the org chart</w:t>
            </w:r>
          </w:p>
          <w:p w14:paraId="39F094CE" w14:textId="77777777" w:rsidR="00CF582D" w:rsidRDefault="00CF582D" w:rsidP="00CF582D">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the system will redirect me to the team member’s profile page</w:t>
            </w:r>
          </w:p>
          <w:p w14:paraId="5D896752" w14:textId="3C47C472" w:rsidR="00CF582D" w:rsidRDefault="00CF582D" w:rsidP="00CF582D">
            <w:pPr>
              <w:rPr>
                <w:rFonts w:asciiTheme="minorHAnsi" w:eastAsia="Times New Roman" w:hAnsiTheme="minorHAnsi" w:cstheme="minorHAnsi"/>
                <w:sz w:val="16"/>
                <w:szCs w:val="16"/>
                <w:lang w:val="en-US" w:eastAsia="ru-RU"/>
              </w:rPr>
            </w:pPr>
            <w:r w:rsidRPr="00D371EC">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click outside the lightbox</w:t>
            </w:r>
            <w:ins w:id="2319" w:author="Ghita Benotmane" w:date="2016-09-09T11:36:00Z">
              <w:r w:rsidR="00723A7C">
                <w:rPr>
                  <w:rFonts w:asciiTheme="minorHAnsi" w:eastAsia="Times New Roman" w:hAnsiTheme="minorHAnsi" w:cstheme="minorHAnsi"/>
                  <w:sz w:val="16"/>
                  <w:szCs w:val="16"/>
                  <w:lang w:val="en-US" w:eastAsia="ru-RU"/>
                </w:rPr>
                <w:t xml:space="preserve"> or on the close button </w:t>
              </w:r>
            </w:ins>
          </w:p>
          <w:p w14:paraId="7B4D8F60" w14:textId="77777777" w:rsidR="00CF582D" w:rsidRPr="00D371EC" w:rsidRDefault="00CF582D" w:rsidP="00CF582D">
            <w:pPr>
              <w:rPr>
                <w:rFonts w:asciiTheme="minorHAnsi" w:eastAsia="Times New Roman" w:hAnsiTheme="minorHAnsi" w:cstheme="minorHAnsi"/>
                <w:sz w:val="16"/>
                <w:szCs w:val="16"/>
                <w:lang w:val="en-US" w:eastAsia="ru-RU"/>
              </w:rPr>
            </w:pPr>
            <w:r w:rsidRPr="00D371EC">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the lightbox disappears</w:t>
            </w:r>
          </w:p>
        </w:tc>
        <w:tc>
          <w:tcPr>
            <w:tcW w:w="888" w:type="dxa"/>
            <w:tcBorders>
              <w:top w:val="single" w:sz="4" w:space="0" w:color="auto"/>
              <w:left w:val="single" w:sz="4" w:space="0" w:color="auto"/>
              <w:bottom w:val="single" w:sz="4" w:space="0" w:color="auto"/>
              <w:right w:val="single" w:sz="4" w:space="0" w:color="auto"/>
            </w:tcBorders>
          </w:tcPr>
          <w:p w14:paraId="698246DD" w14:textId="77777777" w:rsidR="00CF582D" w:rsidRDefault="00CF582D" w:rsidP="00CF582D">
            <w:pPr>
              <w:jc w:val="right"/>
              <w:rPr>
                <w:rFonts w:asciiTheme="minorHAnsi" w:eastAsia="Times New Roman" w:hAnsiTheme="minorHAnsi" w:cstheme="minorHAnsi"/>
                <w:color w:val="000000"/>
                <w:sz w:val="16"/>
                <w:szCs w:val="16"/>
                <w:lang w:val="en-US"/>
              </w:rPr>
            </w:pPr>
            <w:r w:rsidRPr="003E3C44">
              <w:rPr>
                <w:rFonts w:asciiTheme="minorHAnsi" w:eastAsia="Times New Roman" w:hAnsiTheme="minorHAnsi" w:cstheme="minorHAnsi"/>
                <w:color w:val="000000"/>
                <w:sz w:val="16"/>
                <w:szCs w:val="16"/>
                <w:lang w:val="en-US"/>
              </w:rPr>
              <w:t>1</w:t>
            </w:r>
          </w:p>
        </w:tc>
      </w:tr>
    </w:tbl>
    <w:p w14:paraId="7DF0F0D3" w14:textId="77777777" w:rsidR="001B06AC" w:rsidRPr="00127970" w:rsidRDefault="001B06AC" w:rsidP="00ED5E60">
      <w:pPr>
        <w:pStyle w:val="Heading3"/>
        <w:numPr>
          <w:ilvl w:val="2"/>
          <w:numId w:val="20"/>
        </w:numPr>
      </w:pPr>
      <w:bookmarkStart w:id="2320" w:name="_Toc461707182"/>
      <w:bookmarkStart w:id="2321" w:name="_Toc463013495"/>
      <w:r>
        <w:t>Sub-navigation</w:t>
      </w:r>
      <w:bookmarkEnd w:id="2320"/>
      <w:bookmarkEnd w:id="2321"/>
    </w:p>
    <w:tbl>
      <w:tblPr>
        <w:tblStyle w:val="TableGrid"/>
        <w:tblW w:w="9532" w:type="dxa"/>
        <w:tblInd w:w="-289" w:type="dxa"/>
        <w:tblLayout w:type="fixed"/>
        <w:tblLook w:val="04A0" w:firstRow="1" w:lastRow="0" w:firstColumn="1" w:lastColumn="0" w:noHBand="0" w:noVBand="1"/>
      </w:tblPr>
      <w:tblGrid>
        <w:gridCol w:w="709"/>
        <w:gridCol w:w="1275"/>
        <w:gridCol w:w="142"/>
        <w:gridCol w:w="1558"/>
        <w:gridCol w:w="4960"/>
        <w:gridCol w:w="888"/>
      </w:tblGrid>
      <w:tr w:rsidR="001B06AC" w14:paraId="38FECBA9" w14:textId="77777777" w:rsidTr="00662809">
        <w:trPr>
          <w:trHeight w:val="280"/>
        </w:trPr>
        <w:tc>
          <w:tcPr>
            <w:tcW w:w="709" w:type="dxa"/>
            <w:tcBorders>
              <w:top w:val="single" w:sz="4" w:space="0" w:color="auto"/>
              <w:left w:val="single" w:sz="4" w:space="0" w:color="auto"/>
              <w:bottom w:val="single" w:sz="4" w:space="0" w:color="auto"/>
              <w:right w:val="single" w:sz="4" w:space="0" w:color="auto"/>
            </w:tcBorders>
            <w:shd w:val="clear" w:color="auto" w:fill="122632" w:themeFill="text1"/>
            <w:hideMark/>
          </w:tcPr>
          <w:p w14:paraId="1F53D91F" w14:textId="77777777" w:rsidR="001B06AC" w:rsidRDefault="001B06AC" w:rsidP="00430825">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Id</w:t>
            </w:r>
          </w:p>
        </w:tc>
        <w:tc>
          <w:tcPr>
            <w:tcW w:w="1275" w:type="dxa"/>
            <w:tcBorders>
              <w:top w:val="single" w:sz="4" w:space="0" w:color="auto"/>
              <w:left w:val="single" w:sz="4" w:space="0" w:color="auto"/>
              <w:bottom w:val="single" w:sz="4" w:space="0" w:color="auto"/>
              <w:right w:val="single" w:sz="4" w:space="0" w:color="auto"/>
            </w:tcBorders>
            <w:shd w:val="clear" w:color="auto" w:fill="122632" w:themeFill="text1"/>
            <w:hideMark/>
          </w:tcPr>
          <w:p w14:paraId="6EBD4783" w14:textId="77777777" w:rsidR="001B06AC" w:rsidRDefault="001B06AC" w:rsidP="00430825">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category</w:t>
            </w:r>
          </w:p>
        </w:tc>
        <w:tc>
          <w:tcPr>
            <w:tcW w:w="1700" w:type="dxa"/>
            <w:gridSpan w:val="2"/>
            <w:tcBorders>
              <w:top w:val="single" w:sz="4" w:space="0" w:color="auto"/>
              <w:left w:val="single" w:sz="4" w:space="0" w:color="auto"/>
              <w:bottom w:val="single" w:sz="4" w:space="0" w:color="auto"/>
              <w:right w:val="single" w:sz="4" w:space="0" w:color="auto"/>
            </w:tcBorders>
            <w:shd w:val="clear" w:color="auto" w:fill="122632" w:themeFill="text1"/>
            <w:hideMark/>
          </w:tcPr>
          <w:p w14:paraId="6E6D50D7" w14:textId="77777777" w:rsidR="001B06AC" w:rsidRDefault="001B06AC" w:rsidP="00430825">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name</w:t>
            </w:r>
          </w:p>
        </w:tc>
        <w:tc>
          <w:tcPr>
            <w:tcW w:w="4960" w:type="dxa"/>
            <w:tcBorders>
              <w:top w:val="single" w:sz="4" w:space="0" w:color="auto"/>
              <w:left w:val="single" w:sz="4" w:space="0" w:color="auto"/>
              <w:bottom w:val="single" w:sz="4" w:space="0" w:color="auto"/>
              <w:right w:val="single" w:sz="4" w:space="0" w:color="auto"/>
            </w:tcBorders>
            <w:shd w:val="clear" w:color="auto" w:fill="122632" w:themeFill="text1"/>
            <w:hideMark/>
          </w:tcPr>
          <w:p w14:paraId="72C349CE" w14:textId="77777777" w:rsidR="001B06AC" w:rsidRDefault="001B06AC" w:rsidP="00430825">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Description</w:t>
            </w:r>
          </w:p>
        </w:tc>
        <w:tc>
          <w:tcPr>
            <w:tcW w:w="888" w:type="dxa"/>
            <w:tcBorders>
              <w:top w:val="single" w:sz="4" w:space="0" w:color="auto"/>
              <w:left w:val="single" w:sz="4" w:space="0" w:color="auto"/>
              <w:bottom w:val="single" w:sz="4" w:space="0" w:color="auto"/>
              <w:right w:val="single" w:sz="4" w:space="0" w:color="auto"/>
            </w:tcBorders>
            <w:shd w:val="clear" w:color="auto" w:fill="122632" w:themeFill="text1"/>
            <w:hideMark/>
          </w:tcPr>
          <w:p w14:paraId="48F34DDC" w14:textId="77777777" w:rsidR="001B06AC" w:rsidRDefault="001B06AC" w:rsidP="00430825">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Priority</w:t>
            </w:r>
          </w:p>
        </w:tc>
      </w:tr>
      <w:tr w:rsidR="001B06AC" w14:paraId="2E906F3B" w14:textId="77777777" w:rsidTr="00662809">
        <w:trPr>
          <w:trHeight w:val="507"/>
        </w:trPr>
        <w:tc>
          <w:tcPr>
            <w:tcW w:w="709" w:type="dxa"/>
            <w:tcBorders>
              <w:top w:val="single" w:sz="4" w:space="0" w:color="auto"/>
              <w:left w:val="single" w:sz="4" w:space="0" w:color="auto"/>
              <w:bottom w:val="single" w:sz="4" w:space="0" w:color="auto"/>
              <w:right w:val="single" w:sz="4" w:space="0" w:color="auto"/>
            </w:tcBorders>
            <w:hideMark/>
          </w:tcPr>
          <w:p w14:paraId="6BDC4BD7" w14:textId="241EDFA2" w:rsidR="001B06AC" w:rsidRDefault="00CF582D" w:rsidP="00430825">
            <w:pPr>
              <w:jc w:val="right"/>
              <w:rPr>
                <w:rFonts w:asciiTheme="minorHAnsi" w:eastAsia="Times New Roman" w:hAnsiTheme="minorHAnsi" w:cstheme="minorHAnsi"/>
                <w:color w:val="000000"/>
                <w:sz w:val="16"/>
                <w:szCs w:val="16"/>
                <w:highlight w:val="yellow"/>
                <w:lang w:val="en-US"/>
              </w:rPr>
            </w:pPr>
            <w:r>
              <w:rPr>
                <w:rFonts w:asciiTheme="minorHAnsi" w:eastAsia="Times New Roman" w:hAnsiTheme="minorHAnsi" w:cstheme="minorHAnsi"/>
                <w:color w:val="000000"/>
                <w:sz w:val="16"/>
                <w:szCs w:val="16"/>
                <w:lang w:val="en-US"/>
              </w:rPr>
              <w:t>15.3</w:t>
            </w:r>
            <w:r w:rsidR="001B06AC">
              <w:rPr>
                <w:rFonts w:asciiTheme="minorHAnsi" w:eastAsia="Times New Roman" w:hAnsiTheme="minorHAnsi" w:cstheme="minorHAnsi"/>
                <w:color w:val="000000"/>
                <w:sz w:val="16"/>
                <w:szCs w:val="16"/>
                <w:lang w:val="en-US"/>
              </w:rPr>
              <w:t>.3.1.</w:t>
            </w:r>
          </w:p>
        </w:tc>
        <w:tc>
          <w:tcPr>
            <w:tcW w:w="1417" w:type="dxa"/>
            <w:gridSpan w:val="2"/>
            <w:tcBorders>
              <w:top w:val="single" w:sz="4" w:space="0" w:color="auto"/>
              <w:left w:val="single" w:sz="4" w:space="0" w:color="auto"/>
              <w:bottom w:val="single" w:sz="4" w:space="0" w:color="auto"/>
              <w:right w:val="single" w:sz="4" w:space="0" w:color="auto"/>
            </w:tcBorders>
            <w:hideMark/>
          </w:tcPr>
          <w:p w14:paraId="7D566552" w14:textId="26BE28BA" w:rsidR="001B06AC" w:rsidRDefault="001B06AC" w:rsidP="00430825">
            <w:pPr>
              <w:rPr>
                <w:rFonts w:asciiTheme="minorHAnsi" w:eastAsia="Times New Roman" w:hAnsiTheme="minorHAnsi" w:cstheme="minorHAnsi"/>
                <w:b/>
                <w:color w:val="000000"/>
                <w:sz w:val="16"/>
                <w:szCs w:val="16"/>
                <w:lang w:val="en-US"/>
              </w:rPr>
            </w:pPr>
            <w:r>
              <w:rPr>
                <w:rFonts w:asciiTheme="minorHAnsi" w:hAnsiTheme="minorHAnsi" w:cstheme="minorHAnsi"/>
                <w:b/>
                <w:sz w:val="16"/>
                <w:szCs w:val="16"/>
                <w:lang w:val="en-US"/>
              </w:rPr>
              <w:t>Brand</w:t>
            </w:r>
            <w:r w:rsidRPr="008E05E4">
              <w:rPr>
                <w:rFonts w:asciiTheme="minorHAnsi" w:hAnsiTheme="minorHAnsi" w:cstheme="minorHAnsi"/>
                <w:b/>
                <w:sz w:val="16"/>
                <w:szCs w:val="16"/>
                <w:lang w:val="en-US"/>
              </w:rPr>
              <w:t xml:space="preserve"> template</w:t>
            </w:r>
            <w:r>
              <w:rPr>
                <w:rFonts w:asciiTheme="minorHAnsi" w:hAnsiTheme="minorHAnsi" w:cstheme="minorHAnsi"/>
                <w:b/>
                <w:sz w:val="16"/>
                <w:szCs w:val="16"/>
                <w:lang w:val="en-US"/>
              </w:rPr>
              <w:t xml:space="preserve"> sub-navigation</w:t>
            </w:r>
          </w:p>
        </w:tc>
        <w:tc>
          <w:tcPr>
            <w:tcW w:w="1558" w:type="dxa"/>
            <w:tcBorders>
              <w:top w:val="single" w:sz="4" w:space="0" w:color="auto"/>
              <w:left w:val="single" w:sz="4" w:space="0" w:color="auto"/>
              <w:bottom w:val="single" w:sz="4" w:space="0" w:color="auto"/>
              <w:right w:val="single" w:sz="4" w:space="0" w:color="auto"/>
            </w:tcBorders>
            <w:hideMark/>
          </w:tcPr>
          <w:p w14:paraId="767A027B" w14:textId="77777777" w:rsidR="001B06AC" w:rsidRDefault="001B06AC" w:rsidP="00430825">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Anchor navigation </w:t>
            </w:r>
          </w:p>
        </w:tc>
        <w:tc>
          <w:tcPr>
            <w:tcW w:w="4960" w:type="dxa"/>
            <w:tcBorders>
              <w:top w:val="single" w:sz="4" w:space="0" w:color="auto"/>
              <w:left w:val="single" w:sz="4" w:space="0" w:color="auto"/>
              <w:bottom w:val="single" w:sz="4" w:space="0" w:color="auto"/>
              <w:right w:val="single" w:sz="4" w:space="0" w:color="auto"/>
            </w:tcBorders>
            <w:hideMark/>
          </w:tcPr>
          <w:p w14:paraId="41BE2716" w14:textId="77777777" w:rsidR="001B06AC" w:rsidRDefault="001B06AC" w:rsidP="00430825">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36EE6151" w14:textId="698BF91A" w:rsidR="001B06AC" w:rsidRDefault="001B06AC" w:rsidP="00430825">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 xml:space="preserve">I am on the </w:t>
            </w:r>
            <w:r w:rsidR="00CF582D">
              <w:rPr>
                <w:rFonts w:asciiTheme="minorHAnsi" w:eastAsia="Times New Roman" w:hAnsiTheme="minorHAnsi" w:cstheme="minorHAnsi"/>
                <w:sz w:val="16"/>
                <w:szCs w:val="16"/>
                <w:lang w:val="en-US" w:eastAsia="ru-RU"/>
              </w:rPr>
              <w:t>Brand</w:t>
            </w:r>
            <w:r>
              <w:rPr>
                <w:rFonts w:asciiTheme="minorHAnsi" w:eastAsia="Times New Roman" w:hAnsiTheme="minorHAnsi" w:cstheme="minorHAnsi"/>
                <w:sz w:val="16"/>
                <w:szCs w:val="16"/>
                <w:lang w:val="en-US" w:eastAsia="ru-RU"/>
              </w:rPr>
              <w:t xml:space="preserve"> page</w:t>
            </w:r>
          </w:p>
          <w:p w14:paraId="454C8364" w14:textId="77777777" w:rsidR="00F37A18" w:rsidRDefault="00F37A18" w:rsidP="00F37A18">
            <w:pPr>
              <w:rPr>
                <w:ins w:id="2322" w:author="Ghita Benotmane" w:date="2016-09-05T15:00:00Z"/>
                <w:rFonts w:asciiTheme="minorHAnsi" w:eastAsia="Times New Roman" w:hAnsiTheme="minorHAnsi" w:cstheme="minorHAnsi"/>
                <w:sz w:val="16"/>
                <w:szCs w:val="16"/>
                <w:lang w:val="en-US" w:eastAsia="ru-RU"/>
              </w:rPr>
            </w:pPr>
            <w:ins w:id="2323" w:author="Ghita Benotmane" w:date="2016-09-05T15:00:00Z">
              <w:r w:rsidRPr="00D371EC">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 xml:space="preserve">I see a one-level sub-navigation fixed to the </w:t>
              </w:r>
              <w:del w:id="2324" w:author="Ghita Benotmane" w:date="2016-09-15T10:46:00Z">
                <w:r>
                  <w:rPr>
                    <w:rFonts w:asciiTheme="minorHAnsi" w:eastAsia="Times New Roman" w:hAnsiTheme="minorHAnsi" w:cstheme="minorHAnsi"/>
                    <w:sz w:val="16"/>
                    <w:szCs w:val="16"/>
                    <w:lang w:val="en-US" w:eastAsia="ru-RU"/>
                  </w:rPr>
                  <w:delText xml:space="preserve">right </w:delText>
                </w:r>
              </w:del>
            </w:ins>
            <w:ins w:id="2325" w:author="Ghita Benotmane" w:date="2016-09-15T10:46:00Z">
              <w:r w:rsidR="00227E71">
                <w:rPr>
                  <w:rFonts w:asciiTheme="minorHAnsi" w:eastAsia="Times New Roman" w:hAnsiTheme="minorHAnsi" w:cstheme="minorHAnsi"/>
                  <w:sz w:val="16"/>
                  <w:szCs w:val="16"/>
                  <w:lang w:val="en-US" w:eastAsia="ru-RU"/>
                </w:rPr>
                <w:t xml:space="preserve">left </w:t>
              </w:r>
            </w:ins>
            <w:ins w:id="2326" w:author="Ghita Benotmane" w:date="2016-09-05T15:00:00Z">
              <w:r>
                <w:rPr>
                  <w:rFonts w:asciiTheme="minorHAnsi" w:eastAsia="Times New Roman" w:hAnsiTheme="minorHAnsi" w:cstheme="minorHAnsi"/>
                  <w:sz w:val="16"/>
                  <w:szCs w:val="16"/>
                  <w:lang w:val="en-US" w:eastAsia="ru-RU"/>
                </w:rPr>
                <w:t>column of the page, below the header, with the title of the different sections contained in the page</w:t>
              </w:r>
            </w:ins>
          </w:p>
          <w:p w14:paraId="72183099" w14:textId="6AE3EEC9" w:rsidR="001B06AC" w:rsidDel="00F37A18" w:rsidRDefault="001B06AC" w:rsidP="00430825">
            <w:pPr>
              <w:rPr>
                <w:del w:id="2327" w:author="Ghita Benotmane" w:date="2016-09-05T15:00:00Z"/>
                <w:rFonts w:asciiTheme="minorHAnsi" w:eastAsia="Times New Roman" w:hAnsiTheme="minorHAnsi" w:cstheme="minorHAnsi"/>
                <w:sz w:val="16"/>
                <w:szCs w:val="16"/>
                <w:lang w:val="en-US" w:eastAsia="ru-RU"/>
              </w:rPr>
            </w:pPr>
            <w:del w:id="2328" w:author="Ghita Benotmane" w:date="2016-09-05T15:00:00Z">
              <w:r w:rsidRPr="00D371EC" w:rsidDel="00F37A18">
                <w:rPr>
                  <w:rFonts w:asciiTheme="minorHAnsi" w:eastAsia="Times New Roman" w:hAnsiTheme="minorHAnsi" w:cstheme="minorHAnsi"/>
                  <w:color w:val="0000FF"/>
                  <w:sz w:val="16"/>
                  <w:szCs w:val="16"/>
                  <w:lang w:val="en-US" w:eastAsia="ru-RU"/>
                </w:rPr>
                <w:delText xml:space="preserve">Then </w:delText>
              </w:r>
              <w:r w:rsidDel="00F37A18">
                <w:rPr>
                  <w:rFonts w:asciiTheme="minorHAnsi" w:eastAsia="Times New Roman" w:hAnsiTheme="minorHAnsi" w:cstheme="minorHAnsi"/>
                  <w:sz w:val="16"/>
                  <w:szCs w:val="16"/>
                  <w:lang w:val="en-US" w:eastAsia="ru-RU"/>
                </w:rPr>
                <w:delText>I see a one-level sub-navigation attached below the header, with the title of the different sections contained in the page</w:delText>
              </w:r>
            </w:del>
          </w:p>
          <w:p w14:paraId="250D450F" w14:textId="77777777" w:rsidR="001B06AC" w:rsidRDefault="001B06AC" w:rsidP="00430825">
            <w:pPr>
              <w:rPr>
                <w:rFonts w:asciiTheme="minorHAnsi" w:eastAsia="Times New Roman" w:hAnsiTheme="minorHAnsi" w:cstheme="minorHAnsi"/>
                <w:sz w:val="16"/>
                <w:szCs w:val="16"/>
                <w:lang w:val="en-US" w:eastAsia="ru-RU"/>
              </w:rPr>
            </w:pPr>
            <w:r w:rsidRPr="002953E6">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 xml:space="preserve">I click on one of the sub-navigation section </w:t>
            </w:r>
          </w:p>
          <w:p w14:paraId="091F2473" w14:textId="77777777" w:rsidR="001B06AC" w:rsidRDefault="001B06AC" w:rsidP="00430825">
            <w:pPr>
              <w:rPr>
                <w:rFonts w:asciiTheme="minorHAnsi" w:eastAsia="Times New Roman" w:hAnsiTheme="minorHAnsi" w:cstheme="minorHAnsi"/>
                <w:sz w:val="16"/>
                <w:szCs w:val="16"/>
                <w:lang w:val="en-US" w:eastAsia="ru-RU"/>
              </w:rPr>
            </w:pPr>
            <w:r w:rsidRPr="002953E6">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the page scrolls down to the corresponding anchored section on the page</w:t>
            </w:r>
          </w:p>
          <w:p w14:paraId="0AC5F4A5" w14:textId="77777777" w:rsidR="001B06AC" w:rsidRPr="00D371EC" w:rsidRDefault="001B06AC" w:rsidP="00430825">
            <w:pPr>
              <w:rPr>
                <w:rFonts w:asciiTheme="minorHAnsi" w:eastAsia="Times New Roman" w:hAnsiTheme="minorHAnsi" w:cstheme="minorHAnsi"/>
                <w:sz w:val="16"/>
                <w:szCs w:val="16"/>
                <w:lang w:val="en-US" w:eastAsia="ru-RU"/>
              </w:rPr>
            </w:pPr>
            <w:r w:rsidRPr="002953E6">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the anchor navigation component stays fixed as I scroll down or up the page</w:t>
            </w:r>
          </w:p>
        </w:tc>
        <w:tc>
          <w:tcPr>
            <w:tcW w:w="884" w:type="dxa"/>
            <w:tcBorders>
              <w:top w:val="single" w:sz="4" w:space="0" w:color="auto"/>
              <w:left w:val="single" w:sz="4" w:space="0" w:color="auto"/>
              <w:bottom w:val="single" w:sz="4" w:space="0" w:color="auto"/>
              <w:right w:val="single" w:sz="4" w:space="0" w:color="auto"/>
            </w:tcBorders>
            <w:hideMark/>
          </w:tcPr>
          <w:p w14:paraId="67471F80" w14:textId="77777777" w:rsidR="001B06AC" w:rsidRDefault="001B06AC" w:rsidP="00430825">
            <w:pPr>
              <w:jc w:val="right"/>
              <w:rPr>
                <w:rFonts w:asciiTheme="minorHAnsi" w:eastAsia="Times New Roman" w:hAnsiTheme="minorHAnsi" w:cstheme="minorHAnsi"/>
                <w:color w:val="000000"/>
                <w:sz w:val="16"/>
                <w:szCs w:val="16"/>
                <w:lang w:val="en-US"/>
              </w:rPr>
            </w:pPr>
            <w:r w:rsidRPr="006760C6">
              <w:rPr>
                <w:rFonts w:asciiTheme="minorHAnsi" w:eastAsia="Times New Roman" w:hAnsiTheme="minorHAnsi" w:cstheme="minorHAnsi"/>
                <w:color w:val="000000"/>
                <w:sz w:val="16"/>
                <w:szCs w:val="16"/>
                <w:lang w:val="en-US"/>
              </w:rPr>
              <w:t>1</w:t>
            </w:r>
          </w:p>
        </w:tc>
      </w:tr>
      <w:tr w:rsidR="00CF582D" w14:paraId="3A48A2E6" w14:textId="77777777" w:rsidTr="00662809">
        <w:trPr>
          <w:trHeight w:val="420"/>
        </w:trPr>
        <w:tc>
          <w:tcPr>
            <w:tcW w:w="709" w:type="dxa"/>
            <w:tcBorders>
              <w:top w:val="single" w:sz="4" w:space="0" w:color="auto"/>
              <w:left w:val="single" w:sz="4" w:space="0" w:color="auto"/>
              <w:bottom w:val="single" w:sz="4" w:space="0" w:color="auto"/>
              <w:right w:val="single" w:sz="4" w:space="0" w:color="auto"/>
            </w:tcBorders>
          </w:tcPr>
          <w:p w14:paraId="7607FC54" w14:textId="2BA6F0F5" w:rsidR="00CF582D" w:rsidRDefault="00CF582D" w:rsidP="00CF582D">
            <w:pPr>
              <w:jc w:val="center"/>
              <w:rPr>
                <w:rFonts w:asciiTheme="minorHAnsi" w:eastAsia="Times New Roman" w:hAnsiTheme="minorHAnsi" w:cstheme="minorHAnsi"/>
                <w:color w:val="000000"/>
                <w:sz w:val="16"/>
                <w:szCs w:val="16"/>
                <w:lang w:val="en-US"/>
              </w:rPr>
            </w:pPr>
            <w:r w:rsidRPr="000A0208">
              <w:rPr>
                <w:rFonts w:asciiTheme="minorHAnsi" w:eastAsia="Times New Roman" w:hAnsiTheme="minorHAnsi" w:cstheme="minorHAnsi"/>
                <w:color w:val="000000"/>
                <w:sz w:val="16"/>
                <w:szCs w:val="16"/>
                <w:lang w:val="en-US"/>
              </w:rPr>
              <w:t>15.3</w:t>
            </w:r>
            <w:r>
              <w:rPr>
                <w:rFonts w:asciiTheme="minorHAnsi" w:eastAsia="Times New Roman" w:hAnsiTheme="minorHAnsi" w:cstheme="minorHAnsi"/>
                <w:color w:val="000000"/>
                <w:sz w:val="16"/>
                <w:szCs w:val="16"/>
                <w:lang w:val="en-US"/>
              </w:rPr>
              <w:t>.3.2</w:t>
            </w:r>
            <w:r w:rsidRPr="000A0208">
              <w:rPr>
                <w:rFonts w:asciiTheme="minorHAnsi" w:eastAsia="Times New Roman" w:hAnsiTheme="minorHAnsi" w:cstheme="minorHAnsi"/>
                <w:color w:val="000000"/>
                <w:sz w:val="16"/>
                <w:szCs w:val="16"/>
                <w:lang w:val="en-US"/>
              </w:rPr>
              <w:t>.</w:t>
            </w:r>
          </w:p>
        </w:tc>
        <w:tc>
          <w:tcPr>
            <w:tcW w:w="1417" w:type="dxa"/>
            <w:gridSpan w:val="2"/>
            <w:tcBorders>
              <w:top w:val="single" w:sz="4" w:space="0" w:color="auto"/>
              <w:left w:val="single" w:sz="4" w:space="0" w:color="auto"/>
              <w:bottom w:val="single" w:sz="4" w:space="0" w:color="auto"/>
              <w:right w:val="single" w:sz="4" w:space="0" w:color="auto"/>
            </w:tcBorders>
            <w:hideMark/>
          </w:tcPr>
          <w:p w14:paraId="2B6810D0" w14:textId="0FDFC351" w:rsidR="00CF582D" w:rsidRDefault="00CF582D" w:rsidP="00CF582D">
            <w:pPr>
              <w:rPr>
                <w:rFonts w:asciiTheme="minorHAnsi" w:eastAsia="Times New Roman" w:hAnsiTheme="minorHAnsi" w:cstheme="minorHAnsi"/>
                <w:b/>
                <w:color w:val="000000"/>
                <w:sz w:val="16"/>
                <w:szCs w:val="16"/>
                <w:lang w:val="en-US"/>
              </w:rPr>
            </w:pPr>
            <w:r>
              <w:rPr>
                <w:rFonts w:asciiTheme="minorHAnsi" w:hAnsiTheme="minorHAnsi" w:cstheme="minorHAnsi"/>
                <w:b/>
                <w:sz w:val="16"/>
                <w:szCs w:val="16"/>
                <w:lang w:val="en-US"/>
              </w:rPr>
              <w:t>Brand</w:t>
            </w:r>
            <w:r w:rsidRPr="008E05E4">
              <w:rPr>
                <w:rFonts w:asciiTheme="minorHAnsi" w:hAnsiTheme="minorHAnsi" w:cstheme="minorHAnsi"/>
                <w:b/>
                <w:sz w:val="16"/>
                <w:szCs w:val="16"/>
                <w:lang w:val="en-US"/>
              </w:rPr>
              <w:t xml:space="preserve"> template</w:t>
            </w:r>
            <w:r>
              <w:rPr>
                <w:rFonts w:asciiTheme="minorHAnsi" w:hAnsiTheme="minorHAnsi" w:cstheme="minorHAnsi"/>
                <w:b/>
                <w:sz w:val="16"/>
                <w:szCs w:val="16"/>
                <w:lang w:val="en-US"/>
              </w:rPr>
              <w:t xml:space="preserve"> sub-navigation</w:t>
            </w:r>
          </w:p>
        </w:tc>
        <w:tc>
          <w:tcPr>
            <w:tcW w:w="1558" w:type="dxa"/>
            <w:tcBorders>
              <w:top w:val="single" w:sz="4" w:space="0" w:color="auto"/>
              <w:left w:val="single" w:sz="4" w:space="0" w:color="auto"/>
              <w:bottom w:val="single" w:sz="4" w:space="0" w:color="auto"/>
              <w:right w:val="single" w:sz="4" w:space="0" w:color="auto"/>
            </w:tcBorders>
            <w:hideMark/>
          </w:tcPr>
          <w:p w14:paraId="5259BD6C" w14:textId="77777777" w:rsidR="00CF582D" w:rsidRDefault="00CF582D" w:rsidP="00CF582D">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Back to top button</w:t>
            </w:r>
          </w:p>
        </w:tc>
        <w:tc>
          <w:tcPr>
            <w:tcW w:w="4960" w:type="dxa"/>
            <w:tcBorders>
              <w:top w:val="single" w:sz="4" w:space="0" w:color="auto"/>
              <w:left w:val="single" w:sz="4" w:space="0" w:color="auto"/>
              <w:bottom w:val="single" w:sz="4" w:space="0" w:color="auto"/>
              <w:right w:val="single" w:sz="4" w:space="0" w:color="auto"/>
            </w:tcBorders>
            <w:hideMark/>
          </w:tcPr>
          <w:p w14:paraId="57C4CB79" w14:textId="77777777" w:rsidR="00CF582D" w:rsidRDefault="00CF582D" w:rsidP="00CF582D">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33BEC8BC" w14:textId="0898E657" w:rsidR="00CF582D" w:rsidRDefault="00CF582D" w:rsidP="00CF582D">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am on the Brand page</w:t>
            </w:r>
          </w:p>
          <w:p w14:paraId="39279DBA" w14:textId="77777777" w:rsidR="00CF582D" w:rsidRDefault="00CF582D" w:rsidP="00CF582D">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I scroll down or up the page below the fold</w:t>
            </w:r>
          </w:p>
          <w:p w14:paraId="3FDAC2B6" w14:textId="77777777" w:rsidR="00CF582D" w:rsidRDefault="00CF582D" w:rsidP="00CF582D">
            <w:pPr>
              <w:rPr>
                <w:rFonts w:asciiTheme="minorHAnsi" w:eastAsia="Times New Roman" w:hAnsiTheme="minorHAnsi" w:cstheme="minorHAnsi"/>
                <w:sz w:val="16"/>
                <w:szCs w:val="16"/>
                <w:lang w:val="en-US" w:eastAsia="ru-RU"/>
              </w:rPr>
            </w:pPr>
            <w:r w:rsidRPr="00251A70">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the “back to top” button appears on the right column</w:t>
            </w:r>
          </w:p>
          <w:p w14:paraId="466C874D" w14:textId="77777777" w:rsidR="00CF582D" w:rsidRDefault="00CF582D" w:rsidP="00CF582D">
            <w:pPr>
              <w:rPr>
                <w:rFonts w:asciiTheme="minorHAnsi" w:eastAsia="Times New Roman" w:hAnsiTheme="minorHAnsi" w:cstheme="minorHAnsi"/>
                <w:sz w:val="16"/>
                <w:szCs w:val="16"/>
                <w:lang w:val="en-US" w:eastAsia="ru-RU"/>
              </w:rPr>
            </w:pPr>
            <w:r w:rsidRPr="00251A70">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 xml:space="preserve">I click on the button </w:t>
            </w:r>
          </w:p>
          <w:p w14:paraId="4C8F5DE1" w14:textId="77777777" w:rsidR="00CF582D" w:rsidRDefault="00CF582D" w:rsidP="00CF582D">
            <w:pPr>
              <w:rPr>
                <w:rFonts w:asciiTheme="minorHAnsi" w:eastAsia="Times New Roman" w:hAnsiTheme="minorHAnsi" w:cstheme="minorHAnsi"/>
                <w:color w:val="000000"/>
                <w:sz w:val="16"/>
                <w:szCs w:val="16"/>
                <w:lang w:val="en-US"/>
              </w:rPr>
            </w:pPr>
            <w:r w:rsidRPr="00251A70">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 xml:space="preserve">the page scrolls up to its top </w:t>
            </w:r>
          </w:p>
        </w:tc>
        <w:tc>
          <w:tcPr>
            <w:tcW w:w="888" w:type="dxa"/>
            <w:tcBorders>
              <w:top w:val="single" w:sz="4" w:space="0" w:color="auto"/>
              <w:left w:val="single" w:sz="4" w:space="0" w:color="auto"/>
              <w:bottom w:val="single" w:sz="4" w:space="0" w:color="auto"/>
              <w:right w:val="single" w:sz="4" w:space="0" w:color="auto"/>
            </w:tcBorders>
            <w:hideMark/>
          </w:tcPr>
          <w:p w14:paraId="33115077" w14:textId="77777777" w:rsidR="00CF582D" w:rsidRDefault="00CF582D" w:rsidP="00CF582D">
            <w:pPr>
              <w:jc w:val="right"/>
              <w:rPr>
                <w:rFonts w:asciiTheme="minorHAnsi" w:eastAsia="Times New Roman" w:hAnsiTheme="minorHAnsi" w:cstheme="minorHAnsi"/>
                <w:color w:val="000000"/>
                <w:sz w:val="16"/>
                <w:szCs w:val="16"/>
                <w:lang w:val="en-US"/>
              </w:rPr>
            </w:pPr>
            <w:r w:rsidRPr="006760C6">
              <w:rPr>
                <w:rFonts w:asciiTheme="minorHAnsi" w:eastAsia="Times New Roman" w:hAnsiTheme="minorHAnsi" w:cstheme="minorHAnsi"/>
                <w:color w:val="000000"/>
                <w:sz w:val="16"/>
                <w:szCs w:val="16"/>
                <w:lang w:val="en-US"/>
              </w:rPr>
              <w:t>1</w:t>
            </w:r>
          </w:p>
        </w:tc>
      </w:tr>
    </w:tbl>
    <w:p w14:paraId="0F9E17D7" w14:textId="77777777" w:rsidR="001B06AC" w:rsidRPr="00127970" w:rsidRDefault="001B06AC" w:rsidP="001B06AC">
      <w:pPr>
        <w:rPr>
          <w:del w:id="2329" w:author="Ghita Benotmane" w:date="2016-09-15T15:19:00Z"/>
          <w:lang w:val="en-US" w:eastAsia="en-GB"/>
        </w:rPr>
      </w:pPr>
      <w:bookmarkStart w:id="2330" w:name="_Toc463013496"/>
      <w:bookmarkEnd w:id="2330"/>
    </w:p>
    <w:p w14:paraId="3F05551E" w14:textId="77777777" w:rsidR="001B06AC" w:rsidRDefault="001B06AC" w:rsidP="00ED5E60">
      <w:pPr>
        <w:pStyle w:val="Heading3"/>
        <w:numPr>
          <w:ilvl w:val="2"/>
          <w:numId w:val="20"/>
        </w:numPr>
      </w:pPr>
      <w:bookmarkStart w:id="2331" w:name="_Toc461707183"/>
      <w:bookmarkStart w:id="2332" w:name="_Toc463013497"/>
      <w:r>
        <w:t>Page body</w:t>
      </w:r>
      <w:bookmarkEnd w:id="2331"/>
      <w:bookmarkEnd w:id="2332"/>
    </w:p>
    <w:tbl>
      <w:tblPr>
        <w:tblStyle w:val="TableGrid"/>
        <w:tblW w:w="9532" w:type="dxa"/>
        <w:tblInd w:w="-289" w:type="dxa"/>
        <w:tblLayout w:type="fixed"/>
        <w:tblLook w:val="04A0" w:firstRow="1" w:lastRow="0" w:firstColumn="1" w:lastColumn="0" w:noHBand="0" w:noVBand="1"/>
      </w:tblPr>
      <w:tblGrid>
        <w:gridCol w:w="709"/>
        <w:gridCol w:w="1275"/>
        <w:gridCol w:w="1700"/>
        <w:gridCol w:w="4960"/>
        <w:gridCol w:w="888"/>
      </w:tblGrid>
      <w:tr w:rsidR="001B06AC" w14:paraId="49D29AC3" w14:textId="77777777" w:rsidTr="00C60B17">
        <w:trPr>
          <w:trHeight w:val="280"/>
        </w:trPr>
        <w:tc>
          <w:tcPr>
            <w:tcW w:w="709" w:type="dxa"/>
            <w:shd w:val="clear" w:color="auto" w:fill="122632" w:themeFill="text1"/>
            <w:hideMark/>
          </w:tcPr>
          <w:p w14:paraId="4A9F3AB6" w14:textId="77777777" w:rsidR="001B06AC" w:rsidRDefault="001B06AC" w:rsidP="00430825">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Id</w:t>
            </w:r>
          </w:p>
        </w:tc>
        <w:tc>
          <w:tcPr>
            <w:tcW w:w="1275" w:type="dxa"/>
            <w:shd w:val="clear" w:color="auto" w:fill="122632" w:themeFill="text1"/>
            <w:hideMark/>
          </w:tcPr>
          <w:p w14:paraId="599C37A6" w14:textId="77777777" w:rsidR="001B06AC" w:rsidRDefault="001B06AC" w:rsidP="00430825">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category</w:t>
            </w:r>
          </w:p>
        </w:tc>
        <w:tc>
          <w:tcPr>
            <w:tcW w:w="1700" w:type="dxa"/>
            <w:shd w:val="clear" w:color="auto" w:fill="122632" w:themeFill="text1"/>
            <w:hideMark/>
          </w:tcPr>
          <w:p w14:paraId="590FCBD9" w14:textId="77777777" w:rsidR="001B06AC" w:rsidRDefault="001B06AC" w:rsidP="00430825">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name</w:t>
            </w:r>
          </w:p>
        </w:tc>
        <w:tc>
          <w:tcPr>
            <w:tcW w:w="4960" w:type="dxa"/>
            <w:shd w:val="clear" w:color="auto" w:fill="122632" w:themeFill="text1"/>
            <w:hideMark/>
          </w:tcPr>
          <w:p w14:paraId="4E0C16ED" w14:textId="77777777" w:rsidR="001B06AC" w:rsidRDefault="001B06AC" w:rsidP="00430825">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Description</w:t>
            </w:r>
          </w:p>
        </w:tc>
        <w:tc>
          <w:tcPr>
            <w:tcW w:w="888" w:type="dxa"/>
            <w:shd w:val="clear" w:color="auto" w:fill="122632" w:themeFill="text1"/>
            <w:hideMark/>
          </w:tcPr>
          <w:p w14:paraId="40D86CCC" w14:textId="77777777" w:rsidR="001B06AC" w:rsidRDefault="001B06AC" w:rsidP="00430825">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Priority</w:t>
            </w:r>
          </w:p>
        </w:tc>
      </w:tr>
      <w:tr w:rsidR="001B06AC" w14:paraId="69146749" w14:textId="77777777" w:rsidTr="00C60B17">
        <w:trPr>
          <w:trHeight w:val="420"/>
        </w:trPr>
        <w:tc>
          <w:tcPr>
            <w:tcW w:w="709" w:type="dxa"/>
          </w:tcPr>
          <w:p w14:paraId="675237A8" w14:textId="68DF5946" w:rsidR="001B06AC" w:rsidRDefault="001B06AC" w:rsidP="00CF582D">
            <w:pPr>
              <w:jc w:val="cente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15.</w:t>
            </w:r>
            <w:r w:rsidR="00CF582D">
              <w:rPr>
                <w:rFonts w:asciiTheme="minorHAnsi" w:eastAsia="Times New Roman" w:hAnsiTheme="minorHAnsi" w:cstheme="minorHAnsi"/>
                <w:color w:val="000000"/>
                <w:sz w:val="16"/>
                <w:szCs w:val="16"/>
                <w:lang w:val="en-US"/>
              </w:rPr>
              <w:t>3</w:t>
            </w:r>
            <w:r>
              <w:rPr>
                <w:rFonts w:asciiTheme="minorHAnsi" w:eastAsia="Times New Roman" w:hAnsiTheme="minorHAnsi" w:cstheme="minorHAnsi"/>
                <w:color w:val="000000"/>
                <w:sz w:val="16"/>
                <w:szCs w:val="16"/>
                <w:lang w:val="en-US"/>
              </w:rPr>
              <w:t>.4.1.</w:t>
            </w:r>
          </w:p>
        </w:tc>
        <w:tc>
          <w:tcPr>
            <w:tcW w:w="1275" w:type="dxa"/>
            <w:hideMark/>
          </w:tcPr>
          <w:p w14:paraId="582E2024" w14:textId="4C29EB5D" w:rsidR="001B06AC" w:rsidRDefault="001B06AC" w:rsidP="00430825">
            <w:pPr>
              <w:rPr>
                <w:rFonts w:asciiTheme="minorHAnsi" w:eastAsia="Times New Roman" w:hAnsiTheme="minorHAnsi" w:cstheme="minorHAnsi"/>
                <w:b/>
                <w:color w:val="000000"/>
                <w:sz w:val="16"/>
                <w:szCs w:val="16"/>
                <w:lang w:val="en-US"/>
              </w:rPr>
            </w:pPr>
            <w:r>
              <w:rPr>
                <w:rFonts w:asciiTheme="minorHAnsi" w:hAnsiTheme="minorHAnsi" w:cstheme="minorHAnsi"/>
                <w:b/>
                <w:sz w:val="16"/>
                <w:szCs w:val="16"/>
                <w:lang w:val="en-US"/>
              </w:rPr>
              <w:t>Brand</w:t>
            </w:r>
            <w:r w:rsidRPr="008E05E4">
              <w:rPr>
                <w:rFonts w:asciiTheme="minorHAnsi" w:hAnsiTheme="minorHAnsi" w:cstheme="minorHAnsi"/>
                <w:b/>
                <w:sz w:val="16"/>
                <w:szCs w:val="16"/>
                <w:lang w:val="en-US"/>
              </w:rPr>
              <w:t xml:space="preserve"> template</w:t>
            </w:r>
            <w:r>
              <w:rPr>
                <w:rFonts w:asciiTheme="minorHAnsi" w:hAnsiTheme="minorHAnsi" w:cstheme="minorHAnsi"/>
                <w:b/>
                <w:sz w:val="16"/>
                <w:szCs w:val="16"/>
                <w:lang w:val="en-US"/>
              </w:rPr>
              <w:t xml:space="preserve"> body</w:t>
            </w:r>
          </w:p>
        </w:tc>
        <w:tc>
          <w:tcPr>
            <w:tcW w:w="1700" w:type="dxa"/>
            <w:hideMark/>
          </w:tcPr>
          <w:p w14:paraId="7C93E56F" w14:textId="77777777" w:rsidR="001B06AC" w:rsidRDefault="001B06AC" w:rsidP="00430825">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Card content section </w:t>
            </w:r>
          </w:p>
        </w:tc>
        <w:tc>
          <w:tcPr>
            <w:tcW w:w="4960" w:type="dxa"/>
            <w:hideMark/>
          </w:tcPr>
          <w:p w14:paraId="50D5C3CA" w14:textId="77777777" w:rsidR="001B06AC" w:rsidRDefault="001B06AC" w:rsidP="00430825">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33C50EF3" w14:textId="3196DAFA" w:rsidR="001B06AC" w:rsidRDefault="001B06AC" w:rsidP="00430825">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 xml:space="preserve">I am on the </w:t>
            </w:r>
            <w:r w:rsidR="00CF582D">
              <w:rPr>
                <w:rFonts w:asciiTheme="minorHAnsi" w:eastAsia="Times New Roman" w:hAnsiTheme="minorHAnsi" w:cstheme="minorHAnsi"/>
                <w:sz w:val="16"/>
                <w:szCs w:val="16"/>
                <w:lang w:val="en-US" w:eastAsia="ru-RU"/>
              </w:rPr>
              <w:t>Brand</w:t>
            </w:r>
            <w:r>
              <w:rPr>
                <w:rFonts w:asciiTheme="minorHAnsi" w:eastAsia="Times New Roman" w:hAnsiTheme="minorHAnsi" w:cstheme="minorHAnsi"/>
                <w:sz w:val="16"/>
                <w:szCs w:val="16"/>
                <w:lang w:val="en-US" w:eastAsia="ru-RU"/>
              </w:rPr>
              <w:t xml:space="preserve"> Page</w:t>
            </w:r>
          </w:p>
          <w:p w14:paraId="29DB4FB4" w14:textId="770446CB" w:rsidR="001B06AC" w:rsidRDefault="001B06AC" w:rsidP="00430825">
            <w:pPr>
              <w:rPr>
                <w:rFonts w:asciiTheme="minorHAnsi" w:eastAsia="Times New Roman" w:hAnsiTheme="minorHAnsi" w:cstheme="minorHAnsi"/>
                <w:sz w:val="16"/>
                <w:szCs w:val="16"/>
                <w:lang w:val="en-US" w:eastAsia="ru-RU"/>
              </w:rPr>
            </w:pPr>
            <w:commentRangeStart w:id="2333"/>
            <w:r w:rsidRPr="00251A70">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 xml:space="preserve">I see </w:t>
            </w:r>
            <w:r w:rsidR="00F67115">
              <w:rPr>
                <w:rFonts w:asciiTheme="minorHAnsi" w:eastAsia="Times New Roman" w:hAnsiTheme="minorHAnsi" w:cstheme="minorHAnsi"/>
                <w:sz w:val="16"/>
                <w:szCs w:val="16"/>
                <w:lang w:val="en-US" w:eastAsia="ru-RU"/>
              </w:rPr>
              <w:t>a section of c</w:t>
            </w:r>
            <w:r>
              <w:rPr>
                <w:rFonts w:asciiTheme="minorHAnsi" w:eastAsia="Times New Roman" w:hAnsiTheme="minorHAnsi" w:cstheme="minorHAnsi"/>
                <w:sz w:val="16"/>
                <w:szCs w:val="16"/>
                <w:lang w:val="en-US" w:eastAsia="ru-RU"/>
              </w:rPr>
              <w:t xml:space="preserve">ontent organized in cards, in a 2-column grid </w:t>
            </w:r>
            <w:commentRangeEnd w:id="2333"/>
            <w:r w:rsidR="00F67115">
              <w:rPr>
                <w:rStyle w:val="CommentReference"/>
              </w:rPr>
              <w:commentReference w:id="2333"/>
            </w:r>
          </w:p>
          <w:p w14:paraId="5D8D748C" w14:textId="60DCEA55" w:rsidR="001B06AC" w:rsidRDefault="001B06AC" w:rsidP="00430825">
            <w:pPr>
              <w:rPr>
                <w:rFonts w:asciiTheme="minorHAnsi" w:eastAsia="Times New Roman" w:hAnsiTheme="minorHAnsi" w:cstheme="minorHAnsi"/>
                <w:sz w:val="16"/>
                <w:szCs w:val="16"/>
                <w:lang w:val="en-US" w:eastAsia="ru-RU"/>
              </w:rPr>
            </w:pPr>
            <w:r w:rsidRPr="00912A5B">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 xml:space="preserve">content cards are of </w:t>
            </w:r>
            <w:r w:rsidR="00F67115">
              <w:rPr>
                <w:rFonts w:asciiTheme="minorHAnsi" w:eastAsia="Times New Roman" w:hAnsiTheme="minorHAnsi" w:cstheme="minorHAnsi"/>
                <w:sz w:val="16"/>
                <w:szCs w:val="16"/>
                <w:lang w:val="en-US" w:eastAsia="ru-RU"/>
              </w:rPr>
              <w:t>3</w:t>
            </w:r>
            <w:r>
              <w:rPr>
                <w:rFonts w:asciiTheme="minorHAnsi" w:eastAsia="Times New Roman" w:hAnsiTheme="minorHAnsi" w:cstheme="minorHAnsi"/>
                <w:sz w:val="16"/>
                <w:szCs w:val="16"/>
                <w:lang w:val="en-US" w:eastAsia="ru-RU"/>
              </w:rPr>
              <w:t xml:space="preserve"> types:</w:t>
            </w:r>
          </w:p>
          <w:p w14:paraId="16BCF5A1" w14:textId="77777777" w:rsidR="001B06AC" w:rsidRDefault="001B06AC" w:rsidP="00430825">
            <w:pPr>
              <w:pStyle w:val="ListParagraph"/>
              <w:numPr>
                <w:ilvl w:val="0"/>
                <w:numId w:val="46"/>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 xml:space="preserve">Simple navigation card: clickable card with a title, a background image or a color, one column width </w:t>
            </w:r>
          </w:p>
          <w:p w14:paraId="171602E7" w14:textId="2E25F9AD" w:rsidR="001B06AC" w:rsidRDefault="001B06AC" w:rsidP="00CF582D">
            <w:pPr>
              <w:pStyle w:val="ListParagraph"/>
              <w:numPr>
                <w:ilvl w:val="0"/>
                <w:numId w:val="46"/>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Intermediate navigation card: card with a title and 2 to 4 clickable sub-titles, a background image or color, one-column width</w:t>
            </w:r>
          </w:p>
          <w:p w14:paraId="7A1CC377" w14:textId="7BAEACE9" w:rsidR="00F67115" w:rsidRDefault="00F67115" w:rsidP="00F67115">
            <w:pPr>
              <w:rPr>
                <w:rFonts w:asciiTheme="minorHAnsi" w:eastAsia="Times New Roman" w:hAnsiTheme="minorHAnsi" w:cstheme="minorHAnsi"/>
                <w:sz w:val="16"/>
                <w:szCs w:val="16"/>
                <w:lang w:val="en-US" w:eastAsia="ru-RU"/>
              </w:rPr>
            </w:pPr>
            <w:r w:rsidRPr="007A5D7F">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cards are ordered like this </w:t>
            </w:r>
          </w:p>
          <w:p w14:paraId="772C6977" w14:textId="7EB6009D" w:rsidR="00F67115" w:rsidRDefault="00C550B6" w:rsidP="00F67115">
            <w:pPr>
              <w:pStyle w:val="ListParagraph"/>
              <w:numPr>
                <w:ilvl w:val="0"/>
                <w:numId w:val="46"/>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w:t>
            </w:r>
            <w:r w:rsidR="00F67115">
              <w:rPr>
                <w:rFonts w:asciiTheme="minorHAnsi" w:eastAsia="Times New Roman" w:hAnsiTheme="minorHAnsi" w:cstheme="minorHAnsi"/>
                <w:sz w:val="16"/>
                <w:szCs w:val="16"/>
                <w:lang w:val="en-US" w:eastAsia="ru-RU"/>
              </w:rPr>
              <w:t>Discover Came</w:t>
            </w:r>
            <w:r>
              <w:rPr>
                <w:rFonts w:asciiTheme="minorHAnsi" w:eastAsia="Times New Roman" w:hAnsiTheme="minorHAnsi" w:cstheme="minorHAnsi"/>
                <w:sz w:val="16"/>
                <w:szCs w:val="16"/>
                <w:lang w:val="en-US" w:eastAsia="ru-RU"/>
              </w:rPr>
              <w:t>l”</w:t>
            </w:r>
            <w:r w:rsidR="00F67115">
              <w:rPr>
                <w:rFonts w:asciiTheme="minorHAnsi" w:eastAsia="Times New Roman" w:hAnsiTheme="minorHAnsi" w:cstheme="minorHAnsi"/>
                <w:sz w:val="16"/>
                <w:szCs w:val="16"/>
                <w:lang w:val="en-US" w:eastAsia="ru-RU"/>
              </w:rPr>
              <w:t xml:space="preserve"> intermediate navigation card</w:t>
            </w:r>
          </w:p>
          <w:p w14:paraId="73E67E1A" w14:textId="77777777" w:rsidR="00F67115" w:rsidRDefault="00F67115" w:rsidP="00F67115">
            <w:pPr>
              <w:pStyle w:val="ListParagraph"/>
              <w:numPr>
                <w:ilvl w:val="1"/>
                <w:numId w:val="46"/>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Brand whY</w:t>
            </w:r>
          </w:p>
          <w:p w14:paraId="6C809BFC" w14:textId="77777777" w:rsidR="00F67115" w:rsidRDefault="00F67115" w:rsidP="00F67115">
            <w:pPr>
              <w:pStyle w:val="ListParagraph"/>
              <w:numPr>
                <w:ilvl w:val="1"/>
                <w:numId w:val="46"/>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Strategic direction</w:t>
            </w:r>
          </w:p>
          <w:p w14:paraId="4CF82CE1" w14:textId="5DBF7165" w:rsidR="00F67115" w:rsidRDefault="00F67115" w:rsidP="00F67115">
            <w:pPr>
              <w:pStyle w:val="ListParagraph"/>
              <w:numPr>
                <w:ilvl w:val="1"/>
                <w:numId w:val="46"/>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Our Story</w:t>
            </w:r>
          </w:p>
          <w:p w14:paraId="78DB91F1" w14:textId="5E13927B" w:rsidR="00F67115" w:rsidRDefault="00C550B6" w:rsidP="00F67115">
            <w:pPr>
              <w:pStyle w:val="ListParagraph"/>
              <w:numPr>
                <w:ilvl w:val="0"/>
                <w:numId w:val="46"/>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w:t>
            </w:r>
            <w:r w:rsidR="00F67115">
              <w:rPr>
                <w:rFonts w:asciiTheme="minorHAnsi" w:eastAsia="Times New Roman" w:hAnsiTheme="minorHAnsi" w:cstheme="minorHAnsi"/>
                <w:sz w:val="16"/>
                <w:szCs w:val="16"/>
                <w:lang w:val="en-US" w:eastAsia="ru-RU"/>
              </w:rPr>
              <w:t>Portfolio</w:t>
            </w:r>
            <w:r>
              <w:rPr>
                <w:rFonts w:asciiTheme="minorHAnsi" w:eastAsia="Times New Roman" w:hAnsiTheme="minorHAnsi" w:cstheme="minorHAnsi"/>
                <w:sz w:val="16"/>
                <w:szCs w:val="16"/>
                <w:lang w:val="en-US" w:eastAsia="ru-RU"/>
              </w:rPr>
              <w:t>”</w:t>
            </w:r>
            <w:r w:rsidR="00F67115">
              <w:rPr>
                <w:rFonts w:asciiTheme="minorHAnsi" w:eastAsia="Times New Roman" w:hAnsiTheme="minorHAnsi" w:cstheme="minorHAnsi"/>
                <w:sz w:val="16"/>
                <w:szCs w:val="16"/>
                <w:lang w:val="en-US" w:eastAsia="ru-RU"/>
              </w:rPr>
              <w:t>, intermediate navigation card</w:t>
            </w:r>
          </w:p>
          <w:p w14:paraId="4EE16F85" w14:textId="77777777" w:rsidR="00F67115" w:rsidRDefault="00F67115" w:rsidP="00F67115">
            <w:pPr>
              <w:pStyle w:val="ListParagraph"/>
              <w:numPr>
                <w:ilvl w:val="1"/>
                <w:numId w:val="46"/>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Portfolio strategy</w:t>
            </w:r>
          </w:p>
          <w:p w14:paraId="39802E56" w14:textId="60B84B4A" w:rsidR="00F67115" w:rsidRDefault="00F67115" w:rsidP="00F67115">
            <w:pPr>
              <w:pStyle w:val="ListParagraph"/>
              <w:numPr>
                <w:ilvl w:val="1"/>
                <w:numId w:val="46"/>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Portfolio navigator</w:t>
            </w:r>
          </w:p>
          <w:p w14:paraId="146E252F" w14:textId="3301D74A" w:rsidR="00F67115" w:rsidRDefault="00C550B6" w:rsidP="00F67115">
            <w:pPr>
              <w:pStyle w:val="ListParagraph"/>
              <w:numPr>
                <w:ilvl w:val="0"/>
                <w:numId w:val="46"/>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w:t>
            </w:r>
            <w:r w:rsidR="00F67115">
              <w:rPr>
                <w:rFonts w:asciiTheme="minorHAnsi" w:eastAsia="Times New Roman" w:hAnsiTheme="minorHAnsi" w:cstheme="minorHAnsi"/>
                <w:sz w:val="16"/>
                <w:szCs w:val="16"/>
                <w:lang w:val="en-US" w:eastAsia="ru-RU"/>
              </w:rPr>
              <w:t>Communication &amp; activation</w:t>
            </w:r>
            <w:r>
              <w:rPr>
                <w:rFonts w:asciiTheme="minorHAnsi" w:eastAsia="Times New Roman" w:hAnsiTheme="minorHAnsi" w:cstheme="minorHAnsi"/>
                <w:sz w:val="16"/>
                <w:szCs w:val="16"/>
                <w:lang w:val="en-US" w:eastAsia="ru-RU"/>
              </w:rPr>
              <w:t>”</w:t>
            </w:r>
            <w:r w:rsidR="00F67115">
              <w:rPr>
                <w:rFonts w:asciiTheme="minorHAnsi" w:eastAsia="Times New Roman" w:hAnsiTheme="minorHAnsi" w:cstheme="minorHAnsi"/>
                <w:sz w:val="16"/>
                <w:szCs w:val="16"/>
                <w:lang w:val="en-US" w:eastAsia="ru-RU"/>
              </w:rPr>
              <w:t>, simple navigation card</w:t>
            </w:r>
          </w:p>
          <w:p w14:paraId="192D374B" w14:textId="241F53F1" w:rsidR="00F67115" w:rsidRDefault="00C550B6" w:rsidP="00F67115">
            <w:pPr>
              <w:pStyle w:val="ListParagraph"/>
              <w:numPr>
                <w:ilvl w:val="0"/>
                <w:numId w:val="46"/>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w:t>
            </w:r>
            <w:r w:rsidR="00F67115">
              <w:rPr>
                <w:rFonts w:asciiTheme="minorHAnsi" w:eastAsia="Times New Roman" w:hAnsiTheme="minorHAnsi" w:cstheme="minorHAnsi"/>
                <w:sz w:val="16"/>
                <w:szCs w:val="16"/>
                <w:lang w:val="en-US" w:eastAsia="ru-RU"/>
              </w:rPr>
              <w:t>A&amp;SP key deliverables</w:t>
            </w:r>
            <w:r>
              <w:rPr>
                <w:rFonts w:asciiTheme="minorHAnsi" w:eastAsia="Times New Roman" w:hAnsiTheme="minorHAnsi" w:cstheme="minorHAnsi"/>
                <w:sz w:val="16"/>
                <w:szCs w:val="16"/>
                <w:lang w:val="en-US" w:eastAsia="ru-RU"/>
              </w:rPr>
              <w:t>”</w:t>
            </w:r>
            <w:r w:rsidR="00F67115">
              <w:rPr>
                <w:rFonts w:asciiTheme="minorHAnsi" w:eastAsia="Times New Roman" w:hAnsiTheme="minorHAnsi" w:cstheme="minorHAnsi"/>
                <w:sz w:val="16"/>
                <w:szCs w:val="16"/>
                <w:lang w:val="en-US" w:eastAsia="ru-RU"/>
              </w:rPr>
              <w:t>, simple navigation card</w:t>
            </w:r>
          </w:p>
          <w:p w14:paraId="76AEF0D0" w14:textId="2966226A" w:rsidR="00F67115" w:rsidRDefault="00C550B6" w:rsidP="00F67115">
            <w:pPr>
              <w:pStyle w:val="ListParagraph"/>
              <w:numPr>
                <w:ilvl w:val="0"/>
                <w:numId w:val="46"/>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w:t>
            </w:r>
            <w:r w:rsidR="00F67115">
              <w:rPr>
                <w:rFonts w:asciiTheme="minorHAnsi" w:eastAsia="Times New Roman" w:hAnsiTheme="minorHAnsi" w:cstheme="minorHAnsi"/>
                <w:sz w:val="16"/>
                <w:szCs w:val="16"/>
                <w:lang w:val="en-US" w:eastAsia="ru-RU"/>
              </w:rPr>
              <w:t>Assets library</w:t>
            </w:r>
            <w:r>
              <w:rPr>
                <w:rFonts w:asciiTheme="minorHAnsi" w:eastAsia="Times New Roman" w:hAnsiTheme="minorHAnsi" w:cstheme="minorHAnsi"/>
                <w:sz w:val="16"/>
                <w:szCs w:val="16"/>
                <w:lang w:val="en-US" w:eastAsia="ru-RU"/>
              </w:rPr>
              <w:t>”</w:t>
            </w:r>
            <w:r w:rsidR="00F67115">
              <w:rPr>
                <w:rFonts w:asciiTheme="minorHAnsi" w:eastAsia="Times New Roman" w:hAnsiTheme="minorHAnsi" w:cstheme="minorHAnsi"/>
                <w:sz w:val="16"/>
                <w:szCs w:val="16"/>
                <w:lang w:val="en-US" w:eastAsia="ru-RU"/>
              </w:rPr>
              <w:t>, simple navigation card</w:t>
            </w:r>
          </w:p>
          <w:p w14:paraId="6FEE56D7" w14:textId="7E390B38" w:rsidR="00F67115" w:rsidRPr="00F67115" w:rsidRDefault="00C550B6" w:rsidP="00F67115">
            <w:pPr>
              <w:pStyle w:val="ListParagraph"/>
              <w:numPr>
                <w:ilvl w:val="0"/>
                <w:numId w:val="46"/>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w:t>
            </w:r>
            <w:r w:rsidR="00F67115">
              <w:rPr>
                <w:rFonts w:asciiTheme="minorHAnsi" w:eastAsia="Times New Roman" w:hAnsiTheme="minorHAnsi" w:cstheme="minorHAnsi"/>
                <w:sz w:val="16"/>
                <w:szCs w:val="16"/>
                <w:lang w:val="en-US" w:eastAsia="ru-RU"/>
              </w:rPr>
              <w:t>Brand performance</w:t>
            </w:r>
            <w:r>
              <w:rPr>
                <w:rFonts w:asciiTheme="minorHAnsi" w:eastAsia="Times New Roman" w:hAnsiTheme="minorHAnsi" w:cstheme="minorHAnsi"/>
                <w:sz w:val="16"/>
                <w:szCs w:val="16"/>
                <w:lang w:val="en-US" w:eastAsia="ru-RU"/>
              </w:rPr>
              <w:t>”</w:t>
            </w:r>
            <w:r w:rsidR="00F67115">
              <w:rPr>
                <w:rFonts w:asciiTheme="minorHAnsi" w:eastAsia="Times New Roman" w:hAnsiTheme="minorHAnsi" w:cstheme="minorHAnsi"/>
                <w:sz w:val="16"/>
                <w:szCs w:val="16"/>
                <w:lang w:val="en-US" w:eastAsia="ru-RU"/>
              </w:rPr>
              <w:t xml:space="preserve">, simple navigation card or media card </w:t>
            </w:r>
          </w:p>
          <w:p w14:paraId="427A16C8" w14:textId="77777777" w:rsidR="001B06AC" w:rsidRDefault="001B06AC" w:rsidP="00430825">
            <w:pPr>
              <w:rPr>
                <w:rFonts w:asciiTheme="minorHAnsi" w:eastAsia="Times New Roman" w:hAnsiTheme="minorHAnsi" w:cstheme="minorHAnsi"/>
                <w:sz w:val="16"/>
                <w:szCs w:val="16"/>
                <w:lang w:val="en-US" w:eastAsia="ru-RU"/>
              </w:rPr>
            </w:pPr>
            <w:r w:rsidRPr="00912A5B">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click on a simple card</w:t>
            </w:r>
          </w:p>
          <w:p w14:paraId="60C8DFB4" w14:textId="77777777" w:rsidR="001B06AC" w:rsidRDefault="001B06AC" w:rsidP="00430825">
            <w:pPr>
              <w:rPr>
                <w:rFonts w:asciiTheme="minorHAnsi" w:eastAsia="Times New Roman" w:hAnsiTheme="minorHAnsi" w:cstheme="minorHAnsi"/>
                <w:sz w:val="16"/>
                <w:szCs w:val="16"/>
                <w:lang w:val="en-US" w:eastAsia="ru-RU"/>
              </w:rPr>
            </w:pPr>
            <w:r w:rsidRPr="00912A5B">
              <w:rPr>
                <w:rFonts w:asciiTheme="minorHAnsi" w:eastAsia="Times New Roman" w:hAnsiTheme="minorHAnsi" w:cstheme="minorHAnsi"/>
                <w:color w:val="0000FF"/>
                <w:sz w:val="16"/>
                <w:szCs w:val="16"/>
                <w:lang w:val="en-US" w:eastAsia="ru-RU"/>
              </w:rPr>
              <w:lastRenderedPageBreak/>
              <w:t xml:space="preserve">Then </w:t>
            </w:r>
            <w:r>
              <w:rPr>
                <w:rFonts w:asciiTheme="minorHAnsi" w:eastAsia="Times New Roman" w:hAnsiTheme="minorHAnsi" w:cstheme="minorHAnsi"/>
                <w:sz w:val="16"/>
                <w:szCs w:val="16"/>
                <w:lang w:val="en-US" w:eastAsia="ru-RU"/>
              </w:rPr>
              <w:t>I navigate to the corresponding link set up by the publisher (other topic page, document, external site or application</w:t>
            </w:r>
          </w:p>
          <w:p w14:paraId="153AEF8F" w14:textId="0281ED9C" w:rsidR="001B06AC" w:rsidRDefault="001B06AC" w:rsidP="00430825">
            <w:pPr>
              <w:rPr>
                <w:rFonts w:asciiTheme="minorHAnsi" w:eastAsia="Times New Roman" w:hAnsiTheme="minorHAnsi" w:cstheme="minorHAnsi"/>
                <w:sz w:val="16"/>
                <w:szCs w:val="16"/>
                <w:lang w:val="en-US" w:eastAsia="ru-RU"/>
              </w:rPr>
            </w:pPr>
            <w:r w:rsidRPr="00912A5B">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click on a sub-title of an intermediate card</w:t>
            </w:r>
          </w:p>
          <w:p w14:paraId="65A4CB28" w14:textId="77777777" w:rsidR="001B06AC" w:rsidRDefault="001B06AC" w:rsidP="00430825">
            <w:pPr>
              <w:rPr>
                <w:rFonts w:asciiTheme="minorHAnsi" w:eastAsia="Times New Roman" w:hAnsiTheme="minorHAnsi" w:cstheme="minorHAnsi"/>
                <w:sz w:val="16"/>
                <w:szCs w:val="16"/>
                <w:lang w:val="en-US" w:eastAsia="ru-RU"/>
              </w:rPr>
            </w:pPr>
            <w:r w:rsidRPr="00912A5B">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 navigate to the corresponding link set up by the publisher (other topic page, document, external site or application</w:t>
            </w:r>
          </w:p>
          <w:p w14:paraId="7E12AFB8" w14:textId="781086F7" w:rsidR="00F67115" w:rsidRDefault="007A5D7F" w:rsidP="00F67115">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If </w:t>
            </w:r>
            <w:r w:rsidR="00F67115" w:rsidRPr="00912A5B">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val="en-US" w:eastAsia="ru-RU"/>
              </w:rPr>
              <w:t xml:space="preserve">the simple card I </w:t>
            </w:r>
            <w:r w:rsidR="00F67115">
              <w:rPr>
                <w:rFonts w:asciiTheme="minorHAnsi" w:eastAsia="Times New Roman" w:hAnsiTheme="minorHAnsi" w:cstheme="minorHAnsi"/>
                <w:sz w:val="16"/>
                <w:szCs w:val="16"/>
                <w:lang w:val="en-US" w:eastAsia="ru-RU"/>
              </w:rPr>
              <w:t xml:space="preserve">click on a </w:t>
            </w:r>
            <w:r>
              <w:rPr>
                <w:rFonts w:asciiTheme="minorHAnsi" w:eastAsia="Times New Roman" w:hAnsiTheme="minorHAnsi" w:cstheme="minorHAnsi"/>
                <w:sz w:val="16"/>
                <w:szCs w:val="16"/>
                <w:lang w:val="en-US" w:eastAsia="ru-RU"/>
              </w:rPr>
              <w:t xml:space="preserve">contains an embedded </w:t>
            </w:r>
            <w:r w:rsidR="00F67115">
              <w:rPr>
                <w:rFonts w:asciiTheme="minorHAnsi" w:eastAsia="Times New Roman" w:hAnsiTheme="minorHAnsi" w:cstheme="minorHAnsi"/>
                <w:sz w:val="16"/>
                <w:szCs w:val="16"/>
                <w:lang w:val="en-US" w:eastAsia="ru-RU"/>
              </w:rPr>
              <w:t xml:space="preserve">media </w:t>
            </w:r>
          </w:p>
          <w:p w14:paraId="1104FB65" w14:textId="4781E97E" w:rsidR="00F67115" w:rsidRPr="000D69AB" w:rsidRDefault="00F67115" w:rsidP="00F67115">
            <w:pPr>
              <w:rPr>
                <w:rFonts w:asciiTheme="minorHAnsi" w:eastAsia="Times New Roman" w:hAnsiTheme="minorHAnsi" w:cstheme="minorHAnsi"/>
                <w:sz w:val="16"/>
                <w:szCs w:val="16"/>
                <w:lang w:val="en-US" w:eastAsia="ru-RU"/>
              </w:rPr>
            </w:pPr>
            <w:r w:rsidRPr="00912A5B">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 xml:space="preserve">the media content is played inside the current page in a lightbox </w:t>
            </w:r>
          </w:p>
        </w:tc>
        <w:tc>
          <w:tcPr>
            <w:tcW w:w="888" w:type="dxa"/>
            <w:hideMark/>
          </w:tcPr>
          <w:p w14:paraId="072D1F3F" w14:textId="56D63DE3" w:rsidR="001B06AC" w:rsidRDefault="001B06AC" w:rsidP="00430825">
            <w:pPr>
              <w:jc w:val="right"/>
              <w:rPr>
                <w:rFonts w:asciiTheme="minorHAnsi" w:eastAsia="Times New Roman" w:hAnsiTheme="minorHAnsi" w:cstheme="minorHAnsi"/>
                <w:color w:val="000000"/>
                <w:sz w:val="16"/>
                <w:szCs w:val="16"/>
                <w:lang w:val="en-US"/>
              </w:rPr>
            </w:pPr>
          </w:p>
        </w:tc>
      </w:tr>
      <w:tr w:rsidR="00D54252" w14:paraId="29964F47" w14:textId="77777777" w:rsidTr="00C60B17">
        <w:trPr>
          <w:trHeight w:val="420"/>
        </w:trPr>
        <w:tc>
          <w:tcPr>
            <w:tcW w:w="709" w:type="dxa"/>
          </w:tcPr>
          <w:p w14:paraId="7AC7484E" w14:textId="3F57CF47" w:rsidR="00D54252" w:rsidRPr="00A017B1" w:rsidRDefault="00D54252" w:rsidP="00D54252">
            <w:pPr>
              <w:jc w:val="center"/>
              <w:rPr>
                <w:rFonts w:asciiTheme="minorHAnsi" w:eastAsia="Times New Roman" w:hAnsiTheme="minorHAnsi" w:cstheme="minorHAnsi"/>
                <w:color w:val="000000"/>
                <w:sz w:val="16"/>
                <w:szCs w:val="16"/>
                <w:lang w:val="en-US"/>
              </w:rPr>
            </w:pPr>
            <w:r w:rsidRPr="00A017B1">
              <w:rPr>
                <w:rFonts w:asciiTheme="minorHAnsi" w:eastAsia="Times New Roman" w:hAnsiTheme="minorHAnsi" w:cstheme="minorHAnsi"/>
                <w:color w:val="000000"/>
                <w:sz w:val="16"/>
                <w:szCs w:val="16"/>
                <w:lang w:val="en-US"/>
              </w:rPr>
              <w:t>15.3</w:t>
            </w:r>
            <w:r>
              <w:rPr>
                <w:rFonts w:asciiTheme="minorHAnsi" w:eastAsia="Times New Roman" w:hAnsiTheme="minorHAnsi" w:cstheme="minorHAnsi"/>
                <w:color w:val="000000"/>
                <w:sz w:val="16"/>
                <w:szCs w:val="16"/>
                <w:lang w:val="en-US"/>
              </w:rPr>
              <w:t>.42</w:t>
            </w:r>
            <w:r w:rsidRPr="00A017B1">
              <w:rPr>
                <w:rFonts w:asciiTheme="minorHAnsi" w:eastAsia="Times New Roman" w:hAnsiTheme="minorHAnsi" w:cstheme="minorHAnsi"/>
                <w:color w:val="000000"/>
                <w:sz w:val="16"/>
                <w:szCs w:val="16"/>
                <w:lang w:val="en-US"/>
              </w:rPr>
              <w:t>.</w:t>
            </w:r>
          </w:p>
        </w:tc>
        <w:tc>
          <w:tcPr>
            <w:tcW w:w="1275" w:type="dxa"/>
          </w:tcPr>
          <w:p w14:paraId="4A2DDC22" w14:textId="26B7B401" w:rsidR="00D54252" w:rsidRDefault="00D54252" w:rsidP="00D54252">
            <w:pPr>
              <w:rPr>
                <w:rFonts w:asciiTheme="minorHAnsi" w:hAnsiTheme="minorHAnsi" w:cstheme="minorHAnsi"/>
                <w:b/>
                <w:sz w:val="16"/>
                <w:szCs w:val="16"/>
                <w:lang w:val="en-US"/>
              </w:rPr>
            </w:pPr>
            <w:r>
              <w:rPr>
                <w:rFonts w:asciiTheme="minorHAnsi" w:hAnsiTheme="minorHAnsi" w:cstheme="minorHAnsi"/>
                <w:b/>
                <w:sz w:val="16"/>
                <w:szCs w:val="16"/>
                <w:lang w:val="en-US"/>
              </w:rPr>
              <w:t>Brand</w:t>
            </w:r>
            <w:r w:rsidRPr="008E05E4">
              <w:rPr>
                <w:rFonts w:asciiTheme="minorHAnsi" w:hAnsiTheme="minorHAnsi" w:cstheme="minorHAnsi"/>
                <w:b/>
                <w:sz w:val="16"/>
                <w:szCs w:val="16"/>
                <w:lang w:val="en-US"/>
              </w:rPr>
              <w:t xml:space="preserve"> </w:t>
            </w:r>
            <w:r w:rsidRPr="00DE0C3D">
              <w:rPr>
                <w:rFonts w:asciiTheme="minorHAnsi" w:hAnsiTheme="minorHAnsi" w:cstheme="minorHAnsi"/>
                <w:b/>
                <w:sz w:val="16"/>
                <w:szCs w:val="16"/>
                <w:lang w:val="en-US"/>
              </w:rPr>
              <w:t>template body</w:t>
            </w:r>
          </w:p>
        </w:tc>
        <w:tc>
          <w:tcPr>
            <w:tcW w:w="1700" w:type="dxa"/>
          </w:tcPr>
          <w:p w14:paraId="5C62F1AC" w14:textId="3784E730" w:rsidR="00D54252" w:rsidRDefault="00D54252" w:rsidP="00D54252">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Latest </w:t>
            </w:r>
            <w:del w:id="2334" w:author="Ghita Benotmane" w:date="2016-09-13T15:36:00Z">
              <w:r>
                <w:rPr>
                  <w:rFonts w:asciiTheme="minorHAnsi" w:eastAsia="Times New Roman" w:hAnsiTheme="minorHAnsi" w:cstheme="minorHAnsi"/>
                  <w:color w:val="000000"/>
                  <w:sz w:val="16"/>
                  <w:szCs w:val="16"/>
                  <w:lang w:val="en-US"/>
                </w:rPr>
                <w:delText xml:space="preserve">toolkits </w:delText>
              </w:r>
            </w:del>
            <w:ins w:id="2335" w:author="Ghita Benotmane" w:date="2016-09-13T15:36:00Z">
              <w:r w:rsidR="00EA032B">
                <w:rPr>
                  <w:rFonts w:asciiTheme="minorHAnsi" w:eastAsia="Times New Roman" w:hAnsiTheme="minorHAnsi" w:cstheme="minorHAnsi"/>
                  <w:color w:val="000000"/>
                  <w:sz w:val="16"/>
                  <w:szCs w:val="16"/>
                  <w:lang w:val="en-US"/>
                </w:rPr>
                <w:t xml:space="preserve">documents </w:t>
              </w:r>
            </w:ins>
            <w:r>
              <w:rPr>
                <w:rFonts w:asciiTheme="minorHAnsi" w:eastAsia="Times New Roman" w:hAnsiTheme="minorHAnsi" w:cstheme="minorHAnsi"/>
                <w:color w:val="000000"/>
                <w:sz w:val="16"/>
                <w:szCs w:val="16"/>
                <w:lang w:val="en-US"/>
              </w:rPr>
              <w:t>section</w:t>
            </w:r>
          </w:p>
        </w:tc>
        <w:tc>
          <w:tcPr>
            <w:tcW w:w="4960" w:type="dxa"/>
          </w:tcPr>
          <w:p w14:paraId="0CF2357C" w14:textId="77777777" w:rsidR="00D54252" w:rsidRDefault="00D54252" w:rsidP="00D54252">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42FA8268" w14:textId="591B67AB" w:rsidR="00D54252" w:rsidRDefault="00D54252" w:rsidP="00D54252">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 xml:space="preserve">I am on the Brand Page on the latest </w:t>
            </w:r>
            <w:del w:id="2336" w:author="Ghita Benotmane" w:date="2016-09-13T15:36:00Z">
              <w:r>
                <w:rPr>
                  <w:rFonts w:asciiTheme="minorHAnsi" w:eastAsia="Times New Roman" w:hAnsiTheme="minorHAnsi" w:cstheme="minorHAnsi"/>
                  <w:sz w:val="16"/>
                  <w:szCs w:val="16"/>
                  <w:lang w:val="en-US" w:eastAsia="ru-RU"/>
                </w:rPr>
                <w:delText xml:space="preserve">toolkits </w:delText>
              </w:r>
            </w:del>
            <w:ins w:id="2337" w:author="Ghita Benotmane" w:date="2016-09-13T15:36:00Z">
              <w:r w:rsidR="00EA032B">
                <w:rPr>
                  <w:rFonts w:asciiTheme="minorHAnsi" w:eastAsia="Times New Roman" w:hAnsiTheme="minorHAnsi" w:cstheme="minorHAnsi"/>
                  <w:sz w:val="16"/>
                  <w:szCs w:val="16"/>
                  <w:lang w:val="en-US" w:eastAsia="ru-RU"/>
                </w:rPr>
                <w:t xml:space="preserve">documents </w:t>
              </w:r>
            </w:ins>
            <w:r>
              <w:rPr>
                <w:rFonts w:asciiTheme="minorHAnsi" w:eastAsia="Times New Roman" w:hAnsiTheme="minorHAnsi" w:cstheme="minorHAnsi"/>
                <w:sz w:val="16"/>
                <w:szCs w:val="16"/>
                <w:lang w:val="en-US" w:eastAsia="ru-RU"/>
              </w:rPr>
              <w:t>section</w:t>
            </w:r>
          </w:p>
          <w:p w14:paraId="132EECEF" w14:textId="0C8E9FC3" w:rsidR="00D54252" w:rsidRDefault="00D54252" w:rsidP="00D54252">
            <w:pPr>
              <w:rPr>
                <w:rFonts w:asciiTheme="minorHAnsi" w:eastAsia="Times New Roman" w:hAnsiTheme="minorHAnsi" w:cstheme="minorHAnsi"/>
                <w:sz w:val="16"/>
                <w:szCs w:val="16"/>
                <w:lang w:val="en-US" w:eastAsia="ru-RU"/>
              </w:rPr>
            </w:pPr>
            <w:r w:rsidRPr="00D54252">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 xml:space="preserve">I see resources cards of the brand </w:t>
            </w:r>
            <w:del w:id="2338" w:author="Ghita Benotmane" w:date="2016-09-13T15:36:00Z">
              <w:r>
                <w:rPr>
                  <w:rFonts w:asciiTheme="minorHAnsi" w:eastAsia="Times New Roman" w:hAnsiTheme="minorHAnsi" w:cstheme="minorHAnsi"/>
                  <w:sz w:val="16"/>
                  <w:szCs w:val="16"/>
                  <w:lang w:val="en-US" w:eastAsia="ru-RU"/>
                </w:rPr>
                <w:delText xml:space="preserve">toolkits </w:delText>
              </w:r>
            </w:del>
            <w:r>
              <w:rPr>
                <w:rFonts w:asciiTheme="minorHAnsi" w:eastAsia="Times New Roman" w:hAnsiTheme="minorHAnsi" w:cstheme="minorHAnsi"/>
                <w:sz w:val="16"/>
                <w:szCs w:val="16"/>
                <w:lang w:val="en-US" w:eastAsia="ru-RU"/>
              </w:rPr>
              <w:t>selected by the publisher (</w:t>
            </w:r>
            <w:hyperlink w:anchor="_Resources_section" w:history="1">
              <w:r w:rsidRPr="0057388C">
                <w:rPr>
                  <w:rStyle w:val="Hyperlink"/>
                  <w:rFonts w:asciiTheme="minorHAnsi" w:eastAsia="Times New Roman" w:hAnsiTheme="minorHAnsi" w:cstheme="minorHAnsi"/>
                  <w:sz w:val="16"/>
                  <w:szCs w:val="16"/>
                  <w:lang w:val="en-US" w:eastAsia="ru-RU"/>
                </w:rPr>
                <w:t>see Resources section specification</w:t>
              </w:r>
            </w:hyperlink>
            <w:r>
              <w:rPr>
                <w:rFonts w:asciiTheme="minorHAnsi" w:eastAsia="Times New Roman" w:hAnsiTheme="minorHAnsi" w:cstheme="minorHAnsi"/>
                <w:sz w:val="16"/>
                <w:szCs w:val="16"/>
                <w:lang w:val="en-US" w:eastAsia="ru-RU"/>
              </w:rPr>
              <w:t>)</w:t>
            </w:r>
          </w:p>
          <w:p w14:paraId="764FA80F" w14:textId="77777777" w:rsidR="00D54252" w:rsidRDefault="00D54252" w:rsidP="00D54252">
            <w:pPr>
              <w:rPr>
                <w:rFonts w:asciiTheme="minorHAnsi" w:eastAsia="Times New Roman" w:hAnsiTheme="minorHAnsi" w:cstheme="minorHAnsi"/>
                <w:sz w:val="16"/>
                <w:szCs w:val="16"/>
                <w:lang w:val="en-US" w:eastAsia="ru-RU"/>
              </w:rPr>
            </w:pPr>
            <w:r w:rsidRPr="00D54252">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click on one the resources cards</w:t>
            </w:r>
          </w:p>
          <w:p w14:paraId="5ADE2DD9" w14:textId="4600879C" w:rsidR="00D54252" w:rsidRDefault="00D54252" w:rsidP="00D54252">
            <w:pPr>
              <w:rPr>
                <w:rFonts w:asciiTheme="minorHAnsi" w:eastAsia="Times New Roman" w:hAnsiTheme="minorHAnsi" w:cstheme="minorHAnsi"/>
                <w:color w:val="0000FF"/>
                <w:sz w:val="16"/>
                <w:szCs w:val="16"/>
                <w:lang w:val="en-US" w:eastAsia="ru-RU"/>
              </w:rPr>
            </w:pPr>
            <w:r w:rsidRPr="00D54252">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I’m directed to a document page, or the document is downloaded to my computer, or I’m directed to an external app or SharePoint site</w:t>
            </w:r>
          </w:p>
        </w:tc>
        <w:tc>
          <w:tcPr>
            <w:tcW w:w="888" w:type="dxa"/>
          </w:tcPr>
          <w:p w14:paraId="1891B9EC" w14:textId="77777777" w:rsidR="00D54252" w:rsidRPr="00EE6C94" w:rsidRDefault="00D54252" w:rsidP="00D54252">
            <w:pPr>
              <w:jc w:val="right"/>
              <w:rPr>
                <w:rFonts w:asciiTheme="minorHAnsi" w:eastAsia="Times New Roman" w:hAnsiTheme="minorHAnsi" w:cstheme="minorHAnsi"/>
                <w:color w:val="000000"/>
                <w:sz w:val="16"/>
                <w:szCs w:val="16"/>
                <w:lang w:val="en-US"/>
              </w:rPr>
            </w:pPr>
          </w:p>
        </w:tc>
      </w:tr>
      <w:tr w:rsidR="00D54252" w14:paraId="2CAF3E0D" w14:textId="77777777" w:rsidTr="00C60B17">
        <w:trPr>
          <w:trHeight w:val="420"/>
        </w:trPr>
        <w:tc>
          <w:tcPr>
            <w:tcW w:w="709" w:type="dxa"/>
          </w:tcPr>
          <w:p w14:paraId="4ECB4C96" w14:textId="40FAA852" w:rsidR="00D54252" w:rsidRDefault="00D54252" w:rsidP="000617C4">
            <w:pPr>
              <w:jc w:val="center"/>
              <w:rPr>
                <w:rFonts w:asciiTheme="minorHAnsi" w:eastAsia="Times New Roman" w:hAnsiTheme="minorHAnsi" w:cstheme="minorHAnsi"/>
                <w:color w:val="000000"/>
                <w:sz w:val="16"/>
                <w:szCs w:val="16"/>
                <w:lang w:val="en-US"/>
              </w:rPr>
            </w:pPr>
            <w:r w:rsidRPr="00A017B1">
              <w:rPr>
                <w:rFonts w:asciiTheme="minorHAnsi" w:eastAsia="Times New Roman" w:hAnsiTheme="minorHAnsi" w:cstheme="minorHAnsi"/>
                <w:color w:val="000000"/>
                <w:sz w:val="16"/>
                <w:szCs w:val="16"/>
                <w:lang w:val="en-US"/>
              </w:rPr>
              <w:t>15.3</w:t>
            </w:r>
            <w:r>
              <w:rPr>
                <w:rFonts w:asciiTheme="minorHAnsi" w:eastAsia="Times New Roman" w:hAnsiTheme="minorHAnsi" w:cstheme="minorHAnsi"/>
                <w:color w:val="000000"/>
                <w:sz w:val="16"/>
                <w:szCs w:val="16"/>
                <w:lang w:val="en-US"/>
              </w:rPr>
              <w:t>.4</w:t>
            </w:r>
            <w:ins w:id="2339" w:author="Erce, Juan Antonio" w:date="2016-10-01T09:35:00Z">
              <w:r w:rsidR="000617C4">
                <w:rPr>
                  <w:rFonts w:asciiTheme="minorHAnsi" w:eastAsia="Times New Roman" w:hAnsiTheme="minorHAnsi" w:cstheme="minorHAnsi"/>
                  <w:color w:val="000000"/>
                  <w:sz w:val="16"/>
                  <w:szCs w:val="16"/>
                  <w:lang w:val="en-US"/>
                </w:rPr>
                <w:t>.</w:t>
              </w:r>
            </w:ins>
            <w:r>
              <w:rPr>
                <w:rFonts w:asciiTheme="minorHAnsi" w:eastAsia="Times New Roman" w:hAnsiTheme="minorHAnsi" w:cstheme="minorHAnsi"/>
                <w:color w:val="000000"/>
                <w:sz w:val="16"/>
                <w:szCs w:val="16"/>
                <w:lang w:val="en-US"/>
              </w:rPr>
              <w:t>3</w:t>
            </w:r>
            <w:del w:id="2340" w:author="Erce, Juan Antonio" w:date="2016-10-01T09:35:00Z">
              <w:r w:rsidRPr="00A017B1" w:rsidDel="000617C4">
                <w:rPr>
                  <w:rFonts w:asciiTheme="minorHAnsi" w:eastAsia="Times New Roman" w:hAnsiTheme="minorHAnsi" w:cstheme="minorHAnsi"/>
                  <w:color w:val="000000"/>
                  <w:sz w:val="16"/>
                  <w:szCs w:val="16"/>
                  <w:lang w:val="en-US"/>
                </w:rPr>
                <w:delText>.</w:delText>
              </w:r>
            </w:del>
          </w:p>
        </w:tc>
        <w:tc>
          <w:tcPr>
            <w:tcW w:w="1275" w:type="dxa"/>
          </w:tcPr>
          <w:p w14:paraId="6845F400" w14:textId="2D287440" w:rsidR="00D54252" w:rsidRDefault="00552C83" w:rsidP="00D54252">
            <w:pPr>
              <w:rPr>
                <w:rFonts w:asciiTheme="minorHAnsi" w:hAnsiTheme="minorHAnsi" w:cstheme="minorHAnsi"/>
                <w:b/>
                <w:sz w:val="16"/>
                <w:szCs w:val="16"/>
                <w:lang w:val="en-US"/>
              </w:rPr>
            </w:pPr>
            <w:r w:rsidRPr="00D74A67">
              <w:rPr>
                <w:rFonts w:asciiTheme="minorHAnsi" w:hAnsiTheme="minorHAnsi" w:cstheme="minorHAnsi"/>
                <w:b/>
                <w:sz w:val="16"/>
                <w:szCs w:val="16"/>
                <w:lang w:val="en-US"/>
              </w:rPr>
              <w:t>Brand template body</w:t>
            </w:r>
          </w:p>
        </w:tc>
        <w:tc>
          <w:tcPr>
            <w:tcW w:w="1700" w:type="dxa"/>
          </w:tcPr>
          <w:p w14:paraId="5EAE9836" w14:textId="77777777" w:rsidR="00D54252" w:rsidRDefault="00D54252" w:rsidP="00D54252">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News component</w:t>
            </w:r>
          </w:p>
        </w:tc>
        <w:tc>
          <w:tcPr>
            <w:tcW w:w="4960" w:type="dxa"/>
          </w:tcPr>
          <w:p w14:paraId="6B124541" w14:textId="77777777" w:rsidR="00D54252" w:rsidRDefault="00D54252" w:rsidP="00D54252">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36F7AF32" w14:textId="44EC823A" w:rsidR="00D54252" w:rsidRDefault="00D54252" w:rsidP="00D54252">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 xml:space="preserve">I am on the Brand page on the News component </w:t>
            </w:r>
          </w:p>
          <w:p w14:paraId="5708F03F" w14:textId="13B5DE0D" w:rsidR="00D54252" w:rsidRDefault="00D54252" w:rsidP="00D54252">
            <w:pPr>
              <w:rPr>
                <w:rFonts w:asciiTheme="minorHAnsi" w:eastAsia="Times New Roman" w:hAnsiTheme="minorHAnsi" w:cstheme="minorHAnsi"/>
                <w:sz w:val="16"/>
                <w:szCs w:val="16"/>
                <w:lang w:val="en-US" w:eastAsia="ru-RU"/>
              </w:rPr>
            </w:pPr>
            <w:r w:rsidRPr="00D27B52">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 xml:space="preserve">I see the 3 most recent news posted to the Intranet with the corresponding brand tag selected by the publisher </w:t>
            </w:r>
          </w:p>
          <w:p w14:paraId="0CF58DFC" w14:textId="77777777" w:rsidR="00D54252" w:rsidRDefault="00D54252" w:rsidP="00D54252">
            <w:pPr>
              <w:rPr>
                <w:rFonts w:asciiTheme="minorHAnsi" w:eastAsia="Times New Roman" w:hAnsiTheme="minorHAnsi" w:cstheme="minorHAnsi"/>
                <w:sz w:val="16"/>
                <w:szCs w:val="16"/>
                <w:lang w:val="en-US" w:eastAsia="ru-RU"/>
              </w:rPr>
            </w:pPr>
            <w:r w:rsidRPr="00D27B52">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a “See more” button below the News component</w:t>
            </w:r>
          </w:p>
          <w:p w14:paraId="4354C201" w14:textId="77777777" w:rsidR="00D54252" w:rsidRDefault="00D54252" w:rsidP="00D54252">
            <w:pPr>
              <w:rPr>
                <w:rFonts w:asciiTheme="minorHAnsi" w:eastAsia="Times New Roman" w:hAnsiTheme="minorHAnsi" w:cstheme="minorHAnsi"/>
                <w:sz w:val="16"/>
                <w:szCs w:val="16"/>
                <w:lang w:val="en-US" w:eastAsia="ru-RU"/>
              </w:rPr>
            </w:pPr>
            <w:r w:rsidRPr="00D27B52">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click on a News piece</w:t>
            </w:r>
          </w:p>
          <w:p w14:paraId="25A388D1" w14:textId="77777777" w:rsidR="00D54252" w:rsidRDefault="00D54252" w:rsidP="00D54252">
            <w:pPr>
              <w:rPr>
                <w:rFonts w:asciiTheme="minorHAnsi" w:eastAsia="Times New Roman" w:hAnsiTheme="minorHAnsi" w:cstheme="minorHAnsi"/>
                <w:sz w:val="16"/>
                <w:szCs w:val="16"/>
                <w:lang w:val="en-US" w:eastAsia="ru-RU"/>
              </w:rPr>
            </w:pPr>
            <w:r w:rsidRPr="00D27B52">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I’m directed to the according article page for that News</w:t>
            </w:r>
          </w:p>
          <w:p w14:paraId="0DC47559" w14:textId="77777777" w:rsidR="00D54252" w:rsidRDefault="00D54252" w:rsidP="00D54252">
            <w:pPr>
              <w:rPr>
                <w:rFonts w:asciiTheme="minorHAnsi" w:eastAsia="Times New Roman" w:hAnsiTheme="minorHAnsi" w:cstheme="minorHAnsi"/>
                <w:sz w:val="16"/>
                <w:szCs w:val="16"/>
                <w:lang w:val="en-US" w:eastAsia="ru-RU"/>
              </w:rPr>
            </w:pPr>
            <w:r w:rsidRPr="00D27B52">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click on “See more”</w:t>
            </w:r>
          </w:p>
          <w:p w14:paraId="44D68C62" w14:textId="77777777" w:rsidR="00D54252" w:rsidRDefault="00D54252" w:rsidP="00D54252">
            <w:pPr>
              <w:rPr>
                <w:rFonts w:asciiTheme="minorHAnsi" w:eastAsia="Times New Roman" w:hAnsiTheme="minorHAnsi" w:cstheme="minorHAnsi"/>
                <w:sz w:val="16"/>
                <w:szCs w:val="16"/>
                <w:lang w:val="en-US" w:eastAsia="ru-RU"/>
              </w:rPr>
            </w:pPr>
            <w:r w:rsidRPr="00D27B52">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I’m directed to the News section of the Intranet</w:t>
            </w:r>
          </w:p>
          <w:p w14:paraId="75D45627" w14:textId="2511650A" w:rsidR="00D54252" w:rsidRDefault="00D54252" w:rsidP="00D54252">
            <w:pPr>
              <w:rPr>
                <w:rFonts w:asciiTheme="minorHAnsi" w:eastAsia="Times New Roman" w:hAnsiTheme="minorHAnsi" w:cstheme="minorHAnsi"/>
                <w:color w:val="0000FF"/>
                <w:sz w:val="16"/>
                <w:szCs w:val="16"/>
                <w:lang w:val="en-US" w:eastAsia="ru-RU"/>
              </w:rPr>
            </w:pPr>
            <w:r w:rsidRPr="00D27B52">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News articles are filtered by the corresponding brand tag</w:t>
            </w:r>
          </w:p>
        </w:tc>
        <w:tc>
          <w:tcPr>
            <w:tcW w:w="888" w:type="dxa"/>
          </w:tcPr>
          <w:p w14:paraId="6DFA0C1A" w14:textId="77777777" w:rsidR="00D54252" w:rsidRPr="00EE6C94" w:rsidRDefault="00D54252" w:rsidP="00D54252">
            <w:pPr>
              <w:jc w:val="right"/>
              <w:rPr>
                <w:rFonts w:asciiTheme="minorHAnsi" w:eastAsia="Times New Roman" w:hAnsiTheme="minorHAnsi" w:cstheme="minorHAnsi"/>
                <w:color w:val="000000"/>
                <w:sz w:val="16"/>
                <w:szCs w:val="16"/>
                <w:lang w:val="en-US"/>
              </w:rPr>
            </w:pPr>
          </w:p>
        </w:tc>
      </w:tr>
      <w:tr w:rsidR="00D54252" w14:paraId="5ACF20D8" w14:textId="77777777" w:rsidTr="00C60B17">
        <w:trPr>
          <w:trHeight w:val="420"/>
        </w:trPr>
        <w:tc>
          <w:tcPr>
            <w:tcW w:w="709" w:type="dxa"/>
          </w:tcPr>
          <w:p w14:paraId="126C467A" w14:textId="73EE8B6B" w:rsidR="00D54252" w:rsidRDefault="00D54252" w:rsidP="004276C4">
            <w:pPr>
              <w:jc w:val="center"/>
              <w:rPr>
                <w:rFonts w:asciiTheme="minorHAnsi" w:eastAsia="Times New Roman" w:hAnsiTheme="minorHAnsi" w:cstheme="minorHAnsi"/>
                <w:color w:val="000000"/>
                <w:sz w:val="16"/>
                <w:szCs w:val="16"/>
                <w:lang w:val="en-US"/>
              </w:rPr>
            </w:pPr>
            <w:r w:rsidRPr="00A017B1">
              <w:rPr>
                <w:rFonts w:asciiTheme="minorHAnsi" w:eastAsia="Times New Roman" w:hAnsiTheme="minorHAnsi" w:cstheme="minorHAnsi"/>
                <w:color w:val="000000"/>
                <w:sz w:val="16"/>
                <w:szCs w:val="16"/>
                <w:lang w:val="en-US"/>
              </w:rPr>
              <w:t>15.3</w:t>
            </w:r>
            <w:r w:rsidR="00430825">
              <w:rPr>
                <w:rFonts w:asciiTheme="minorHAnsi" w:eastAsia="Times New Roman" w:hAnsiTheme="minorHAnsi" w:cstheme="minorHAnsi"/>
                <w:color w:val="000000"/>
                <w:sz w:val="16"/>
                <w:szCs w:val="16"/>
                <w:lang w:val="en-US"/>
              </w:rPr>
              <w:t>.4.</w:t>
            </w:r>
            <w:r w:rsidR="004276C4">
              <w:rPr>
                <w:rFonts w:asciiTheme="minorHAnsi" w:eastAsia="Times New Roman" w:hAnsiTheme="minorHAnsi" w:cstheme="minorHAnsi"/>
                <w:color w:val="000000"/>
                <w:sz w:val="16"/>
                <w:szCs w:val="16"/>
                <w:lang w:val="en-US"/>
              </w:rPr>
              <w:t>4</w:t>
            </w:r>
            <w:r w:rsidRPr="00A017B1">
              <w:rPr>
                <w:rFonts w:asciiTheme="minorHAnsi" w:eastAsia="Times New Roman" w:hAnsiTheme="minorHAnsi" w:cstheme="minorHAnsi"/>
                <w:color w:val="000000"/>
                <w:sz w:val="16"/>
                <w:szCs w:val="16"/>
                <w:lang w:val="en-US"/>
              </w:rPr>
              <w:t>.</w:t>
            </w:r>
          </w:p>
        </w:tc>
        <w:tc>
          <w:tcPr>
            <w:tcW w:w="1275" w:type="dxa"/>
          </w:tcPr>
          <w:p w14:paraId="5ED867FF" w14:textId="6E5B7B39" w:rsidR="00D54252" w:rsidRDefault="00D54252" w:rsidP="00D54252">
            <w:pPr>
              <w:rPr>
                <w:rFonts w:asciiTheme="minorHAnsi" w:hAnsiTheme="minorHAnsi" w:cstheme="minorHAnsi"/>
                <w:b/>
                <w:sz w:val="16"/>
                <w:szCs w:val="16"/>
                <w:lang w:val="en-US"/>
              </w:rPr>
            </w:pPr>
            <w:r w:rsidRPr="00D74A67">
              <w:rPr>
                <w:rFonts w:asciiTheme="minorHAnsi" w:hAnsiTheme="minorHAnsi" w:cstheme="minorHAnsi"/>
                <w:b/>
                <w:sz w:val="16"/>
                <w:szCs w:val="16"/>
                <w:lang w:val="en-US"/>
              </w:rPr>
              <w:t>Brand template body</w:t>
            </w:r>
          </w:p>
        </w:tc>
        <w:tc>
          <w:tcPr>
            <w:tcW w:w="1700" w:type="dxa"/>
          </w:tcPr>
          <w:p w14:paraId="2F1A8BE3" w14:textId="0E4D0BC1" w:rsidR="00D54252" w:rsidRDefault="00D54252" w:rsidP="00D54252">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Brand Library component</w:t>
            </w:r>
          </w:p>
        </w:tc>
        <w:tc>
          <w:tcPr>
            <w:tcW w:w="4960" w:type="dxa"/>
          </w:tcPr>
          <w:p w14:paraId="28754CAC" w14:textId="77777777" w:rsidR="00D54252" w:rsidRDefault="00D54252" w:rsidP="00D54252">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370B27B8" w14:textId="4FDD66E3" w:rsidR="00D54252" w:rsidRDefault="00D54252" w:rsidP="00D54252">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am on the Brand page on the Brand library component</w:t>
            </w:r>
          </w:p>
          <w:p w14:paraId="41FF9164" w14:textId="09B1EDFE" w:rsidR="00D54252" w:rsidRDefault="00D54252" w:rsidP="00D54252">
            <w:pPr>
              <w:rPr>
                <w:rFonts w:asciiTheme="minorHAnsi" w:eastAsia="Times New Roman" w:hAnsiTheme="minorHAnsi" w:cstheme="minorHAnsi"/>
                <w:sz w:val="16"/>
                <w:szCs w:val="16"/>
                <w:lang w:val="en-US" w:eastAsia="ru-RU"/>
              </w:rPr>
            </w:pPr>
            <w:r w:rsidRPr="006C59A0">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 xml:space="preserve">I see a paginated library of </w:t>
            </w:r>
            <w:ins w:id="2341" w:author="Ghita Benotmane" w:date="2016-09-05T11:08:00Z">
              <w:r w:rsidR="004F0FD1">
                <w:rPr>
                  <w:rFonts w:asciiTheme="minorHAnsi" w:eastAsia="Times New Roman" w:hAnsiTheme="minorHAnsi" w:cstheme="minorHAnsi"/>
                  <w:sz w:val="16"/>
                  <w:szCs w:val="16"/>
                  <w:lang w:val="en-US" w:eastAsia="ru-RU"/>
                </w:rPr>
                <w:t xml:space="preserve">last </w:t>
              </w:r>
            </w:ins>
            <w:ins w:id="2342" w:author="Ghita Benotmane" w:date="2016-09-15T15:19:00Z">
              <w:r w:rsidR="00512484">
                <w:rPr>
                  <w:rFonts w:asciiTheme="minorHAnsi" w:eastAsia="Times New Roman" w:hAnsiTheme="minorHAnsi" w:cstheme="minorHAnsi"/>
                  <w:sz w:val="16"/>
                  <w:szCs w:val="16"/>
                  <w:lang w:val="en-US" w:eastAsia="ru-RU"/>
                </w:rPr>
                <w:t>updated</w:t>
              </w:r>
            </w:ins>
            <w:ins w:id="2343" w:author="Yeganeh, Rachel" w:date="2016-09-16T13:19:00Z">
              <w:r w:rsidR="00C51A16">
                <w:rPr>
                  <w:rFonts w:asciiTheme="minorHAnsi" w:eastAsia="Times New Roman" w:hAnsiTheme="minorHAnsi" w:cstheme="minorHAnsi"/>
                  <w:sz w:val="16"/>
                  <w:szCs w:val="16"/>
                  <w:lang w:val="en-US" w:eastAsia="ru-RU"/>
                </w:rPr>
                <w:t xml:space="preserve"> </w:t>
              </w:r>
            </w:ins>
            <w:ins w:id="2344" w:author="Ghita Benotmane" w:date="2016-09-05T11:08:00Z">
              <w:r w:rsidR="004F0FD1">
                <w:rPr>
                  <w:rFonts w:asciiTheme="minorHAnsi" w:eastAsia="Times New Roman" w:hAnsiTheme="minorHAnsi" w:cstheme="minorHAnsi"/>
                  <w:sz w:val="16"/>
                  <w:szCs w:val="16"/>
                  <w:lang w:val="en-US" w:eastAsia="ru-RU"/>
                </w:rPr>
                <w:t>updated</w:t>
              </w:r>
            </w:ins>
            <w:del w:id="2345" w:author="Ghita Benotmane" w:date="2016-09-05T11:08:00Z">
              <w:r w:rsidDel="004F0FD1">
                <w:rPr>
                  <w:rFonts w:asciiTheme="minorHAnsi" w:eastAsia="Times New Roman" w:hAnsiTheme="minorHAnsi" w:cstheme="minorHAnsi"/>
                  <w:sz w:val="16"/>
                  <w:szCs w:val="16"/>
                  <w:lang w:val="en-US" w:eastAsia="ru-RU"/>
                </w:rPr>
                <w:delText>most viewed</w:delText>
              </w:r>
            </w:del>
            <w:r>
              <w:rPr>
                <w:rFonts w:asciiTheme="minorHAnsi" w:eastAsia="Times New Roman" w:hAnsiTheme="minorHAnsi" w:cstheme="minorHAnsi"/>
                <w:sz w:val="16"/>
                <w:szCs w:val="16"/>
                <w:lang w:val="en-US" w:eastAsia="ru-RU"/>
              </w:rPr>
              <w:t xml:space="preserve"> resources tagged with the Brand name, displayed as cards (</w:t>
            </w:r>
            <w:hyperlink w:anchor="_Resources_section" w:history="1">
              <w:r w:rsidRPr="0057388C">
                <w:rPr>
                  <w:rStyle w:val="Hyperlink"/>
                  <w:rFonts w:asciiTheme="minorHAnsi" w:eastAsia="Times New Roman" w:hAnsiTheme="minorHAnsi" w:cstheme="minorHAnsi"/>
                  <w:sz w:val="16"/>
                  <w:szCs w:val="16"/>
                  <w:lang w:val="en-US" w:eastAsia="ru-RU"/>
                </w:rPr>
                <w:t>see Resources section specification</w:t>
              </w:r>
            </w:hyperlink>
            <w:r>
              <w:rPr>
                <w:rFonts w:asciiTheme="minorHAnsi" w:eastAsia="Times New Roman" w:hAnsiTheme="minorHAnsi" w:cstheme="minorHAnsi"/>
                <w:sz w:val="16"/>
                <w:szCs w:val="16"/>
                <w:lang w:val="en-US" w:eastAsia="ru-RU"/>
              </w:rPr>
              <w:t>)</w:t>
            </w:r>
          </w:p>
          <w:p w14:paraId="0479711D" w14:textId="77777777" w:rsidR="00D54252" w:rsidRDefault="00D54252" w:rsidP="00D54252">
            <w:pPr>
              <w:rPr>
                <w:rFonts w:asciiTheme="minorHAnsi" w:eastAsia="Times New Roman" w:hAnsiTheme="minorHAnsi" w:cstheme="minorHAnsi"/>
                <w:sz w:val="16"/>
                <w:szCs w:val="16"/>
                <w:lang w:val="en-US" w:eastAsia="ru-RU"/>
              </w:rPr>
            </w:pPr>
            <w:r w:rsidRPr="0006094C">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 xml:space="preserve">a set of dropdown </w:t>
            </w:r>
            <w:commentRangeStart w:id="2346"/>
            <w:r>
              <w:rPr>
                <w:rFonts w:asciiTheme="minorHAnsi" w:eastAsia="Times New Roman" w:hAnsiTheme="minorHAnsi" w:cstheme="minorHAnsi"/>
                <w:sz w:val="16"/>
                <w:szCs w:val="16"/>
                <w:lang w:val="en-US" w:eastAsia="ru-RU"/>
              </w:rPr>
              <w:t>filters</w:t>
            </w:r>
            <w:commentRangeEnd w:id="2346"/>
            <w:r>
              <w:rPr>
                <w:rStyle w:val="CommentReference"/>
              </w:rPr>
              <w:commentReference w:id="2346"/>
            </w:r>
            <w:r>
              <w:rPr>
                <w:rFonts w:asciiTheme="minorHAnsi" w:eastAsia="Times New Roman" w:hAnsiTheme="minorHAnsi" w:cstheme="minorHAnsi"/>
                <w:sz w:val="16"/>
                <w:szCs w:val="16"/>
                <w:lang w:val="en-US" w:eastAsia="ru-RU"/>
              </w:rPr>
              <w:t>:</w:t>
            </w:r>
          </w:p>
          <w:p w14:paraId="72DE98FC" w14:textId="7ED240B0" w:rsidR="00D54252" w:rsidRPr="00D54252" w:rsidRDefault="00D54252" w:rsidP="00D54252">
            <w:pPr>
              <w:pStyle w:val="ListParagraph"/>
              <w:numPr>
                <w:ilvl w:val="0"/>
                <w:numId w:val="44"/>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Markets (Global, Russia, Spain, etc.)</w:t>
            </w:r>
          </w:p>
          <w:p w14:paraId="609FE292" w14:textId="77777777" w:rsidR="00D54252" w:rsidRDefault="00D54252" w:rsidP="00D54252">
            <w:pPr>
              <w:pStyle w:val="ListParagraph"/>
              <w:numPr>
                <w:ilvl w:val="0"/>
                <w:numId w:val="44"/>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Sub Function (Sales &amp; Trade Marketing, Business Intelligence, Trade Marketing Excellence, etc.)</w:t>
            </w:r>
          </w:p>
          <w:p w14:paraId="70C3F1F3" w14:textId="77777777" w:rsidR="00D54252" w:rsidRDefault="00D54252" w:rsidP="00D54252">
            <w:pPr>
              <w:pStyle w:val="ListParagraph"/>
              <w:numPr>
                <w:ilvl w:val="0"/>
                <w:numId w:val="44"/>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Languages (English, French, Russian, etc.)</w:t>
            </w:r>
          </w:p>
          <w:p w14:paraId="2825DB3C" w14:textId="77777777" w:rsidR="00D54252" w:rsidRPr="0006094C" w:rsidRDefault="00D54252" w:rsidP="00D54252">
            <w:pPr>
              <w:pStyle w:val="ListParagraph"/>
              <w:numPr>
                <w:ilvl w:val="0"/>
                <w:numId w:val="44"/>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Content type (Applications &amp; sites, Guidelines &amp; toolkits, Market case studies, Market examples, Reports, Trainings)</w:t>
            </w:r>
          </w:p>
          <w:p w14:paraId="4F584C43" w14:textId="0BF375A7" w:rsidR="00D54252" w:rsidRDefault="00D54252" w:rsidP="00D54252">
            <w:pPr>
              <w:rPr>
                <w:rFonts w:asciiTheme="minorHAnsi" w:eastAsia="Times New Roman" w:hAnsiTheme="minorHAnsi" w:cstheme="minorHAnsi"/>
                <w:sz w:val="16"/>
                <w:szCs w:val="16"/>
                <w:lang w:val="en-US" w:eastAsia="ru-RU"/>
              </w:rPr>
            </w:pPr>
            <w:r w:rsidRPr="0006094C">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 xml:space="preserve">a tag cloud set up by the page’s content owner with the </w:t>
            </w:r>
            <w:r w:rsidR="00C550B6">
              <w:rPr>
                <w:rFonts w:asciiTheme="minorHAnsi" w:eastAsia="Times New Roman" w:hAnsiTheme="minorHAnsi" w:cstheme="minorHAnsi"/>
                <w:sz w:val="16"/>
                <w:szCs w:val="16"/>
                <w:lang w:val="en-US" w:eastAsia="ru-RU"/>
              </w:rPr>
              <w:t>10</w:t>
            </w:r>
            <w:r>
              <w:rPr>
                <w:rFonts w:asciiTheme="minorHAnsi" w:eastAsia="Times New Roman" w:hAnsiTheme="minorHAnsi" w:cstheme="minorHAnsi"/>
                <w:sz w:val="16"/>
                <w:szCs w:val="16"/>
                <w:lang w:val="en-US" w:eastAsia="ru-RU"/>
              </w:rPr>
              <w:t xml:space="preserve"> suggested tags </w:t>
            </w:r>
          </w:p>
          <w:p w14:paraId="09727A6A" w14:textId="77777777" w:rsidR="00D54252" w:rsidRPr="00D50FD0" w:rsidRDefault="00D54252" w:rsidP="00D54252">
            <w:pPr>
              <w:textAlignment w:val="baseline"/>
              <w:rPr>
                <w:rFonts w:ascii="Segoe UI" w:eastAsia="Times New Roman" w:hAnsi="Segoe UI" w:cs="Segoe UI"/>
                <w:sz w:val="12"/>
                <w:szCs w:val="12"/>
                <w:lang w:val="en-US"/>
              </w:rPr>
            </w:pPr>
            <w:r w:rsidRPr="009D0D84">
              <w:rPr>
                <w:rFonts w:asciiTheme="minorHAnsi" w:eastAsia="Times New Roman" w:hAnsiTheme="minorHAnsi" w:cstheme="minorHAnsi"/>
                <w:color w:val="0000FF"/>
                <w:sz w:val="16"/>
                <w:szCs w:val="16"/>
                <w:lang w:val="en-US" w:eastAsia="ru-RU"/>
              </w:rPr>
              <w:t xml:space="preserve">When </w:t>
            </w:r>
            <w:r w:rsidRPr="00D50FD0">
              <w:rPr>
                <w:rFonts w:eastAsia="Times New Roman" w:cs="Arial"/>
                <w:sz w:val="16"/>
                <w:szCs w:val="16"/>
                <w:lang w:val="en-US"/>
              </w:rPr>
              <w:t xml:space="preserve">I </w:t>
            </w:r>
            <w:r>
              <w:rPr>
                <w:rFonts w:eastAsia="Times New Roman" w:cs="Arial"/>
                <w:sz w:val="16"/>
                <w:szCs w:val="16"/>
                <w:lang w:val="en-US"/>
              </w:rPr>
              <w:t xml:space="preserve">select a value on a dropdown menu or a tag, the list view of the resources is refreshed dynamically </w:t>
            </w:r>
          </w:p>
          <w:p w14:paraId="07CEE058" w14:textId="77777777" w:rsidR="00D54252" w:rsidRDefault="00D54252" w:rsidP="00D54252">
            <w:pPr>
              <w:rPr>
                <w:rFonts w:eastAsia="Times New Roman" w:cs="Arial"/>
                <w:sz w:val="16"/>
                <w:szCs w:val="16"/>
                <w:lang w:val="en-US"/>
              </w:rPr>
            </w:pPr>
            <w:r w:rsidRPr="00D50FD0">
              <w:rPr>
                <w:rFonts w:eastAsia="Times New Roman" w:cs="Arial"/>
                <w:color w:val="0000FF"/>
                <w:sz w:val="16"/>
                <w:szCs w:val="16"/>
                <w:lang w:val="en-US"/>
              </w:rPr>
              <w:t>And</w:t>
            </w:r>
            <w:r w:rsidRPr="00D50FD0">
              <w:rPr>
                <w:rFonts w:eastAsia="Times New Roman" w:cs="Arial"/>
                <w:sz w:val="16"/>
                <w:szCs w:val="16"/>
                <w:lang w:val="en-US"/>
              </w:rPr>
              <w:t xml:space="preserve"> I can use </w:t>
            </w:r>
            <w:r>
              <w:rPr>
                <w:rFonts w:eastAsia="Times New Roman" w:cs="Arial"/>
                <w:sz w:val="16"/>
                <w:szCs w:val="16"/>
                <w:lang w:val="en-US"/>
              </w:rPr>
              <w:t>the pagination below the list of resources to navigate through the list view</w:t>
            </w:r>
          </w:p>
          <w:p w14:paraId="1C64C7A5" w14:textId="77777777" w:rsidR="0023138E" w:rsidRDefault="0023138E" w:rsidP="0023138E">
            <w:pPr>
              <w:rPr>
                <w:ins w:id="2347" w:author="Ghita Benotmane" w:date="2016-10-04T17:38:00Z"/>
                <w:rFonts w:eastAsia="Times New Roman" w:cs="Arial"/>
                <w:sz w:val="16"/>
                <w:szCs w:val="16"/>
                <w:lang w:val="en-US"/>
              </w:rPr>
            </w:pPr>
            <w:ins w:id="2348" w:author="Ghita Benotmane" w:date="2016-10-04T17:38:00Z">
              <w:r w:rsidRPr="005838AF">
                <w:rPr>
                  <w:rFonts w:eastAsia="Times New Roman" w:cs="Arial"/>
                  <w:color w:val="0000FF"/>
                  <w:sz w:val="16"/>
                  <w:szCs w:val="16"/>
                  <w:lang w:val="en-US"/>
                </w:rPr>
                <w:t xml:space="preserve">When </w:t>
              </w:r>
              <w:r>
                <w:rPr>
                  <w:rFonts w:eastAsia="Times New Roman" w:cs="Arial"/>
                  <w:sz w:val="16"/>
                  <w:szCs w:val="16"/>
                  <w:lang w:val="en-US"/>
                </w:rPr>
                <w:t xml:space="preserve">I </w:t>
              </w:r>
              <w:commentRangeStart w:id="2349"/>
              <w:commentRangeStart w:id="2350"/>
              <w:r>
                <w:rPr>
                  <w:rFonts w:eastAsia="Times New Roman" w:cs="Arial"/>
                  <w:sz w:val="16"/>
                  <w:szCs w:val="16"/>
                  <w:lang w:val="en-US"/>
                </w:rPr>
                <w:t xml:space="preserve">click on one of the resources cards, I’m directed either to </w:t>
              </w:r>
            </w:ins>
          </w:p>
          <w:p w14:paraId="614BD0B1" w14:textId="77777777" w:rsidR="0023138E" w:rsidRDefault="0023138E" w:rsidP="0023138E">
            <w:pPr>
              <w:pStyle w:val="ListParagraph"/>
              <w:numPr>
                <w:ilvl w:val="0"/>
                <w:numId w:val="18"/>
              </w:numPr>
              <w:rPr>
                <w:ins w:id="2351" w:author="Ghita Benotmane" w:date="2016-10-04T17:38:00Z"/>
                <w:rFonts w:asciiTheme="minorHAnsi" w:eastAsia="Times New Roman" w:hAnsiTheme="minorHAnsi" w:cstheme="minorHAnsi"/>
                <w:sz w:val="16"/>
                <w:szCs w:val="16"/>
                <w:lang w:val="en-US" w:eastAsia="ru-RU"/>
              </w:rPr>
            </w:pPr>
            <w:ins w:id="2352" w:author="Ghita Benotmane" w:date="2016-10-04T17:38:00Z">
              <w:r w:rsidRPr="009D0D84">
                <w:rPr>
                  <w:rFonts w:asciiTheme="minorHAnsi" w:eastAsia="Times New Roman" w:hAnsiTheme="minorHAnsi" w:cstheme="minorHAnsi"/>
                  <w:sz w:val="16"/>
                  <w:szCs w:val="16"/>
                  <w:lang w:val="en-US" w:eastAsia="ru-RU"/>
                </w:rPr>
                <w:t>An</w:t>
              </w:r>
              <w:r>
                <w:rPr>
                  <w:rFonts w:asciiTheme="minorHAnsi" w:eastAsia="Times New Roman" w:hAnsiTheme="minorHAnsi" w:cstheme="minorHAnsi"/>
                  <w:sz w:val="16"/>
                  <w:szCs w:val="16"/>
                  <w:lang w:val="en-US" w:eastAsia="ru-RU"/>
                </w:rPr>
                <w:t xml:space="preserve"> external SharePoint site or application opened in a new tab</w:t>
              </w:r>
            </w:ins>
          </w:p>
          <w:p w14:paraId="26814D69" w14:textId="349208A4" w:rsidR="00D54252" w:rsidDel="0023138E" w:rsidRDefault="0023138E" w:rsidP="0023138E">
            <w:pPr>
              <w:rPr>
                <w:del w:id="2353" w:author="Ghita Benotmane" w:date="2016-10-04T17:38:00Z"/>
                <w:rFonts w:eastAsia="Times New Roman" w:cs="Arial"/>
                <w:sz w:val="16"/>
                <w:szCs w:val="16"/>
                <w:lang w:val="en-US"/>
              </w:rPr>
            </w:pPr>
            <w:ins w:id="2354" w:author="Ghita Benotmane" w:date="2016-10-04T17:38:00Z">
              <w:r>
                <w:rPr>
                  <w:rFonts w:asciiTheme="minorHAnsi" w:eastAsia="Times New Roman" w:hAnsiTheme="minorHAnsi" w:cstheme="minorHAnsi"/>
                  <w:sz w:val="16"/>
                  <w:szCs w:val="16"/>
                  <w:lang w:val="en-US" w:eastAsia="ru-RU"/>
                </w:rPr>
                <w:t xml:space="preserve">A document page opened in current page (or direct download to my computer, </w:t>
              </w:r>
              <w:r>
                <w:fldChar w:fldCharType="begin"/>
              </w:r>
              <w:r>
                <w:instrText xml:space="preserve"> HYPERLINK \l "_Resources_section" </w:instrText>
              </w:r>
              <w:r>
                <w:fldChar w:fldCharType="separate"/>
              </w:r>
              <w:r w:rsidRPr="00590FAE">
                <w:rPr>
                  <w:rStyle w:val="Hyperlink"/>
                  <w:rFonts w:asciiTheme="minorHAnsi" w:eastAsia="Times New Roman" w:hAnsiTheme="minorHAnsi" w:cstheme="minorHAnsi"/>
                  <w:sz w:val="16"/>
                  <w:szCs w:val="16"/>
                  <w:lang w:val="en-US" w:eastAsia="ru-RU"/>
                </w:rPr>
                <w:t>see Resources specifications</w:t>
              </w:r>
              <w:r>
                <w:rPr>
                  <w:rStyle w:val="Hyperlink"/>
                  <w:rFonts w:asciiTheme="minorHAnsi" w:eastAsia="Times New Roman" w:hAnsiTheme="minorHAnsi" w:cstheme="minorHAnsi"/>
                  <w:sz w:val="16"/>
                  <w:szCs w:val="16"/>
                  <w:lang w:val="en-US" w:eastAsia="ru-RU"/>
                </w:rPr>
                <w:fldChar w:fldCharType="end"/>
              </w:r>
              <w:r>
                <w:rPr>
                  <w:rFonts w:asciiTheme="minorHAnsi" w:eastAsia="Times New Roman" w:hAnsiTheme="minorHAnsi" w:cstheme="minorHAnsi"/>
                  <w:sz w:val="16"/>
                  <w:szCs w:val="16"/>
                  <w:lang w:val="en-US" w:eastAsia="ru-RU"/>
                </w:rPr>
                <w:t xml:space="preserve">) </w:t>
              </w:r>
              <w:commentRangeEnd w:id="2349"/>
              <w:r>
                <w:rPr>
                  <w:rStyle w:val="CommentReference"/>
                </w:rPr>
                <w:commentReference w:id="2349"/>
              </w:r>
              <w:commentRangeEnd w:id="2350"/>
              <w:r>
                <w:rPr>
                  <w:rStyle w:val="CommentReference"/>
                </w:rPr>
                <w:commentReference w:id="2350"/>
              </w:r>
            </w:ins>
            <w:del w:id="2355" w:author="Ghita Benotmane" w:date="2016-10-04T17:38:00Z">
              <w:r w:rsidR="00D54252" w:rsidRPr="00D24FFF" w:rsidDel="0023138E">
                <w:rPr>
                  <w:rFonts w:eastAsia="Times New Roman" w:cs="Arial"/>
                  <w:color w:val="0000FF"/>
                  <w:sz w:val="16"/>
                  <w:szCs w:val="16"/>
                  <w:lang w:val="en-US"/>
                </w:rPr>
                <w:delText xml:space="preserve">When </w:delText>
              </w:r>
              <w:r w:rsidR="00D54252" w:rsidDel="0023138E">
                <w:rPr>
                  <w:rFonts w:eastAsia="Times New Roman" w:cs="Arial"/>
                  <w:sz w:val="16"/>
                  <w:szCs w:val="16"/>
                  <w:lang w:val="en-US"/>
                </w:rPr>
                <w:delText xml:space="preserve">I click on one of the resources cards, I’m directed either to </w:delText>
              </w:r>
            </w:del>
          </w:p>
          <w:p w14:paraId="49838CE3" w14:textId="5BC87C7F" w:rsidR="00D54252" w:rsidDel="0023138E" w:rsidRDefault="00D54252" w:rsidP="00D54252">
            <w:pPr>
              <w:pStyle w:val="ListParagraph"/>
              <w:numPr>
                <w:ilvl w:val="0"/>
                <w:numId w:val="18"/>
              </w:numPr>
              <w:rPr>
                <w:del w:id="2356" w:author="Ghita Benotmane" w:date="2016-10-04T17:38:00Z"/>
                <w:rFonts w:asciiTheme="minorHAnsi" w:eastAsia="Times New Roman" w:hAnsiTheme="minorHAnsi" w:cstheme="minorHAnsi"/>
                <w:sz w:val="16"/>
                <w:szCs w:val="16"/>
                <w:lang w:val="en-US" w:eastAsia="ru-RU"/>
              </w:rPr>
            </w:pPr>
            <w:del w:id="2357" w:author="Ghita Benotmane" w:date="2016-10-04T17:38:00Z">
              <w:r w:rsidRPr="009D0D84" w:rsidDel="0023138E">
                <w:rPr>
                  <w:rFonts w:asciiTheme="minorHAnsi" w:eastAsia="Times New Roman" w:hAnsiTheme="minorHAnsi" w:cstheme="minorHAnsi"/>
                  <w:sz w:val="16"/>
                  <w:szCs w:val="16"/>
                  <w:lang w:val="en-US" w:eastAsia="ru-RU"/>
                </w:rPr>
                <w:delText>An</w:delText>
              </w:r>
              <w:r w:rsidDel="0023138E">
                <w:rPr>
                  <w:rFonts w:asciiTheme="minorHAnsi" w:eastAsia="Times New Roman" w:hAnsiTheme="minorHAnsi" w:cstheme="minorHAnsi"/>
                  <w:sz w:val="16"/>
                  <w:szCs w:val="16"/>
                  <w:lang w:val="en-US" w:eastAsia="ru-RU"/>
                </w:rPr>
                <w:delText xml:space="preserve"> external SharePoint site or application</w:delText>
              </w:r>
            </w:del>
          </w:p>
          <w:p w14:paraId="56C0AED7" w14:textId="238E1267" w:rsidR="00D54252" w:rsidRPr="009D0D84" w:rsidRDefault="00D54252" w:rsidP="00D54252">
            <w:pPr>
              <w:pStyle w:val="ListParagraph"/>
              <w:numPr>
                <w:ilvl w:val="0"/>
                <w:numId w:val="18"/>
              </w:numPr>
              <w:rPr>
                <w:rFonts w:asciiTheme="minorHAnsi" w:eastAsia="Times New Roman" w:hAnsiTheme="minorHAnsi" w:cstheme="minorHAnsi"/>
                <w:sz w:val="16"/>
                <w:szCs w:val="16"/>
                <w:lang w:val="en-US" w:eastAsia="ru-RU"/>
              </w:rPr>
            </w:pPr>
            <w:del w:id="2358" w:author="Ghita Benotmane" w:date="2016-10-04T17:38:00Z">
              <w:r w:rsidDel="0023138E">
                <w:rPr>
                  <w:rFonts w:asciiTheme="minorHAnsi" w:eastAsia="Times New Roman" w:hAnsiTheme="minorHAnsi" w:cstheme="minorHAnsi"/>
                  <w:sz w:val="16"/>
                  <w:szCs w:val="16"/>
                  <w:lang w:val="en-US" w:eastAsia="ru-RU"/>
                </w:rPr>
                <w:delText xml:space="preserve">A document page (or direct download to my computer, </w:delText>
              </w:r>
              <w:r w:rsidR="0036053D" w:rsidDel="0023138E">
                <w:fldChar w:fldCharType="begin"/>
              </w:r>
              <w:r w:rsidR="0036053D" w:rsidDel="0023138E">
                <w:delInstrText xml:space="preserve"> HYPERLINK \l "_Resources_section" </w:delInstrText>
              </w:r>
              <w:r w:rsidR="0036053D" w:rsidDel="0023138E">
                <w:fldChar w:fldCharType="separate"/>
              </w:r>
              <w:r w:rsidRPr="0057388C" w:rsidDel="0023138E">
                <w:rPr>
                  <w:rStyle w:val="Hyperlink"/>
                  <w:rFonts w:asciiTheme="minorHAnsi" w:eastAsia="Times New Roman" w:hAnsiTheme="minorHAnsi" w:cstheme="minorHAnsi"/>
                  <w:sz w:val="16"/>
                  <w:szCs w:val="16"/>
                  <w:lang w:val="en-US" w:eastAsia="ru-RU"/>
                </w:rPr>
                <w:delText>see Resources spe</w:delText>
              </w:r>
              <w:r w:rsidR="0057388C" w:rsidRPr="0057388C" w:rsidDel="0023138E">
                <w:rPr>
                  <w:rStyle w:val="Hyperlink"/>
                  <w:rFonts w:asciiTheme="minorHAnsi" w:eastAsia="Times New Roman" w:hAnsiTheme="minorHAnsi" w:cstheme="minorHAnsi"/>
                  <w:sz w:val="16"/>
                  <w:szCs w:val="16"/>
                  <w:lang w:val="en-US" w:eastAsia="ru-RU"/>
                </w:rPr>
                <w:delText>cifications</w:delText>
              </w:r>
              <w:r w:rsidR="0036053D" w:rsidDel="0023138E">
                <w:rPr>
                  <w:rStyle w:val="Hyperlink"/>
                  <w:rFonts w:asciiTheme="minorHAnsi" w:eastAsia="Times New Roman" w:hAnsiTheme="minorHAnsi" w:cstheme="minorHAnsi"/>
                  <w:sz w:val="16"/>
                  <w:szCs w:val="16"/>
                  <w:lang w:val="en-US" w:eastAsia="ru-RU"/>
                </w:rPr>
                <w:fldChar w:fldCharType="end"/>
              </w:r>
              <w:r w:rsidDel="0023138E">
                <w:rPr>
                  <w:rFonts w:asciiTheme="minorHAnsi" w:eastAsia="Times New Roman" w:hAnsiTheme="minorHAnsi" w:cstheme="minorHAnsi"/>
                  <w:sz w:val="16"/>
                  <w:szCs w:val="16"/>
                  <w:lang w:val="en-US" w:eastAsia="ru-RU"/>
                </w:rPr>
                <w:delText xml:space="preserve">) </w:delText>
              </w:r>
            </w:del>
          </w:p>
        </w:tc>
        <w:tc>
          <w:tcPr>
            <w:tcW w:w="888" w:type="dxa"/>
          </w:tcPr>
          <w:p w14:paraId="390047CC" w14:textId="77777777" w:rsidR="00D54252" w:rsidRPr="00EE6C94" w:rsidRDefault="00D54252" w:rsidP="00D54252">
            <w:pPr>
              <w:jc w:val="right"/>
              <w:rPr>
                <w:rFonts w:asciiTheme="minorHAnsi" w:eastAsia="Times New Roman" w:hAnsiTheme="minorHAnsi" w:cstheme="minorHAnsi"/>
                <w:color w:val="000000"/>
                <w:sz w:val="16"/>
                <w:szCs w:val="16"/>
                <w:lang w:val="en-US"/>
              </w:rPr>
            </w:pPr>
          </w:p>
        </w:tc>
      </w:tr>
      <w:tr w:rsidR="00430825" w14:paraId="374B0CD7" w14:textId="77777777" w:rsidTr="00C60B17">
        <w:trPr>
          <w:trHeight w:val="420"/>
        </w:trPr>
        <w:tc>
          <w:tcPr>
            <w:tcW w:w="709" w:type="dxa"/>
          </w:tcPr>
          <w:p w14:paraId="572BE019" w14:textId="21678B4C" w:rsidR="00430825" w:rsidRDefault="00430825" w:rsidP="00430825">
            <w:pPr>
              <w:jc w:val="center"/>
              <w:rPr>
                <w:rFonts w:asciiTheme="minorHAnsi" w:eastAsia="Times New Roman" w:hAnsiTheme="minorHAnsi" w:cstheme="minorHAnsi"/>
                <w:color w:val="000000"/>
                <w:sz w:val="16"/>
                <w:szCs w:val="16"/>
                <w:lang w:val="en-US"/>
              </w:rPr>
            </w:pPr>
            <w:r w:rsidRPr="00A017B1">
              <w:rPr>
                <w:rFonts w:asciiTheme="minorHAnsi" w:eastAsia="Times New Roman" w:hAnsiTheme="minorHAnsi" w:cstheme="minorHAnsi"/>
                <w:color w:val="000000"/>
                <w:sz w:val="16"/>
                <w:szCs w:val="16"/>
                <w:lang w:val="en-US"/>
              </w:rPr>
              <w:t>15.3</w:t>
            </w:r>
            <w:r>
              <w:rPr>
                <w:rFonts w:asciiTheme="minorHAnsi" w:eastAsia="Times New Roman" w:hAnsiTheme="minorHAnsi" w:cstheme="minorHAnsi"/>
                <w:color w:val="000000"/>
                <w:sz w:val="16"/>
                <w:szCs w:val="16"/>
                <w:lang w:val="en-US"/>
              </w:rPr>
              <w:t>.4.</w:t>
            </w:r>
            <w:r w:rsidR="004276C4">
              <w:rPr>
                <w:rFonts w:asciiTheme="minorHAnsi" w:eastAsia="Times New Roman" w:hAnsiTheme="minorHAnsi" w:cstheme="minorHAnsi"/>
                <w:color w:val="000000"/>
                <w:sz w:val="16"/>
                <w:szCs w:val="16"/>
                <w:lang w:val="en-US"/>
              </w:rPr>
              <w:t>5</w:t>
            </w:r>
            <w:r w:rsidRPr="00A017B1">
              <w:rPr>
                <w:rFonts w:asciiTheme="minorHAnsi" w:eastAsia="Times New Roman" w:hAnsiTheme="minorHAnsi" w:cstheme="minorHAnsi"/>
                <w:color w:val="000000"/>
                <w:sz w:val="16"/>
                <w:szCs w:val="16"/>
                <w:lang w:val="en-US"/>
              </w:rPr>
              <w:t>.</w:t>
            </w:r>
          </w:p>
        </w:tc>
        <w:tc>
          <w:tcPr>
            <w:tcW w:w="1275" w:type="dxa"/>
          </w:tcPr>
          <w:p w14:paraId="494112EC" w14:textId="1846FB39" w:rsidR="00430825" w:rsidRDefault="00430825" w:rsidP="00430825">
            <w:pPr>
              <w:rPr>
                <w:rFonts w:asciiTheme="minorHAnsi" w:hAnsiTheme="minorHAnsi" w:cstheme="minorHAnsi"/>
                <w:b/>
                <w:sz w:val="16"/>
                <w:szCs w:val="16"/>
                <w:lang w:val="en-US"/>
              </w:rPr>
            </w:pPr>
            <w:r w:rsidRPr="00D74A67">
              <w:rPr>
                <w:rFonts w:asciiTheme="minorHAnsi" w:hAnsiTheme="minorHAnsi" w:cstheme="minorHAnsi"/>
                <w:b/>
                <w:sz w:val="16"/>
                <w:szCs w:val="16"/>
                <w:lang w:val="en-US"/>
              </w:rPr>
              <w:t>Brand template body</w:t>
            </w:r>
          </w:p>
        </w:tc>
        <w:tc>
          <w:tcPr>
            <w:tcW w:w="1700" w:type="dxa"/>
          </w:tcPr>
          <w:p w14:paraId="607FBA87" w14:textId="77777777" w:rsidR="00430825" w:rsidRDefault="00430825" w:rsidP="00430825">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Quick links component</w:t>
            </w:r>
          </w:p>
        </w:tc>
        <w:tc>
          <w:tcPr>
            <w:tcW w:w="4960" w:type="dxa"/>
          </w:tcPr>
          <w:p w14:paraId="1F23C23C" w14:textId="77777777" w:rsidR="00430825" w:rsidRDefault="00430825" w:rsidP="00430825">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39DF2E92" w14:textId="4AB58489" w:rsidR="00430825" w:rsidRDefault="00430825" w:rsidP="00430825">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am on the Brand page on the “Quick links” component</w:t>
            </w:r>
            <w:ins w:id="2359" w:author="Ghita Benotmane" w:date="2016-09-05T11:11:00Z">
              <w:r w:rsidR="004F0FD1">
                <w:rPr>
                  <w:rFonts w:asciiTheme="minorHAnsi" w:eastAsia="Times New Roman" w:hAnsiTheme="minorHAnsi" w:cstheme="minorHAnsi"/>
                  <w:sz w:val="16"/>
                  <w:szCs w:val="16"/>
                  <w:lang w:val="en-US" w:eastAsia="ru-RU"/>
                </w:rPr>
                <w:t xml:space="preserve"> to the </w:t>
              </w:r>
            </w:ins>
            <w:ins w:id="2360" w:author="Ghita Benotmane" w:date="2016-09-15T15:19:00Z">
              <w:r w:rsidR="00512484">
                <w:rPr>
                  <w:rFonts w:asciiTheme="minorHAnsi" w:eastAsia="Times New Roman" w:hAnsiTheme="minorHAnsi" w:cstheme="minorHAnsi"/>
                  <w:sz w:val="16"/>
                  <w:szCs w:val="16"/>
                  <w:lang w:val="en-US" w:eastAsia="ru-RU"/>
                </w:rPr>
                <w:t>right</w:t>
              </w:r>
            </w:ins>
            <w:ins w:id="2361" w:author="Ghita Benotmane" w:date="2016-09-05T11:11:00Z">
              <w:r w:rsidR="004F0FD1">
                <w:rPr>
                  <w:rFonts w:asciiTheme="minorHAnsi" w:eastAsia="Times New Roman" w:hAnsiTheme="minorHAnsi" w:cstheme="minorHAnsi"/>
                  <w:sz w:val="16"/>
                  <w:szCs w:val="16"/>
                  <w:lang w:val="en-US" w:eastAsia="ru-RU"/>
                </w:rPr>
                <w:t>left of the first section of the page</w:t>
              </w:r>
            </w:ins>
          </w:p>
          <w:p w14:paraId="420A6869" w14:textId="77777777" w:rsidR="00430825" w:rsidRDefault="00430825" w:rsidP="00430825">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 see a list of links and their corresponding short description selected by the publishers</w:t>
            </w:r>
          </w:p>
          <w:p w14:paraId="24546807" w14:textId="77777777" w:rsidR="00430825" w:rsidRDefault="00430825" w:rsidP="00430825">
            <w:pPr>
              <w:rPr>
                <w:rFonts w:asciiTheme="minorHAnsi" w:eastAsia="Times New Roman" w:hAnsiTheme="minorHAnsi" w:cstheme="minorHAnsi"/>
                <w:sz w:val="16"/>
                <w:szCs w:val="16"/>
                <w:lang w:val="en-US" w:eastAsia="ru-RU"/>
              </w:rPr>
            </w:pPr>
            <w:r w:rsidRPr="009D0D84">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links are of 3 kinds:</w:t>
            </w:r>
          </w:p>
          <w:p w14:paraId="55278CE3" w14:textId="77777777" w:rsidR="00430825" w:rsidRPr="009D0D84" w:rsidRDefault="00430825" w:rsidP="00430825">
            <w:pPr>
              <w:pStyle w:val="ListParagraph"/>
              <w:numPr>
                <w:ilvl w:val="0"/>
                <w:numId w:val="45"/>
              </w:numPr>
              <w:rPr>
                <w:rFonts w:asciiTheme="minorHAnsi" w:eastAsia="Times New Roman" w:hAnsiTheme="minorHAnsi" w:cstheme="minorHAnsi"/>
                <w:color w:val="0000FF"/>
                <w:sz w:val="16"/>
                <w:szCs w:val="16"/>
                <w:lang w:val="en-US" w:eastAsia="ru-RU"/>
              </w:rPr>
            </w:pPr>
            <w:r w:rsidRPr="009D0D84">
              <w:rPr>
                <w:rFonts w:asciiTheme="minorHAnsi" w:eastAsia="Times New Roman" w:hAnsiTheme="minorHAnsi" w:cstheme="minorHAnsi"/>
                <w:sz w:val="16"/>
                <w:szCs w:val="16"/>
                <w:lang w:val="en-US" w:eastAsia="ru-RU"/>
              </w:rPr>
              <w:t>L</w:t>
            </w:r>
            <w:r>
              <w:rPr>
                <w:rFonts w:asciiTheme="minorHAnsi" w:eastAsia="Times New Roman" w:hAnsiTheme="minorHAnsi" w:cstheme="minorHAnsi"/>
                <w:sz w:val="16"/>
                <w:szCs w:val="16"/>
                <w:lang w:val="en-US" w:eastAsia="ru-RU"/>
              </w:rPr>
              <w:t>inks to other topic pages on the Intranet</w:t>
            </w:r>
          </w:p>
          <w:p w14:paraId="6954D114" w14:textId="77777777" w:rsidR="00430825" w:rsidRPr="009D0D84" w:rsidRDefault="00430825" w:rsidP="00430825">
            <w:pPr>
              <w:pStyle w:val="ListParagraph"/>
              <w:numPr>
                <w:ilvl w:val="0"/>
                <w:numId w:val="45"/>
              </w:num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sz w:val="16"/>
                <w:szCs w:val="16"/>
                <w:lang w:val="en-US" w:eastAsia="ru-RU"/>
              </w:rPr>
              <w:t>Links to external applications or SharePoint sites</w:t>
            </w:r>
          </w:p>
          <w:p w14:paraId="75E5ECB1" w14:textId="77777777" w:rsidR="00430825" w:rsidRPr="009D0D84" w:rsidRDefault="00430825" w:rsidP="00430825">
            <w:pPr>
              <w:pStyle w:val="ListParagraph"/>
              <w:numPr>
                <w:ilvl w:val="0"/>
                <w:numId w:val="45"/>
              </w:num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sz w:val="16"/>
                <w:szCs w:val="16"/>
                <w:lang w:val="en-US" w:eastAsia="ru-RU"/>
              </w:rPr>
              <w:t>Links to documents</w:t>
            </w:r>
          </w:p>
        </w:tc>
        <w:tc>
          <w:tcPr>
            <w:tcW w:w="888" w:type="dxa"/>
          </w:tcPr>
          <w:p w14:paraId="10B628E1" w14:textId="77777777" w:rsidR="00430825" w:rsidRPr="00EE6C94" w:rsidRDefault="00430825" w:rsidP="00430825">
            <w:pPr>
              <w:jc w:val="right"/>
              <w:rPr>
                <w:rFonts w:asciiTheme="minorHAnsi" w:eastAsia="Times New Roman" w:hAnsiTheme="minorHAnsi" w:cstheme="minorHAnsi"/>
                <w:color w:val="000000"/>
                <w:sz w:val="16"/>
                <w:szCs w:val="16"/>
                <w:lang w:val="en-US"/>
              </w:rPr>
            </w:pPr>
          </w:p>
        </w:tc>
      </w:tr>
    </w:tbl>
    <w:p w14:paraId="469A24E6" w14:textId="77777777" w:rsidR="001B06AC" w:rsidRPr="001B06AC" w:rsidRDefault="001B06AC" w:rsidP="001B06AC">
      <w:pPr>
        <w:rPr>
          <w:lang w:val="en-US" w:eastAsia="en-GB"/>
        </w:rPr>
      </w:pPr>
    </w:p>
    <w:p w14:paraId="016CFCE7" w14:textId="473A9069" w:rsidR="0092670D" w:rsidRDefault="0092670D" w:rsidP="00ED5E60">
      <w:pPr>
        <w:pStyle w:val="Heading2"/>
        <w:numPr>
          <w:ilvl w:val="1"/>
          <w:numId w:val="20"/>
        </w:numPr>
      </w:pPr>
      <w:bookmarkStart w:id="2362" w:name="_Toc461707184"/>
      <w:bookmarkStart w:id="2363" w:name="_Toc463013498"/>
      <w:r>
        <w:t xml:space="preserve">Simple </w:t>
      </w:r>
      <w:r w:rsidR="004845E5">
        <w:t xml:space="preserve">page </w:t>
      </w:r>
      <w:r>
        <w:t>template</w:t>
      </w:r>
      <w:bookmarkEnd w:id="2362"/>
      <w:bookmarkEnd w:id="2363"/>
    </w:p>
    <w:p w14:paraId="3371D1C3" w14:textId="39742C7A" w:rsidR="00430825" w:rsidRDefault="00430825" w:rsidP="00ED5E60">
      <w:pPr>
        <w:pStyle w:val="Heading3"/>
        <w:numPr>
          <w:ilvl w:val="2"/>
          <w:numId w:val="20"/>
        </w:numPr>
      </w:pPr>
      <w:bookmarkStart w:id="2364" w:name="_Toc461707185"/>
      <w:bookmarkStart w:id="2365" w:name="_Toc463013499"/>
      <w:r>
        <w:t>General</w:t>
      </w:r>
      <w:bookmarkEnd w:id="2364"/>
      <w:bookmarkEnd w:id="2365"/>
    </w:p>
    <w:tbl>
      <w:tblPr>
        <w:tblStyle w:val="TableGrid"/>
        <w:tblW w:w="9532" w:type="dxa"/>
        <w:tblInd w:w="-289" w:type="dxa"/>
        <w:tblLayout w:type="fixed"/>
        <w:tblLook w:val="04A0" w:firstRow="1" w:lastRow="0" w:firstColumn="1" w:lastColumn="0" w:noHBand="0" w:noVBand="1"/>
      </w:tblPr>
      <w:tblGrid>
        <w:gridCol w:w="709"/>
        <w:gridCol w:w="1275"/>
        <w:gridCol w:w="142"/>
        <w:gridCol w:w="1558"/>
        <w:gridCol w:w="4960"/>
        <w:gridCol w:w="888"/>
      </w:tblGrid>
      <w:tr w:rsidR="00430825" w14:paraId="7FFDDAA7" w14:textId="77777777" w:rsidTr="00662809">
        <w:trPr>
          <w:trHeight w:val="280"/>
        </w:trPr>
        <w:tc>
          <w:tcPr>
            <w:tcW w:w="709" w:type="dxa"/>
            <w:tcBorders>
              <w:top w:val="single" w:sz="4" w:space="0" w:color="auto"/>
              <w:left w:val="single" w:sz="4" w:space="0" w:color="auto"/>
              <w:bottom w:val="single" w:sz="4" w:space="0" w:color="auto"/>
              <w:right w:val="single" w:sz="4" w:space="0" w:color="auto"/>
            </w:tcBorders>
            <w:shd w:val="clear" w:color="auto" w:fill="122632" w:themeFill="text1"/>
            <w:hideMark/>
          </w:tcPr>
          <w:p w14:paraId="3088E801" w14:textId="77777777" w:rsidR="00430825" w:rsidRDefault="00430825" w:rsidP="00430825">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Id</w:t>
            </w:r>
          </w:p>
        </w:tc>
        <w:tc>
          <w:tcPr>
            <w:tcW w:w="1275" w:type="dxa"/>
            <w:tcBorders>
              <w:top w:val="single" w:sz="4" w:space="0" w:color="auto"/>
              <w:left w:val="single" w:sz="4" w:space="0" w:color="auto"/>
              <w:bottom w:val="single" w:sz="4" w:space="0" w:color="auto"/>
              <w:right w:val="single" w:sz="4" w:space="0" w:color="auto"/>
            </w:tcBorders>
            <w:shd w:val="clear" w:color="auto" w:fill="122632" w:themeFill="text1"/>
            <w:hideMark/>
          </w:tcPr>
          <w:p w14:paraId="0F3930C1" w14:textId="77777777" w:rsidR="00430825" w:rsidRDefault="00430825" w:rsidP="00430825">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category</w:t>
            </w:r>
          </w:p>
        </w:tc>
        <w:tc>
          <w:tcPr>
            <w:tcW w:w="1700" w:type="dxa"/>
            <w:gridSpan w:val="2"/>
            <w:tcBorders>
              <w:top w:val="single" w:sz="4" w:space="0" w:color="auto"/>
              <w:left w:val="single" w:sz="4" w:space="0" w:color="auto"/>
              <w:bottom w:val="single" w:sz="4" w:space="0" w:color="auto"/>
              <w:right w:val="single" w:sz="4" w:space="0" w:color="auto"/>
            </w:tcBorders>
            <w:shd w:val="clear" w:color="auto" w:fill="122632" w:themeFill="text1"/>
            <w:hideMark/>
          </w:tcPr>
          <w:p w14:paraId="20100D0B" w14:textId="77777777" w:rsidR="00430825" w:rsidRDefault="00430825" w:rsidP="00430825">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name</w:t>
            </w:r>
          </w:p>
        </w:tc>
        <w:tc>
          <w:tcPr>
            <w:tcW w:w="4960" w:type="dxa"/>
            <w:tcBorders>
              <w:top w:val="single" w:sz="4" w:space="0" w:color="auto"/>
              <w:left w:val="single" w:sz="4" w:space="0" w:color="auto"/>
              <w:bottom w:val="single" w:sz="4" w:space="0" w:color="auto"/>
              <w:right w:val="single" w:sz="4" w:space="0" w:color="auto"/>
            </w:tcBorders>
            <w:shd w:val="clear" w:color="auto" w:fill="122632" w:themeFill="text1"/>
            <w:hideMark/>
          </w:tcPr>
          <w:p w14:paraId="22D129ED" w14:textId="77777777" w:rsidR="00430825" w:rsidRDefault="00430825" w:rsidP="00430825">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Description</w:t>
            </w:r>
          </w:p>
        </w:tc>
        <w:tc>
          <w:tcPr>
            <w:tcW w:w="888" w:type="dxa"/>
            <w:tcBorders>
              <w:top w:val="single" w:sz="4" w:space="0" w:color="auto"/>
              <w:left w:val="single" w:sz="4" w:space="0" w:color="auto"/>
              <w:bottom w:val="single" w:sz="4" w:space="0" w:color="auto"/>
              <w:right w:val="single" w:sz="4" w:space="0" w:color="auto"/>
            </w:tcBorders>
            <w:shd w:val="clear" w:color="auto" w:fill="122632" w:themeFill="text1"/>
            <w:hideMark/>
          </w:tcPr>
          <w:p w14:paraId="4D423526" w14:textId="77777777" w:rsidR="00430825" w:rsidRDefault="00430825" w:rsidP="00430825">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Priority</w:t>
            </w:r>
          </w:p>
        </w:tc>
      </w:tr>
      <w:tr w:rsidR="00662809" w:rsidRPr="00662809" w14:paraId="470A4EAE" w14:textId="77777777" w:rsidTr="00662809">
        <w:trPr>
          <w:trHeight w:val="507"/>
        </w:trPr>
        <w:tc>
          <w:tcPr>
            <w:tcW w:w="9532" w:type="dxa"/>
            <w:gridSpan w:val="6"/>
            <w:vAlign w:val="center"/>
          </w:tcPr>
          <w:p w14:paraId="1246F3F9" w14:textId="5FD1D44A" w:rsidR="00662809" w:rsidRPr="00662809" w:rsidRDefault="008F5848" w:rsidP="00FB5D33">
            <w:pPr>
              <w:jc w:val="center"/>
              <w:rPr>
                <w:rFonts w:asciiTheme="minorHAnsi" w:eastAsia="Times New Roman" w:hAnsiTheme="minorHAnsi" w:cstheme="minorHAnsi"/>
                <w:color w:val="000000"/>
                <w:sz w:val="24"/>
                <w:szCs w:val="24"/>
                <w:lang w:val="en-US"/>
              </w:rPr>
            </w:pPr>
            <w:hyperlink r:id="rId169" w:anchor="g=1&amp;p=simple_page" w:history="1">
              <w:r w:rsidR="00CD32BA" w:rsidRPr="005874F5">
                <w:rPr>
                  <w:rStyle w:val="Hyperlink"/>
                  <w:rFonts w:asciiTheme="minorHAnsi" w:eastAsia="Times New Roman" w:hAnsiTheme="minorHAnsi" w:cstheme="minorHAnsi"/>
                  <w:sz w:val="24"/>
                  <w:szCs w:val="24"/>
                  <w:lang w:val="en-US"/>
                </w:rPr>
                <w:t>http://g8n7dx.axshare.com/#g=1&amp;p=simple_page</w:t>
              </w:r>
            </w:hyperlink>
            <w:r w:rsidR="00CD32BA">
              <w:rPr>
                <w:rFonts w:asciiTheme="minorHAnsi" w:eastAsia="Times New Roman" w:hAnsiTheme="minorHAnsi" w:cstheme="minorHAnsi"/>
                <w:color w:val="0000FF"/>
                <w:sz w:val="24"/>
                <w:szCs w:val="24"/>
                <w:lang w:val="en-US"/>
              </w:rPr>
              <w:t xml:space="preserve"> </w:t>
            </w:r>
          </w:p>
        </w:tc>
      </w:tr>
      <w:tr w:rsidR="00430825" w14:paraId="3D3A0671" w14:textId="77777777" w:rsidTr="00662809">
        <w:trPr>
          <w:trHeight w:val="507"/>
        </w:trPr>
        <w:tc>
          <w:tcPr>
            <w:tcW w:w="709" w:type="dxa"/>
            <w:tcBorders>
              <w:top w:val="single" w:sz="4" w:space="0" w:color="auto"/>
              <w:left w:val="single" w:sz="4" w:space="0" w:color="auto"/>
              <w:bottom w:val="single" w:sz="4" w:space="0" w:color="auto"/>
              <w:right w:val="single" w:sz="4" w:space="0" w:color="auto"/>
            </w:tcBorders>
            <w:shd w:val="clear" w:color="auto" w:fill="auto"/>
            <w:hideMark/>
          </w:tcPr>
          <w:p w14:paraId="6EC3989C" w14:textId="52F201AD" w:rsidR="00430825" w:rsidRDefault="00430825" w:rsidP="00430825">
            <w:pPr>
              <w:jc w:val="right"/>
              <w:rPr>
                <w:rFonts w:asciiTheme="minorHAnsi" w:eastAsia="Times New Roman" w:hAnsiTheme="minorHAnsi" w:cstheme="minorHAnsi"/>
                <w:color w:val="000000"/>
                <w:sz w:val="16"/>
                <w:szCs w:val="16"/>
                <w:highlight w:val="yellow"/>
                <w:lang w:val="en-US"/>
              </w:rPr>
            </w:pPr>
            <w:r>
              <w:rPr>
                <w:rFonts w:asciiTheme="minorHAnsi" w:eastAsia="Times New Roman" w:hAnsiTheme="minorHAnsi" w:cstheme="minorHAnsi"/>
                <w:color w:val="000000"/>
                <w:sz w:val="16"/>
                <w:szCs w:val="16"/>
                <w:lang w:val="en-US"/>
              </w:rPr>
              <w:lastRenderedPageBreak/>
              <w:t>15.4</w:t>
            </w:r>
            <w:r w:rsidRPr="00D371EC">
              <w:rPr>
                <w:rFonts w:asciiTheme="minorHAnsi" w:eastAsia="Times New Roman" w:hAnsiTheme="minorHAnsi" w:cstheme="minorHAnsi"/>
                <w:color w:val="000000"/>
                <w:sz w:val="16"/>
                <w:szCs w:val="16"/>
                <w:lang w:val="en-US"/>
              </w:rPr>
              <w:t>.1.1</w:t>
            </w:r>
          </w:p>
        </w:tc>
        <w:tc>
          <w:tcPr>
            <w:tcW w:w="1417" w:type="dxa"/>
            <w:gridSpan w:val="2"/>
            <w:tcBorders>
              <w:top w:val="single" w:sz="4" w:space="0" w:color="auto"/>
              <w:left w:val="single" w:sz="4" w:space="0" w:color="auto"/>
              <w:bottom w:val="single" w:sz="4" w:space="0" w:color="auto"/>
              <w:right w:val="single" w:sz="4" w:space="0" w:color="auto"/>
            </w:tcBorders>
            <w:hideMark/>
          </w:tcPr>
          <w:p w14:paraId="60C2804C" w14:textId="21B2008B" w:rsidR="00430825" w:rsidRDefault="00430825" w:rsidP="00430825">
            <w:pPr>
              <w:rPr>
                <w:rFonts w:asciiTheme="minorHAnsi" w:eastAsia="Times New Roman" w:hAnsiTheme="minorHAnsi" w:cstheme="minorHAnsi"/>
                <w:b/>
                <w:color w:val="000000"/>
                <w:sz w:val="16"/>
                <w:szCs w:val="16"/>
                <w:lang w:val="en-US"/>
              </w:rPr>
            </w:pPr>
            <w:r>
              <w:rPr>
                <w:rFonts w:asciiTheme="minorHAnsi" w:hAnsiTheme="minorHAnsi" w:cstheme="minorHAnsi"/>
                <w:b/>
                <w:sz w:val="16"/>
                <w:szCs w:val="16"/>
                <w:lang w:val="en-US"/>
              </w:rPr>
              <w:t>Simple template</w:t>
            </w:r>
          </w:p>
        </w:tc>
        <w:tc>
          <w:tcPr>
            <w:tcW w:w="1558" w:type="dxa"/>
            <w:tcBorders>
              <w:top w:val="single" w:sz="4" w:space="0" w:color="auto"/>
              <w:left w:val="single" w:sz="4" w:space="0" w:color="auto"/>
              <w:bottom w:val="single" w:sz="4" w:space="0" w:color="auto"/>
              <w:right w:val="single" w:sz="4" w:space="0" w:color="auto"/>
            </w:tcBorders>
            <w:hideMark/>
          </w:tcPr>
          <w:p w14:paraId="20C0C58B" w14:textId="77777777" w:rsidR="00430825" w:rsidRDefault="00430825" w:rsidP="00430825">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General </w:t>
            </w:r>
          </w:p>
        </w:tc>
        <w:tc>
          <w:tcPr>
            <w:tcW w:w="4960" w:type="dxa"/>
            <w:tcBorders>
              <w:top w:val="single" w:sz="4" w:space="0" w:color="auto"/>
              <w:left w:val="single" w:sz="4" w:space="0" w:color="auto"/>
              <w:bottom w:val="single" w:sz="4" w:space="0" w:color="auto"/>
              <w:right w:val="single" w:sz="4" w:space="0" w:color="auto"/>
            </w:tcBorders>
            <w:hideMark/>
          </w:tcPr>
          <w:p w14:paraId="1E67287C" w14:textId="77777777" w:rsidR="00430825" w:rsidRDefault="00430825" w:rsidP="00430825">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7688DF5B" w14:textId="34EE2BF7" w:rsidR="00430825" w:rsidRDefault="00430825" w:rsidP="00430825">
            <w:pPr>
              <w:rPr>
                <w:rFonts w:asciiTheme="minorHAnsi" w:eastAsia="Times New Roman" w:hAnsiTheme="minorHAnsi" w:cstheme="minorHAnsi"/>
                <w:sz w:val="16"/>
                <w:szCs w:val="16"/>
                <w:lang w:val="en-US" w:eastAsia="ru-RU"/>
              </w:rPr>
            </w:pPr>
            <w:r w:rsidRPr="006F36D5">
              <w:rPr>
                <w:rFonts w:asciiTheme="minorHAnsi" w:eastAsia="Times New Roman" w:hAnsiTheme="minorHAnsi" w:cstheme="minorHAnsi"/>
                <w:color w:val="0000FF"/>
                <w:sz w:val="16"/>
                <w:szCs w:val="16"/>
                <w:lang w:val="en-US" w:eastAsia="ru-RU"/>
              </w:rPr>
              <w:t>When</w:t>
            </w:r>
            <w:r>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val="en-US" w:eastAsia="ru-RU"/>
              </w:rPr>
              <w:t>I click on the link to a simple topic page page anywhere on the Intranet</w:t>
            </w:r>
          </w:p>
          <w:p w14:paraId="7BED9CBE" w14:textId="08D78EF6" w:rsidR="00430825" w:rsidRPr="001B06AC" w:rsidRDefault="00430825" w:rsidP="00D24FFF">
            <w:pPr>
              <w:rPr>
                <w:rFonts w:asciiTheme="minorHAnsi" w:eastAsia="Times New Roman" w:hAnsiTheme="minorHAnsi" w:cstheme="minorHAnsi"/>
                <w:sz w:val="16"/>
                <w:szCs w:val="16"/>
                <w:lang w:val="en-US" w:eastAsia="ru-RU"/>
              </w:rPr>
            </w:pPr>
            <w:r w:rsidRPr="006F36D5">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 xml:space="preserve">I arrive on the simple topic page </w:t>
            </w:r>
          </w:p>
        </w:tc>
        <w:tc>
          <w:tcPr>
            <w:tcW w:w="884" w:type="dxa"/>
            <w:tcBorders>
              <w:top w:val="single" w:sz="4" w:space="0" w:color="auto"/>
              <w:left w:val="single" w:sz="4" w:space="0" w:color="auto"/>
              <w:bottom w:val="single" w:sz="4" w:space="0" w:color="auto"/>
              <w:right w:val="single" w:sz="4" w:space="0" w:color="auto"/>
            </w:tcBorders>
            <w:hideMark/>
          </w:tcPr>
          <w:p w14:paraId="65A31A6F" w14:textId="77777777" w:rsidR="00430825" w:rsidRDefault="00430825" w:rsidP="00430825">
            <w:pPr>
              <w:jc w:val="right"/>
              <w:rPr>
                <w:rFonts w:asciiTheme="minorHAnsi" w:eastAsia="Times New Roman" w:hAnsiTheme="minorHAnsi" w:cstheme="minorHAnsi"/>
                <w:color w:val="000000"/>
                <w:sz w:val="16"/>
                <w:szCs w:val="16"/>
                <w:lang w:val="en-US"/>
              </w:rPr>
            </w:pPr>
            <w:r w:rsidRPr="006760C6">
              <w:rPr>
                <w:rFonts w:asciiTheme="minorHAnsi" w:eastAsia="Times New Roman" w:hAnsiTheme="minorHAnsi" w:cstheme="minorHAnsi"/>
                <w:color w:val="000000"/>
                <w:sz w:val="16"/>
                <w:szCs w:val="16"/>
                <w:lang w:val="en-US"/>
              </w:rPr>
              <w:t>1</w:t>
            </w:r>
          </w:p>
        </w:tc>
      </w:tr>
    </w:tbl>
    <w:p w14:paraId="7615E906" w14:textId="77777777" w:rsidR="00430825" w:rsidRPr="00127970" w:rsidRDefault="00430825" w:rsidP="00ED5E60">
      <w:pPr>
        <w:pStyle w:val="Heading3"/>
        <w:numPr>
          <w:ilvl w:val="2"/>
          <w:numId w:val="20"/>
        </w:numPr>
      </w:pPr>
      <w:bookmarkStart w:id="2366" w:name="_Toc461707186"/>
      <w:bookmarkStart w:id="2367" w:name="_Toc463013500"/>
      <w:r>
        <w:t>Header</w:t>
      </w:r>
      <w:bookmarkEnd w:id="2366"/>
      <w:bookmarkEnd w:id="2367"/>
    </w:p>
    <w:tbl>
      <w:tblPr>
        <w:tblStyle w:val="TableGrid"/>
        <w:tblW w:w="9532" w:type="dxa"/>
        <w:tblInd w:w="-289" w:type="dxa"/>
        <w:tblLayout w:type="fixed"/>
        <w:tblLook w:val="04A0" w:firstRow="1" w:lastRow="0" w:firstColumn="1" w:lastColumn="0" w:noHBand="0" w:noVBand="1"/>
      </w:tblPr>
      <w:tblGrid>
        <w:gridCol w:w="709"/>
        <w:gridCol w:w="1275"/>
        <w:gridCol w:w="142"/>
        <w:gridCol w:w="1558"/>
        <w:gridCol w:w="4960"/>
        <w:gridCol w:w="888"/>
      </w:tblGrid>
      <w:tr w:rsidR="00430825" w14:paraId="15A75F4F" w14:textId="77777777" w:rsidTr="00662809">
        <w:trPr>
          <w:trHeight w:val="280"/>
        </w:trPr>
        <w:tc>
          <w:tcPr>
            <w:tcW w:w="709" w:type="dxa"/>
            <w:tcBorders>
              <w:top w:val="single" w:sz="4" w:space="0" w:color="auto"/>
              <w:left w:val="single" w:sz="4" w:space="0" w:color="auto"/>
              <w:bottom w:val="single" w:sz="4" w:space="0" w:color="auto"/>
              <w:right w:val="single" w:sz="4" w:space="0" w:color="auto"/>
            </w:tcBorders>
            <w:shd w:val="clear" w:color="auto" w:fill="122632" w:themeFill="text1"/>
            <w:hideMark/>
          </w:tcPr>
          <w:p w14:paraId="4199926D" w14:textId="77777777" w:rsidR="00430825" w:rsidRDefault="00430825" w:rsidP="00430825">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Id</w:t>
            </w:r>
          </w:p>
        </w:tc>
        <w:tc>
          <w:tcPr>
            <w:tcW w:w="1275" w:type="dxa"/>
            <w:tcBorders>
              <w:top w:val="single" w:sz="4" w:space="0" w:color="auto"/>
              <w:left w:val="single" w:sz="4" w:space="0" w:color="auto"/>
              <w:bottom w:val="single" w:sz="4" w:space="0" w:color="auto"/>
              <w:right w:val="single" w:sz="4" w:space="0" w:color="auto"/>
            </w:tcBorders>
            <w:shd w:val="clear" w:color="auto" w:fill="122632" w:themeFill="text1"/>
            <w:hideMark/>
          </w:tcPr>
          <w:p w14:paraId="3B933431" w14:textId="77777777" w:rsidR="00430825" w:rsidRDefault="00430825" w:rsidP="00430825">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category</w:t>
            </w:r>
          </w:p>
        </w:tc>
        <w:tc>
          <w:tcPr>
            <w:tcW w:w="1700" w:type="dxa"/>
            <w:gridSpan w:val="2"/>
            <w:tcBorders>
              <w:top w:val="single" w:sz="4" w:space="0" w:color="auto"/>
              <w:left w:val="single" w:sz="4" w:space="0" w:color="auto"/>
              <w:bottom w:val="single" w:sz="4" w:space="0" w:color="auto"/>
              <w:right w:val="single" w:sz="4" w:space="0" w:color="auto"/>
            </w:tcBorders>
            <w:shd w:val="clear" w:color="auto" w:fill="122632" w:themeFill="text1"/>
            <w:hideMark/>
          </w:tcPr>
          <w:p w14:paraId="1946186A" w14:textId="77777777" w:rsidR="00430825" w:rsidRDefault="00430825" w:rsidP="00430825">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name</w:t>
            </w:r>
          </w:p>
        </w:tc>
        <w:tc>
          <w:tcPr>
            <w:tcW w:w="4960" w:type="dxa"/>
            <w:tcBorders>
              <w:top w:val="single" w:sz="4" w:space="0" w:color="auto"/>
              <w:left w:val="single" w:sz="4" w:space="0" w:color="auto"/>
              <w:bottom w:val="single" w:sz="4" w:space="0" w:color="auto"/>
              <w:right w:val="single" w:sz="4" w:space="0" w:color="auto"/>
            </w:tcBorders>
            <w:shd w:val="clear" w:color="auto" w:fill="122632" w:themeFill="text1"/>
            <w:hideMark/>
          </w:tcPr>
          <w:p w14:paraId="31236177" w14:textId="77777777" w:rsidR="00430825" w:rsidRDefault="00430825" w:rsidP="00430825">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Description</w:t>
            </w:r>
          </w:p>
        </w:tc>
        <w:tc>
          <w:tcPr>
            <w:tcW w:w="888" w:type="dxa"/>
            <w:tcBorders>
              <w:top w:val="single" w:sz="4" w:space="0" w:color="auto"/>
              <w:left w:val="single" w:sz="4" w:space="0" w:color="auto"/>
              <w:bottom w:val="single" w:sz="4" w:space="0" w:color="auto"/>
              <w:right w:val="single" w:sz="4" w:space="0" w:color="auto"/>
            </w:tcBorders>
            <w:shd w:val="clear" w:color="auto" w:fill="122632" w:themeFill="text1"/>
            <w:hideMark/>
          </w:tcPr>
          <w:p w14:paraId="355EEC98" w14:textId="77777777" w:rsidR="00430825" w:rsidRDefault="00430825" w:rsidP="00430825">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Priority</w:t>
            </w:r>
          </w:p>
        </w:tc>
      </w:tr>
      <w:tr w:rsidR="00430825" w14:paraId="2F77E7CE" w14:textId="77777777" w:rsidTr="00662809">
        <w:trPr>
          <w:trHeight w:val="507"/>
        </w:trPr>
        <w:tc>
          <w:tcPr>
            <w:tcW w:w="709" w:type="dxa"/>
            <w:tcBorders>
              <w:top w:val="single" w:sz="4" w:space="0" w:color="auto"/>
              <w:left w:val="single" w:sz="4" w:space="0" w:color="auto"/>
              <w:bottom w:val="single" w:sz="4" w:space="0" w:color="auto"/>
              <w:right w:val="single" w:sz="4" w:space="0" w:color="auto"/>
            </w:tcBorders>
            <w:hideMark/>
          </w:tcPr>
          <w:p w14:paraId="4D742AFA" w14:textId="0502D542" w:rsidR="00430825" w:rsidRDefault="00430825" w:rsidP="00430825">
            <w:pPr>
              <w:jc w:val="right"/>
              <w:rPr>
                <w:rFonts w:asciiTheme="minorHAnsi" w:eastAsia="Times New Roman" w:hAnsiTheme="minorHAnsi" w:cstheme="minorHAnsi"/>
                <w:color w:val="000000"/>
                <w:sz w:val="16"/>
                <w:szCs w:val="16"/>
                <w:highlight w:val="yellow"/>
                <w:lang w:val="en-US"/>
              </w:rPr>
            </w:pPr>
            <w:r>
              <w:rPr>
                <w:rFonts w:asciiTheme="minorHAnsi" w:eastAsia="Times New Roman" w:hAnsiTheme="minorHAnsi" w:cstheme="minorHAnsi"/>
                <w:color w:val="000000"/>
                <w:sz w:val="16"/>
                <w:szCs w:val="16"/>
                <w:lang w:val="en-US"/>
              </w:rPr>
              <w:t>15.4.2.1.</w:t>
            </w:r>
          </w:p>
        </w:tc>
        <w:tc>
          <w:tcPr>
            <w:tcW w:w="1417" w:type="dxa"/>
            <w:gridSpan w:val="2"/>
            <w:tcBorders>
              <w:top w:val="single" w:sz="4" w:space="0" w:color="auto"/>
              <w:left w:val="single" w:sz="4" w:space="0" w:color="auto"/>
              <w:bottom w:val="single" w:sz="4" w:space="0" w:color="auto"/>
              <w:right w:val="single" w:sz="4" w:space="0" w:color="auto"/>
            </w:tcBorders>
          </w:tcPr>
          <w:p w14:paraId="7CA18E03" w14:textId="21C33BD8" w:rsidR="00430825" w:rsidRDefault="00430825" w:rsidP="00430825">
            <w:pPr>
              <w:rPr>
                <w:rFonts w:asciiTheme="minorHAnsi" w:eastAsia="Times New Roman" w:hAnsiTheme="minorHAnsi" w:cstheme="minorHAnsi"/>
                <w:b/>
                <w:color w:val="000000"/>
                <w:sz w:val="16"/>
                <w:szCs w:val="16"/>
                <w:lang w:val="en-US"/>
              </w:rPr>
            </w:pPr>
            <w:r>
              <w:rPr>
                <w:rFonts w:asciiTheme="minorHAnsi" w:hAnsiTheme="minorHAnsi" w:cstheme="minorHAnsi"/>
                <w:b/>
                <w:sz w:val="16"/>
                <w:szCs w:val="16"/>
                <w:lang w:val="en-US"/>
              </w:rPr>
              <w:t>Simple</w:t>
            </w:r>
            <w:r w:rsidRPr="008E05E4">
              <w:rPr>
                <w:rFonts w:asciiTheme="minorHAnsi" w:hAnsiTheme="minorHAnsi" w:cstheme="minorHAnsi"/>
                <w:b/>
                <w:sz w:val="16"/>
                <w:szCs w:val="16"/>
                <w:lang w:val="en-US"/>
              </w:rPr>
              <w:t xml:space="preserve"> template</w:t>
            </w:r>
            <w:r>
              <w:rPr>
                <w:rFonts w:asciiTheme="minorHAnsi" w:hAnsiTheme="minorHAnsi" w:cstheme="minorHAnsi"/>
                <w:b/>
                <w:sz w:val="16"/>
                <w:szCs w:val="16"/>
                <w:lang w:val="en-US"/>
              </w:rPr>
              <w:t xml:space="preserve"> header</w:t>
            </w:r>
          </w:p>
        </w:tc>
        <w:tc>
          <w:tcPr>
            <w:tcW w:w="1558" w:type="dxa"/>
            <w:tcBorders>
              <w:top w:val="single" w:sz="4" w:space="0" w:color="auto"/>
              <w:left w:val="single" w:sz="4" w:space="0" w:color="auto"/>
              <w:bottom w:val="single" w:sz="4" w:space="0" w:color="auto"/>
              <w:right w:val="single" w:sz="4" w:space="0" w:color="auto"/>
            </w:tcBorders>
          </w:tcPr>
          <w:p w14:paraId="5CD1F715" w14:textId="6711F35D" w:rsidR="00430825" w:rsidRDefault="00430825" w:rsidP="00430825">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Market </w:t>
            </w:r>
          </w:p>
        </w:tc>
        <w:tc>
          <w:tcPr>
            <w:tcW w:w="4960" w:type="dxa"/>
            <w:tcBorders>
              <w:top w:val="single" w:sz="4" w:space="0" w:color="auto"/>
              <w:left w:val="single" w:sz="4" w:space="0" w:color="auto"/>
              <w:bottom w:val="single" w:sz="4" w:space="0" w:color="auto"/>
              <w:right w:val="single" w:sz="4" w:space="0" w:color="auto"/>
            </w:tcBorders>
          </w:tcPr>
          <w:p w14:paraId="6ADAFD46" w14:textId="77777777" w:rsidR="00430825" w:rsidRDefault="00430825" w:rsidP="00430825">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6E3358B1" w14:textId="1B29550C" w:rsidR="00430825" w:rsidRDefault="00430825" w:rsidP="00430825">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am on a simple topic page</w:t>
            </w:r>
          </w:p>
          <w:p w14:paraId="75C46300" w14:textId="42DE7EA7" w:rsidR="00430825" w:rsidRPr="00161286" w:rsidRDefault="00430825" w:rsidP="00430825">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 see the Market the page belongs to above the title</w:t>
            </w:r>
          </w:p>
        </w:tc>
        <w:tc>
          <w:tcPr>
            <w:tcW w:w="884" w:type="dxa"/>
            <w:tcBorders>
              <w:top w:val="single" w:sz="4" w:space="0" w:color="auto"/>
              <w:left w:val="single" w:sz="4" w:space="0" w:color="auto"/>
              <w:bottom w:val="single" w:sz="4" w:space="0" w:color="auto"/>
              <w:right w:val="single" w:sz="4" w:space="0" w:color="auto"/>
            </w:tcBorders>
          </w:tcPr>
          <w:p w14:paraId="0A17006C" w14:textId="77777777" w:rsidR="00430825" w:rsidRDefault="00430825" w:rsidP="00430825">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430825" w14:paraId="40B5ADE7" w14:textId="77777777" w:rsidTr="00662809">
        <w:trPr>
          <w:trHeight w:val="507"/>
        </w:trPr>
        <w:tc>
          <w:tcPr>
            <w:tcW w:w="709" w:type="dxa"/>
            <w:tcBorders>
              <w:top w:val="single" w:sz="4" w:space="0" w:color="auto"/>
              <w:left w:val="single" w:sz="4" w:space="0" w:color="auto"/>
              <w:bottom w:val="single" w:sz="4" w:space="0" w:color="auto"/>
              <w:right w:val="single" w:sz="4" w:space="0" w:color="auto"/>
            </w:tcBorders>
          </w:tcPr>
          <w:p w14:paraId="2604A8FF" w14:textId="4370B0EB" w:rsidR="00430825" w:rsidRDefault="00430825" w:rsidP="00430825">
            <w:pPr>
              <w:jc w:val="right"/>
              <w:rPr>
                <w:rFonts w:asciiTheme="minorHAnsi" w:eastAsia="Times New Roman" w:hAnsiTheme="minorHAnsi" w:cstheme="minorHAnsi"/>
                <w:color w:val="000000"/>
                <w:sz w:val="16"/>
                <w:szCs w:val="16"/>
                <w:lang w:val="en-US"/>
              </w:rPr>
            </w:pPr>
            <w:r w:rsidRPr="00112DD1">
              <w:rPr>
                <w:rFonts w:asciiTheme="minorHAnsi" w:eastAsia="Times New Roman" w:hAnsiTheme="minorHAnsi" w:cstheme="minorHAnsi"/>
                <w:color w:val="000000"/>
                <w:sz w:val="16"/>
                <w:szCs w:val="16"/>
                <w:lang w:val="en-US"/>
              </w:rPr>
              <w:t>15.4.2</w:t>
            </w:r>
            <w:r>
              <w:rPr>
                <w:rFonts w:asciiTheme="minorHAnsi" w:eastAsia="Times New Roman" w:hAnsiTheme="minorHAnsi" w:cstheme="minorHAnsi"/>
                <w:color w:val="000000"/>
                <w:sz w:val="16"/>
                <w:szCs w:val="16"/>
                <w:lang w:val="en-US"/>
              </w:rPr>
              <w:t>.2</w:t>
            </w:r>
            <w:r w:rsidRPr="00112DD1">
              <w:rPr>
                <w:rFonts w:asciiTheme="minorHAnsi" w:eastAsia="Times New Roman" w:hAnsiTheme="minorHAnsi" w:cstheme="minorHAnsi"/>
                <w:color w:val="000000"/>
                <w:sz w:val="16"/>
                <w:szCs w:val="16"/>
                <w:lang w:val="en-US"/>
              </w:rPr>
              <w:t>.</w:t>
            </w:r>
          </w:p>
        </w:tc>
        <w:tc>
          <w:tcPr>
            <w:tcW w:w="1417" w:type="dxa"/>
            <w:gridSpan w:val="2"/>
            <w:tcBorders>
              <w:top w:val="single" w:sz="4" w:space="0" w:color="auto"/>
              <w:left w:val="single" w:sz="4" w:space="0" w:color="auto"/>
              <w:bottom w:val="single" w:sz="4" w:space="0" w:color="auto"/>
              <w:right w:val="single" w:sz="4" w:space="0" w:color="auto"/>
            </w:tcBorders>
          </w:tcPr>
          <w:p w14:paraId="1BD40C57" w14:textId="334579FB" w:rsidR="00430825" w:rsidRDefault="00430825" w:rsidP="00430825">
            <w:pPr>
              <w:rPr>
                <w:rFonts w:asciiTheme="minorHAnsi" w:hAnsiTheme="minorHAnsi" w:cstheme="minorHAnsi"/>
                <w:b/>
                <w:sz w:val="16"/>
                <w:szCs w:val="16"/>
                <w:lang w:val="en-US"/>
              </w:rPr>
            </w:pPr>
            <w:r w:rsidRPr="001723E8">
              <w:rPr>
                <w:rFonts w:asciiTheme="minorHAnsi" w:hAnsiTheme="minorHAnsi" w:cstheme="minorHAnsi"/>
                <w:b/>
                <w:sz w:val="16"/>
                <w:szCs w:val="16"/>
                <w:lang w:val="en-US"/>
              </w:rPr>
              <w:t>Simple template header</w:t>
            </w:r>
          </w:p>
        </w:tc>
        <w:tc>
          <w:tcPr>
            <w:tcW w:w="1558" w:type="dxa"/>
            <w:tcBorders>
              <w:top w:val="single" w:sz="4" w:space="0" w:color="auto"/>
              <w:left w:val="single" w:sz="4" w:space="0" w:color="auto"/>
              <w:bottom w:val="single" w:sz="4" w:space="0" w:color="auto"/>
              <w:right w:val="single" w:sz="4" w:space="0" w:color="auto"/>
            </w:tcBorders>
          </w:tcPr>
          <w:p w14:paraId="30EA26F2" w14:textId="5DB9D0CF" w:rsidR="00430825" w:rsidRDefault="00430825" w:rsidP="00430825">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Title</w:t>
            </w:r>
          </w:p>
        </w:tc>
        <w:tc>
          <w:tcPr>
            <w:tcW w:w="4960" w:type="dxa"/>
            <w:tcBorders>
              <w:top w:val="single" w:sz="4" w:space="0" w:color="auto"/>
              <w:left w:val="single" w:sz="4" w:space="0" w:color="auto"/>
              <w:bottom w:val="single" w:sz="4" w:space="0" w:color="auto"/>
              <w:right w:val="single" w:sz="4" w:space="0" w:color="auto"/>
            </w:tcBorders>
          </w:tcPr>
          <w:p w14:paraId="760D7BF4" w14:textId="77777777" w:rsidR="00430825" w:rsidRDefault="00430825" w:rsidP="00430825">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7E592B9C" w14:textId="65629CD0" w:rsidR="00430825" w:rsidRDefault="00430825" w:rsidP="00430825">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am on a simple topic page</w:t>
            </w:r>
          </w:p>
          <w:p w14:paraId="43ACF323" w14:textId="3DEAF622" w:rsidR="00430825" w:rsidRDefault="00430825" w:rsidP="00430825">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 see the Title of the page on the header</w:t>
            </w:r>
          </w:p>
        </w:tc>
        <w:tc>
          <w:tcPr>
            <w:tcW w:w="888" w:type="dxa"/>
            <w:tcBorders>
              <w:top w:val="single" w:sz="4" w:space="0" w:color="auto"/>
              <w:left w:val="single" w:sz="4" w:space="0" w:color="auto"/>
              <w:bottom w:val="single" w:sz="4" w:space="0" w:color="auto"/>
              <w:right w:val="single" w:sz="4" w:space="0" w:color="auto"/>
            </w:tcBorders>
          </w:tcPr>
          <w:p w14:paraId="5CF867DF" w14:textId="77777777" w:rsidR="00430825" w:rsidRDefault="00430825" w:rsidP="00430825">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430825" w14:paraId="7C08F5C7" w14:textId="77777777" w:rsidTr="00662809">
        <w:trPr>
          <w:trHeight w:val="867"/>
        </w:trPr>
        <w:tc>
          <w:tcPr>
            <w:tcW w:w="709" w:type="dxa"/>
            <w:tcBorders>
              <w:top w:val="single" w:sz="4" w:space="0" w:color="auto"/>
              <w:left w:val="single" w:sz="4" w:space="0" w:color="auto"/>
              <w:bottom w:val="single" w:sz="4" w:space="0" w:color="auto"/>
              <w:right w:val="single" w:sz="4" w:space="0" w:color="auto"/>
            </w:tcBorders>
          </w:tcPr>
          <w:p w14:paraId="14DD533C" w14:textId="10C68576" w:rsidR="00430825" w:rsidRPr="003C53A9" w:rsidRDefault="00430825" w:rsidP="00430825">
            <w:pPr>
              <w:jc w:val="center"/>
              <w:rPr>
                <w:rFonts w:asciiTheme="minorHAnsi" w:eastAsia="Times New Roman" w:hAnsiTheme="minorHAnsi" w:cstheme="minorHAnsi"/>
                <w:color w:val="000000"/>
                <w:sz w:val="16"/>
                <w:szCs w:val="16"/>
                <w:lang w:val="en-US"/>
              </w:rPr>
            </w:pPr>
            <w:r w:rsidRPr="00112DD1">
              <w:rPr>
                <w:rFonts w:asciiTheme="minorHAnsi" w:eastAsia="Times New Roman" w:hAnsiTheme="minorHAnsi" w:cstheme="minorHAnsi"/>
                <w:color w:val="000000"/>
                <w:sz w:val="16"/>
                <w:szCs w:val="16"/>
                <w:lang w:val="en-US"/>
              </w:rPr>
              <w:t>15.4.2.</w:t>
            </w:r>
            <w:r>
              <w:rPr>
                <w:rFonts w:asciiTheme="minorHAnsi" w:eastAsia="Times New Roman" w:hAnsiTheme="minorHAnsi" w:cstheme="minorHAnsi"/>
                <w:color w:val="000000"/>
                <w:sz w:val="16"/>
                <w:szCs w:val="16"/>
                <w:lang w:val="en-US"/>
              </w:rPr>
              <w:t>3</w:t>
            </w:r>
            <w:r w:rsidRPr="00112DD1">
              <w:rPr>
                <w:rFonts w:asciiTheme="minorHAnsi" w:eastAsia="Times New Roman" w:hAnsiTheme="minorHAnsi" w:cstheme="minorHAnsi"/>
                <w:color w:val="000000"/>
                <w:sz w:val="16"/>
                <w:szCs w:val="16"/>
                <w:lang w:val="en-US"/>
              </w:rPr>
              <w:t>.</w:t>
            </w:r>
          </w:p>
        </w:tc>
        <w:tc>
          <w:tcPr>
            <w:tcW w:w="1417" w:type="dxa"/>
            <w:gridSpan w:val="2"/>
            <w:tcBorders>
              <w:top w:val="single" w:sz="4" w:space="0" w:color="auto"/>
              <w:left w:val="single" w:sz="4" w:space="0" w:color="auto"/>
              <w:bottom w:val="single" w:sz="4" w:space="0" w:color="auto"/>
              <w:right w:val="single" w:sz="4" w:space="0" w:color="auto"/>
            </w:tcBorders>
            <w:hideMark/>
          </w:tcPr>
          <w:p w14:paraId="09CECFE2" w14:textId="4919BFF4" w:rsidR="00430825" w:rsidRDefault="00430825" w:rsidP="00430825">
            <w:pPr>
              <w:rPr>
                <w:rFonts w:asciiTheme="minorHAnsi" w:eastAsia="Times New Roman" w:hAnsiTheme="minorHAnsi" w:cstheme="minorHAnsi"/>
                <w:b/>
                <w:color w:val="000000"/>
                <w:sz w:val="16"/>
                <w:szCs w:val="16"/>
                <w:lang w:val="en-US"/>
              </w:rPr>
            </w:pPr>
            <w:r w:rsidRPr="001723E8">
              <w:rPr>
                <w:rFonts w:asciiTheme="minorHAnsi" w:hAnsiTheme="minorHAnsi" w:cstheme="minorHAnsi"/>
                <w:b/>
                <w:sz w:val="16"/>
                <w:szCs w:val="16"/>
                <w:lang w:val="en-US"/>
              </w:rPr>
              <w:t>Simple template header</w:t>
            </w:r>
          </w:p>
        </w:tc>
        <w:tc>
          <w:tcPr>
            <w:tcW w:w="1558" w:type="dxa"/>
            <w:tcBorders>
              <w:top w:val="single" w:sz="4" w:space="0" w:color="auto"/>
              <w:left w:val="single" w:sz="4" w:space="0" w:color="auto"/>
              <w:bottom w:val="single" w:sz="4" w:space="0" w:color="auto"/>
              <w:right w:val="single" w:sz="4" w:space="0" w:color="auto"/>
            </w:tcBorders>
            <w:hideMark/>
          </w:tcPr>
          <w:p w14:paraId="5E09D596" w14:textId="3AA0EDD5" w:rsidR="00430825" w:rsidRDefault="00430825" w:rsidP="00430825">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Narrative</w:t>
            </w:r>
          </w:p>
        </w:tc>
        <w:tc>
          <w:tcPr>
            <w:tcW w:w="4960" w:type="dxa"/>
            <w:tcBorders>
              <w:top w:val="single" w:sz="4" w:space="0" w:color="auto"/>
              <w:left w:val="single" w:sz="4" w:space="0" w:color="auto"/>
              <w:bottom w:val="single" w:sz="4" w:space="0" w:color="auto"/>
              <w:right w:val="single" w:sz="4" w:space="0" w:color="auto"/>
            </w:tcBorders>
          </w:tcPr>
          <w:p w14:paraId="4BC146CE" w14:textId="77777777" w:rsidR="00430825" w:rsidRDefault="00430825" w:rsidP="00430825">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50C634E9" w14:textId="4E736DF6" w:rsidR="00430825" w:rsidRDefault="00430825" w:rsidP="00430825">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am on a simple topic page</w:t>
            </w:r>
          </w:p>
          <w:p w14:paraId="3098D085" w14:textId="5EE8B3F2" w:rsidR="00430825" w:rsidRPr="00251A70" w:rsidRDefault="00430825" w:rsidP="00430825">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 see the narrative associated to that page</w:t>
            </w:r>
          </w:p>
        </w:tc>
        <w:tc>
          <w:tcPr>
            <w:tcW w:w="888" w:type="dxa"/>
            <w:tcBorders>
              <w:top w:val="single" w:sz="4" w:space="0" w:color="auto"/>
              <w:left w:val="single" w:sz="4" w:space="0" w:color="auto"/>
              <w:bottom w:val="single" w:sz="4" w:space="0" w:color="auto"/>
              <w:right w:val="single" w:sz="4" w:space="0" w:color="auto"/>
            </w:tcBorders>
            <w:hideMark/>
          </w:tcPr>
          <w:p w14:paraId="71845049" w14:textId="77777777" w:rsidR="00430825" w:rsidRDefault="00430825" w:rsidP="00430825">
            <w:pPr>
              <w:jc w:val="right"/>
              <w:rPr>
                <w:rFonts w:asciiTheme="minorHAnsi" w:eastAsia="Times New Roman" w:hAnsiTheme="minorHAnsi" w:cstheme="minorHAnsi"/>
                <w:color w:val="000000"/>
                <w:sz w:val="16"/>
                <w:szCs w:val="16"/>
                <w:lang w:val="en-US"/>
              </w:rPr>
            </w:pPr>
            <w:r w:rsidRPr="003E3C44">
              <w:rPr>
                <w:rFonts w:asciiTheme="minorHAnsi" w:eastAsia="Times New Roman" w:hAnsiTheme="minorHAnsi" w:cstheme="minorHAnsi"/>
                <w:color w:val="000000"/>
                <w:sz w:val="16"/>
                <w:szCs w:val="16"/>
                <w:lang w:val="en-US"/>
              </w:rPr>
              <w:t>1</w:t>
            </w:r>
          </w:p>
        </w:tc>
      </w:tr>
      <w:tr w:rsidR="00430825" w14:paraId="2AC8F597" w14:textId="77777777" w:rsidTr="00662809">
        <w:trPr>
          <w:trHeight w:val="507"/>
        </w:trPr>
        <w:tc>
          <w:tcPr>
            <w:tcW w:w="709" w:type="dxa"/>
            <w:tcBorders>
              <w:top w:val="single" w:sz="4" w:space="0" w:color="auto"/>
              <w:left w:val="single" w:sz="4" w:space="0" w:color="auto"/>
              <w:bottom w:val="single" w:sz="4" w:space="0" w:color="auto"/>
              <w:right w:val="single" w:sz="4" w:space="0" w:color="auto"/>
            </w:tcBorders>
          </w:tcPr>
          <w:p w14:paraId="7EC9DDD5" w14:textId="6E09F0C9" w:rsidR="00430825" w:rsidRDefault="00430825" w:rsidP="00430825">
            <w:pPr>
              <w:jc w:val="right"/>
              <w:rPr>
                <w:rFonts w:asciiTheme="minorHAnsi" w:eastAsia="Times New Roman" w:hAnsiTheme="minorHAnsi" w:cstheme="minorHAnsi"/>
                <w:color w:val="000000"/>
                <w:sz w:val="16"/>
                <w:szCs w:val="16"/>
                <w:lang w:val="en-US"/>
              </w:rPr>
            </w:pPr>
            <w:r w:rsidRPr="00112DD1">
              <w:rPr>
                <w:rFonts w:asciiTheme="minorHAnsi" w:eastAsia="Times New Roman" w:hAnsiTheme="minorHAnsi" w:cstheme="minorHAnsi"/>
                <w:color w:val="000000"/>
                <w:sz w:val="16"/>
                <w:szCs w:val="16"/>
                <w:lang w:val="en-US"/>
              </w:rPr>
              <w:t>15.4.2.</w:t>
            </w:r>
            <w:r>
              <w:rPr>
                <w:rFonts w:asciiTheme="minorHAnsi" w:eastAsia="Times New Roman" w:hAnsiTheme="minorHAnsi" w:cstheme="minorHAnsi"/>
                <w:color w:val="000000"/>
                <w:sz w:val="16"/>
                <w:szCs w:val="16"/>
                <w:lang w:val="en-US"/>
              </w:rPr>
              <w:t>4</w:t>
            </w:r>
            <w:r w:rsidRPr="00112DD1">
              <w:rPr>
                <w:rFonts w:asciiTheme="minorHAnsi" w:eastAsia="Times New Roman" w:hAnsiTheme="minorHAnsi" w:cstheme="minorHAnsi"/>
                <w:color w:val="000000"/>
                <w:sz w:val="16"/>
                <w:szCs w:val="16"/>
                <w:lang w:val="en-US"/>
              </w:rPr>
              <w:t>.</w:t>
            </w:r>
          </w:p>
        </w:tc>
        <w:tc>
          <w:tcPr>
            <w:tcW w:w="1417" w:type="dxa"/>
            <w:gridSpan w:val="2"/>
            <w:tcBorders>
              <w:top w:val="single" w:sz="4" w:space="0" w:color="auto"/>
              <w:left w:val="single" w:sz="4" w:space="0" w:color="auto"/>
              <w:bottom w:val="single" w:sz="4" w:space="0" w:color="auto"/>
              <w:right w:val="single" w:sz="4" w:space="0" w:color="auto"/>
            </w:tcBorders>
            <w:hideMark/>
          </w:tcPr>
          <w:p w14:paraId="21502F0A" w14:textId="37D83293" w:rsidR="00430825" w:rsidRDefault="00430825" w:rsidP="00430825">
            <w:pPr>
              <w:rPr>
                <w:rFonts w:asciiTheme="minorHAnsi" w:eastAsia="Times New Roman" w:hAnsiTheme="minorHAnsi" w:cstheme="minorHAnsi"/>
                <w:b/>
                <w:color w:val="000000"/>
                <w:sz w:val="16"/>
                <w:szCs w:val="16"/>
                <w:lang w:val="en-US"/>
              </w:rPr>
            </w:pPr>
            <w:r w:rsidRPr="001723E8">
              <w:rPr>
                <w:rFonts w:asciiTheme="minorHAnsi" w:hAnsiTheme="minorHAnsi" w:cstheme="minorHAnsi"/>
                <w:b/>
                <w:sz w:val="16"/>
                <w:szCs w:val="16"/>
                <w:lang w:val="en-US"/>
              </w:rPr>
              <w:t>Simple template header</w:t>
            </w:r>
          </w:p>
        </w:tc>
        <w:tc>
          <w:tcPr>
            <w:tcW w:w="1558" w:type="dxa"/>
            <w:tcBorders>
              <w:top w:val="single" w:sz="4" w:space="0" w:color="auto"/>
              <w:left w:val="single" w:sz="4" w:space="0" w:color="auto"/>
              <w:bottom w:val="single" w:sz="4" w:space="0" w:color="auto"/>
              <w:right w:val="single" w:sz="4" w:space="0" w:color="auto"/>
            </w:tcBorders>
            <w:hideMark/>
          </w:tcPr>
          <w:p w14:paraId="1C295373" w14:textId="77777777" w:rsidR="00430825" w:rsidRDefault="00430825" w:rsidP="00430825">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Add to favorites / Remove from favorites button</w:t>
            </w:r>
          </w:p>
        </w:tc>
        <w:tc>
          <w:tcPr>
            <w:tcW w:w="4960" w:type="dxa"/>
            <w:tcBorders>
              <w:top w:val="single" w:sz="4" w:space="0" w:color="auto"/>
              <w:left w:val="single" w:sz="4" w:space="0" w:color="auto"/>
              <w:bottom w:val="single" w:sz="4" w:space="0" w:color="auto"/>
              <w:right w:val="single" w:sz="4" w:space="0" w:color="auto"/>
            </w:tcBorders>
          </w:tcPr>
          <w:p w14:paraId="78731AD2" w14:textId="77777777" w:rsidR="00430825" w:rsidRDefault="00430825" w:rsidP="00430825">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05DE1845" w14:textId="77777777" w:rsidR="00430825" w:rsidRDefault="00430825" w:rsidP="00430825">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am on a simple topic page</w:t>
            </w:r>
            <w:r>
              <w:rPr>
                <w:rFonts w:asciiTheme="minorHAnsi" w:eastAsia="Times New Roman" w:hAnsiTheme="minorHAnsi" w:cstheme="minorHAnsi"/>
                <w:color w:val="0000FF"/>
                <w:sz w:val="16"/>
                <w:szCs w:val="16"/>
                <w:lang w:val="en-US" w:eastAsia="ru-RU"/>
              </w:rPr>
              <w:t xml:space="preserve"> </w:t>
            </w:r>
          </w:p>
          <w:p w14:paraId="426DFF39" w14:textId="10E5023B" w:rsidR="00723A7C" w:rsidRDefault="00430825" w:rsidP="00723A7C">
            <w:pPr>
              <w:rPr>
                <w:ins w:id="2368" w:author="Ghita Benotmane" w:date="2016-09-09T11:33:00Z"/>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 see “Add to favorites / remove from favorites” button n</w:t>
            </w:r>
            <w:ins w:id="2369" w:author="Ghita Benotmane" w:date="2016-09-09T11:33:00Z">
              <w:r w:rsidR="00723A7C">
                <w:rPr>
                  <w:rFonts w:asciiTheme="minorHAnsi" w:eastAsia="Times New Roman" w:hAnsiTheme="minorHAnsi" w:cstheme="minorHAnsi"/>
                  <w:sz w:val="16"/>
                  <w:szCs w:val="16"/>
                  <w:lang w:val="en-US" w:eastAsia="ru-RU"/>
                </w:rPr>
                <w:t xml:space="preserve"> below the narrative</w:t>
              </w:r>
            </w:ins>
          </w:p>
          <w:p w14:paraId="05E53E51" w14:textId="669A2443" w:rsidR="00430825" w:rsidDel="00723A7C" w:rsidRDefault="00430825" w:rsidP="00430825">
            <w:pPr>
              <w:rPr>
                <w:del w:id="2370" w:author="Ghita Benotmane" w:date="2016-09-09T11:33:00Z"/>
                <w:rFonts w:asciiTheme="minorHAnsi" w:eastAsia="Times New Roman" w:hAnsiTheme="minorHAnsi" w:cstheme="minorHAnsi"/>
                <w:sz w:val="16"/>
                <w:szCs w:val="16"/>
                <w:lang w:val="en-US" w:eastAsia="ru-RU"/>
              </w:rPr>
            </w:pPr>
            <w:del w:id="2371" w:author="Ghita Benotmane" w:date="2016-09-09T11:33:00Z">
              <w:r w:rsidDel="00723A7C">
                <w:rPr>
                  <w:rFonts w:asciiTheme="minorHAnsi" w:eastAsia="Times New Roman" w:hAnsiTheme="minorHAnsi" w:cstheme="minorHAnsi"/>
                  <w:sz w:val="16"/>
                  <w:szCs w:val="16"/>
                  <w:lang w:val="en-US" w:eastAsia="ru-RU"/>
                </w:rPr>
                <w:delText>ext to the title</w:delText>
              </w:r>
            </w:del>
          </w:p>
          <w:p w14:paraId="46946F2F" w14:textId="77777777" w:rsidR="00430825" w:rsidRDefault="00430825" w:rsidP="00430825">
            <w:pPr>
              <w:rPr>
                <w:rFonts w:asciiTheme="minorHAnsi" w:eastAsia="Times New Roman" w:hAnsiTheme="minorHAnsi" w:cstheme="minorHAnsi"/>
                <w:sz w:val="16"/>
                <w:szCs w:val="16"/>
                <w:lang w:val="en-US" w:eastAsia="ru-RU"/>
              </w:rPr>
            </w:pPr>
            <w:r w:rsidRPr="00E91BCC">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click on the button</w:t>
            </w:r>
          </w:p>
          <w:p w14:paraId="477A3C09" w14:textId="77777777" w:rsidR="00430825" w:rsidRDefault="00430825" w:rsidP="00430825">
            <w:pPr>
              <w:rPr>
                <w:rFonts w:asciiTheme="minorHAnsi" w:eastAsia="Times New Roman" w:hAnsiTheme="minorHAnsi" w:cstheme="minorHAnsi"/>
                <w:sz w:val="16"/>
                <w:szCs w:val="16"/>
                <w:lang w:eastAsia="ru-RU"/>
              </w:rPr>
            </w:pPr>
            <w:r w:rsidRPr="00E91BCC">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the page is added to “My pages” section of “My Favorites” on the Resources section or removed from My pages” section of “My Favorites” on the Resources section</w:t>
            </w:r>
          </w:p>
        </w:tc>
        <w:tc>
          <w:tcPr>
            <w:tcW w:w="888" w:type="dxa"/>
            <w:tcBorders>
              <w:top w:val="single" w:sz="4" w:space="0" w:color="auto"/>
              <w:left w:val="single" w:sz="4" w:space="0" w:color="auto"/>
              <w:bottom w:val="single" w:sz="4" w:space="0" w:color="auto"/>
              <w:right w:val="single" w:sz="4" w:space="0" w:color="auto"/>
            </w:tcBorders>
            <w:hideMark/>
          </w:tcPr>
          <w:p w14:paraId="375DF691" w14:textId="77777777" w:rsidR="00430825" w:rsidRDefault="00430825" w:rsidP="00430825">
            <w:pPr>
              <w:jc w:val="right"/>
              <w:rPr>
                <w:rFonts w:asciiTheme="minorHAnsi" w:eastAsia="Times New Roman" w:hAnsiTheme="minorHAnsi" w:cstheme="minorHAnsi"/>
                <w:color w:val="000000"/>
                <w:sz w:val="16"/>
                <w:szCs w:val="16"/>
                <w:lang w:val="en-US"/>
              </w:rPr>
            </w:pPr>
            <w:r w:rsidRPr="003E3C44">
              <w:rPr>
                <w:rFonts w:asciiTheme="minorHAnsi" w:eastAsia="Times New Roman" w:hAnsiTheme="minorHAnsi" w:cstheme="minorHAnsi"/>
                <w:color w:val="000000"/>
                <w:sz w:val="16"/>
                <w:szCs w:val="16"/>
                <w:lang w:val="en-US"/>
              </w:rPr>
              <w:t>1</w:t>
            </w:r>
          </w:p>
        </w:tc>
      </w:tr>
      <w:tr w:rsidR="00430825" w14:paraId="5A0F6A3A" w14:textId="77777777" w:rsidTr="00662809">
        <w:trPr>
          <w:trHeight w:val="507"/>
        </w:trPr>
        <w:tc>
          <w:tcPr>
            <w:tcW w:w="709" w:type="dxa"/>
            <w:tcBorders>
              <w:top w:val="single" w:sz="4" w:space="0" w:color="auto"/>
              <w:left w:val="single" w:sz="4" w:space="0" w:color="auto"/>
              <w:bottom w:val="single" w:sz="4" w:space="0" w:color="auto"/>
              <w:right w:val="single" w:sz="4" w:space="0" w:color="auto"/>
            </w:tcBorders>
            <w:hideMark/>
          </w:tcPr>
          <w:p w14:paraId="7A825E52" w14:textId="2AEFBFB2" w:rsidR="00430825" w:rsidRDefault="00430825" w:rsidP="00430825">
            <w:pPr>
              <w:jc w:val="right"/>
              <w:rPr>
                <w:rFonts w:asciiTheme="minorHAnsi" w:eastAsia="Times New Roman" w:hAnsiTheme="minorHAnsi" w:cstheme="minorHAnsi"/>
                <w:color w:val="000000"/>
                <w:sz w:val="16"/>
                <w:szCs w:val="16"/>
                <w:lang w:val="en-US"/>
              </w:rPr>
            </w:pPr>
            <w:r w:rsidRPr="00112DD1">
              <w:rPr>
                <w:rFonts w:asciiTheme="minorHAnsi" w:eastAsia="Times New Roman" w:hAnsiTheme="minorHAnsi" w:cstheme="minorHAnsi"/>
                <w:color w:val="000000"/>
                <w:sz w:val="16"/>
                <w:szCs w:val="16"/>
                <w:lang w:val="en-US"/>
              </w:rPr>
              <w:t>15.4.2.</w:t>
            </w:r>
            <w:r>
              <w:rPr>
                <w:rFonts w:asciiTheme="minorHAnsi" w:eastAsia="Times New Roman" w:hAnsiTheme="minorHAnsi" w:cstheme="minorHAnsi"/>
                <w:color w:val="000000"/>
                <w:sz w:val="16"/>
                <w:szCs w:val="16"/>
                <w:lang w:val="en-US"/>
              </w:rPr>
              <w:t>5</w:t>
            </w:r>
            <w:r w:rsidRPr="00112DD1">
              <w:rPr>
                <w:rFonts w:asciiTheme="minorHAnsi" w:eastAsia="Times New Roman" w:hAnsiTheme="minorHAnsi" w:cstheme="minorHAnsi"/>
                <w:color w:val="000000"/>
                <w:sz w:val="16"/>
                <w:szCs w:val="16"/>
                <w:lang w:val="en-US"/>
              </w:rPr>
              <w:t>.</w:t>
            </w:r>
          </w:p>
        </w:tc>
        <w:tc>
          <w:tcPr>
            <w:tcW w:w="1417" w:type="dxa"/>
            <w:gridSpan w:val="2"/>
            <w:tcBorders>
              <w:top w:val="single" w:sz="4" w:space="0" w:color="auto"/>
              <w:left w:val="single" w:sz="4" w:space="0" w:color="auto"/>
              <w:bottom w:val="single" w:sz="4" w:space="0" w:color="auto"/>
              <w:right w:val="single" w:sz="4" w:space="0" w:color="auto"/>
            </w:tcBorders>
            <w:hideMark/>
          </w:tcPr>
          <w:p w14:paraId="76696007" w14:textId="67751F55" w:rsidR="00430825" w:rsidRDefault="00430825" w:rsidP="00430825">
            <w:pPr>
              <w:rPr>
                <w:rFonts w:asciiTheme="minorHAnsi" w:eastAsia="Times New Roman" w:hAnsiTheme="minorHAnsi" w:cstheme="minorHAnsi"/>
                <w:b/>
                <w:color w:val="000000"/>
                <w:sz w:val="16"/>
                <w:szCs w:val="16"/>
                <w:lang w:val="en-US"/>
              </w:rPr>
            </w:pPr>
            <w:r w:rsidRPr="001723E8">
              <w:rPr>
                <w:rFonts w:asciiTheme="minorHAnsi" w:hAnsiTheme="minorHAnsi" w:cstheme="minorHAnsi"/>
                <w:b/>
                <w:sz w:val="16"/>
                <w:szCs w:val="16"/>
                <w:lang w:val="en-US"/>
              </w:rPr>
              <w:t>Simple template header</w:t>
            </w:r>
          </w:p>
        </w:tc>
        <w:tc>
          <w:tcPr>
            <w:tcW w:w="1558" w:type="dxa"/>
            <w:tcBorders>
              <w:top w:val="single" w:sz="4" w:space="0" w:color="auto"/>
              <w:left w:val="single" w:sz="4" w:space="0" w:color="auto"/>
              <w:bottom w:val="single" w:sz="4" w:space="0" w:color="auto"/>
              <w:right w:val="single" w:sz="4" w:space="0" w:color="auto"/>
            </w:tcBorders>
            <w:hideMark/>
          </w:tcPr>
          <w:p w14:paraId="4395F0A4" w14:textId="77777777" w:rsidR="00430825" w:rsidRDefault="00430825" w:rsidP="00430825">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Share button </w:t>
            </w:r>
          </w:p>
        </w:tc>
        <w:tc>
          <w:tcPr>
            <w:tcW w:w="4960" w:type="dxa"/>
            <w:tcBorders>
              <w:top w:val="single" w:sz="4" w:space="0" w:color="auto"/>
              <w:left w:val="single" w:sz="4" w:space="0" w:color="auto"/>
              <w:bottom w:val="single" w:sz="4" w:space="0" w:color="auto"/>
              <w:right w:val="single" w:sz="4" w:space="0" w:color="auto"/>
            </w:tcBorders>
            <w:hideMark/>
          </w:tcPr>
          <w:p w14:paraId="6A3DA668" w14:textId="77777777" w:rsidR="00430825" w:rsidRDefault="00430825" w:rsidP="00430825">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5A25D406" w14:textId="5D3B23FF" w:rsidR="00430825" w:rsidRDefault="00430825" w:rsidP="00430825">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am on a simple topic page</w:t>
            </w:r>
          </w:p>
          <w:p w14:paraId="7826778E" w14:textId="77777777" w:rsidR="00723A7C" w:rsidRDefault="00430825" w:rsidP="00723A7C">
            <w:pPr>
              <w:rPr>
                <w:ins w:id="2372" w:author="Ghita Benotmane" w:date="2016-09-09T11:33:00Z"/>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 xml:space="preserve">I see the “share” button </w:t>
            </w:r>
            <w:ins w:id="2373" w:author="Ghita Benotmane" w:date="2016-09-09T11:33:00Z">
              <w:r w:rsidR="00723A7C">
                <w:rPr>
                  <w:rFonts w:asciiTheme="minorHAnsi" w:eastAsia="Times New Roman" w:hAnsiTheme="minorHAnsi" w:cstheme="minorHAnsi"/>
                  <w:sz w:val="16"/>
                  <w:szCs w:val="16"/>
                  <w:lang w:val="en-US" w:eastAsia="ru-RU"/>
                </w:rPr>
                <w:t>below the narrative</w:t>
              </w:r>
            </w:ins>
          </w:p>
          <w:p w14:paraId="7843C7C3" w14:textId="3C9340B7" w:rsidR="00430825" w:rsidDel="00723A7C" w:rsidRDefault="00430825" w:rsidP="00430825">
            <w:pPr>
              <w:rPr>
                <w:del w:id="2374" w:author="Ghita Benotmane" w:date="2016-09-09T11:33:00Z"/>
                <w:rFonts w:asciiTheme="minorHAnsi" w:eastAsia="Times New Roman" w:hAnsiTheme="minorHAnsi" w:cstheme="minorHAnsi"/>
                <w:sz w:val="16"/>
                <w:szCs w:val="16"/>
                <w:lang w:val="en-US" w:eastAsia="ru-RU"/>
              </w:rPr>
            </w:pPr>
            <w:del w:id="2375" w:author="Ghita Benotmane" w:date="2016-09-09T11:33:00Z">
              <w:r w:rsidDel="00723A7C">
                <w:rPr>
                  <w:rFonts w:asciiTheme="minorHAnsi" w:eastAsia="Times New Roman" w:hAnsiTheme="minorHAnsi" w:cstheme="minorHAnsi"/>
                  <w:sz w:val="16"/>
                  <w:szCs w:val="16"/>
                  <w:lang w:val="en-US" w:eastAsia="ru-RU"/>
                </w:rPr>
                <w:delText>next to the title</w:delText>
              </w:r>
            </w:del>
          </w:p>
          <w:p w14:paraId="5B537F05" w14:textId="77777777" w:rsidR="00430825" w:rsidRDefault="00430825" w:rsidP="00430825">
            <w:pPr>
              <w:rPr>
                <w:rFonts w:asciiTheme="minorHAnsi" w:eastAsia="Times New Roman" w:hAnsiTheme="minorHAnsi" w:cstheme="minorHAnsi"/>
                <w:sz w:val="16"/>
                <w:szCs w:val="16"/>
                <w:lang w:val="en-US" w:eastAsia="ru-RU"/>
              </w:rPr>
            </w:pPr>
            <w:r w:rsidRPr="00E91BCC">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click on the button</w:t>
            </w:r>
          </w:p>
          <w:p w14:paraId="2D3CD456" w14:textId="00F7F641" w:rsidR="00430825" w:rsidRDefault="00430825" w:rsidP="0057388C">
            <w:pPr>
              <w:rPr>
                <w:rFonts w:asciiTheme="minorHAnsi" w:eastAsia="Times New Roman" w:hAnsiTheme="minorHAnsi" w:cstheme="minorHAnsi"/>
                <w:color w:val="0000FF"/>
                <w:sz w:val="16"/>
                <w:szCs w:val="16"/>
                <w:lang w:val="en-US" w:eastAsia="ru-RU"/>
              </w:rPr>
            </w:pPr>
            <w:r w:rsidRPr="00E91BCC">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a lightbox opens allowing me to share this page by email or on Engage (</w:t>
            </w:r>
            <w:hyperlink w:anchor="_Share_lightbox" w:history="1">
              <w:r w:rsidRPr="0057388C">
                <w:rPr>
                  <w:rStyle w:val="Hyperlink"/>
                  <w:rFonts w:asciiTheme="minorHAnsi" w:eastAsia="Times New Roman" w:hAnsiTheme="minorHAnsi" w:cstheme="minorHAnsi"/>
                  <w:sz w:val="16"/>
                  <w:szCs w:val="16"/>
                  <w:lang w:val="en-US" w:eastAsia="ru-RU"/>
                </w:rPr>
                <w:t xml:space="preserve">see </w:t>
              </w:r>
              <w:r w:rsidR="0057388C" w:rsidRPr="0057388C">
                <w:rPr>
                  <w:rStyle w:val="Hyperlink"/>
                  <w:rFonts w:asciiTheme="minorHAnsi" w:eastAsia="Times New Roman" w:hAnsiTheme="minorHAnsi" w:cstheme="minorHAnsi"/>
                  <w:sz w:val="16"/>
                  <w:szCs w:val="16"/>
                  <w:lang w:val="en-US" w:eastAsia="ru-RU"/>
                </w:rPr>
                <w:t>share use case</w:t>
              </w:r>
            </w:hyperlink>
            <w:r>
              <w:rPr>
                <w:rFonts w:asciiTheme="minorHAnsi" w:eastAsia="Times New Roman" w:hAnsiTheme="minorHAnsi" w:cstheme="minorHAnsi"/>
                <w:sz w:val="16"/>
                <w:szCs w:val="16"/>
                <w:lang w:val="en-US" w:eastAsia="ru-RU"/>
              </w:rPr>
              <w:t>)</w:t>
            </w:r>
          </w:p>
        </w:tc>
        <w:tc>
          <w:tcPr>
            <w:tcW w:w="888" w:type="dxa"/>
            <w:tcBorders>
              <w:top w:val="single" w:sz="4" w:space="0" w:color="auto"/>
              <w:left w:val="single" w:sz="4" w:space="0" w:color="auto"/>
              <w:bottom w:val="single" w:sz="4" w:space="0" w:color="auto"/>
              <w:right w:val="single" w:sz="4" w:space="0" w:color="auto"/>
            </w:tcBorders>
            <w:hideMark/>
          </w:tcPr>
          <w:p w14:paraId="11AAA1D7" w14:textId="77777777" w:rsidR="00430825" w:rsidRDefault="00430825" w:rsidP="00430825">
            <w:pPr>
              <w:jc w:val="right"/>
              <w:rPr>
                <w:rFonts w:asciiTheme="minorHAnsi" w:eastAsia="Times New Roman" w:hAnsiTheme="minorHAnsi" w:cstheme="minorHAnsi"/>
                <w:color w:val="000000"/>
                <w:sz w:val="16"/>
                <w:szCs w:val="16"/>
                <w:lang w:val="en-US"/>
              </w:rPr>
            </w:pPr>
            <w:r w:rsidRPr="003E3C44">
              <w:rPr>
                <w:rFonts w:asciiTheme="minorHAnsi" w:eastAsia="Times New Roman" w:hAnsiTheme="minorHAnsi" w:cstheme="minorHAnsi"/>
                <w:color w:val="000000"/>
                <w:sz w:val="16"/>
                <w:szCs w:val="16"/>
                <w:lang w:val="en-US"/>
              </w:rPr>
              <w:t>1</w:t>
            </w:r>
          </w:p>
        </w:tc>
      </w:tr>
      <w:tr w:rsidR="00430825" w14:paraId="0082418C" w14:textId="77777777" w:rsidTr="00662809">
        <w:trPr>
          <w:trHeight w:val="507"/>
        </w:trPr>
        <w:tc>
          <w:tcPr>
            <w:tcW w:w="709" w:type="dxa"/>
            <w:tcBorders>
              <w:top w:val="single" w:sz="4" w:space="0" w:color="auto"/>
              <w:left w:val="single" w:sz="4" w:space="0" w:color="auto"/>
              <w:bottom w:val="single" w:sz="4" w:space="0" w:color="auto"/>
              <w:right w:val="single" w:sz="4" w:space="0" w:color="auto"/>
            </w:tcBorders>
          </w:tcPr>
          <w:p w14:paraId="1C6B2AF5" w14:textId="0C5AFA27" w:rsidR="00430825" w:rsidRDefault="00430825" w:rsidP="00430825">
            <w:pPr>
              <w:jc w:val="right"/>
              <w:rPr>
                <w:rFonts w:asciiTheme="minorHAnsi" w:eastAsia="Times New Roman" w:hAnsiTheme="minorHAnsi" w:cstheme="minorHAnsi"/>
                <w:color w:val="000000"/>
                <w:sz w:val="16"/>
                <w:szCs w:val="16"/>
                <w:lang w:val="en-US"/>
              </w:rPr>
            </w:pPr>
            <w:r w:rsidRPr="00112DD1">
              <w:rPr>
                <w:rFonts w:asciiTheme="minorHAnsi" w:eastAsia="Times New Roman" w:hAnsiTheme="minorHAnsi" w:cstheme="minorHAnsi"/>
                <w:color w:val="000000"/>
                <w:sz w:val="16"/>
                <w:szCs w:val="16"/>
                <w:lang w:val="en-US"/>
              </w:rPr>
              <w:t>15.4.2.</w:t>
            </w:r>
            <w:r>
              <w:rPr>
                <w:rFonts w:asciiTheme="minorHAnsi" w:eastAsia="Times New Roman" w:hAnsiTheme="minorHAnsi" w:cstheme="minorHAnsi"/>
                <w:color w:val="000000"/>
                <w:sz w:val="16"/>
                <w:szCs w:val="16"/>
                <w:lang w:val="en-US"/>
              </w:rPr>
              <w:t>6</w:t>
            </w:r>
            <w:r w:rsidRPr="00112DD1">
              <w:rPr>
                <w:rFonts w:asciiTheme="minorHAnsi" w:eastAsia="Times New Roman" w:hAnsiTheme="minorHAnsi" w:cstheme="minorHAnsi"/>
                <w:color w:val="000000"/>
                <w:sz w:val="16"/>
                <w:szCs w:val="16"/>
                <w:lang w:val="en-US"/>
              </w:rPr>
              <w:t>.</w:t>
            </w:r>
          </w:p>
        </w:tc>
        <w:tc>
          <w:tcPr>
            <w:tcW w:w="1417" w:type="dxa"/>
            <w:gridSpan w:val="2"/>
            <w:tcBorders>
              <w:top w:val="single" w:sz="4" w:space="0" w:color="auto"/>
              <w:left w:val="single" w:sz="4" w:space="0" w:color="auto"/>
              <w:bottom w:val="single" w:sz="4" w:space="0" w:color="auto"/>
              <w:right w:val="single" w:sz="4" w:space="0" w:color="auto"/>
            </w:tcBorders>
          </w:tcPr>
          <w:p w14:paraId="565BC475" w14:textId="16089D11" w:rsidR="00430825" w:rsidRDefault="00430825" w:rsidP="00430825">
            <w:pPr>
              <w:rPr>
                <w:rFonts w:asciiTheme="minorHAnsi" w:hAnsiTheme="minorHAnsi" w:cstheme="minorHAnsi"/>
                <w:b/>
                <w:sz w:val="16"/>
                <w:szCs w:val="16"/>
                <w:lang w:val="en-US"/>
              </w:rPr>
            </w:pPr>
            <w:r w:rsidRPr="001723E8">
              <w:rPr>
                <w:rFonts w:asciiTheme="minorHAnsi" w:hAnsiTheme="minorHAnsi" w:cstheme="minorHAnsi"/>
                <w:b/>
                <w:sz w:val="16"/>
                <w:szCs w:val="16"/>
                <w:lang w:val="en-US"/>
              </w:rPr>
              <w:t>Simple template header</w:t>
            </w:r>
          </w:p>
        </w:tc>
        <w:tc>
          <w:tcPr>
            <w:tcW w:w="1558" w:type="dxa"/>
            <w:tcBorders>
              <w:top w:val="single" w:sz="4" w:space="0" w:color="auto"/>
              <w:left w:val="single" w:sz="4" w:space="0" w:color="auto"/>
              <w:bottom w:val="single" w:sz="4" w:space="0" w:color="auto"/>
              <w:right w:val="single" w:sz="4" w:space="0" w:color="auto"/>
            </w:tcBorders>
          </w:tcPr>
          <w:p w14:paraId="198C92F9" w14:textId="77777777" w:rsidR="00430825" w:rsidRDefault="00430825" w:rsidP="00430825">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Content owner</w:t>
            </w:r>
          </w:p>
        </w:tc>
        <w:tc>
          <w:tcPr>
            <w:tcW w:w="4960" w:type="dxa"/>
            <w:tcBorders>
              <w:top w:val="single" w:sz="4" w:space="0" w:color="auto"/>
              <w:left w:val="single" w:sz="4" w:space="0" w:color="auto"/>
              <w:bottom w:val="single" w:sz="4" w:space="0" w:color="auto"/>
              <w:right w:val="single" w:sz="4" w:space="0" w:color="auto"/>
            </w:tcBorders>
          </w:tcPr>
          <w:p w14:paraId="40EF2576" w14:textId="77777777" w:rsidR="00430825" w:rsidRDefault="00430825" w:rsidP="00430825">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317CF2E4" w14:textId="7EA137C8" w:rsidR="00430825" w:rsidRDefault="00430825" w:rsidP="00430825">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am on a simple topic page</w:t>
            </w:r>
          </w:p>
          <w:p w14:paraId="217ED232" w14:textId="77777777" w:rsidR="00430825" w:rsidRDefault="00430825" w:rsidP="00430825">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 will see the content owner’s name to the right of the header</w:t>
            </w:r>
          </w:p>
          <w:p w14:paraId="195298F0" w14:textId="77777777" w:rsidR="00430825" w:rsidRDefault="00430825" w:rsidP="00430825">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When</w:t>
            </w:r>
            <w:r>
              <w:rPr>
                <w:rFonts w:asciiTheme="minorHAnsi" w:eastAsia="Times New Roman" w:hAnsiTheme="minorHAnsi" w:cstheme="minorHAnsi"/>
                <w:sz w:val="16"/>
                <w:szCs w:val="16"/>
                <w:lang w:val="en-US" w:eastAsia="ru-RU"/>
              </w:rPr>
              <w:t xml:space="preserve"> I hover the topic owner’s name</w:t>
            </w:r>
          </w:p>
          <w:p w14:paraId="10C201B0" w14:textId="50943707" w:rsidR="00430825" w:rsidRDefault="00430825" w:rsidP="00430825">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 will see the user card of the content owner</w:t>
            </w:r>
          </w:p>
          <w:p w14:paraId="7DC76FE3" w14:textId="77777777" w:rsidR="00430825" w:rsidRDefault="00430825" w:rsidP="00430825">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I can access the user contact information </w:t>
            </w:r>
          </w:p>
          <w:p w14:paraId="671C4515" w14:textId="77777777" w:rsidR="00430825" w:rsidRDefault="00430825" w:rsidP="00430825">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When</w:t>
            </w:r>
            <w:r>
              <w:rPr>
                <w:rFonts w:asciiTheme="minorHAnsi" w:eastAsia="Times New Roman" w:hAnsiTheme="minorHAnsi" w:cstheme="minorHAnsi"/>
                <w:sz w:val="16"/>
                <w:szCs w:val="16"/>
                <w:lang w:val="en-US" w:eastAsia="ru-RU"/>
              </w:rPr>
              <w:t xml:space="preserve"> I click the content owner’s name in the user card</w:t>
            </w:r>
          </w:p>
          <w:p w14:paraId="42932CF1" w14:textId="77777777" w:rsidR="00430825" w:rsidRDefault="00430825" w:rsidP="00430825">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the system will redirect me to the content owner’s profile page.</w:t>
            </w:r>
          </w:p>
        </w:tc>
        <w:tc>
          <w:tcPr>
            <w:tcW w:w="888" w:type="dxa"/>
            <w:tcBorders>
              <w:top w:val="single" w:sz="4" w:space="0" w:color="auto"/>
              <w:left w:val="single" w:sz="4" w:space="0" w:color="auto"/>
              <w:bottom w:val="single" w:sz="4" w:space="0" w:color="auto"/>
              <w:right w:val="single" w:sz="4" w:space="0" w:color="auto"/>
            </w:tcBorders>
          </w:tcPr>
          <w:p w14:paraId="232FEC20" w14:textId="77777777" w:rsidR="00430825" w:rsidRDefault="00430825" w:rsidP="00430825">
            <w:pPr>
              <w:jc w:val="right"/>
              <w:rPr>
                <w:rFonts w:asciiTheme="minorHAnsi" w:eastAsia="Times New Roman" w:hAnsiTheme="minorHAnsi" w:cstheme="minorHAnsi"/>
                <w:color w:val="000000"/>
                <w:sz w:val="16"/>
                <w:szCs w:val="16"/>
                <w:lang w:val="en-US"/>
              </w:rPr>
            </w:pPr>
            <w:r w:rsidRPr="003E3C44">
              <w:rPr>
                <w:rFonts w:asciiTheme="minorHAnsi" w:eastAsia="Times New Roman" w:hAnsiTheme="minorHAnsi" w:cstheme="minorHAnsi"/>
                <w:color w:val="000000"/>
                <w:sz w:val="16"/>
                <w:szCs w:val="16"/>
                <w:lang w:val="en-US"/>
              </w:rPr>
              <w:t>1</w:t>
            </w:r>
          </w:p>
        </w:tc>
      </w:tr>
      <w:tr w:rsidR="00430825" w14:paraId="635277D3" w14:textId="77777777" w:rsidTr="00662809">
        <w:trPr>
          <w:trHeight w:val="507"/>
        </w:trPr>
        <w:tc>
          <w:tcPr>
            <w:tcW w:w="709" w:type="dxa"/>
            <w:tcBorders>
              <w:top w:val="single" w:sz="4" w:space="0" w:color="auto"/>
              <w:left w:val="single" w:sz="4" w:space="0" w:color="auto"/>
              <w:bottom w:val="single" w:sz="4" w:space="0" w:color="auto"/>
              <w:right w:val="single" w:sz="4" w:space="0" w:color="auto"/>
            </w:tcBorders>
          </w:tcPr>
          <w:p w14:paraId="20195AFF" w14:textId="6AF7FB7F" w:rsidR="00430825" w:rsidRDefault="00430825" w:rsidP="00430825">
            <w:pPr>
              <w:jc w:val="right"/>
              <w:rPr>
                <w:rFonts w:asciiTheme="minorHAnsi" w:eastAsia="Times New Roman" w:hAnsiTheme="minorHAnsi" w:cstheme="minorHAnsi"/>
                <w:color w:val="000000"/>
                <w:sz w:val="16"/>
                <w:szCs w:val="16"/>
                <w:lang w:val="en-US"/>
              </w:rPr>
            </w:pPr>
            <w:r w:rsidRPr="00112DD1">
              <w:rPr>
                <w:rFonts w:asciiTheme="minorHAnsi" w:eastAsia="Times New Roman" w:hAnsiTheme="minorHAnsi" w:cstheme="minorHAnsi"/>
                <w:color w:val="000000"/>
                <w:sz w:val="16"/>
                <w:szCs w:val="16"/>
                <w:lang w:val="en-US"/>
              </w:rPr>
              <w:t>15.4.2</w:t>
            </w:r>
            <w:ins w:id="2376" w:author="Erce, Juan Antonio" w:date="2016-10-01T09:38:00Z">
              <w:r w:rsidR="000617C4">
                <w:rPr>
                  <w:rFonts w:asciiTheme="minorHAnsi" w:eastAsia="Times New Roman" w:hAnsiTheme="minorHAnsi" w:cstheme="minorHAnsi"/>
                  <w:color w:val="000000"/>
                  <w:sz w:val="16"/>
                  <w:szCs w:val="16"/>
                  <w:lang w:val="en-US"/>
                </w:rPr>
                <w:t>.</w:t>
              </w:r>
            </w:ins>
            <w:r>
              <w:rPr>
                <w:rFonts w:asciiTheme="minorHAnsi" w:eastAsia="Times New Roman" w:hAnsiTheme="minorHAnsi" w:cstheme="minorHAnsi"/>
                <w:color w:val="000000"/>
                <w:sz w:val="16"/>
                <w:szCs w:val="16"/>
                <w:lang w:val="en-US"/>
              </w:rPr>
              <w:t>7</w:t>
            </w:r>
            <w:r w:rsidRPr="00112DD1">
              <w:rPr>
                <w:rFonts w:asciiTheme="minorHAnsi" w:eastAsia="Times New Roman" w:hAnsiTheme="minorHAnsi" w:cstheme="minorHAnsi"/>
                <w:color w:val="000000"/>
                <w:sz w:val="16"/>
                <w:szCs w:val="16"/>
                <w:lang w:val="en-US"/>
              </w:rPr>
              <w:t>.</w:t>
            </w:r>
          </w:p>
        </w:tc>
        <w:tc>
          <w:tcPr>
            <w:tcW w:w="1417" w:type="dxa"/>
            <w:gridSpan w:val="2"/>
            <w:tcBorders>
              <w:top w:val="single" w:sz="4" w:space="0" w:color="auto"/>
              <w:left w:val="single" w:sz="4" w:space="0" w:color="auto"/>
              <w:bottom w:val="single" w:sz="4" w:space="0" w:color="auto"/>
              <w:right w:val="single" w:sz="4" w:space="0" w:color="auto"/>
            </w:tcBorders>
          </w:tcPr>
          <w:p w14:paraId="07C4B8E4" w14:textId="00C128CF" w:rsidR="00430825" w:rsidRDefault="00430825" w:rsidP="00430825">
            <w:pPr>
              <w:rPr>
                <w:rFonts w:asciiTheme="minorHAnsi" w:hAnsiTheme="minorHAnsi" w:cstheme="minorHAnsi"/>
                <w:b/>
                <w:sz w:val="16"/>
                <w:szCs w:val="16"/>
                <w:lang w:val="en-US"/>
              </w:rPr>
            </w:pPr>
            <w:r w:rsidRPr="001723E8">
              <w:rPr>
                <w:rFonts w:asciiTheme="minorHAnsi" w:hAnsiTheme="minorHAnsi" w:cstheme="minorHAnsi"/>
                <w:b/>
                <w:sz w:val="16"/>
                <w:szCs w:val="16"/>
                <w:lang w:val="en-US"/>
              </w:rPr>
              <w:t>Simple template header</w:t>
            </w:r>
          </w:p>
        </w:tc>
        <w:tc>
          <w:tcPr>
            <w:tcW w:w="1558" w:type="dxa"/>
            <w:tcBorders>
              <w:top w:val="single" w:sz="4" w:space="0" w:color="auto"/>
              <w:left w:val="single" w:sz="4" w:space="0" w:color="auto"/>
              <w:bottom w:val="single" w:sz="4" w:space="0" w:color="auto"/>
              <w:right w:val="single" w:sz="4" w:space="0" w:color="auto"/>
            </w:tcBorders>
          </w:tcPr>
          <w:p w14:paraId="20F5B00D" w14:textId="024EAB79" w:rsidR="00430825" w:rsidRDefault="00430825" w:rsidP="00430825">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Meet the team button (optional)</w:t>
            </w:r>
          </w:p>
        </w:tc>
        <w:tc>
          <w:tcPr>
            <w:tcW w:w="4960" w:type="dxa"/>
            <w:tcBorders>
              <w:top w:val="single" w:sz="4" w:space="0" w:color="auto"/>
              <w:left w:val="single" w:sz="4" w:space="0" w:color="auto"/>
              <w:bottom w:val="single" w:sz="4" w:space="0" w:color="auto"/>
              <w:right w:val="single" w:sz="4" w:space="0" w:color="auto"/>
            </w:tcBorders>
          </w:tcPr>
          <w:p w14:paraId="0C6F9ACF" w14:textId="77777777" w:rsidR="00430825" w:rsidRDefault="00430825" w:rsidP="00430825">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2322ACBA" w14:textId="77777777" w:rsidR="00430825" w:rsidRDefault="00430825" w:rsidP="00430825">
            <w:p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am on a simple topic page</w:t>
            </w:r>
            <w:r>
              <w:rPr>
                <w:rFonts w:asciiTheme="minorHAnsi" w:eastAsia="Times New Roman" w:hAnsiTheme="minorHAnsi" w:cstheme="minorHAnsi"/>
                <w:color w:val="0000FF"/>
                <w:sz w:val="16"/>
                <w:szCs w:val="16"/>
                <w:lang w:val="en-US" w:eastAsia="ru-RU"/>
              </w:rPr>
              <w:t xml:space="preserve"> </w:t>
            </w:r>
          </w:p>
          <w:p w14:paraId="084C9232" w14:textId="04491246" w:rsidR="00430825" w:rsidRDefault="00430825" w:rsidP="00430825">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 will see the “Meet the team” button to the right of the header</w:t>
            </w:r>
          </w:p>
          <w:p w14:paraId="7C914710" w14:textId="77777777" w:rsidR="00430825" w:rsidRDefault="00430825" w:rsidP="00430825">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When</w:t>
            </w:r>
            <w:r>
              <w:rPr>
                <w:rFonts w:asciiTheme="minorHAnsi" w:eastAsia="Times New Roman" w:hAnsiTheme="minorHAnsi" w:cstheme="minorHAnsi"/>
                <w:sz w:val="16"/>
                <w:szCs w:val="16"/>
                <w:lang w:val="en-US" w:eastAsia="ru-RU"/>
              </w:rPr>
              <w:t xml:space="preserve"> I click on the button</w:t>
            </w:r>
          </w:p>
          <w:p w14:paraId="6C603087" w14:textId="298BAF5E" w:rsidR="00430825" w:rsidRDefault="00430825" w:rsidP="00430825">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 will see a lightbox with an org chart of the top management team corresponding to the simple topic page, retrieved from Nakisa</w:t>
            </w:r>
          </w:p>
          <w:p w14:paraId="41328914" w14:textId="77777777" w:rsidR="00430825" w:rsidRDefault="00430825" w:rsidP="00430825">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When</w:t>
            </w:r>
            <w:r>
              <w:rPr>
                <w:rFonts w:asciiTheme="minorHAnsi" w:eastAsia="Times New Roman" w:hAnsiTheme="minorHAnsi" w:cstheme="minorHAnsi"/>
                <w:sz w:val="16"/>
                <w:szCs w:val="16"/>
                <w:lang w:val="en-US" w:eastAsia="ru-RU"/>
              </w:rPr>
              <w:t xml:space="preserve"> I click the team member’s name in the org chart</w:t>
            </w:r>
          </w:p>
          <w:p w14:paraId="4AC19C9B" w14:textId="77777777" w:rsidR="00430825" w:rsidRDefault="00430825" w:rsidP="00430825">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the system will redirect me to the team member’s profile page</w:t>
            </w:r>
          </w:p>
          <w:p w14:paraId="00A1C612" w14:textId="77777777" w:rsidR="00430825" w:rsidRDefault="00430825" w:rsidP="00430825">
            <w:pPr>
              <w:rPr>
                <w:rFonts w:asciiTheme="minorHAnsi" w:eastAsia="Times New Roman" w:hAnsiTheme="minorHAnsi" w:cstheme="minorHAnsi"/>
                <w:sz w:val="16"/>
                <w:szCs w:val="16"/>
                <w:lang w:val="en-US" w:eastAsia="ru-RU"/>
              </w:rPr>
            </w:pPr>
            <w:r w:rsidRPr="00D371EC">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click outside the lightbox</w:t>
            </w:r>
          </w:p>
          <w:p w14:paraId="59385942" w14:textId="77777777" w:rsidR="00430825" w:rsidRPr="00D371EC" w:rsidRDefault="00430825" w:rsidP="00430825">
            <w:pPr>
              <w:rPr>
                <w:rFonts w:asciiTheme="minorHAnsi" w:eastAsia="Times New Roman" w:hAnsiTheme="minorHAnsi" w:cstheme="minorHAnsi"/>
                <w:sz w:val="16"/>
                <w:szCs w:val="16"/>
                <w:lang w:val="en-US" w:eastAsia="ru-RU"/>
              </w:rPr>
            </w:pPr>
            <w:r w:rsidRPr="00D371EC">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the lightbox disappears</w:t>
            </w:r>
          </w:p>
        </w:tc>
        <w:tc>
          <w:tcPr>
            <w:tcW w:w="888" w:type="dxa"/>
            <w:tcBorders>
              <w:top w:val="single" w:sz="4" w:space="0" w:color="auto"/>
              <w:left w:val="single" w:sz="4" w:space="0" w:color="auto"/>
              <w:bottom w:val="single" w:sz="4" w:space="0" w:color="auto"/>
              <w:right w:val="single" w:sz="4" w:space="0" w:color="auto"/>
            </w:tcBorders>
          </w:tcPr>
          <w:p w14:paraId="61C52612" w14:textId="77777777" w:rsidR="00430825" w:rsidRDefault="00430825" w:rsidP="00430825">
            <w:pPr>
              <w:jc w:val="right"/>
              <w:rPr>
                <w:rFonts w:asciiTheme="minorHAnsi" w:eastAsia="Times New Roman" w:hAnsiTheme="minorHAnsi" w:cstheme="minorHAnsi"/>
                <w:color w:val="000000"/>
                <w:sz w:val="16"/>
                <w:szCs w:val="16"/>
                <w:lang w:val="en-US"/>
              </w:rPr>
            </w:pPr>
            <w:r w:rsidRPr="003E3C44">
              <w:rPr>
                <w:rFonts w:asciiTheme="minorHAnsi" w:eastAsia="Times New Roman" w:hAnsiTheme="minorHAnsi" w:cstheme="minorHAnsi"/>
                <w:color w:val="000000"/>
                <w:sz w:val="16"/>
                <w:szCs w:val="16"/>
                <w:lang w:val="en-US"/>
              </w:rPr>
              <w:t>1</w:t>
            </w:r>
          </w:p>
        </w:tc>
      </w:tr>
    </w:tbl>
    <w:p w14:paraId="15491BE0" w14:textId="08B001D5" w:rsidR="00512484" w:rsidRDefault="00512484" w:rsidP="00ED5E60">
      <w:pPr>
        <w:pStyle w:val="Heading3"/>
        <w:numPr>
          <w:ilvl w:val="2"/>
          <w:numId w:val="20"/>
        </w:numPr>
      </w:pPr>
      <w:bookmarkStart w:id="2377" w:name="_Toc461707187"/>
      <w:bookmarkStart w:id="2378" w:name="_Toc463013501"/>
      <w:r>
        <w:t>Sub-navigation</w:t>
      </w:r>
      <w:bookmarkEnd w:id="2377"/>
      <w:bookmarkEnd w:id="2378"/>
      <w:r>
        <w:t xml:space="preserve"> </w:t>
      </w:r>
    </w:p>
    <w:tbl>
      <w:tblPr>
        <w:tblStyle w:val="TableGrid"/>
        <w:tblW w:w="9532" w:type="dxa"/>
        <w:tblInd w:w="-289" w:type="dxa"/>
        <w:tblLayout w:type="fixed"/>
        <w:tblLook w:val="04A0" w:firstRow="1" w:lastRow="0" w:firstColumn="1" w:lastColumn="0" w:noHBand="0" w:noVBand="1"/>
      </w:tblPr>
      <w:tblGrid>
        <w:gridCol w:w="709"/>
        <w:gridCol w:w="1275"/>
        <w:gridCol w:w="142"/>
        <w:gridCol w:w="1558"/>
        <w:gridCol w:w="4960"/>
        <w:gridCol w:w="888"/>
      </w:tblGrid>
      <w:tr w:rsidR="00430825" w14:paraId="0339BFCB" w14:textId="77777777" w:rsidTr="00662809">
        <w:trPr>
          <w:trHeight w:val="280"/>
        </w:trPr>
        <w:tc>
          <w:tcPr>
            <w:tcW w:w="709" w:type="dxa"/>
            <w:tcBorders>
              <w:top w:val="single" w:sz="4" w:space="0" w:color="auto"/>
              <w:left w:val="single" w:sz="4" w:space="0" w:color="auto"/>
              <w:bottom w:val="single" w:sz="4" w:space="0" w:color="auto"/>
              <w:right w:val="single" w:sz="4" w:space="0" w:color="auto"/>
            </w:tcBorders>
            <w:shd w:val="clear" w:color="auto" w:fill="122632" w:themeFill="text1"/>
            <w:hideMark/>
          </w:tcPr>
          <w:p w14:paraId="377EE755" w14:textId="77777777" w:rsidR="00430825" w:rsidRDefault="00430825" w:rsidP="00430825">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Id</w:t>
            </w:r>
          </w:p>
        </w:tc>
        <w:tc>
          <w:tcPr>
            <w:tcW w:w="1275" w:type="dxa"/>
            <w:tcBorders>
              <w:top w:val="single" w:sz="4" w:space="0" w:color="auto"/>
              <w:left w:val="single" w:sz="4" w:space="0" w:color="auto"/>
              <w:bottom w:val="single" w:sz="4" w:space="0" w:color="auto"/>
              <w:right w:val="single" w:sz="4" w:space="0" w:color="auto"/>
            </w:tcBorders>
            <w:shd w:val="clear" w:color="auto" w:fill="122632" w:themeFill="text1"/>
            <w:hideMark/>
          </w:tcPr>
          <w:p w14:paraId="1A7D7EA6" w14:textId="77777777" w:rsidR="00430825" w:rsidRDefault="00430825" w:rsidP="00430825">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category</w:t>
            </w:r>
          </w:p>
        </w:tc>
        <w:tc>
          <w:tcPr>
            <w:tcW w:w="1700" w:type="dxa"/>
            <w:gridSpan w:val="2"/>
            <w:tcBorders>
              <w:top w:val="single" w:sz="4" w:space="0" w:color="auto"/>
              <w:left w:val="single" w:sz="4" w:space="0" w:color="auto"/>
              <w:bottom w:val="single" w:sz="4" w:space="0" w:color="auto"/>
              <w:right w:val="single" w:sz="4" w:space="0" w:color="auto"/>
            </w:tcBorders>
            <w:shd w:val="clear" w:color="auto" w:fill="122632" w:themeFill="text1"/>
            <w:hideMark/>
          </w:tcPr>
          <w:p w14:paraId="5B7066D1" w14:textId="77777777" w:rsidR="00430825" w:rsidRDefault="00430825" w:rsidP="00430825">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name</w:t>
            </w:r>
          </w:p>
        </w:tc>
        <w:tc>
          <w:tcPr>
            <w:tcW w:w="4960" w:type="dxa"/>
            <w:tcBorders>
              <w:top w:val="single" w:sz="4" w:space="0" w:color="auto"/>
              <w:left w:val="single" w:sz="4" w:space="0" w:color="auto"/>
              <w:bottom w:val="single" w:sz="4" w:space="0" w:color="auto"/>
              <w:right w:val="single" w:sz="4" w:space="0" w:color="auto"/>
            </w:tcBorders>
            <w:shd w:val="clear" w:color="auto" w:fill="122632" w:themeFill="text1"/>
            <w:hideMark/>
          </w:tcPr>
          <w:p w14:paraId="022548D4" w14:textId="77777777" w:rsidR="00430825" w:rsidRDefault="00430825" w:rsidP="00430825">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Description</w:t>
            </w:r>
          </w:p>
        </w:tc>
        <w:tc>
          <w:tcPr>
            <w:tcW w:w="888" w:type="dxa"/>
            <w:tcBorders>
              <w:top w:val="single" w:sz="4" w:space="0" w:color="auto"/>
              <w:left w:val="single" w:sz="4" w:space="0" w:color="auto"/>
              <w:bottom w:val="single" w:sz="4" w:space="0" w:color="auto"/>
              <w:right w:val="single" w:sz="4" w:space="0" w:color="auto"/>
            </w:tcBorders>
            <w:shd w:val="clear" w:color="auto" w:fill="122632" w:themeFill="text1"/>
            <w:hideMark/>
          </w:tcPr>
          <w:p w14:paraId="6B67ABE1" w14:textId="77777777" w:rsidR="00430825" w:rsidRDefault="00430825" w:rsidP="00430825">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Priority</w:t>
            </w:r>
          </w:p>
        </w:tc>
      </w:tr>
      <w:tr w:rsidR="00430825" w14:paraId="035EB5B7" w14:textId="77777777" w:rsidTr="00662809">
        <w:trPr>
          <w:trHeight w:val="420"/>
        </w:trPr>
        <w:tc>
          <w:tcPr>
            <w:tcW w:w="709" w:type="dxa"/>
            <w:tcBorders>
              <w:top w:val="single" w:sz="4" w:space="0" w:color="auto"/>
              <w:left w:val="single" w:sz="4" w:space="0" w:color="auto"/>
              <w:bottom w:val="single" w:sz="4" w:space="0" w:color="auto"/>
              <w:right w:val="single" w:sz="4" w:space="0" w:color="auto"/>
            </w:tcBorders>
          </w:tcPr>
          <w:p w14:paraId="59A46E4F" w14:textId="28768EDF" w:rsidR="00430825" w:rsidRDefault="00430825" w:rsidP="00430825">
            <w:pPr>
              <w:jc w:val="cente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15.4.3.1</w:t>
            </w:r>
            <w:r w:rsidRPr="000A0208">
              <w:rPr>
                <w:rFonts w:asciiTheme="minorHAnsi" w:eastAsia="Times New Roman" w:hAnsiTheme="minorHAnsi" w:cstheme="minorHAnsi"/>
                <w:color w:val="000000"/>
                <w:sz w:val="16"/>
                <w:szCs w:val="16"/>
                <w:lang w:val="en-US"/>
              </w:rPr>
              <w:t>.</w:t>
            </w:r>
          </w:p>
        </w:tc>
        <w:tc>
          <w:tcPr>
            <w:tcW w:w="1417" w:type="dxa"/>
            <w:gridSpan w:val="2"/>
            <w:tcBorders>
              <w:top w:val="single" w:sz="4" w:space="0" w:color="auto"/>
              <w:left w:val="single" w:sz="4" w:space="0" w:color="auto"/>
              <w:bottom w:val="single" w:sz="4" w:space="0" w:color="auto"/>
              <w:right w:val="single" w:sz="4" w:space="0" w:color="auto"/>
            </w:tcBorders>
            <w:hideMark/>
          </w:tcPr>
          <w:p w14:paraId="1428A7E4" w14:textId="4DC2588B" w:rsidR="00430825" w:rsidRDefault="00430825" w:rsidP="00430825">
            <w:pPr>
              <w:rPr>
                <w:rFonts w:asciiTheme="minorHAnsi" w:eastAsia="Times New Roman" w:hAnsiTheme="minorHAnsi" w:cstheme="minorHAnsi"/>
                <w:b/>
                <w:color w:val="000000"/>
                <w:sz w:val="16"/>
                <w:szCs w:val="16"/>
                <w:lang w:val="en-US"/>
              </w:rPr>
            </w:pPr>
            <w:r>
              <w:rPr>
                <w:rFonts w:asciiTheme="minorHAnsi" w:hAnsiTheme="minorHAnsi" w:cstheme="minorHAnsi"/>
                <w:b/>
                <w:sz w:val="16"/>
                <w:szCs w:val="16"/>
                <w:lang w:val="en-US"/>
              </w:rPr>
              <w:t>Simple</w:t>
            </w:r>
            <w:r w:rsidRPr="008E05E4">
              <w:rPr>
                <w:rFonts w:asciiTheme="minorHAnsi" w:hAnsiTheme="minorHAnsi" w:cstheme="minorHAnsi"/>
                <w:b/>
                <w:sz w:val="16"/>
                <w:szCs w:val="16"/>
                <w:lang w:val="en-US"/>
              </w:rPr>
              <w:t xml:space="preserve"> template</w:t>
            </w:r>
            <w:r>
              <w:rPr>
                <w:rFonts w:asciiTheme="minorHAnsi" w:hAnsiTheme="minorHAnsi" w:cstheme="minorHAnsi"/>
                <w:b/>
                <w:sz w:val="16"/>
                <w:szCs w:val="16"/>
                <w:lang w:val="en-US"/>
              </w:rPr>
              <w:t xml:space="preserve"> navigation</w:t>
            </w:r>
          </w:p>
        </w:tc>
        <w:tc>
          <w:tcPr>
            <w:tcW w:w="1558" w:type="dxa"/>
            <w:tcBorders>
              <w:top w:val="single" w:sz="4" w:space="0" w:color="auto"/>
              <w:left w:val="single" w:sz="4" w:space="0" w:color="auto"/>
              <w:bottom w:val="single" w:sz="4" w:space="0" w:color="auto"/>
              <w:right w:val="single" w:sz="4" w:space="0" w:color="auto"/>
            </w:tcBorders>
            <w:hideMark/>
          </w:tcPr>
          <w:p w14:paraId="76BD8B79" w14:textId="77777777" w:rsidR="00430825" w:rsidRDefault="00430825" w:rsidP="00430825">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Back to top button</w:t>
            </w:r>
          </w:p>
        </w:tc>
        <w:tc>
          <w:tcPr>
            <w:tcW w:w="4960" w:type="dxa"/>
            <w:tcBorders>
              <w:top w:val="single" w:sz="4" w:space="0" w:color="auto"/>
              <w:left w:val="single" w:sz="4" w:space="0" w:color="auto"/>
              <w:bottom w:val="single" w:sz="4" w:space="0" w:color="auto"/>
              <w:right w:val="single" w:sz="4" w:space="0" w:color="auto"/>
            </w:tcBorders>
            <w:hideMark/>
          </w:tcPr>
          <w:p w14:paraId="609CA341" w14:textId="77777777" w:rsidR="00430825" w:rsidRDefault="00430825" w:rsidP="00430825">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742FF004" w14:textId="35361F2B" w:rsidR="00430825" w:rsidRDefault="00430825" w:rsidP="00430825">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am on a simple topic page</w:t>
            </w:r>
          </w:p>
          <w:p w14:paraId="6E17CFDF" w14:textId="77777777" w:rsidR="00430825" w:rsidRDefault="00430825" w:rsidP="00430825">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I scroll down or up the page below the fold</w:t>
            </w:r>
          </w:p>
          <w:p w14:paraId="228E991F" w14:textId="77777777" w:rsidR="00430825" w:rsidRDefault="00430825" w:rsidP="00430825">
            <w:pPr>
              <w:rPr>
                <w:rFonts w:asciiTheme="minorHAnsi" w:eastAsia="Times New Roman" w:hAnsiTheme="minorHAnsi" w:cstheme="minorHAnsi"/>
                <w:sz w:val="16"/>
                <w:szCs w:val="16"/>
                <w:lang w:val="en-US" w:eastAsia="ru-RU"/>
              </w:rPr>
            </w:pPr>
            <w:r w:rsidRPr="00251A70">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the “back to top” button appears on the right column</w:t>
            </w:r>
          </w:p>
          <w:p w14:paraId="5394FE85" w14:textId="77777777" w:rsidR="00430825" w:rsidRDefault="00430825" w:rsidP="00430825">
            <w:pPr>
              <w:rPr>
                <w:rFonts w:asciiTheme="minorHAnsi" w:eastAsia="Times New Roman" w:hAnsiTheme="minorHAnsi" w:cstheme="minorHAnsi"/>
                <w:sz w:val="16"/>
                <w:szCs w:val="16"/>
                <w:lang w:val="en-US" w:eastAsia="ru-RU"/>
              </w:rPr>
            </w:pPr>
            <w:r w:rsidRPr="00251A70">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 xml:space="preserve">I click on the button </w:t>
            </w:r>
          </w:p>
          <w:p w14:paraId="15F5205E" w14:textId="77777777" w:rsidR="00430825" w:rsidRDefault="00430825" w:rsidP="00430825">
            <w:pPr>
              <w:rPr>
                <w:rFonts w:asciiTheme="minorHAnsi" w:eastAsia="Times New Roman" w:hAnsiTheme="minorHAnsi" w:cstheme="minorHAnsi"/>
                <w:color w:val="000000"/>
                <w:sz w:val="16"/>
                <w:szCs w:val="16"/>
                <w:lang w:val="en-US"/>
              </w:rPr>
            </w:pPr>
            <w:r w:rsidRPr="00251A70">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 xml:space="preserve">the page scrolls up to its top </w:t>
            </w:r>
          </w:p>
        </w:tc>
        <w:tc>
          <w:tcPr>
            <w:tcW w:w="884" w:type="dxa"/>
            <w:tcBorders>
              <w:top w:val="single" w:sz="4" w:space="0" w:color="auto"/>
              <w:left w:val="single" w:sz="4" w:space="0" w:color="auto"/>
              <w:bottom w:val="single" w:sz="4" w:space="0" w:color="auto"/>
              <w:right w:val="single" w:sz="4" w:space="0" w:color="auto"/>
            </w:tcBorders>
            <w:hideMark/>
          </w:tcPr>
          <w:p w14:paraId="77E766C6" w14:textId="77777777" w:rsidR="00430825" w:rsidRDefault="00430825" w:rsidP="00430825">
            <w:pPr>
              <w:jc w:val="right"/>
              <w:rPr>
                <w:rFonts w:asciiTheme="minorHAnsi" w:eastAsia="Times New Roman" w:hAnsiTheme="minorHAnsi" w:cstheme="minorHAnsi"/>
                <w:color w:val="000000"/>
                <w:sz w:val="16"/>
                <w:szCs w:val="16"/>
                <w:lang w:val="en-US"/>
              </w:rPr>
            </w:pPr>
            <w:r w:rsidRPr="006760C6">
              <w:rPr>
                <w:rFonts w:asciiTheme="minorHAnsi" w:eastAsia="Times New Roman" w:hAnsiTheme="minorHAnsi" w:cstheme="minorHAnsi"/>
                <w:color w:val="000000"/>
                <w:sz w:val="16"/>
                <w:szCs w:val="16"/>
                <w:lang w:val="en-US"/>
              </w:rPr>
              <w:t>1</w:t>
            </w:r>
          </w:p>
        </w:tc>
      </w:tr>
    </w:tbl>
    <w:p w14:paraId="636DE3A7" w14:textId="77777777" w:rsidR="00430825" w:rsidRPr="00127970" w:rsidRDefault="00430825" w:rsidP="00430825">
      <w:pPr>
        <w:rPr>
          <w:lang w:val="en-US" w:eastAsia="en-GB"/>
        </w:rPr>
      </w:pPr>
    </w:p>
    <w:p w14:paraId="09C36406" w14:textId="77777777" w:rsidR="00430825" w:rsidRDefault="00430825" w:rsidP="00ED5E60">
      <w:pPr>
        <w:pStyle w:val="Heading3"/>
        <w:numPr>
          <w:ilvl w:val="2"/>
          <w:numId w:val="20"/>
        </w:numPr>
      </w:pPr>
      <w:bookmarkStart w:id="2379" w:name="_Toc461707188"/>
      <w:bookmarkStart w:id="2380" w:name="_Toc463013502"/>
      <w:r>
        <w:t>Page body</w:t>
      </w:r>
      <w:bookmarkEnd w:id="2379"/>
      <w:bookmarkEnd w:id="2380"/>
      <w:r w:rsidR="00512484">
        <w:t xml:space="preserve"> </w:t>
      </w:r>
    </w:p>
    <w:tbl>
      <w:tblPr>
        <w:tblStyle w:val="TableGrid"/>
        <w:tblW w:w="9532" w:type="dxa"/>
        <w:tblInd w:w="-289" w:type="dxa"/>
        <w:tblLayout w:type="fixed"/>
        <w:tblLook w:val="04A0" w:firstRow="1" w:lastRow="0" w:firstColumn="1" w:lastColumn="0" w:noHBand="0" w:noVBand="1"/>
      </w:tblPr>
      <w:tblGrid>
        <w:gridCol w:w="709"/>
        <w:gridCol w:w="1275"/>
        <w:gridCol w:w="1700"/>
        <w:gridCol w:w="4960"/>
        <w:gridCol w:w="888"/>
      </w:tblGrid>
      <w:tr w:rsidR="00430825" w14:paraId="1E5A0EA2" w14:textId="77777777" w:rsidTr="00C60B17">
        <w:trPr>
          <w:trHeight w:val="280"/>
        </w:trPr>
        <w:tc>
          <w:tcPr>
            <w:tcW w:w="709" w:type="dxa"/>
            <w:shd w:val="clear" w:color="auto" w:fill="122632" w:themeFill="text1"/>
            <w:hideMark/>
          </w:tcPr>
          <w:p w14:paraId="27E0F24E" w14:textId="77777777" w:rsidR="00430825" w:rsidRDefault="00430825" w:rsidP="00430825">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Id</w:t>
            </w:r>
          </w:p>
        </w:tc>
        <w:tc>
          <w:tcPr>
            <w:tcW w:w="1275" w:type="dxa"/>
            <w:shd w:val="clear" w:color="auto" w:fill="122632" w:themeFill="text1"/>
            <w:hideMark/>
          </w:tcPr>
          <w:p w14:paraId="7BBC4FAE" w14:textId="77777777" w:rsidR="00430825" w:rsidRDefault="00430825" w:rsidP="00430825">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category</w:t>
            </w:r>
          </w:p>
        </w:tc>
        <w:tc>
          <w:tcPr>
            <w:tcW w:w="1700" w:type="dxa"/>
            <w:shd w:val="clear" w:color="auto" w:fill="122632" w:themeFill="text1"/>
            <w:hideMark/>
          </w:tcPr>
          <w:p w14:paraId="0249D301" w14:textId="77777777" w:rsidR="00430825" w:rsidRDefault="00430825" w:rsidP="00430825">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name</w:t>
            </w:r>
          </w:p>
        </w:tc>
        <w:tc>
          <w:tcPr>
            <w:tcW w:w="4960" w:type="dxa"/>
            <w:shd w:val="clear" w:color="auto" w:fill="122632" w:themeFill="text1"/>
            <w:hideMark/>
          </w:tcPr>
          <w:p w14:paraId="65308C87" w14:textId="77777777" w:rsidR="00430825" w:rsidRDefault="00430825" w:rsidP="00430825">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Description</w:t>
            </w:r>
          </w:p>
        </w:tc>
        <w:tc>
          <w:tcPr>
            <w:tcW w:w="888" w:type="dxa"/>
            <w:shd w:val="clear" w:color="auto" w:fill="122632" w:themeFill="text1"/>
            <w:hideMark/>
          </w:tcPr>
          <w:p w14:paraId="128BF59C" w14:textId="77777777" w:rsidR="00430825" w:rsidRDefault="00430825" w:rsidP="00430825">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Priority</w:t>
            </w:r>
          </w:p>
        </w:tc>
      </w:tr>
      <w:tr w:rsidR="00430825" w:rsidRPr="00E2231F" w14:paraId="269E9DD9" w14:textId="77777777" w:rsidTr="00C60B17">
        <w:trPr>
          <w:trHeight w:val="420"/>
        </w:trPr>
        <w:tc>
          <w:tcPr>
            <w:tcW w:w="709" w:type="dxa"/>
          </w:tcPr>
          <w:p w14:paraId="65D813D9" w14:textId="0560679F" w:rsidR="00430825" w:rsidRDefault="00430825" w:rsidP="00552C83">
            <w:pPr>
              <w:jc w:val="cente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lastRenderedPageBreak/>
              <w:t>15.</w:t>
            </w:r>
            <w:r w:rsidR="00552C83">
              <w:rPr>
                <w:rFonts w:asciiTheme="minorHAnsi" w:eastAsia="Times New Roman" w:hAnsiTheme="minorHAnsi" w:cstheme="minorHAnsi"/>
                <w:color w:val="000000"/>
                <w:sz w:val="16"/>
                <w:szCs w:val="16"/>
                <w:lang w:val="en-US"/>
              </w:rPr>
              <w:t>4</w:t>
            </w:r>
            <w:r>
              <w:rPr>
                <w:rFonts w:asciiTheme="minorHAnsi" w:eastAsia="Times New Roman" w:hAnsiTheme="minorHAnsi" w:cstheme="minorHAnsi"/>
                <w:color w:val="000000"/>
                <w:sz w:val="16"/>
                <w:szCs w:val="16"/>
                <w:lang w:val="en-US"/>
              </w:rPr>
              <w:t>.4.1.</w:t>
            </w:r>
          </w:p>
        </w:tc>
        <w:tc>
          <w:tcPr>
            <w:tcW w:w="1275" w:type="dxa"/>
            <w:hideMark/>
          </w:tcPr>
          <w:p w14:paraId="2D7E6B5D" w14:textId="5111B5D1" w:rsidR="00430825" w:rsidRDefault="00552C83" w:rsidP="00430825">
            <w:pPr>
              <w:rPr>
                <w:rFonts w:asciiTheme="minorHAnsi" w:eastAsia="Times New Roman" w:hAnsiTheme="minorHAnsi" w:cstheme="minorHAnsi"/>
                <w:b/>
                <w:color w:val="000000"/>
                <w:sz w:val="16"/>
                <w:szCs w:val="16"/>
                <w:lang w:val="en-US"/>
              </w:rPr>
            </w:pPr>
            <w:r>
              <w:rPr>
                <w:rFonts w:asciiTheme="minorHAnsi" w:hAnsiTheme="minorHAnsi" w:cstheme="minorHAnsi"/>
                <w:b/>
                <w:sz w:val="16"/>
                <w:szCs w:val="16"/>
                <w:lang w:val="en-US"/>
              </w:rPr>
              <w:t>Simple</w:t>
            </w:r>
            <w:r w:rsidR="00430825" w:rsidRPr="008E05E4">
              <w:rPr>
                <w:rFonts w:asciiTheme="minorHAnsi" w:hAnsiTheme="minorHAnsi" w:cstheme="minorHAnsi"/>
                <w:b/>
                <w:sz w:val="16"/>
                <w:szCs w:val="16"/>
                <w:lang w:val="en-US"/>
              </w:rPr>
              <w:t xml:space="preserve"> template</w:t>
            </w:r>
            <w:r w:rsidR="00430825">
              <w:rPr>
                <w:rFonts w:asciiTheme="minorHAnsi" w:hAnsiTheme="minorHAnsi" w:cstheme="minorHAnsi"/>
                <w:b/>
                <w:sz w:val="16"/>
                <w:szCs w:val="16"/>
                <w:lang w:val="en-US"/>
              </w:rPr>
              <w:t xml:space="preserve"> body</w:t>
            </w:r>
          </w:p>
        </w:tc>
        <w:tc>
          <w:tcPr>
            <w:tcW w:w="1700" w:type="dxa"/>
            <w:hideMark/>
          </w:tcPr>
          <w:p w14:paraId="65E9881A" w14:textId="19E7EF6D" w:rsidR="00430825" w:rsidRDefault="00552C83" w:rsidP="00430825">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Article section</w:t>
            </w:r>
          </w:p>
        </w:tc>
        <w:tc>
          <w:tcPr>
            <w:tcW w:w="4960" w:type="dxa"/>
            <w:hideMark/>
          </w:tcPr>
          <w:p w14:paraId="4B174BED" w14:textId="77777777" w:rsidR="00430825" w:rsidRDefault="00430825" w:rsidP="00430825">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57C88DF3" w14:textId="14071B51" w:rsidR="00430825" w:rsidRDefault="00430825" w:rsidP="00430825">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 xml:space="preserve">I am on </w:t>
            </w:r>
            <w:r w:rsidR="00552C83">
              <w:rPr>
                <w:rFonts w:asciiTheme="minorHAnsi" w:eastAsia="Times New Roman" w:hAnsiTheme="minorHAnsi" w:cstheme="minorHAnsi"/>
                <w:sz w:val="16"/>
                <w:szCs w:val="16"/>
                <w:lang w:val="en-US" w:eastAsia="ru-RU"/>
              </w:rPr>
              <w:t>a simple topic page</w:t>
            </w:r>
          </w:p>
          <w:p w14:paraId="2BB6A68F" w14:textId="77777777" w:rsidR="00552C83" w:rsidRDefault="00552C83" w:rsidP="00430825">
            <w:pPr>
              <w:rPr>
                <w:rFonts w:asciiTheme="minorHAnsi" w:eastAsia="Times New Roman" w:hAnsiTheme="minorHAnsi" w:cstheme="minorHAnsi"/>
                <w:sz w:val="16"/>
                <w:szCs w:val="16"/>
                <w:lang w:val="en-US" w:eastAsia="ru-RU"/>
              </w:rPr>
            </w:pPr>
            <w:r w:rsidRPr="00552C83">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 see an article layout with several components</w:t>
            </w:r>
          </w:p>
          <w:p w14:paraId="1920793E" w14:textId="0A9D324A" w:rsidR="00552C83" w:rsidRDefault="00552C83" w:rsidP="00552C83">
            <w:pPr>
              <w:pStyle w:val="ListParagraph"/>
              <w:numPr>
                <w:ilvl w:val="0"/>
                <w:numId w:val="47"/>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One or more main sub-page titles</w:t>
            </w:r>
          </w:p>
          <w:p w14:paraId="68E58E36" w14:textId="071B8FAE" w:rsidR="00552C83" w:rsidRDefault="00552C83" w:rsidP="00552C83">
            <w:pPr>
              <w:pStyle w:val="ListParagraph"/>
              <w:numPr>
                <w:ilvl w:val="0"/>
                <w:numId w:val="47"/>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One or more sub-titles</w:t>
            </w:r>
          </w:p>
          <w:p w14:paraId="4763B9C3" w14:textId="77777777" w:rsidR="00552C83" w:rsidRDefault="00552C83" w:rsidP="00552C83">
            <w:pPr>
              <w:pStyle w:val="ListParagraph"/>
              <w:numPr>
                <w:ilvl w:val="0"/>
                <w:numId w:val="47"/>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 xml:space="preserve">One or more blocks of text </w:t>
            </w:r>
          </w:p>
          <w:p w14:paraId="2BC76B54" w14:textId="3C9E66B4" w:rsidR="00430825" w:rsidRPr="00E2231F" w:rsidRDefault="00552C83" w:rsidP="00552C83">
            <w:pPr>
              <w:pStyle w:val="ListParagraph"/>
              <w:numPr>
                <w:ilvl w:val="0"/>
                <w:numId w:val="47"/>
              </w:numPr>
              <w:rPr>
                <w:rFonts w:asciiTheme="minorHAnsi" w:eastAsia="Times New Roman" w:hAnsiTheme="minorHAnsi" w:cstheme="minorHAnsi"/>
                <w:sz w:val="16"/>
                <w:szCs w:val="16"/>
                <w:lang w:val="fr-CH" w:eastAsia="ru-RU"/>
                <w:rPrChange w:id="2381" w:author="Urena, Carles" w:date="2016-10-04T14:13:00Z">
                  <w:rPr>
                    <w:rFonts w:asciiTheme="minorHAnsi" w:eastAsia="Times New Roman" w:hAnsiTheme="minorHAnsi" w:cstheme="minorHAnsi"/>
                    <w:sz w:val="16"/>
                    <w:szCs w:val="16"/>
                    <w:lang w:val="en-US" w:eastAsia="ru-RU"/>
                  </w:rPr>
                </w:rPrChange>
              </w:rPr>
            </w:pPr>
            <w:r w:rsidRPr="00E2231F">
              <w:rPr>
                <w:rFonts w:asciiTheme="minorHAnsi" w:eastAsia="Times New Roman" w:hAnsiTheme="minorHAnsi" w:cstheme="minorHAnsi"/>
                <w:sz w:val="16"/>
                <w:szCs w:val="16"/>
                <w:lang w:val="fr-CH" w:eastAsia="ru-RU"/>
                <w:rPrChange w:id="2382" w:author="Urena, Carles" w:date="2016-10-04T14:13:00Z">
                  <w:rPr>
                    <w:rFonts w:asciiTheme="minorHAnsi" w:eastAsia="Times New Roman" w:hAnsiTheme="minorHAnsi" w:cstheme="minorHAnsi"/>
                    <w:sz w:val="16"/>
                    <w:szCs w:val="16"/>
                    <w:lang w:val="en-US" w:eastAsia="ru-RU"/>
                  </w:rPr>
                </w:rPrChange>
              </w:rPr>
              <w:t xml:space="preserve">One or mode media content (image, video, embedded documents, etc.) </w:t>
            </w:r>
            <w:r w:rsidR="00430825" w:rsidRPr="00E2231F">
              <w:rPr>
                <w:rFonts w:asciiTheme="minorHAnsi" w:eastAsia="Times New Roman" w:hAnsiTheme="minorHAnsi" w:cstheme="minorHAnsi"/>
                <w:sz w:val="16"/>
                <w:szCs w:val="16"/>
                <w:lang w:val="fr-CH" w:eastAsia="ru-RU"/>
                <w:rPrChange w:id="2383" w:author="Urena, Carles" w:date="2016-10-04T14:13:00Z">
                  <w:rPr>
                    <w:rFonts w:asciiTheme="minorHAnsi" w:eastAsia="Times New Roman" w:hAnsiTheme="minorHAnsi" w:cstheme="minorHAnsi"/>
                    <w:sz w:val="16"/>
                    <w:szCs w:val="16"/>
                    <w:lang w:val="en-US" w:eastAsia="ru-RU"/>
                  </w:rPr>
                </w:rPrChange>
              </w:rPr>
              <w:t xml:space="preserve"> </w:t>
            </w:r>
          </w:p>
        </w:tc>
        <w:tc>
          <w:tcPr>
            <w:tcW w:w="888" w:type="dxa"/>
            <w:hideMark/>
          </w:tcPr>
          <w:p w14:paraId="1C6D428B" w14:textId="77777777" w:rsidR="00430825" w:rsidRPr="00E2231F" w:rsidRDefault="00430825" w:rsidP="00430825">
            <w:pPr>
              <w:jc w:val="right"/>
              <w:rPr>
                <w:rFonts w:asciiTheme="minorHAnsi" w:eastAsia="Times New Roman" w:hAnsiTheme="minorHAnsi" w:cstheme="minorHAnsi"/>
                <w:color w:val="000000"/>
                <w:sz w:val="16"/>
                <w:szCs w:val="16"/>
                <w:lang w:val="fr-CH"/>
                <w:rPrChange w:id="2384" w:author="Urena, Carles" w:date="2016-10-04T14:13:00Z">
                  <w:rPr>
                    <w:rFonts w:asciiTheme="minorHAnsi" w:eastAsia="Times New Roman" w:hAnsiTheme="minorHAnsi" w:cstheme="minorHAnsi"/>
                    <w:color w:val="000000"/>
                    <w:sz w:val="16"/>
                    <w:szCs w:val="16"/>
                    <w:lang w:val="en-US"/>
                  </w:rPr>
                </w:rPrChange>
              </w:rPr>
            </w:pPr>
          </w:p>
        </w:tc>
      </w:tr>
      <w:tr w:rsidR="00552C83" w14:paraId="4A7B4B40" w14:textId="77777777" w:rsidTr="00C60B17">
        <w:trPr>
          <w:trHeight w:val="420"/>
        </w:trPr>
        <w:tc>
          <w:tcPr>
            <w:tcW w:w="709" w:type="dxa"/>
          </w:tcPr>
          <w:p w14:paraId="2E1A4F05" w14:textId="4B3C20CA" w:rsidR="00552C83" w:rsidRPr="00A017B1" w:rsidRDefault="00552C83" w:rsidP="00552C83">
            <w:pPr>
              <w:jc w:val="center"/>
              <w:rPr>
                <w:rFonts w:asciiTheme="minorHAnsi" w:eastAsia="Times New Roman" w:hAnsiTheme="minorHAnsi" w:cstheme="minorHAnsi"/>
                <w:color w:val="000000"/>
                <w:sz w:val="16"/>
                <w:szCs w:val="16"/>
                <w:lang w:val="en-US"/>
              </w:rPr>
            </w:pPr>
            <w:r w:rsidRPr="003E4BD3">
              <w:rPr>
                <w:rFonts w:asciiTheme="minorHAnsi" w:eastAsia="Times New Roman" w:hAnsiTheme="minorHAnsi" w:cstheme="minorHAnsi"/>
                <w:color w:val="000000"/>
                <w:sz w:val="16"/>
                <w:szCs w:val="16"/>
                <w:lang w:val="en-US"/>
              </w:rPr>
              <w:t>15.4</w:t>
            </w:r>
            <w:r>
              <w:rPr>
                <w:rFonts w:asciiTheme="minorHAnsi" w:eastAsia="Times New Roman" w:hAnsiTheme="minorHAnsi" w:cstheme="minorHAnsi"/>
                <w:color w:val="000000"/>
                <w:sz w:val="16"/>
                <w:szCs w:val="16"/>
                <w:lang w:val="en-US"/>
              </w:rPr>
              <w:t>.4.2</w:t>
            </w:r>
            <w:r w:rsidRPr="003E4BD3">
              <w:rPr>
                <w:rFonts w:asciiTheme="minorHAnsi" w:eastAsia="Times New Roman" w:hAnsiTheme="minorHAnsi" w:cstheme="minorHAnsi"/>
                <w:color w:val="000000"/>
                <w:sz w:val="16"/>
                <w:szCs w:val="16"/>
                <w:lang w:val="en-US"/>
              </w:rPr>
              <w:t>.</w:t>
            </w:r>
          </w:p>
        </w:tc>
        <w:tc>
          <w:tcPr>
            <w:tcW w:w="1275" w:type="dxa"/>
          </w:tcPr>
          <w:p w14:paraId="42564DB4" w14:textId="4DF49856" w:rsidR="00552C83" w:rsidRDefault="00552C83" w:rsidP="00552C83">
            <w:pPr>
              <w:rPr>
                <w:rFonts w:asciiTheme="minorHAnsi" w:hAnsiTheme="minorHAnsi" w:cstheme="minorHAnsi"/>
                <w:b/>
                <w:sz w:val="16"/>
                <w:szCs w:val="16"/>
                <w:lang w:val="en-US"/>
              </w:rPr>
            </w:pPr>
            <w:r w:rsidRPr="00814315">
              <w:rPr>
                <w:rFonts w:asciiTheme="minorHAnsi" w:hAnsiTheme="minorHAnsi" w:cstheme="minorHAnsi"/>
                <w:b/>
                <w:sz w:val="16"/>
                <w:szCs w:val="16"/>
                <w:lang w:val="en-US"/>
              </w:rPr>
              <w:t>Simple template body</w:t>
            </w:r>
          </w:p>
        </w:tc>
        <w:tc>
          <w:tcPr>
            <w:tcW w:w="1700" w:type="dxa"/>
          </w:tcPr>
          <w:p w14:paraId="03EFD8E6" w14:textId="2B242D1C" w:rsidR="00552C83" w:rsidRDefault="00552C83" w:rsidP="00552C83">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Latest documents section (optional)</w:t>
            </w:r>
          </w:p>
        </w:tc>
        <w:tc>
          <w:tcPr>
            <w:tcW w:w="4960" w:type="dxa"/>
          </w:tcPr>
          <w:p w14:paraId="23608F40" w14:textId="77777777" w:rsidR="00552C83" w:rsidRDefault="00552C83" w:rsidP="00552C83">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4A645DB8" w14:textId="54827089" w:rsidR="00552C83" w:rsidRDefault="00552C83" w:rsidP="00552C83">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am on a simple topic page on the latest documents section</w:t>
            </w:r>
          </w:p>
          <w:p w14:paraId="076C4306" w14:textId="771D29B2" w:rsidR="00552C83" w:rsidRDefault="00552C83" w:rsidP="00552C83">
            <w:pPr>
              <w:rPr>
                <w:rFonts w:asciiTheme="minorHAnsi" w:eastAsia="Times New Roman" w:hAnsiTheme="minorHAnsi" w:cstheme="minorHAnsi"/>
                <w:sz w:val="16"/>
                <w:szCs w:val="16"/>
                <w:lang w:val="en-US" w:eastAsia="ru-RU"/>
              </w:rPr>
            </w:pPr>
            <w:r w:rsidRPr="00D54252">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 see resources cards of the documents selected by the publisher (</w:t>
            </w:r>
            <w:hyperlink w:anchor="_Resources_section" w:history="1">
              <w:r w:rsidRPr="0057388C">
                <w:rPr>
                  <w:rStyle w:val="Hyperlink"/>
                  <w:rFonts w:asciiTheme="minorHAnsi" w:eastAsia="Times New Roman" w:hAnsiTheme="minorHAnsi" w:cstheme="minorHAnsi"/>
                  <w:sz w:val="16"/>
                  <w:szCs w:val="16"/>
                  <w:lang w:val="en-US" w:eastAsia="ru-RU"/>
                </w:rPr>
                <w:t>see Resources section specification</w:t>
              </w:r>
            </w:hyperlink>
            <w:r>
              <w:rPr>
                <w:rFonts w:asciiTheme="minorHAnsi" w:eastAsia="Times New Roman" w:hAnsiTheme="minorHAnsi" w:cstheme="minorHAnsi"/>
                <w:sz w:val="16"/>
                <w:szCs w:val="16"/>
                <w:lang w:val="en-US" w:eastAsia="ru-RU"/>
              </w:rPr>
              <w:t>)</w:t>
            </w:r>
          </w:p>
          <w:p w14:paraId="5F53F539" w14:textId="77777777" w:rsidR="00552C83" w:rsidRDefault="00552C83" w:rsidP="00552C83">
            <w:pPr>
              <w:rPr>
                <w:rFonts w:asciiTheme="minorHAnsi" w:eastAsia="Times New Roman" w:hAnsiTheme="minorHAnsi" w:cstheme="minorHAnsi"/>
                <w:sz w:val="16"/>
                <w:szCs w:val="16"/>
                <w:lang w:val="en-US" w:eastAsia="ru-RU"/>
              </w:rPr>
            </w:pPr>
            <w:r w:rsidRPr="00D54252">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click on one the resources cards</w:t>
            </w:r>
          </w:p>
          <w:p w14:paraId="32F386D1" w14:textId="61D772A7" w:rsidR="00552C83" w:rsidRDefault="00552C83" w:rsidP="00552C83">
            <w:pPr>
              <w:rPr>
                <w:rFonts w:asciiTheme="minorHAnsi" w:eastAsia="Times New Roman" w:hAnsiTheme="minorHAnsi" w:cstheme="minorHAnsi"/>
                <w:color w:val="0000FF"/>
                <w:sz w:val="16"/>
                <w:szCs w:val="16"/>
                <w:lang w:val="en-US" w:eastAsia="ru-RU"/>
              </w:rPr>
            </w:pPr>
            <w:r w:rsidRPr="00D54252">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I’m directed to a document page</w:t>
            </w:r>
            <w:ins w:id="2385" w:author="Ghita Benotmane" w:date="2016-10-04T17:38:00Z">
              <w:r w:rsidR="00E079DF">
                <w:rPr>
                  <w:rFonts w:asciiTheme="minorHAnsi" w:eastAsia="Times New Roman" w:hAnsiTheme="minorHAnsi" w:cstheme="minorHAnsi"/>
                  <w:sz w:val="16"/>
                  <w:szCs w:val="16"/>
                  <w:lang w:val="en-US" w:eastAsia="ru-RU"/>
                </w:rPr>
                <w:t xml:space="preserve"> opened on the current page</w:t>
              </w:r>
            </w:ins>
            <w:r>
              <w:rPr>
                <w:rFonts w:asciiTheme="minorHAnsi" w:eastAsia="Times New Roman" w:hAnsiTheme="minorHAnsi" w:cstheme="minorHAnsi"/>
                <w:sz w:val="16"/>
                <w:szCs w:val="16"/>
                <w:lang w:val="en-US" w:eastAsia="ru-RU"/>
              </w:rPr>
              <w:t>, or the document is downloaded to my computer</w:t>
            </w:r>
          </w:p>
        </w:tc>
        <w:tc>
          <w:tcPr>
            <w:tcW w:w="888" w:type="dxa"/>
          </w:tcPr>
          <w:p w14:paraId="4387C41C" w14:textId="77777777" w:rsidR="00552C83" w:rsidRPr="00EE6C94" w:rsidRDefault="00552C83" w:rsidP="00552C83">
            <w:pPr>
              <w:jc w:val="right"/>
              <w:rPr>
                <w:rFonts w:asciiTheme="minorHAnsi" w:eastAsia="Times New Roman" w:hAnsiTheme="minorHAnsi" w:cstheme="minorHAnsi"/>
                <w:color w:val="000000"/>
                <w:sz w:val="16"/>
                <w:szCs w:val="16"/>
                <w:lang w:val="en-US"/>
              </w:rPr>
            </w:pPr>
          </w:p>
        </w:tc>
      </w:tr>
      <w:tr w:rsidR="00552C83" w14:paraId="3125E6D6" w14:textId="77777777" w:rsidTr="00C60B17">
        <w:trPr>
          <w:trHeight w:val="420"/>
        </w:trPr>
        <w:tc>
          <w:tcPr>
            <w:tcW w:w="709" w:type="dxa"/>
          </w:tcPr>
          <w:p w14:paraId="7702B15C" w14:textId="33FE3899" w:rsidR="00552C83" w:rsidRDefault="00552C83" w:rsidP="00552C83">
            <w:pPr>
              <w:jc w:val="center"/>
              <w:rPr>
                <w:rFonts w:asciiTheme="minorHAnsi" w:eastAsia="Times New Roman" w:hAnsiTheme="minorHAnsi" w:cstheme="minorHAnsi"/>
                <w:color w:val="000000"/>
                <w:sz w:val="16"/>
                <w:szCs w:val="16"/>
                <w:lang w:val="en-US"/>
              </w:rPr>
            </w:pPr>
            <w:r w:rsidRPr="003E4BD3">
              <w:rPr>
                <w:rFonts w:asciiTheme="minorHAnsi" w:eastAsia="Times New Roman" w:hAnsiTheme="minorHAnsi" w:cstheme="minorHAnsi"/>
                <w:color w:val="000000"/>
                <w:sz w:val="16"/>
                <w:szCs w:val="16"/>
                <w:lang w:val="en-US"/>
              </w:rPr>
              <w:t>15.4</w:t>
            </w:r>
            <w:r>
              <w:rPr>
                <w:rFonts w:asciiTheme="minorHAnsi" w:eastAsia="Times New Roman" w:hAnsiTheme="minorHAnsi" w:cstheme="minorHAnsi"/>
                <w:color w:val="000000"/>
                <w:sz w:val="16"/>
                <w:szCs w:val="16"/>
                <w:lang w:val="en-US"/>
              </w:rPr>
              <w:t>.4.3</w:t>
            </w:r>
            <w:r w:rsidRPr="003E4BD3">
              <w:rPr>
                <w:rFonts w:asciiTheme="minorHAnsi" w:eastAsia="Times New Roman" w:hAnsiTheme="minorHAnsi" w:cstheme="minorHAnsi"/>
                <w:color w:val="000000"/>
                <w:sz w:val="16"/>
                <w:szCs w:val="16"/>
                <w:lang w:val="en-US"/>
              </w:rPr>
              <w:t>.</w:t>
            </w:r>
          </w:p>
        </w:tc>
        <w:tc>
          <w:tcPr>
            <w:tcW w:w="1275" w:type="dxa"/>
          </w:tcPr>
          <w:p w14:paraId="3D5B11D4" w14:textId="3B84F42F" w:rsidR="00552C83" w:rsidRDefault="00552C83" w:rsidP="00552C83">
            <w:pPr>
              <w:rPr>
                <w:rFonts w:asciiTheme="minorHAnsi" w:hAnsiTheme="minorHAnsi" w:cstheme="minorHAnsi"/>
                <w:b/>
                <w:sz w:val="16"/>
                <w:szCs w:val="16"/>
                <w:lang w:val="en-US"/>
              </w:rPr>
            </w:pPr>
            <w:r w:rsidRPr="00814315">
              <w:rPr>
                <w:rFonts w:asciiTheme="minorHAnsi" w:hAnsiTheme="minorHAnsi" w:cstheme="minorHAnsi"/>
                <w:b/>
                <w:sz w:val="16"/>
                <w:szCs w:val="16"/>
                <w:lang w:val="en-US"/>
              </w:rPr>
              <w:t>Simple template body</w:t>
            </w:r>
          </w:p>
        </w:tc>
        <w:tc>
          <w:tcPr>
            <w:tcW w:w="1700" w:type="dxa"/>
          </w:tcPr>
          <w:p w14:paraId="69C7D225" w14:textId="25E34FE2" w:rsidR="00552C83" w:rsidRDefault="00552C83" w:rsidP="00552C83">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News component (optional) </w:t>
            </w:r>
          </w:p>
        </w:tc>
        <w:tc>
          <w:tcPr>
            <w:tcW w:w="4960" w:type="dxa"/>
          </w:tcPr>
          <w:p w14:paraId="31D5D75E" w14:textId="77777777" w:rsidR="00552C83" w:rsidRDefault="00552C83" w:rsidP="00552C83">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73B409A3" w14:textId="112471D5" w:rsidR="00552C83" w:rsidRDefault="00552C83" w:rsidP="00552C83">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 xml:space="preserve">I am on a simple topic page on the News component </w:t>
            </w:r>
          </w:p>
          <w:p w14:paraId="5CE29FE9" w14:textId="28CBD94E" w:rsidR="00552C83" w:rsidRDefault="00552C83" w:rsidP="00552C83">
            <w:pPr>
              <w:rPr>
                <w:rFonts w:asciiTheme="minorHAnsi" w:eastAsia="Times New Roman" w:hAnsiTheme="minorHAnsi" w:cstheme="minorHAnsi"/>
                <w:sz w:val="16"/>
                <w:szCs w:val="16"/>
                <w:lang w:val="en-US" w:eastAsia="ru-RU"/>
              </w:rPr>
            </w:pPr>
            <w:r w:rsidRPr="00D27B52">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 xml:space="preserve">I see the 3 most recent news posted to the Intranet with the corresponding topic page tag selected by the publisher </w:t>
            </w:r>
          </w:p>
          <w:p w14:paraId="7D1D847C" w14:textId="77777777" w:rsidR="00552C83" w:rsidRDefault="00552C83" w:rsidP="00552C83">
            <w:pPr>
              <w:rPr>
                <w:rFonts w:asciiTheme="minorHAnsi" w:eastAsia="Times New Roman" w:hAnsiTheme="minorHAnsi" w:cstheme="minorHAnsi"/>
                <w:sz w:val="16"/>
                <w:szCs w:val="16"/>
                <w:lang w:val="en-US" w:eastAsia="ru-RU"/>
              </w:rPr>
            </w:pPr>
            <w:r w:rsidRPr="00D27B52">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a “See more” button below the News component</w:t>
            </w:r>
          </w:p>
          <w:p w14:paraId="707076E4" w14:textId="77777777" w:rsidR="00552C83" w:rsidRDefault="00552C83" w:rsidP="00552C83">
            <w:pPr>
              <w:rPr>
                <w:rFonts w:asciiTheme="minorHAnsi" w:eastAsia="Times New Roman" w:hAnsiTheme="minorHAnsi" w:cstheme="minorHAnsi"/>
                <w:sz w:val="16"/>
                <w:szCs w:val="16"/>
                <w:lang w:val="en-US" w:eastAsia="ru-RU"/>
              </w:rPr>
            </w:pPr>
            <w:r w:rsidRPr="00D27B52">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click on a News piece</w:t>
            </w:r>
          </w:p>
          <w:p w14:paraId="258DEDC2" w14:textId="77777777" w:rsidR="00552C83" w:rsidRDefault="00552C83" w:rsidP="00552C83">
            <w:pPr>
              <w:rPr>
                <w:rFonts w:asciiTheme="minorHAnsi" w:eastAsia="Times New Roman" w:hAnsiTheme="minorHAnsi" w:cstheme="minorHAnsi"/>
                <w:sz w:val="16"/>
                <w:szCs w:val="16"/>
                <w:lang w:val="en-US" w:eastAsia="ru-RU"/>
              </w:rPr>
            </w:pPr>
            <w:r w:rsidRPr="00D27B52">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I’m directed to the according article page for that News</w:t>
            </w:r>
          </w:p>
          <w:p w14:paraId="50E6F8BA" w14:textId="77777777" w:rsidR="00552C83" w:rsidRDefault="00552C83" w:rsidP="00552C83">
            <w:pPr>
              <w:rPr>
                <w:rFonts w:asciiTheme="minorHAnsi" w:eastAsia="Times New Roman" w:hAnsiTheme="minorHAnsi" w:cstheme="minorHAnsi"/>
                <w:sz w:val="16"/>
                <w:szCs w:val="16"/>
                <w:lang w:val="en-US" w:eastAsia="ru-RU"/>
              </w:rPr>
            </w:pPr>
            <w:r w:rsidRPr="00D27B52">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click on “See more”</w:t>
            </w:r>
          </w:p>
          <w:p w14:paraId="47E0DBD3" w14:textId="77777777" w:rsidR="00552C83" w:rsidRDefault="00552C83" w:rsidP="00552C83">
            <w:pPr>
              <w:rPr>
                <w:rFonts w:asciiTheme="minorHAnsi" w:eastAsia="Times New Roman" w:hAnsiTheme="minorHAnsi" w:cstheme="minorHAnsi"/>
                <w:sz w:val="16"/>
                <w:szCs w:val="16"/>
                <w:lang w:val="en-US" w:eastAsia="ru-RU"/>
              </w:rPr>
            </w:pPr>
            <w:r w:rsidRPr="00D27B52">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I’m directed to the News section of the Intranet</w:t>
            </w:r>
          </w:p>
          <w:p w14:paraId="185E08D8" w14:textId="3767737E" w:rsidR="00552C83" w:rsidRDefault="00552C83" w:rsidP="00552C83">
            <w:pPr>
              <w:rPr>
                <w:rFonts w:asciiTheme="minorHAnsi" w:eastAsia="Times New Roman" w:hAnsiTheme="minorHAnsi" w:cstheme="minorHAnsi"/>
                <w:color w:val="0000FF"/>
                <w:sz w:val="16"/>
                <w:szCs w:val="16"/>
                <w:lang w:val="en-US" w:eastAsia="ru-RU"/>
              </w:rPr>
            </w:pPr>
            <w:r w:rsidRPr="00D27B52">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News articles are filtered by the corresponding topic page tag</w:t>
            </w:r>
          </w:p>
        </w:tc>
        <w:tc>
          <w:tcPr>
            <w:tcW w:w="888" w:type="dxa"/>
          </w:tcPr>
          <w:p w14:paraId="6A85FC1D" w14:textId="77777777" w:rsidR="00552C83" w:rsidRPr="00EE6C94" w:rsidRDefault="00552C83" w:rsidP="00552C83">
            <w:pPr>
              <w:jc w:val="right"/>
              <w:rPr>
                <w:rFonts w:asciiTheme="minorHAnsi" w:eastAsia="Times New Roman" w:hAnsiTheme="minorHAnsi" w:cstheme="minorHAnsi"/>
                <w:color w:val="000000"/>
                <w:sz w:val="16"/>
                <w:szCs w:val="16"/>
                <w:lang w:val="en-US"/>
              </w:rPr>
            </w:pPr>
          </w:p>
        </w:tc>
      </w:tr>
      <w:tr w:rsidR="00552C83" w14:paraId="6F76C7F7" w14:textId="77777777" w:rsidTr="00C60B17">
        <w:trPr>
          <w:trHeight w:val="420"/>
        </w:trPr>
        <w:tc>
          <w:tcPr>
            <w:tcW w:w="709" w:type="dxa"/>
          </w:tcPr>
          <w:p w14:paraId="161574B7" w14:textId="1039682D" w:rsidR="00552C83" w:rsidRDefault="00552C83" w:rsidP="00552C83">
            <w:pPr>
              <w:jc w:val="center"/>
              <w:rPr>
                <w:rFonts w:asciiTheme="minorHAnsi" w:eastAsia="Times New Roman" w:hAnsiTheme="minorHAnsi" w:cstheme="minorHAnsi"/>
                <w:color w:val="000000"/>
                <w:sz w:val="16"/>
                <w:szCs w:val="16"/>
                <w:lang w:val="en-US"/>
              </w:rPr>
            </w:pPr>
            <w:r w:rsidRPr="003E4BD3">
              <w:rPr>
                <w:rFonts w:asciiTheme="minorHAnsi" w:eastAsia="Times New Roman" w:hAnsiTheme="minorHAnsi" w:cstheme="minorHAnsi"/>
                <w:color w:val="000000"/>
                <w:sz w:val="16"/>
                <w:szCs w:val="16"/>
                <w:lang w:val="en-US"/>
              </w:rPr>
              <w:t>15.4.4.</w:t>
            </w:r>
            <w:r>
              <w:rPr>
                <w:rFonts w:asciiTheme="minorHAnsi" w:eastAsia="Times New Roman" w:hAnsiTheme="minorHAnsi" w:cstheme="minorHAnsi"/>
                <w:color w:val="000000"/>
                <w:sz w:val="16"/>
                <w:szCs w:val="16"/>
                <w:lang w:val="en-US"/>
              </w:rPr>
              <w:t>4</w:t>
            </w:r>
            <w:r w:rsidRPr="003E4BD3">
              <w:rPr>
                <w:rFonts w:asciiTheme="minorHAnsi" w:eastAsia="Times New Roman" w:hAnsiTheme="minorHAnsi" w:cstheme="minorHAnsi"/>
                <w:color w:val="000000"/>
                <w:sz w:val="16"/>
                <w:szCs w:val="16"/>
                <w:lang w:val="en-US"/>
              </w:rPr>
              <w:t>.</w:t>
            </w:r>
          </w:p>
        </w:tc>
        <w:tc>
          <w:tcPr>
            <w:tcW w:w="1275" w:type="dxa"/>
          </w:tcPr>
          <w:p w14:paraId="502B4335" w14:textId="528784AC" w:rsidR="00552C83" w:rsidRDefault="00552C83" w:rsidP="00552C83">
            <w:pPr>
              <w:rPr>
                <w:rFonts w:asciiTheme="minorHAnsi" w:hAnsiTheme="minorHAnsi" w:cstheme="minorHAnsi"/>
                <w:b/>
                <w:sz w:val="16"/>
                <w:szCs w:val="16"/>
                <w:lang w:val="en-US"/>
              </w:rPr>
            </w:pPr>
            <w:r w:rsidRPr="00814315">
              <w:rPr>
                <w:rFonts w:asciiTheme="minorHAnsi" w:hAnsiTheme="minorHAnsi" w:cstheme="minorHAnsi"/>
                <w:b/>
                <w:sz w:val="16"/>
                <w:szCs w:val="16"/>
                <w:lang w:val="en-US"/>
              </w:rPr>
              <w:t>Simple template body</w:t>
            </w:r>
          </w:p>
        </w:tc>
        <w:tc>
          <w:tcPr>
            <w:tcW w:w="1700" w:type="dxa"/>
          </w:tcPr>
          <w:p w14:paraId="26BE20F9" w14:textId="3C9676DE" w:rsidR="00552C83" w:rsidRDefault="00552C83" w:rsidP="00552C83">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Top communities component (optional) </w:t>
            </w:r>
          </w:p>
        </w:tc>
        <w:tc>
          <w:tcPr>
            <w:tcW w:w="4960" w:type="dxa"/>
          </w:tcPr>
          <w:p w14:paraId="6703A654" w14:textId="77777777" w:rsidR="00552C83" w:rsidRDefault="00552C83" w:rsidP="00552C83">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1210D55C" w14:textId="601123B9" w:rsidR="00552C83" w:rsidRDefault="00552C83" w:rsidP="00552C83">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am on a simple topic page on the “Engage with [name of the Topic page] component</w:t>
            </w:r>
          </w:p>
          <w:p w14:paraId="2AD5F307" w14:textId="2FAF546D" w:rsidR="00552C83" w:rsidRDefault="00552C83" w:rsidP="00552C83">
            <w:pPr>
              <w:rPr>
                <w:rFonts w:asciiTheme="minorHAnsi" w:eastAsia="Times New Roman" w:hAnsiTheme="minorHAnsi" w:cstheme="minorHAnsi"/>
                <w:sz w:val="16"/>
                <w:szCs w:val="16"/>
                <w:lang w:val="en-US" w:eastAsia="ru-RU"/>
              </w:rPr>
            </w:pPr>
            <w:r w:rsidRPr="00D27B52">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 xml:space="preserve">I see the 5 most </w:t>
            </w:r>
            <w:commentRangeStart w:id="2386"/>
            <w:commentRangeStart w:id="2387"/>
            <w:commentRangeStart w:id="2388"/>
            <w:r>
              <w:rPr>
                <w:rFonts w:asciiTheme="minorHAnsi" w:eastAsia="Times New Roman" w:hAnsiTheme="minorHAnsi" w:cstheme="minorHAnsi"/>
                <w:sz w:val="16"/>
                <w:szCs w:val="16"/>
                <w:lang w:val="en-US" w:eastAsia="ru-RU"/>
              </w:rPr>
              <w:t xml:space="preserve">active </w:t>
            </w:r>
            <w:commentRangeEnd w:id="2386"/>
            <w:r>
              <w:rPr>
                <w:rStyle w:val="CommentReference"/>
              </w:rPr>
              <w:commentReference w:id="2386"/>
            </w:r>
            <w:commentRangeEnd w:id="2387"/>
            <w:r w:rsidR="001A27AC">
              <w:rPr>
                <w:rStyle w:val="CommentReference"/>
              </w:rPr>
              <w:commentReference w:id="2387"/>
            </w:r>
            <w:commentRangeEnd w:id="2388"/>
            <w:r w:rsidR="008257D4">
              <w:rPr>
                <w:rStyle w:val="CommentReference"/>
              </w:rPr>
              <w:commentReference w:id="2388"/>
            </w:r>
            <w:r>
              <w:rPr>
                <w:rFonts w:asciiTheme="minorHAnsi" w:eastAsia="Times New Roman" w:hAnsiTheme="minorHAnsi" w:cstheme="minorHAnsi"/>
                <w:sz w:val="16"/>
                <w:szCs w:val="16"/>
                <w:lang w:val="en-US" w:eastAsia="ru-RU"/>
              </w:rPr>
              <w:t>Engage communities for [name of the Topic page]</w:t>
            </w:r>
          </w:p>
          <w:p w14:paraId="6CD92DC1" w14:textId="77777777" w:rsidR="00552C83" w:rsidRDefault="00552C83" w:rsidP="00552C83">
            <w:pPr>
              <w:rPr>
                <w:rFonts w:asciiTheme="minorHAnsi" w:eastAsia="Times New Roman" w:hAnsiTheme="minorHAnsi" w:cstheme="minorHAnsi"/>
                <w:sz w:val="16"/>
                <w:szCs w:val="16"/>
                <w:lang w:val="en-US" w:eastAsia="ru-RU"/>
              </w:rPr>
            </w:pPr>
            <w:r w:rsidRPr="00D27B52">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a “Join” button next to each community name</w:t>
            </w:r>
          </w:p>
          <w:p w14:paraId="10589A5A" w14:textId="2D106FAB" w:rsidR="00552C83" w:rsidRDefault="00C22076" w:rsidP="00552C83">
            <w:pPr>
              <w:rPr>
                <w:rFonts w:asciiTheme="minorHAnsi" w:eastAsia="Times New Roman" w:hAnsiTheme="minorHAnsi" w:cstheme="minorHAnsi"/>
                <w:sz w:val="16"/>
                <w:szCs w:val="16"/>
                <w:lang w:val="en-US" w:eastAsia="ru-RU"/>
              </w:rPr>
            </w:pPr>
            <w:r w:rsidRPr="00572D27">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a “Request to join” button</w:t>
            </w:r>
            <w:r w:rsidR="00552C83">
              <w:rPr>
                <w:rFonts w:asciiTheme="minorHAnsi" w:eastAsia="Times New Roman" w:hAnsiTheme="minorHAnsi" w:cstheme="minorHAnsi"/>
                <w:sz w:val="16"/>
                <w:szCs w:val="16"/>
                <w:lang w:val="en-US" w:eastAsia="ru-RU"/>
              </w:rPr>
              <w:t xml:space="preserve"> if the community is </w:t>
            </w:r>
            <w:r>
              <w:rPr>
                <w:rFonts w:asciiTheme="minorHAnsi" w:eastAsia="Times New Roman" w:hAnsiTheme="minorHAnsi" w:cstheme="minorHAnsi"/>
                <w:sz w:val="16"/>
                <w:szCs w:val="16"/>
                <w:lang w:val="en-US" w:eastAsia="ru-RU"/>
              </w:rPr>
              <w:t>private</w:t>
            </w:r>
          </w:p>
          <w:p w14:paraId="4A96FD65" w14:textId="7AD443A8" w:rsidR="00C22076" w:rsidRDefault="00C22076" w:rsidP="00C22076">
            <w:pPr>
              <w:rPr>
                <w:rFonts w:asciiTheme="minorHAnsi" w:eastAsia="Times New Roman" w:hAnsiTheme="minorHAnsi" w:cstheme="minorHAnsi"/>
                <w:sz w:val="16"/>
                <w:szCs w:val="16"/>
                <w:lang w:val="en-US" w:eastAsia="ru-RU"/>
              </w:rPr>
            </w:pPr>
            <w:r w:rsidRPr="00572D27">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a “Following” button if</w:t>
            </w:r>
            <w:r w:rsidR="00552C83">
              <w:rPr>
                <w:rFonts w:asciiTheme="minorHAnsi" w:eastAsia="Times New Roman" w:hAnsiTheme="minorHAnsi" w:cstheme="minorHAnsi"/>
                <w:sz w:val="16"/>
                <w:szCs w:val="16"/>
                <w:lang w:val="en-US" w:eastAsia="ru-RU"/>
              </w:rPr>
              <w:t xml:space="preserve"> I’m </w:t>
            </w:r>
            <w:r>
              <w:rPr>
                <w:rFonts w:asciiTheme="minorHAnsi" w:eastAsia="Times New Roman" w:hAnsiTheme="minorHAnsi" w:cstheme="minorHAnsi"/>
                <w:sz w:val="16"/>
                <w:szCs w:val="16"/>
                <w:lang w:val="en-US" w:eastAsia="ru-RU"/>
              </w:rPr>
              <w:t xml:space="preserve">already </w:t>
            </w:r>
            <w:r w:rsidR="00552C83">
              <w:rPr>
                <w:rFonts w:asciiTheme="minorHAnsi" w:eastAsia="Times New Roman" w:hAnsiTheme="minorHAnsi" w:cstheme="minorHAnsi"/>
                <w:sz w:val="16"/>
                <w:szCs w:val="16"/>
                <w:lang w:val="en-US" w:eastAsia="ru-RU"/>
              </w:rPr>
              <w:t xml:space="preserve">following </w:t>
            </w:r>
            <w:r>
              <w:rPr>
                <w:rFonts w:asciiTheme="minorHAnsi" w:eastAsia="Times New Roman" w:hAnsiTheme="minorHAnsi" w:cstheme="minorHAnsi"/>
                <w:sz w:val="16"/>
                <w:szCs w:val="16"/>
                <w:lang w:val="en-US" w:eastAsia="ru-RU"/>
              </w:rPr>
              <w:t>the community</w:t>
            </w:r>
          </w:p>
          <w:p w14:paraId="1D83E8FB" w14:textId="77777777" w:rsidR="00C22076" w:rsidRPr="00572D27" w:rsidRDefault="00C22076" w:rsidP="00C22076">
            <w:pPr>
              <w:rPr>
                <w:rFonts w:asciiTheme="minorHAnsi" w:eastAsia="Times New Roman" w:hAnsiTheme="minorHAnsi" w:cstheme="minorHAnsi"/>
                <w:color w:val="122632" w:themeColor="text1"/>
                <w:sz w:val="16"/>
                <w:szCs w:val="16"/>
                <w:lang w:val="en-US" w:eastAsia="ru-RU"/>
              </w:rPr>
            </w:pPr>
            <w:r w:rsidRPr="007B5B1A">
              <w:rPr>
                <w:rFonts w:asciiTheme="minorHAnsi" w:eastAsia="Times New Roman" w:hAnsiTheme="minorHAnsi" w:cstheme="minorHAnsi"/>
                <w:color w:val="0000FF"/>
                <w:sz w:val="16"/>
                <w:szCs w:val="16"/>
                <w:lang w:val="en-US" w:eastAsia="ru-RU"/>
              </w:rPr>
              <w:t xml:space="preserve">And </w:t>
            </w:r>
            <w:r w:rsidRPr="00572D27">
              <w:rPr>
                <w:rFonts w:asciiTheme="minorHAnsi" w:eastAsia="Times New Roman" w:hAnsiTheme="minorHAnsi" w:cstheme="minorHAnsi"/>
                <w:color w:val="122632" w:themeColor="text1"/>
                <w:sz w:val="16"/>
                <w:szCs w:val="16"/>
                <w:lang w:val="en-US" w:eastAsia="ru-RU"/>
              </w:rPr>
              <w:t>I can click on either “Join”, “Request to join” or “Following” buttons (see section 9)</w:t>
            </w:r>
          </w:p>
          <w:p w14:paraId="688D9E20" w14:textId="77777777" w:rsidR="00C22076" w:rsidRPr="00572D27" w:rsidRDefault="00C22076" w:rsidP="00C22076">
            <w:pPr>
              <w:rPr>
                <w:rFonts w:asciiTheme="minorHAnsi" w:eastAsia="Times New Roman" w:hAnsiTheme="minorHAnsi" w:cstheme="minorHAnsi"/>
                <w:color w:val="122632" w:themeColor="text1"/>
                <w:sz w:val="16"/>
                <w:szCs w:val="16"/>
                <w:lang w:val="en-US" w:eastAsia="ru-RU"/>
              </w:rPr>
            </w:pPr>
            <w:r w:rsidRPr="007B5B1A">
              <w:rPr>
                <w:rFonts w:asciiTheme="minorHAnsi" w:eastAsia="Times New Roman" w:hAnsiTheme="minorHAnsi" w:cstheme="minorHAnsi"/>
                <w:color w:val="0000FF"/>
                <w:sz w:val="16"/>
                <w:szCs w:val="16"/>
                <w:lang w:val="en-US" w:eastAsia="ru-RU"/>
              </w:rPr>
              <w:t xml:space="preserve">When </w:t>
            </w:r>
            <w:r w:rsidRPr="00572D27">
              <w:rPr>
                <w:rFonts w:asciiTheme="minorHAnsi" w:eastAsia="Times New Roman" w:hAnsiTheme="minorHAnsi" w:cstheme="minorHAnsi"/>
                <w:color w:val="122632" w:themeColor="text1"/>
                <w:sz w:val="16"/>
                <w:szCs w:val="16"/>
                <w:lang w:val="en-US" w:eastAsia="ru-RU"/>
              </w:rPr>
              <w:t>I click on “Join”</w:t>
            </w:r>
          </w:p>
          <w:p w14:paraId="1BF833A1" w14:textId="77777777" w:rsidR="00C22076" w:rsidRPr="00572D27" w:rsidRDefault="00C22076" w:rsidP="00C22076">
            <w:pPr>
              <w:rPr>
                <w:rFonts w:asciiTheme="minorHAnsi" w:eastAsia="Times New Roman" w:hAnsiTheme="minorHAnsi" w:cstheme="minorHAnsi"/>
                <w:color w:val="122632" w:themeColor="text1"/>
                <w:sz w:val="16"/>
                <w:szCs w:val="16"/>
                <w:lang w:val="en-US" w:eastAsia="ru-RU"/>
              </w:rPr>
            </w:pPr>
            <w:r w:rsidRPr="007B5B1A">
              <w:rPr>
                <w:rFonts w:asciiTheme="minorHAnsi" w:eastAsia="Times New Roman" w:hAnsiTheme="minorHAnsi" w:cstheme="minorHAnsi"/>
                <w:color w:val="0000FF"/>
                <w:sz w:val="16"/>
                <w:szCs w:val="16"/>
                <w:lang w:val="en-US" w:eastAsia="ru-RU"/>
              </w:rPr>
              <w:t xml:space="preserve">Then </w:t>
            </w:r>
            <w:r w:rsidRPr="00572D27">
              <w:rPr>
                <w:rFonts w:asciiTheme="minorHAnsi" w:eastAsia="Times New Roman" w:hAnsiTheme="minorHAnsi" w:cstheme="minorHAnsi"/>
                <w:color w:val="122632" w:themeColor="text1"/>
                <w:sz w:val="16"/>
                <w:szCs w:val="16"/>
                <w:lang w:val="en-US" w:eastAsia="ru-RU"/>
              </w:rPr>
              <w:t>I become a follower of that community</w:t>
            </w:r>
          </w:p>
          <w:p w14:paraId="1BE16096" w14:textId="78588683" w:rsidR="00C22076" w:rsidRPr="00572D27" w:rsidRDefault="00C22076" w:rsidP="00C22076">
            <w:pPr>
              <w:rPr>
                <w:rFonts w:asciiTheme="minorHAnsi" w:eastAsia="Times New Roman" w:hAnsiTheme="minorHAnsi" w:cstheme="minorHAnsi"/>
                <w:color w:val="122632" w:themeColor="text1"/>
                <w:sz w:val="16"/>
                <w:szCs w:val="16"/>
                <w:lang w:val="en-US" w:eastAsia="ru-RU"/>
              </w:rPr>
            </w:pPr>
            <w:r w:rsidRPr="007B5B1A">
              <w:rPr>
                <w:rFonts w:asciiTheme="minorHAnsi" w:eastAsia="Times New Roman" w:hAnsiTheme="minorHAnsi" w:cstheme="minorHAnsi"/>
                <w:color w:val="0000FF"/>
                <w:sz w:val="16"/>
                <w:szCs w:val="16"/>
                <w:lang w:val="en-US" w:eastAsia="ru-RU"/>
              </w:rPr>
              <w:t xml:space="preserve">When </w:t>
            </w:r>
            <w:r w:rsidRPr="00572D27">
              <w:rPr>
                <w:rFonts w:asciiTheme="minorHAnsi" w:eastAsia="Times New Roman" w:hAnsiTheme="minorHAnsi" w:cstheme="minorHAnsi"/>
                <w:color w:val="122632" w:themeColor="text1"/>
                <w:sz w:val="16"/>
                <w:szCs w:val="16"/>
                <w:lang w:val="en-US" w:eastAsia="ru-RU"/>
              </w:rPr>
              <w:t xml:space="preserve">I click on “Request to join” </w:t>
            </w:r>
            <w:r w:rsidR="0090137D">
              <w:rPr>
                <w:rFonts w:asciiTheme="minorHAnsi" w:eastAsia="Times New Roman" w:hAnsiTheme="minorHAnsi" w:cstheme="minorHAnsi"/>
                <w:color w:val="122632" w:themeColor="text1"/>
                <w:sz w:val="16"/>
                <w:szCs w:val="16"/>
                <w:lang w:val="en-US" w:eastAsia="ru-RU"/>
              </w:rPr>
              <w:t>(see section 7.4.2.)</w:t>
            </w:r>
          </w:p>
          <w:p w14:paraId="32261F66" w14:textId="2B67984B" w:rsidR="00552C83" w:rsidRPr="00C60B17" w:rsidRDefault="00C22076" w:rsidP="00552C83">
            <w:pPr>
              <w:rPr>
                <w:rFonts w:asciiTheme="minorHAnsi" w:hAnsiTheme="minorHAnsi"/>
                <w:color w:val="122632" w:themeColor="text1"/>
                <w:sz w:val="16"/>
                <w:lang w:val="en-US"/>
              </w:rPr>
            </w:pPr>
            <w:r w:rsidRPr="007B5B1A">
              <w:rPr>
                <w:rFonts w:asciiTheme="minorHAnsi" w:eastAsia="Times New Roman" w:hAnsiTheme="minorHAnsi" w:cstheme="minorHAnsi"/>
                <w:color w:val="0000FF"/>
                <w:sz w:val="16"/>
                <w:szCs w:val="16"/>
                <w:lang w:val="en-US" w:eastAsia="ru-RU"/>
              </w:rPr>
              <w:t>Then</w:t>
            </w:r>
            <w:r w:rsidR="00552C83" w:rsidRPr="00C60B17">
              <w:rPr>
                <w:rFonts w:asciiTheme="minorHAnsi" w:hAnsiTheme="minorHAnsi"/>
                <w:color w:val="0000FF"/>
                <w:sz w:val="16"/>
                <w:lang w:val="en-US"/>
              </w:rPr>
              <w:t xml:space="preserve"> </w:t>
            </w:r>
            <w:r w:rsidR="00552C83" w:rsidRPr="00C60B17">
              <w:rPr>
                <w:rFonts w:asciiTheme="minorHAnsi" w:hAnsiTheme="minorHAnsi"/>
                <w:color w:val="122632" w:themeColor="text1"/>
                <w:sz w:val="16"/>
                <w:lang w:val="en-US"/>
              </w:rPr>
              <w:t xml:space="preserve">a request to join </w:t>
            </w:r>
            <w:r w:rsidRPr="00572D27">
              <w:rPr>
                <w:rFonts w:asciiTheme="minorHAnsi" w:eastAsia="Times New Roman" w:hAnsiTheme="minorHAnsi" w:cstheme="minorHAnsi"/>
                <w:color w:val="122632" w:themeColor="text1"/>
                <w:sz w:val="16"/>
                <w:szCs w:val="16"/>
                <w:lang w:val="en-US" w:eastAsia="ru-RU"/>
              </w:rPr>
              <w:t>is sent to the admin of that</w:t>
            </w:r>
            <w:r w:rsidR="00552C83" w:rsidRPr="00C60B17">
              <w:rPr>
                <w:rFonts w:asciiTheme="minorHAnsi" w:hAnsiTheme="minorHAnsi"/>
                <w:color w:val="122632" w:themeColor="text1"/>
                <w:sz w:val="16"/>
                <w:lang w:val="en-US"/>
              </w:rPr>
              <w:t xml:space="preserve"> community</w:t>
            </w:r>
          </w:p>
          <w:p w14:paraId="19D7599C" w14:textId="77777777" w:rsidR="00C22076" w:rsidRPr="00572D27" w:rsidRDefault="00C22076" w:rsidP="00C22076">
            <w:pPr>
              <w:rPr>
                <w:rFonts w:asciiTheme="minorHAnsi" w:eastAsia="Times New Roman" w:hAnsiTheme="minorHAnsi" w:cstheme="minorHAnsi"/>
                <w:color w:val="122632" w:themeColor="text1"/>
                <w:sz w:val="16"/>
                <w:szCs w:val="16"/>
                <w:lang w:val="en-US" w:eastAsia="ru-RU"/>
              </w:rPr>
            </w:pPr>
            <w:r w:rsidRPr="007B5B1A">
              <w:rPr>
                <w:rFonts w:asciiTheme="minorHAnsi" w:eastAsia="Times New Roman" w:hAnsiTheme="minorHAnsi" w:cstheme="minorHAnsi"/>
                <w:color w:val="0000FF"/>
                <w:sz w:val="16"/>
                <w:szCs w:val="16"/>
                <w:lang w:val="en-US" w:eastAsia="ru-RU"/>
              </w:rPr>
              <w:t xml:space="preserve">When </w:t>
            </w:r>
            <w:r w:rsidRPr="00572D27">
              <w:rPr>
                <w:rFonts w:asciiTheme="minorHAnsi" w:eastAsia="Times New Roman" w:hAnsiTheme="minorHAnsi" w:cstheme="minorHAnsi"/>
                <w:color w:val="122632" w:themeColor="text1"/>
                <w:sz w:val="16"/>
                <w:szCs w:val="16"/>
                <w:lang w:val="en-US" w:eastAsia="ru-RU"/>
              </w:rPr>
              <w:t xml:space="preserve">I hover on he “Following” button </w:t>
            </w:r>
          </w:p>
          <w:p w14:paraId="759579A1" w14:textId="77777777" w:rsidR="00C22076" w:rsidRPr="00572D27" w:rsidRDefault="00C22076" w:rsidP="00C22076">
            <w:pPr>
              <w:rPr>
                <w:rFonts w:asciiTheme="minorHAnsi" w:eastAsia="Times New Roman" w:hAnsiTheme="minorHAnsi" w:cstheme="minorHAnsi"/>
                <w:color w:val="122632" w:themeColor="text1"/>
                <w:sz w:val="16"/>
                <w:szCs w:val="16"/>
                <w:lang w:val="en-US" w:eastAsia="ru-RU"/>
              </w:rPr>
            </w:pPr>
            <w:r w:rsidRPr="007B5B1A">
              <w:rPr>
                <w:rFonts w:asciiTheme="minorHAnsi" w:eastAsia="Times New Roman" w:hAnsiTheme="minorHAnsi" w:cstheme="minorHAnsi"/>
                <w:color w:val="0000FF"/>
                <w:sz w:val="16"/>
                <w:szCs w:val="16"/>
                <w:lang w:val="en-US" w:eastAsia="ru-RU"/>
              </w:rPr>
              <w:t xml:space="preserve">Then </w:t>
            </w:r>
            <w:r w:rsidRPr="00572D27">
              <w:rPr>
                <w:rFonts w:asciiTheme="minorHAnsi" w:eastAsia="Times New Roman" w:hAnsiTheme="minorHAnsi" w:cstheme="minorHAnsi"/>
                <w:color w:val="122632" w:themeColor="text1"/>
                <w:sz w:val="16"/>
                <w:szCs w:val="16"/>
                <w:lang w:val="en-US" w:eastAsia="ru-RU"/>
              </w:rPr>
              <w:t>I can leave that community</w:t>
            </w:r>
          </w:p>
          <w:p w14:paraId="7B8F6870" w14:textId="77777777" w:rsidR="00552C83" w:rsidRDefault="00552C83" w:rsidP="00552C83">
            <w:pPr>
              <w:rPr>
                <w:rFonts w:asciiTheme="minorHAnsi" w:eastAsia="Times New Roman" w:hAnsiTheme="minorHAnsi" w:cstheme="minorHAnsi"/>
                <w:sz w:val="16"/>
                <w:szCs w:val="16"/>
                <w:lang w:val="en-US" w:eastAsia="ru-RU"/>
              </w:rPr>
            </w:pPr>
            <w:r w:rsidRPr="006C59A0">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click on the name of the community</w:t>
            </w:r>
          </w:p>
          <w:p w14:paraId="47A68F77" w14:textId="77777777" w:rsidR="00552C83" w:rsidRPr="006C59A0" w:rsidRDefault="00552C83" w:rsidP="00552C83">
            <w:pPr>
              <w:rPr>
                <w:rFonts w:asciiTheme="minorHAnsi" w:eastAsia="Times New Roman" w:hAnsiTheme="minorHAnsi" w:cstheme="minorHAnsi"/>
                <w:sz w:val="16"/>
                <w:szCs w:val="16"/>
                <w:lang w:val="en-US" w:eastAsia="ru-RU"/>
              </w:rPr>
            </w:pPr>
            <w:r w:rsidRPr="00D27B52">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I’m directed to the according community on the Engage section of the Intranet</w:t>
            </w:r>
          </w:p>
        </w:tc>
        <w:tc>
          <w:tcPr>
            <w:tcW w:w="888" w:type="dxa"/>
          </w:tcPr>
          <w:p w14:paraId="5BDAAEF5" w14:textId="77777777" w:rsidR="00552C83" w:rsidRPr="00EE6C94" w:rsidRDefault="00552C83" w:rsidP="00552C83">
            <w:pPr>
              <w:jc w:val="right"/>
              <w:rPr>
                <w:rFonts w:asciiTheme="minorHAnsi" w:eastAsia="Times New Roman" w:hAnsiTheme="minorHAnsi" w:cstheme="minorHAnsi"/>
                <w:color w:val="000000"/>
                <w:sz w:val="16"/>
                <w:szCs w:val="16"/>
                <w:lang w:val="en-US"/>
              </w:rPr>
            </w:pPr>
          </w:p>
        </w:tc>
      </w:tr>
      <w:tr w:rsidR="00552C83" w14:paraId="26FF8F20" w14:textId="77777777" w:rsidTr="00C60B17">
        <w:trPr>
          <w:trHeight w:val="420"/>
        </w:trPr>
        <w:tc>
          <w:tcPr>
            <w:tcW w:w="709" w:type="dxa"/>
          </w:tcPr>
          <w:p w14:paraId="715DADA9" w14:textId="0DEDE206" w:rsidR="00552C83" w:rsidRDefault="00552C83" w:rsidP="00552C83">
            <w:pPr>
              <w:jc w:val="center"/>
              <w:rPr>
                <w:rFonts w:asciiTheme="minorHAnsi" w:eastAsia="Times New Roman" w:hAnsiTheme="minorHAnsi" w:cstheme="minorHAnsi"/>
                <w:color w:val="000000"/>
                <w:sz w:val="16"/>
                <w:szCs w:val="16"/>
                <w:lang w:val="en-US"/>
              </w:rPr>
            </w:pPr>
            <w:r w:rsidRPr="003E4BD3">
              <w:rPr>
                <w:rFonts w:asciiTheme="minorHAnsi" w:eastAsia="Times New Roman" w:hAnsiTheme="minorHAnsi" w:cstheme="minorHAnsi"/>
                <w:color w:val="000000"/>
                <w:sz w:val="16"/>
                <w:szCs w:val="16"/>
                <w:lang w:val="en-US"/>
              </w:rPr>
              <w:t>15.4</w:t>
            </w:r>
            <w:r>
              <w:rPr>
                <w:rFonts w:asciiTheme="minorHAnsi" w:eastAsia="Times New Roman" w:hAnsiTheme="minorHAnsi" w:cstheme="minorHAnsi"/>
                <w:color w:val="000000"/>
                <w:sz w:val="16"/>
                <w:szCs w:val="16"/>
                <w:lang w:val="en-US"/>
              </w:rPr>
              <w:t>.4.5</w:t>
            </w:r>
            <w:r w:rsidRPr="003E4BD3">
              <w:rPr>
                <w:rFonts w:asciiTheme="minorHAnsi" w:eastAsia="Times New Roman" w:hAnsiTheme="minorHAnsi" w:cstheme="minorHAnsi"/>
                <w:color w:val="000000"/>
                <w:sz w:val="16"/>
                <w:szCs w:val="16"/>
                <w:lang w:val="en-US"/>
              </w:rPr>
              <w:t>.</w:t>
            </w:r>
          </w:p>
        </w:tc>
        <w:tc>
          <w:tcPr>
            <w:tcW w:w="1275" w:type="dxa"/>
          </w:tcPr>
          <w:p w14:paraId="31DC26E8" w14:textId="6ECB1BF6" w:rsidR="00552C83" w:rsidRDefault="00552C83" w:rsidP="00552C83">
            <w:pPr>
              <w:rPr>
                <w:rFonts w:asciiTheme="minorHAnsi" w:hAnsiTheme="minorHAnsi" w:cstheme="minorHAnsi"/>
                <w:b/>
                <w:sz w:val="16"/>
                <w:szCs w:val="16"/>
                <w:lang w:val="en-US"/>
              </w:rPr>
            </w:pPr>
            <w:r w:rsidRPr="00814315">
              <w:rPr>
                <w:rFonts w:asciiTheme="minorHAnsi" w:hAnsiTheme="minorHAnsi" w:cstheme="minorHAnsi"/>
                <w:b/>
                <w:sz w:val="16"/>
                <w:szCs w:val="16"/>
                <w:lang w:val="en-US"/>
              </w:rPr>
              <w:t>Simple template body</w:t>
            </w:r>
          </w:p>
        </w:tc>
        <w:tc>
          <w:tcPr>
            <w:tcW w:w="1700" w:type="dxa"/>
          </w:tcPr>
          <w:p w14:paraId="65CD52CB" w14:textId="77777777" w:rsidR="00552C83" w:rsidRDefault="00552C83" w:rsidP="00552C83">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Quick links component</w:t>
            </w:r>
          </w:p>
        </w:tc>
        <w:tc>
          <w:tcPr>
            <w:tcW w:w="4960" w:type="dxa"/>
          </w:tcPr>
          <w:p w14:paraId="10EE1EA6" w14:textId="77777777" w:rsidR="00552C83" w:rsidRDefault="00552C83" w:rsidP="00552C83">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user</w:t>
            </w:r>
          </w:p>
          <w:p w14:paraId="1A1A852C" w14:textId="7032DC1D" w:rsidR="00552C83" w:rsidRDefault="00552C83" w:rsidP="00552C83">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am a simple topic page on the “Quick links” component</w:t>
            </w:r>
            <w:r w:rsidR="004F0FD1">
              <w:rPr>
                <w:rFonts w:asciiTheme="minorHAnsi" w:eastAsia="Times New Roman" w:hAnsiTheme="minorHAnsi" w:cstheme="minorHAnsi"/>
                <w:sz w:val="16"/>
                <w:szCs w:val="16"/>
                <w:lang w:val="en-US" w:eastAsia="ru-RU"/>
              </w:rPr>
              <w:t xml:space="preserve"> to the </w:t>
            </w:r>
            <w:r w:rsidR="00C60B17">
              <w:rPr>
                <w:rFonts w:asciiTheme="minorHAnsi" w:eastAsia="Times New Roman" w:hAnsiTheme="minorHAnsi" w:cstheme="minorHAnsi"/>
                <w:sz w:val="16"/>
                <w:szCs w:val="16"/>
                <w:lang w:val="en-US" w:eastAsia="ru-RU"/>
              </w:rPr>
              <w:t xml:space="preserve">right  </w:t>
            </w:r>
            <w:r w:rsidR="004F0FD1">
              <w:rPr>
                <w:rFonts w:asciiTheme="minorHAnsi" w:eastAsia="Times New Roman" w:hAnsiTheme="minorHAnsi" w:cstheme="minorHAnsi"/>
                <w:sz w:val="16"/>
                <w:szCs w:val="16"/>
                <w:lang w:val="en-US" w:eastAsia="ru-RU"/>
              </w:rPr>
              <w:t xml:space="preserve">of the first section of the page </w:t>
            </w:r>
          </w:p>
          <w:p w14:paraId="0673ABAD" w14:textId="77777777" w:rsidR="00552C83" w:rsidRDefault="00552C83" w:rsidP="00552C83">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 see a list of links and their corresponding short description selected by the publishers</w:t>
            </w:r>
          </w:p>
          <w:p w14:paraId="1E8DB24A" w14:textId="77777777" w:rsidR="00552C83" w:rsidRDefault="00552C83" w:rsidP="00552C83">
            <w:pPr>
              <w:rPr>
                <w:rFonts w:asciiTheme="minorHAnsi" w:eastAsia="Times New Roman" w:hAnsiTheme="minorHAnsi" w:cstheme="minorHAnsi"/>
                <w:sz w:val="16"/>
                <w:szCs w:val="16"/>
                <w:lang w:val="en-US" w:eastAsia="ru-RU"/>
              </w:rPr>
            </w:pPr>
            <w:r w:rsidRPr="009D0D84">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links are of 3 kinds:</w:t>
            </w:r>
          </w:p>
          <w:p w14:paraId="3CFD7B54" w14:textId="77777777" w:rsidR="00552C83" w:rsidRPr="009D0D84" w:rsidRDefault="00552C83" w:rsidP="00552C83">
            <w:pPr>
              <w:pStyle w:val="ListParagraph"/>
              <w:numPr>
                <w:ilvl w:val="0"/>
                <w:numId w:val="45"/>
              </w:numPr>
              <w:rPr>
                <w:rFonts w:asciiTheme="minorHAnsi" w:eastAsia="Times New Roman" w:hAnsiTheme="minorHAnsi" w:cstheme="minorHAnsi"/>
                <w:color w:val="0000FF"/>
                <w:sz w:val="16"/>
                <w:szCs w:val="16"/>
                <w:lang w:val="en-US" w:eastAsia="ru-RU"/>
              </w:rPr>
            </w:pPr>
            <w:r w:rsidRPr="009D0D84">
              <w:rPr>
                <w:rFonts w:asciiTheme="minorHAnsi" w:eastAsia="Times New Roman" w:hAnsiTheme="minorHAnsi" w:cstheme="minorHAnsi"/>
                <w:sz w:val="16"/>
                <w:szCs w:val="16"/>
                <w:lang w:val="en-US" w:eastAsia="ru-RU"/>
              </w:rPr>
              <w:t>L</w:t>
            </w:r>
            <w:r>
              <w:rPr>
                <w:rFonts w:asciiTheme="minorHAnsi" w:eastAsia="Times New Roman" w:hAnsiTheme="minorHAnsi" w:cstheme="minorHAnsi"/>
                <w:sz w:val="16"/>
                <w:szCs w:val="16"/>
                <w:lang w:val="en-US" w:eastAsia="ru-RU"/>
              </w:rPr>
              <w:t>inks to other topic pages on the Intranet</w:t>
            </w:r>
          </w:p>
          <w:p w14:paraId="63711311" w14:textId="77777777" w:rsidR="00552C83" w:rsidRPr="009D0D84" w:rsidRDefault="00552C83" w:rsidP="00552C83">
            <w:pPr>
              <w:pStyle w:val="ListParagraph"/>
              <w:numPr>
                <w:ilvl w:val="0"/>
                <w:numId w:val="45"/>
              </w:num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sz w:val="16"/>
                <w:szCs w:val="16"/>
                <w:lang w:val="en-US" w:eastAsia="ru-RU"/>
              </w:rPr>
              <w:t>Links to external applications or SharePoint sites</w:t>
            </w:r>
          </w:p>
          <w:p w14:paraId="03F54CF2" w14:textId="77777777" w:rsidR="00552C83" w:rsidRPr="009D0D84" w:rsidRDefault="00552C83" w:rsidP="00552C83">
            <w:pPr>
              <w:pStyle w:val="ListParagraph"/>
              <w:numPr>
                <w:ilvl w:val="0"/>
                <w:numId w:val="45"/>
              </w:numPr>
              <w:rPr>
                <w:rFonts w:asciiTheme="minorHAnsi" w:eastAsia="Times New Roman" w:hAnsiTheme="minorHAnsi" w:cstheme="minorHAnsi"/>
                <w:color w:val="0000FF"/>
                <w:sz w:val="16"/>
                <w:szCs w:val="16"/>
                <w:lang w:val="en-US" w:eastAsia="ru-RU"/>
              </w:rPr>
            </w:pPr>
            <w:r>
              <w:rPr>
                <w:rFonts w:asciiTheme="minorHAnsi" w:eastAsia="Times New Roman" w:hAnsiTheme="minorHAnsi" w:cstheme="minorHAnsi"/>
                <w:sz w:val="16"/>
                <w:szCs w:val="16"/>
                <w:lang w:val="en-US" w:eastAsia="ru-RU"/>
              </w:rPr>
              <w:t>Links to documents</w:t>
            </w:r>
          </w:p>
        </w:tc>
        <w:tc>
          <w:tcPr>
            <w:tcW w:w="888" w:type="dxa"/>
          </w:tcPr>
          <w:p w14:paraId="74958440" w14:textId="77777777" w:rsidR="00552C83" w:rsidRPr="00EE6C94" w:rsidRDefault="00552C83" w:rsidP="00552C83">
            <w:pPr>
              <w:jc w:val="right"/>
              <w:rPr>
                <w:rFonts w:asciiTheme="minorHAnsi" w:eastAsia="Times New Roman" w:hAnsiTheme="minorHAnsi" w:cstheme="minorHAnsi"/>
                <w:color w:val="000000"/>
                <w:sz w:val="16"/>
                <w:szCs w:val="16"/>
                <w:lang w:val="en-US"/>
              </w:rPr>
            </w:pPr>
          </w:p>
        </w:tc>
      </w:tr>
    </w:tbl>
    <w:p w14:paraId="4401A112" w14:textId="77777777" w:rsidR="00E36A9B" w:rsidRDefault="00E36A9B" w:rsidP="00ED5E60">
      <w:pPr>
        <w:pStyle w:val="Heading2"/>
        <w:numPr>
          <w:ilvl w:val="1"/>
          <w:numId w:val="20"/>
        </w:numPr>
      </w:pPr>
      <w:bookmarkStart w:id="2389" w:name="_Document_page_components"/>
      <w:bookmarkStart w:id="2390" w:name="_Toc461707189"/>
      <w:bookmarkStart w:id="2391" w:name="_Toc463013503"/>
      <w:bookmarkEnd w:id="2389"/>
      <w:r>
        <w:t>Topic pages publishing process</w:t>
      </w:r>
      <w:bookmarkEnd w:id="2390"/>
      <w:bookmarkEnd w:id="2391"/>
    </w:p>
    <w:p w14:paraId="0D8D0868" w14:textId="77777777" w:rsidR="00376C1B" w:rsidRDefault="00376C1B" w:rsidP="002C758D">
      <w:pPr>
        <w:rPr>
          <w:lang w:val="en-US" w:eastAsia="en-GB"/>
        </w:rPr>
      </w:pPr>
      <w:r>
        <w:rPr>
          <w:lang w:val="en-US" w:eastAsia="en-GB"/>
        </w:rPr>
        <w:t>To publish any page, publishers will use the standard SharePoint feature for publishers to create a page by selecting the relevant template they need. Depending on the market they’re publishing for, the page will be located in the according SharePoint sub-site.</w:t>
      </w:r>
    </w:p>
    <w:p w14:paraId="76884197" w14:textId="77777777" w:rsidR="00D55617" w:rsidRDefault="00D55617" w:rsidP="002C758D">
      <w:pPr>
        <w:rPr>
          <w:lang w:val="en-US" w:eastAsia="en-GB"/>
        </w:rPr>
      </w:pPr>
      <w:r w:rsidRPr="00D55617">
        <w:rPr>
          <w:lang w:val="en-US" w:eastAsia="en-GB"/>
        </w:rPr>
        <w:t xml:space="preserve">Publishers will not be granted full editing capabilities. The will </w:t>
      </w:r>
      <w:r w:rsidRPr="00C0287D">
        <w:rPr>
          <w:u w:val="single"/>
          <w:lang w:val="en-US" w:eastAsia="en-GB"/>
          <w:rPrChange w:id="2392" w:author="Addy, Paul" w:date="2016-09-16T12:09:00Z">
            <w:rPr>
              <w:lang w:val="en-US" w:eastAsia="en-GB"/>
            </w:rPr>
          </w:rPrChange>
        </w:rPr>
        <w:t>not</w:t>
      </w:r>
      <w:r w:rsidRPr="00D55617">
        <w:rPr>
          <w:lang w:val="en-US" w:eastAsia="en-GB"/>
        </w:rPr>
        <w:t xml:space="preserve"> be able to select font style, size or color and the standard te</w:t>
      </w:r>
      <w:r>
        <w:rPr>
          <w:lang w:val="en-US" w:eastAsia="en-GB"/>
        </w:rPr>
        <w:t xml:space="preserve">xt formatting characteristics. </w:t>
      </w:r>
      <w:r w:rsidRPr="00D55617">
        <w:rPr>
          <w:lang w:val="en-US" w:eastAsia="en-GB"/>
        </w:rPr>
        <w:t>Publishers will be able to add and edit images and videos in the dedicated content sections.</w:t>
      </w:r>
    </w:p>
    <w:p w14:paraId="64492674" w14:textId="77777777" w:rsidR="004859D7" w:rsidRPr="004859D7" w:rsidRDefault="004859D7" w:rsidP="002C758D">
      <w:pPr>
        <w:ind w:firstLine="720"/>
        <w:rPr>
          <w:lang w:val="en-US" w:eastAsia="en-GB"/>
        </w:rPr>
      </w:pPr>
      <w:r w:rsidRPr="004859D7">
        <w:rPr>
          <w:lang w:val="en-US" w:eastAsia="en-GB"/>
        </w:rPr>
        <w:t>The non-editable components of the page will be automatically managed by the template without the need of any publisher action. Those components will act in strict accordance to the other available templates.</w:t>
      </w:r>
      <w:r>
        <w:rPr>
          <w:lang w:val="en-US" w:eastAsia="en-GB"/>
        </w:rPr>
        <w:t xml:space="preserve"> </w:t>
      </w:r>
      <w:r w:rsidRPr="004859D7">
        <w:rPr>
          <w:lang w:val="en-US" w:eastAsia="en-GB"/>
        </w:rPr>
        <w:t>These components are:</w:t>
      </w:r>
    </w:p>
    <w:p w14:paraId="65551FDB" w14:textId="77777777" w:rsidR="004859D7" w:rsidRPr="002C758D" w:rsidRDefault="004859D7" w:rsidP="002C758D">
      <w:pPr>
        <w:pStyle w:val="ListParagraph"/>
        <w:numPr>
          <w:ilvl w:val="0"/>
          <w:numId w:val="60"/>
        </w:numPr>
      </w:pPr>
      <w:r w:rsidRPr="002C758D">
        <w:t>The main navigation bar on top of the Intranet</w:t>
      </w:r>
    </w:p>
    <w:p w14:paraId="0DB40E18" w14:textId="3108BD2B" w:rsidR="004859D7" w:rsidRPr="002C758D" w:rsidRDefault="004859D7" w:rsidP="002C758D">
      <w:pPr>
        <w:pStyle w:val="ListParagraph"/>
        <w:numPr>
          <w:ilvl w:val="0"/>
          <w:numId w:val="60"/>
        </w:numPr>
      </w:pPr>
      <w:r w:rsidRPr="002C758D">
        <w:lastRenderedPageBreak/>
        <w:t xml:space="preserve">The display and </w:t>
      </w:r>
      <w:r w:rsidR="000617C4" w:rsidRPr="002C758D">
        <w:t>behaviour</w:t>
      </w:r>
      <w:r w:rsidRPr="002C758D">
        <w:t xml:space="preserve"> of the left sub-navigation on each page, that will be generated automatically using the titles of each section </w:t>
      </w:r>
    </w:p>
    <w:p w14:paraId="4F8D7A05" w14:textId="77777777" w:rsidR="004859D7" w:rsidRPr="002C758D" w:rsidRDefault="004859D7" w:rsidP="002C758D">
      <w:pPr>
        <w:pStyle w:val="ListParagraph"/>
        <w:numPr>
          <w:ilvl w:val="0"/>
          <w:numId w:val="60"/>
        </w:numPr>
      </w:pPr>
      <w:r w:rsidRPr="002C758D">
        <w:t xml:space="preserve">The standard buttons for end-user interactions (favorite, share, meet the team) </w:t>
      </w:r>
    </w:p>
    <w:p w14:paraId="018F00B7" w14:textId="77777777" w:rsidR="004859D7" w:rsidRPr="002C758D" w:rsidRDefault="004859D7" w:rsidP="002C758D">
      <w:pPr>
        <w:pStyle w:val="ListParagraph"/>
        <w:numPr>
          <w:ilvl w:val="0"/>
          <w:numId w:val="60"/>
        </w:numPr>
      </w:pPr>
      <w:r w:rsidRPr="002C758D">
        <w:t xml:space="preserve">The icons used to display the Quick Links </w:t>
      </w:r>
    </w:p>
    <w:p w14:paraId="661B195C" w14:textId="77777777" w:rsidR="004859D7" w:rsidRPr="002C758D" w:rsidRDefault="004859D7" w:rsidP="002C758D">
      <w:pPr>
        <w:pStyle w:val="ListParagraph"/>
        <w:numPr>
          <w:ilvl w:val="0"/>
          <w:numId w:val="60"/>
        </w:numPr>
      </w:pPr>
      <w:r w:rsidRPr="002C758D">
        <w:t>The display of the News</w:t>
      </w:r>
    </w:p>
    <w:p w14:paraId="38A8D70F" w14:textId="77777777" w:rsidR="004859D7" w:rsidRPr="002C758D" w:rsidRDefault="004859D7" w:rsidP="002C758D">
      <w:pPr>
        <w:pStyle w:val="ListParagraph"/>
        <w:numPr>
          <w:ilvl w:val="0"/>
          <w:numId w:val="60"/>
        </w:numPr>
      </w:pPr>
      <w:r w:rsidRPr="002C758D">
        <w:t xml:space="preserve">The display of the Engage communities </w:t>
      </w:r>
    </w:p>
    <w:p w14:paraId="404F2A53" w14:textId="77777777" w:rsidR="004859D7" w:rsidRDefault="004859D7" w:rsidP="002C758D">
      <w:pPr>
        <w:pStyle w:val="ListParagraph"/>
        <w:numPr>
          <w:ilvl w:val="0"/>
          <w:numId w:val="60"/>
        </w:numPr>
      </w:pPr>
      <w:r w:rsidRPr="004859D7">
        <w:t>The display of the resources and filters on the Library component</w:t>
      </w:r>
    </w:p>
    <w:p w14:paraId="38177DC1" w14:textId="77777777" w:rsidR="004859D7" w:rsidRPr="004859D7" w:rsidRDefault="004859D7" w:rsidP="002C758D">
      <w:pPr>
        <w:pStyle w:val="ListParagraph"/>
        <w:numPr>
          <w:ilvl w:val="0"/>
          <w:numId w:val="60"/>
        </w:numPr>
      </w:pPr>
      <w:r w:rsidRPr="004859D7">
        <w:t>The titles for the following sections : Quick Links, Engage with (), What's New, () Library</w:t>
      </w:r>
    </w:p>
    <w:p w14:paraId="78403984" w14:textId="77777777" w:rsidR="004859D7" w:rsidRDefault="004859D7" w:rsidP="002C758D">
      <w:pPr>
        <w:pStyle w:val="ListParagraph"/>
        <w:numPr>
          <w:ilvl w:val="0"/>
          <w:numId w:val="60"/>
        </w:numPr>
      </w:pPr>
      <w:r w:rsidRPr="004859D7">
        <w:t>The page editing history: “Last modified date” and “last modified by” information</w:t>
      </w:r>
    </w:p>
    <w:p w14:paraId="52EB6614" w14:textId="77777777" w:rsidR="004859D7" w:rsidRDefault="004859D7" w:rsidP="002C758D">
      <w:pPr>
        <w:ind w:firstLine="360"/>
      </w:pPr>
      <w:r>
        <w:t xml:space="preserve">The templates will be supporting the creation of content apt to be properly displayed on all supported devices/browsers. </w:t>
      </w:r>
    </w:p>
    <w:p w14:paraId="2BB7E11D" w14:textId="77777777" w:rsidR="00D55617" w:rsidRPr="006A34AD" w:rsidRDefault="004859D7" w:rsidP="002C758D">
      <w:pPr>
        <w:rPr>
          <w:lang w:val="en-US" w:eastAsia="en-GB"/>
        </w:rPr>
      </w:pPr>
      <w:r>
        <w:t>As the templates are responsive and built on a grid layout, depending on screen resolution, the page will be adapted to properly display the content stacking the components of the page one after the other. The content spots will maintain the same order independently of the screen resolution of the visitor, cascading the content areas in a left to right, top to down sequence.</w:t>
      </w:r>
    </w:p>
    <w:p w14:paraId="4843D2D4" w14:textId="77777777" w:rsidR="00E36A9B" w:rsidRDefault="00E36A9B" w:rsidP="00ED5E60">
      <w:pPr>
        <w:pStyle w:val="Heading3"/>
        <w:numPr>
          <w:ilvl w:val="2"/>
          <w:numId w:val="20"/>
        </w:numPr>
      </w:pPr>
      <w:bookmarkStart w:id="2393" w:name="_Toc461707190"/>
      <w:bookmarkStart w:id="2394" w:name="_Toc463013504"/>
      <w:r>
        <w:t>Publish the Marketing &amp; Sales landing page</w:t>
      </w:r>
      <w:bookmarkEnd w:id="2393"/>
      <w:bookmarkEnd w:id="2394"/>
    </w:p>
    <w:tbl>
      <w:tblPr>
        <w:tblStyle w:val="TableGrid"/>
        <w:tblW w:w="9532" w:type="dxa"/>
        <w:tblInd w:w="-289" w:type="dxa"/>
        <w:tblLayout w:type="fixed"/>
        <w:tblLook w:val="04A0" w:firstRow="1" w:lastRow="0" w:firstColumn="1" w:lastColumn="0" w:noHBand="0" w:noVBand="1"/>
      </w:tblPr>
      <w:tblGrid>
        <w:gridCol w:w="710"/>
        <w:gridCol w:w="1275"/>
        <w:gridCol w:w="142"/>
        <w:gridCol w:w="1559"/>
        <w:gridCol w:w="4962"/>
        <w:gridCol w:w="884"/>
      </w:tblGrid>
      <w:tr w:rsidR="004126A6" w:rsidRPr="00193438" w14:paraId="4EEA2261" w14:textId="77777777" w:rsidTr="00FB5D33">
        <w:trPr>
          <w:trHeight w:val="280"/>
        </w:trPr>
        <w:tc>
          <w:tcPr>
            <w:tcW w:w="710" w:type="dxa"/>
            <w:shd w:val="clear" w:color="auto" w:fill="122632" w:themeFill="text1"/>
            <w:hideMark/>
          </w:tcPr>
          <w:p w14:paraId="20DB11C7" w14:textId="77777777" w:rsidR="004126A6" w:rsidRPr="00387D6C" w:rsidRDefault="004126A6" w:rsidP="00FB5D33">
            <w:pPr>
              <w:jc w:val="center"/>
              <w:rPr>
                <w:rFonts w:asciiTheme="minorHAnsi" w:eastAsia="Times New Roman" w:hAnsiTheme="minorHAnsi" w:cstheme="minorHAnsi"/>
                <w:b/>
                <w:bCs/>
                <w:color w:val="FFFFFF" w:themeColor="background1"/>
                <w:sz w:val="16"/>
                <w:szCs w:val="16"/>
                <w:lang w:val="en-US"/>
              </w:rPr>
            </w:pPr>
            <w:r w:rsidRPr="00387D6C">
              <w:rPr>
                <w:rFonts w:asciiTheme="minorHAnsi" w:eastAsia="Times New Roman" w:hAnsiTheme="minorHAnsi" w:cstheme="minorHAnsi"/>
                <w:b/>
                <w:bCs/>
                <w:color w:val="FFFFFF" w:themeColor="background1"/>
                <w:sz w:val="16"/>
                <w:szCs w:val="16"/>
                <w:lang w:val="en-US"/>
              </w:rPr>
              <w:t>Id</w:t>
            </w:r>
          </w:p>
        </w:tc>
        <w:tc>
          <w:tcPr>
            <w:tcW w:w="1275" w:type="dxa"/>
            <w:shd w:val="clear" w:color="auto" w:fill="122632" w:themeFill="text1"/>
            <w:hideMark/>
          </w:tcPr>
          <w:p w14:paraId="0F45C129" w14:textId="77777777" w:rsidR="004126A6" w:rsidRPr="00387D6C" w:rsidRDefault="004126A6" w:rsidP="00FB5D33">
            <w:pPr>
              <w:jc w:val="center"/>
              <w:rPr>
                <w:rFonts w:asciiTheme="minorHAnsi" w:eastAsia="Times New Roman" w:hAnsiTheme="minorHAnsi" w:cstheme="minorHAnsi"/>
                <w:b/>
                <w:bCs/>
                <w:color w:val="FFFFFF" w:themeColor="background1"/>
                <w:sz w:val="16"/>
                <w:szCs w:val="16"/>
                <w:lang w:val="en-US"/>
              </w:rPr>
            </w:pPr>
            <w:r w:rsidRPr="00387D6C">
              <w:rPr>
                <w:rFonts w:asciiTheme="minorHAnsi" w:eastAsia="Times New Roman" w:hAnsiTheme="minorHAnsi" w:cstheme="minorHAnsi"/>
                <w:b/>
                <w:bCs/>
                <w:color w:val="FFFFFF" w:themeColor="background1"/>
                <w:sz w:val="16"/>
                <w:szCs w:val="16"/>
                <w:lang w:val="en-US"/>
              </w:rPr>
              <w:t>Feature category</w:t>
            </w:r>
          </w:p>
        </w:tc>
        <w:tc>
          <w:tcPr>
            <w:tcW w:w="1701" w:type="dxa"/>
            <w:gridSpan w:val="2"/>
            <w:shd w:val="clear" w:color="auto" w:fill="122632" w:themeFill="text1"/>
            <w:hideMark/>
          </w:tcPr>
          <w:p w14:paraId="020FE869" w14:textId="77777777" w:rsidR="004126A6" w:rsidRPr="00387D6C" w:rsidRDefault="004126A6" w:rsidP="00FB5D33">
            <w:pPr>
              <w:jc w:val="center"/>
              <w:rPr>
                <w:rFonts w:asciiTheme="minorHAnsi" w:eastAsia="Times New Roman" w:hAnsiTheme="minorHAnsi" w:cstheme="minorHAnsi"/>
                <w:b/>
                <w:bCs/>
                <w:color w:val="FFFFFF" w:themeColor="background1"/>
                <w:sz w:val="16"/>
                <w:szCs w:val="16"/>
                <w:lang w:val="en-US"/>
              </w:rPr>
            </w:pPr>
            <w:r w:rsidRPr="00387D6C">
              <w:rPr>
                <w:rFonts w:asciiTheme="minorHAnsi" w:eastAsia="Times New Roman" w:hAnsiTheme="minorHAnsi" w:cstheme="minorHAnsi"/>
                <w:b/>
                <w:bCs/>
                <w:color w:val="FFFFFF" w:themeColor="background1"/>
                <w:sz w:val="16"/>
                <w:szCs w:val="16"/>
                <w:lang w:val="en-US"/>
              </w:rPr>
              <w:t>Feature name</w:t>
            </w:r>
          </w:p>
        </w:tc>
        <w:tc>
          <w:tcPr>
            <w:tcW w:w="4962" w:type="dxa"/>
            <w:shd w:val="clear" w:color="auto" w:fill="122632" w:themeFill="text1"/>
            <w:hideMark/>
          </w:tcPr>
          <w:p w14:paraId="3753C58F" w14:textId="77777777" w:rsidR="004126A6" w:rsidRPr="00387D6C" w:rsidRDefault="004126A6" w:rsidP="00FB5D33">
            <w:pPr>
              <w:jc w:val="center"/>
              <w:rPr>
                <w:rFonts w:asciiTheme="minorHAnsi" w:eastAsia="Times New Roman" w:hAnsiTheme="minorHAnsi" w:cstheme="minorHAnsi"/>
                <w:b/>
                <w:bCs/>
                <w:color w:val="FFFFFF" w:themeColor="background1"/>
                <w:sz w:val="16"/>
                <w:szCs w:val="16"/>
                <w:lang w:val="en-US"/>
              </w:rPr>
            </w:pPr>
            <w:r w:rsidRPr="00387D6C">
              <w:rPr>
                <w:rFonts w:asciiTheme="minorHAnsi" w:eastAsia="Times New Roman" w:hAnsiTheme="minorHAnsi" w:cstheme="minorHAnsi"/>
                <w:b/>
                <w:bCs/>
                <w:color w:val="FFFFFF" w:themeColor="background1"/>
                <w:sz w:val="16"/>
                <w:szCs w:val="16"/>
                <w:lang w:val="en-US"/>
              </w:rPr>
              <w:t>Description</w:t>
            </w:r>
          </w:p>
        </w:tc>
        <w:tc>
          <w:tcPr>
            <w:tcW w:w="884" w:type="dxa"/>
            <w:shd w:val="clear" w:color="auto" w:fill="122632" w:themeFill="text1"/>
            <w:hideMark/>
          </w:tcPr>
          <w:p w14:paraId="23CEC862" w14:textId="77777777" w:rsidR="004126A6" w:rsidRPr="00387D6C" w:rsidRDefault="004126A6" w:rsidP="00FB5D33">
            <w:pPr>
              <w:jc w:val="center"/>
              <w:rPr>
                <w:rFonts w:asciiTheme="minorHAnsi" w:eastAsia="Times New Roman" w:hAnsiTheme="minorHAnsi" w:cstheme="minorHAnsi"/>
                <w:b/>
                <w:bCs/>
                <w:color w:val="FFFFFF" w:themeColor="background1"/>
                <w:sz w:val="16"/>
                <w:szCs w:val="16"/>
                <w:lang w:val="en-US"/>
              </w:rPr>
            </w:pPr>
            <w:r w:rsidRPr="00387D6C">
              <w:rPr>
                <w:rFonts w:asciiTheme="minorHAnsi" w:eastAsia="Times New Roman" w:hAnsiTheme="minorHAnsi" w:cstheme="minorHAnsi"/>
                <w:b/>
                <w:bCs/>
                <w:color w:val="FFFFFF" w:themeColor="background1"/>
                <w:sz w:val="16"/>
                <w:szCs w:val="16"/>
                <w:lang w:val="en-US"/>
              </w:rPr>
              <w:t>Priority</w:t>
            </w:r>
          </w:p>
        </w:tc>
      </w:tr>
      <w:tr w:rsidR="004126A6" w14:paraId="7F1006D7" w14:textId="77777777" w:rsidTr="00FB5D33">
        <w:trPr>
          <w:trHeight w:val="507"/>
        </w:trPr>
        <w:tc>
          <w:tcPr>
            <w:tcW w:w="710" w:type="dxa"/>
          </w:tcPr>
          <w:p w14:paraId="4C98820D" w14:textId="113CF867" w:rsidR="004126A6" w:rsidRPr="00387D6C" w:rsidRDefault="00A1126B" w:rsidP="00FB5D33">
            <w:pPr>
              <w:jc w:val="right"/>
              <w:rPr>
                <w:rFonts w:asciiTheme="minorHAnsi" w:eastAsia="Times New Roman" w:hAnsiTheme="minorHAnsi" w:cstheme="minorHAnsi"/>
                <w:color w:val="000000"/>
                <w:sz w:val="16"/>
                <w:szCs w:val="16"/>
                <w:highlight w:val="yellow"/>
                <w:lang w:val="en-US"/>
              </w:rPr>
            </w:pPr>
            <w:r>
              <w:rPr>
                <w:rFonts w:asciiTheme="minorHAnsi" w:eastAsia="Times New Roman" w:hAnsiTheme="minorHAnsi" w:cstheme="minorHAnsi"/>
                <w:color w:val="000000"/>
                <w:sz w:val="16"/>
                <w:szCs w:val="16"/>
                <w:lang w:val="en-US"/>
              </w:rPr>
              <w:t>15.5.1.1</w:t>
            </w:r>
          </w:p>
        </w:tc>
        <w:tc>
          <w:tcPr>
            <w:tcW w:w="1417" w:type="dxa"/>
            <w:gridSpan w:val="2"/>
          </w:tcPr>
          <w:p w14:paraId="11C209C9" w14:textId="231AFFE1" w:rsidR="004126A6" w:rsidRPr="00387D6C" w:rsidRDefault="00D9302B" w:rsidP="004126A6">
            <w:pPr>
              <w:rPr>
                <w:rFonts w:asciiTheme="minorHAnsi" w:eastAsia="Times New Roman" w:hAnsiTheme="minorHAnsi" w:cstheme="minorHAnsi"/>
                <w:b/>
                <w:color w:val="000000"/>
                <w:sz w:val="16"/>
                <w:szCs w:val="16"/>
                <w:lang w:val="en-US"/>
              </w:rPr>
            </w:pPr>
            <w:r>
              <w:rPr>
                <w:rFonts w:asciiTheme="minorHAnsi" w:eastAsiaTheme="minorEastAsia" w:hAnsiTheme="minorHAnsi"/>
                <w:b/>
                <w:bCs/>
                <w:color w:val="000000"/>
                <w:sz w:val="16"/>
                <w:szCs w:val="16"/>
                <w:lang w:val="en-US"/>
              </w:rPr>
              <w:t xml:space="preserve">M&amp;S Landing Page publishing </w:t>
            </w:r>
          </w:p>
        </w:tc>
        <w:tc>
          <w:tcPr>
            <w:tcW w:w="1559" w:type="dxa"/>
          </w:tcPr>
          <w:p w14:paraId="5BFE2E6C" w14:textId="77777777" w:rsidR="004126A6" w:rsidRPr="00387D6C" w:rsidRDefault="004126A6" w:rsidP="00FB5D33">
            <w:pPr>
              <w:rPr>
                <w:rFonts w:asciiTheme="minorHAnsi" w:eastAsia="Times New Roman" w:hAnsiTheme="minorHAnsi" w:cstheme="minorHAnsi"/>
                <w:color w:val="000000"/>
                <w:sz w:val="16"/>
                <w:szCs w:val="16"/>
                <w:lang w:val="en-US"/>
              </w:rPr>
            </w:pPr>
            <w:r w:rsidRPr="00387D6C">
              <w:rPr>
                <w:rFonts w:asciiTheme="minorHAnsi" w:eastAsia="Times New Roman" w:hAnsiTheme="minorHAnsi" w:cstheme="minorHAnsi"/>
                <w:color w:val="000000"/>
                <w:sz w:val="16"/>
                <w:szCs w:val="16"/>
                <w:lang w:val="en-US"/>
              </w:rPr>
              <w:t>General</w:t>
            </w:r>
            <w:r w:rsidR="00D9302B">
              <w:rPr>
                <w:rFonts w:asciiTheme="minorHAnsi" w:eastAsia="Times New Roman" w:hAnsiTheme="minorHAnsi" w:cstheme="minorHAnsi"/>
                <w:color w:val="000000"/>
                <w:sz w:val="16"/>
                <w:szCs w:val="16"/>
                <w:lang w:val="en-US"/>
              </w:rPr>
              <w:t xml:space="preserve"> </w:t>
            </w:r>
          </w:p>
        </w:tc>
        <w:tc>
          <w:tcPr>
            <w:tcW w:w="4962" w:type="dxa"/>
          </w:tcPr>
          <w:p w14:paraId="4147CD3C" w14:textId="0A61F379" w:rsidR="004126A6" w:rsidRPr="00C60B17" w:rsidRDefault="004126A6" w:rsidP="00C60B17">
            <w:pPr>
              <w:rPr>
                <w:rFonts w:asciiTheme="minorHAnsi" w:hAnsiTheme="minorHAnsi"/>
                <w:sz w:val="16"/>
                <w:lang w:val="en-US"/>
              </w:rPr>
            </w:pPr>
            <w:r w:rsidRPr="00C60B17">
              <w:rPr>
                <w:rFonts w:asciiTheme="minorHAnsi" w:hAnsiTheme="minorHAnsi"/>
                <w:color w:val="0000FF"/>
                <w:sz w:val="16"/>
                <w:lang w:val="en-US"/>
              </w:rPr>
              <w:t xml:space="preserve">Given </w:t>
            </w:r>
            <w:r w:rsidRPr="00C60B17">
              <w:rPr>
                <w:rFonts w:asciiTheme="minorHAnsi" w:hAnsiTheme="minorHAnsi"/>
                <w:sz w:val="16"/>
                <w:lang w:val="en-US"/>
              </w:rPr>
              <w:t xml:space="preserve">that I am a logged </w:t>
            </w:r>
            <w:r w:rsidR="00D9302B">
              <w:rPr>
                <w:rFonts w:asciiTheme="minorHAnsi" w:eastAsia="Times New Roman" w:hAnsiTheme="minorHAnsi" w:cstheme="minorHAnsi"/>
                <w:sz w:val="16"/>
                <w:szCs w:val="16"/>
                <w:lang w:val="en-US" w:eastAsia="ru-RU"/>
              </w:rPr>
              <w:t>authorized publisher and I have the rights to publish and edit the Marketing &amp; Sales page</w:t>
            </w:r>
          </w:p>
          <w:p w14:paraId="2B677E09" w14:textId="0FCC73DF" w:rsidR="004126A6" w:rsidRPr="00C60B17" w:rsidRDefault="004126A6" w:rsidP="00A1126B">
            <w:pPr>
              <w:rPr>
                <w:rFonts w:asciiTheme="minorHAnsi" w:hAnsiTheme="minorHAnsi"/>
                <w:sz w:val="16"/>
                <w:lang w:val="en-US"/>
              </w:rPr>
            </w:pPr>
            <w:r w:rsidRPr="00C60B17">
              <w:rPr>
                <w:rFonts w:asciiTheme="minorHAnsi" w:hAnsiTheme="minorHAnsi"/>
                <w:color w:val="0000FF"/>
                <w:sz w:val="16"/>
                <w:lang w:val="en-US"/>
              </w:rPr>
              <w:t xml:space="preserve">When </w:t>
            </w:r>
            <w:r w:rsidRPr="00C60B17">
              <w:rPr>
                <w:rFonts w:asciiTheme="minorHAnsi" w:hAnsiTheme="minorHAnsi"/>
                <w:sz w:val="16"/>
                <w:lang w:val="en-US"/>
              </w:rPr>
              <w:t xml:space="preserve">I </w:t>
            </w:r>
            <w:r w:rsidR="00D9302B">
              <w:rPr>
                <w:rFonts w:asciiTheme="minorHAnsi" w:eastAsia="Times New Roman" w:hAnsiTheme="minorHAnsi" w:cstheme="minorHAnsi"/>
                <w:sz w:val="16"/>
                <w:szCs w:val="16"/>
                <w:lang w:val="en-US" w:eastAsia="ru-RU"/>
              </w:rPr>
              <w:t>am</w:t>
            </w:r>
            <w:r w:rsidRPr="00C60B17">
              <w:rPr>
                <w:rFonts w:asciiTheme="minorHAnsi" w:hAnsiTheme="minorHAnsi"/>
                <w:sz w:val="16"/>
                <w:lang w:val="en-US"/>
              </w:rPr>
              <w:t xml:space="preserve"> on the </w:t>
            </w:r>
            <w:r w:rsidR="00D9302B">
              <w:rPr>
                <w:rFonts w:asciiTheme="minorHAnsi" w:eastAsia="Times New Roman" w:hAnsiTheme="minorHAnsi" w:cstheme="minorHAnsi"/>
                <w:sz w:val="16"/>
                <w:szCs w:val="16"/>
                <w:lang w:val="en-US" w:eastAsia="ru-RU"/>
              </w:rPr>
              <w:t xml:space="preserve">back-end part of the SharePoint </w:t>
            </w:r>
            <w:r w:rsidRPr="00C60B17">
              <w:rPr>
                <w:rFonts w:asciiTheme="minorHAnsi" w:hAnsiTheme="minorHAnsi"/>
                <w:sz w:val="16"/>
                <w:lang w:val="en-US"/>
              </w:rPr>
              <w:t>Intranet</w:t>
            </w:r>
            <w:r w:rsidR="00D9302B">
              <w:rPr>
                <w:rFonts w:asciiTheme="minorHAnsi" w:eastAsia="Times New Roman" w:hAnsiTheme="minorHAnsi" w:cstheme="minorHAnsi"/>
                <w:sz w:val="16"/>
                <w:szCs w:val="16"/>
                <w:lang w:val="en-US" w:eastAsia="ru-RU"/>
              </w:rPr>
              <w:t xml:space="preserve"> on</w:t>
            </w:r>
            <w:r w:rsidRPr="00C60B17">
              <w:rPr>
                <w:rFonts w:asciiTheme="minorHAnsi" w:hAnsiTheme="minorHAnsi"/>
                <w:sz w:val="16"/>
                <w:lang w:val="en-US"/>
              </w:rPr>
              <w:t xml:space="preserve"> the </w:t>
            </w:r>
            <w:r w:rsidR="00D9302B">
              <w:rPr>
                <w:rFonts w:asciiTheme="minorHAnsi" w:eastAsia="Times New Roman" w:hAnsiTheme="minorHAnsi" w:cstheme="minorHAnsi"/>
                <w:sz w:val="16"/>
                <w:szCs w:val="16"/>
                <w:lang w:val="en-US" w:eastAsia="ru-RU"/>
              </w:rPr>
              <w:t xml:space="preserve">SharePoint site where the Global Marketing &amp; Sales will be stored </w:t>
            </w:r>
          </w:p>
          <w:p w14:paraId="69F61216" w14:textId="77777777" w:rsidR="00D9302B" w:rsidRDefault="00D9302B" w:rsidP="00063DC0">
            <w:pPr>
              <w:rPr>
                <w:rFonts w:asciiTheme="minorHAnsi" w:eastAsia="Times New Roman" w:hAnsiTheme="minorHAnsi" w:cstheme="minorHAnsi"/>
                <w:sz w:val="16"/>
                <w:szCs w:val="16"/>
                <w:lang w:val="en-US" w:eastAsia="ru-RU"/>
              </w:rPr>
            </w:pPr>
            <w:r w:rsidRPr="006A34AD">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I click on “New page”</w:t>
            </w:r>
          </w:p>
          <w:p w14:paraId="2020C783" w14:textId="77777777" w:rsidR="00D9302B" w:rsidRDefault="004126A6" w:rsidP="00063DC0">
            <w:pPr>
              <w:rPr>
                <w:rFonts w:asciiTheme="minorHAnsi" w:eastAsia="Times New Roman" w:hAnsiTheme="minorHAnsi" w:cstheme="minorHAnsi"/>
                <w:sz w:val="16"/>
                <w:szCs w:val="16"/>
                <w:lang w:val="en-US" w:eastAsia="ru-RU"/>
              </w:rPr>
            </w:pPr>
            <w:r w:rsidRPr="00C60B17">
              <w:rPr>
                <w:color w:val="0000FF"/>
                <w:sz w:val="16"/>
                <w:lang w:val="en-US"/>
              </w:rPr>
              <w:t>Then</w:t>
            </w:r>
            <w:r w:rsidRPr="00C60B17">
              <w:rPr>
                <w:sz w:val="16"/>
                <w:lang w:val="en-US"/>
              </w:rPr>
              <w:t xml:space="preserve"> </w:t>
            </w:r>
            <w:r w:rsidR="00D9302B">
              <w:rPr>
                <w:rFonts w:asciiTheme="minorHAnsi" w:eastAsia="Times New Roman" w:hAnsiTheme="minorHAnsi" w:cstheme="minorHAnsi"/>
                <w:sz w:val="16"/>
                <w:szCs w:val="16"/>
                <w:lang w:val="en-US" w:eastAsia="ru-RU"/>
              </w:rPr>
              <w:t xml:space="preserve">I land on a form where I can select which template I need </w:t>
            </w:r>
          </w:p>
          <w:p w14:paraId="2492A730" w14:textId="7F41BE13" w:rsidR="00D9302B" w:rsidRDefault="00D9302B" w:rsidP="00063DC0">
            <w:p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I select the “</w:t>
            </w:r>
            <w:commentRangeStart w:id="2395"/>
            <w:commentRangeStart w:id="2396"/>
            <w:r>
              <w:rPr>
                <w:rFonts w:asciiTheme="minorHAnsi" w:eastAsia="Times New Roman" w:hAnsiTheme="minorHAnsi" w:cstheme="minorHAnsi"/>
                <w:sz w:val="16"/>
                <w:szCs w:val="16"/>
                <w:lang w:val="en-US" w:eastAsia="ru-RU"/>
              </w:rPr>
              <w:t>M&amp;S landing</w:t>
            </w:r>
            <w:r w:rsidR="004126A6" w:rsidRPr="00C60B17">
              <w:rPr>
                <w:rFonts w:asciiTheme="minorHAnsi" w:hAnsiTheme="minorHAnsi"/>
                <w:sz w:val="16"/>
                <w:lang w:val="en-US"/>
              </w:rPr>
              <w:t xml:space="preserve"> page </w:t>
            </w:r>
            <w:r>
              <w:rPr>
                <w:rFonts w:asciiTheme="minorHAnsi" w:eastAsia="Times New Roman" w:hAnsiTheme="minorHAnsi" w:cstheme="minorHAnsi"/>
                <w:sz w:val="16"/>
                <w:szCs w:val="16"/>
                <w:lang w:val="en-US" w:eastAsia="ru-RU"/>
              </w:rPr>
              <w:t>template</w:t>
            </w:r>
            <w:commentRangeEnd w:id="2395"/>
            <w:r w:rsidR="00C739B4">
              <w:rPr>
                <w:rStyle w:val="CommentReference"/>
              </w:rPr>
              <w:commentReference w:id="2395"/>
            </w:r>
            <w:commentRangeEnd w:id="2396"/>
            <w:r w:rsidR="0082371A">
              <w:rPr>
                <w:rStyle w:val="CommentReference"/>
              </w:rPr>
              <w:commentReference w:id="2396"/>
            </w:r>
            <w:r>
              <w:rPr>
                <w:rFonts w:asciiTheme="minorHAnsi" w:eastAsia="Times New Roman" w:hAnsiTheme="minorHAnsi" w:cstheme="minorHAnsi"/>
                <w:sz w:val="16"/>
                <w:szCs w:val="16"/>
                <w:lang w:val="en-US" w:eastAsia="ru-RU"/>
              </w:rPr>
              <w:t>”</w:t>
            </w:r>
          </w:p>
          <w:p w14:paraId="29249190" w14:textId="77777777" w:rsidR="00D9302B" w:rsidRDefault="00D9302B" w:rsidP="00063DC0">
            <w:pPr>
              <w:rPr>
                <w:rFonts w:asciiTheme="minorHAnsi" w:eastAsia="Times New Roman" w:hAnsiTheme="minorHAnsi" w:cstheme="minorHAnsi"/>
                <w:sz w:val="16"/>
                <w:szCs w:val="16"/>
                <w:lang w:val="en-US" w:eastAsia="ru-RU"/>
              </w:rPr>
            </w:pPr>
            <w:r w:rsidRPr="0082371A">
              <w:rPr>
                <w:rFonts w:asciiTheme="minorHAnsi" w:eastAsia="Times New Roman" w:hAnsiTheme="minorHAnsi" w:cstheme="minorHAnsi"/>
                <w:color w:val="0000FF"/>
                <w:sz w:val="16"/>
                <w:szCs w:val="16"/>
                <w:lang w:val="en-US" w:eastAsia="ru-RU"/>
              </w:rPr>
              <w:t>Then</w:t>
            </w:r>
            <w:r w:rsidRPr="006A34AD">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val="en-US" w:eastAsia="ru-RU"/>
              </w:rPr>
              <w:t>I land on a form where I can edit the page</w:t>
            </w:r>
          </w:p>
          <w:p w14:paraId="7AF112D5" w14:textId="77777777" w:rsidR="00D9302B" w:rsidRDefault="00D9302B" w:rsidP="00063DC0">
            <w:pPr>
              <w:rPr>
                <w:rFonts w:asciiTheme="minorHAnsi" w:eastAsia="Times New Roman" w:hAnsiTheme="minorHAnsi" w:cstheme="minorHAnsi"/>
                <w:sz w:val="16"/>
                <w:szCs w:val="16"/>
                <w:lang w:val="en-US" w:eastAsia="ru-RU"/>
              </w:rPr>
            </w:pPr>
            <w:r w:rsidRPr="0082371A">
              <w:rPr>
                <w:rFonts w:asciiTheme="minorHAnsi" w:eastAsia="Times New Roman" w:hAnsiTheme="minorHAnsi" w:cstheme="minorHAnsi"/>
                <w:color w:val="0000FF"/>
                <w:sz w:val="16"/>
                <w:szCs w:val="16"/>
                <w:lang w:val="en-US" w:eastAsia="ru-RU"/>
                <w:rPrChange w:id="2397" w:author="Ghita Benotmane" w:date="2016-10-04T11:50:00Z">
                  <w:rPr>
                    <w:rFonts w:asciiTheme="minorHAnsi" w:eastAsia="Times New Roman" w:hAnsiTheme="minorHAnsi" w:cstheme="minorHAnsi"/>
                    <w:sz w:val="16"/>
                    <w:szCs w:val="16"/>
                    <w:lang w:val="en-US" w:eastAsia="ru-RU"/>
                  </w:rPr>
                </w:rPrChange>
              </w:rPr>
              <w:t xml:space="preserve">And </w:t>
            </w:r>
            <w:r>
              <w:rPr>
                <w:rFonts w:asciiTheme="minorHAnsi" w:eastAsia="Times New Roman" w:hAnsiTheme="minorHAnsi" w:cstheme="minorHAnsi"/>
                <w:sz w:val="16"/>
                <w:szCs w:val="16"/>
                <w:lang w:val="en-US" w:eastAsia="ru-RU"/>
              </w:rPr>
              <w:t>I can edit the metadata associated to the page:</w:t>
            </w:r>
          </w:p>
          <w:p w14:paraId="0D6C6733" w14:textId="77777777" w:rsidR="00D9302B" w:rsidRDefault="00D9302B" w:rsidP="00D9302B">
            <w:pPr>
              <w:pStyle w:val="ListParagraph"/>
              <w:numPr>
                <w:ilvl w:val="0"/>
                <w:numId w:val="58"/>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Title</w:t>
            </w:r>
          </w:p>
          <w:p w14:paraId="12BFBFB6" w14:textId="77777777" w:rsidR="00D9302B" w:rsidRDefault="00D9302B" w:rsidP="00D9302B">
            <w:pPr>
              <w:pStyle w:val="ListParagraph"/>
              <w:numPr>
                <w:ilvl w:val="0"/>
                <w:numId w:val="58"/>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 xml:space="preserve">URL </w:t>
            </w:r>
          </w:p>
          <w:p w14:paraId="612A54B9" w14:textId="77777777" w:rsidR="00D9302B" w:rsidRDefault="00D9302B" w:rsidP="00D9302B">
            <w:pPr>
              <w:pStyle w:val="ListParagraph"/>
              <w:numPr>
                <w:ilvl w:val="0"/>
                <w:numId w:val="58"/>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 xml:space="preserve">Page tag </w:t>
            </w:r>
          </w:p>
          <w:p w14:paraId="30013279" w14:textId="77777777" w:rsidR="00D9302B" w:rsidRDefault="00D9302B" w:rsidP="00D9302B">
            <w:pPr>
              <w:pStyle w:val="ListParagraph"/>
              <w:numPr>
                <w:ilvl w:val="0"/>
                <w:numId w:val="58"/>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 xml:space="preserve">Market </w:t>
            </w:r>
          </w:p>
          <w:p w14:paraId="38FA09B3" w14:textId="77777777" w:rsidR="00D9302B" w:rsidRPr="006A34AD" w:rsidRDefault="00D9302B" w:rsidP="00D9302B">
            <w:pPr>
              <w:pStyle w:val="ListParagraph"/>
              <w:numPr>
                <w:ilvl w:val="0"/>
                <w:numId w:val="58"/>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Content owner</w:t>
            </w:r>
          </w:p>
          <w:p w14:paraId="6B52E547" w14:textId="77777777" w:rsidR="00D9302B" w:rsidRDefault="00D9302B" w:rsidP="00063DC0">
            <w:pPr>
              <w:rPr>
                <w:rFonts w:asciiTheme="minorHAnsi" w:eastAsia="Times New Roman" w:hAnsiTheme="minorHAnsi" w:cstheme="minorHAnsi"/>
                <w:sz w:val="16"/>
                <w:szCs w:val="16"/>
                <w:lang w:val="en-US" w:eastAsia="ru-RU"/>
              </w:rPr>
            </w:pPr>
            <w:r w:rsidRPr="006A34AD">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I see all the pre-defined sections for that template:</w:t>
            </w:r>
          </w:p>
          <w:p w14:paraId="6632B90C" w14:textId="77777777" w:rsidR="00D9302B" w:rsidRDefault="00D9302B" w:rsidP="00D9302B">
            <w:pPr>
              <w:pStyle w:val="ListParagraph"/>
              <w:numPr>
                <w:ilvl w:val="0"/>
                <w:numId w:val="57"/>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Header</w:t>
            </w:r>
          </w:p>
          <w:p w14:paraId="42F1DCB2" w14:textId="77777777" w:rsidR="00D9302B" w:rsidRDefault="00D9302B" w:rsidP="00D9302B">
            <w:pPr>
              <w:pStyle w:val="ListParagraph"/>
              <w:numPr>
                <w:ilvl w:val="0"/>
                <w:numId w:val="57"/>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HTML Canvas section</w:t>
            </w:r>
          </w:p>
          <w:p w14:paraId="53AC829D" w14:textId="77777777" w:rsidR="00D9302B" w:rsidRDefault="00D9302B" w:rsidP="00D9302B">
            <w:pPr>
              <w:pStyle w:val="ListParagraph"/>
              <w:numPr>
                <w:ilvl w:val="0"/>
                <w:numId w:val="57"/>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 xml:space="preserve">News section </w:t>
            </w:r>
          </w:p>
          <w:p w14:paraId="1C1B94BC" w14:textId="77777777" w:rsidR="00D9302B" w:rsidRDefault="00D9302B" w:rsidP="00D9302B">
            <w:pPr>
              <w:pStyle w:val="ListParagraph"/>
              <w:numPr>
                <w:ilvl w:val="0"/>
                <w:numId w:val="57"/>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M&amp;S Library section</w:t>
            </w:r>
          </w:p>
          <w:p w14:paraId="69259FA6" w14:textId="77777777" w:rsidR="00D9302B" w:rsidRDefault="00D9302B" w:rsidP="00D9302B">
            <w:pPr>
              <w:pStyle w:val="ListParagraph"/>
              <w:numPr>
                <w:ilvl w:val="0"/>
                <w:numId w:val="57"/>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Engage component</w:t>
            </w:r>
          </w:p>
          <w:p w14:paraId="636A9BB6" w14:textId="77777777" w:rsidR="00D9302B" w:rsidRDefault="00D9302B" w:rsidP="00D9302B">
            <w:pPr>
              <w:pStyle w:val="ListParagraph"/>
              <w:numPr>
                <w:ilvl w:val="0"/>
                <w:numId w:val="57"/>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Quick links component</w:t>
            </w:r>
          </w:p>
          <w:p w14:paraId="0BE4915A" w14:textId="77777777" w:rsidR="00D9302B" w:rsidRDefault="00D9302B" w:rsidP="00063DC0">
            <w:pPr>
              <w:rPr>
                <w:rFonts w:asciiTheme="minorHAnsi" w:eastAsia="Times New Roman" w:hAnsiTheme="minorHAnsi" w:cstheme="minorHAnsi"/>
                <w:sz w:val="16"/>
                <w:szCs w:val="16"/>
                <w:lang w:val="en-US" w:eastAsia="ru-RU"/>
              </w:rPr>
            </w:pPr>
            <w:r w:rsidRPr="006A34AD">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I can preview my changes when I click on the “Preview” button</w:t>
            </w:r>
          </w:p>
          <w:p w14:paraId="5AA8E350" w14:textId="77777777" w:rsidR="00D9302B" w:rsidRDefault="00D9302B" w:rsidP="00063DC0">
            <w:pPr>
              <w:rPr>
                <w:rFonts w:asciiTheme="minorHAnsi" w:eastAsia="Times New Roman" w:hAnsiTheme="minorHAnsi" w:cstheme="minorHAnsi"/>
                <w:sz w:val="16"/>
                <w:szCs w:val="16"/>
                <w:lang w:val="en-US" w:eastAsia="ru-RU"/>
              </w:rPr>
            </w:pPr>
            <w:r w:rsidRPr="002C758D">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all the changes I make are saved automatically</w:t>
            </w:r>
          </w:p>
          <w:p w14:paraId="1C25680E" w14:textId="77777777" w:rsidR="00D9302B" w:rsidRDefault="00D9302B" w:rsidP="00063DC0">
            <w:pPr>
              <w:rPr>
                <w:rFonts w:asciiTheme="minorHAnsi" w:eastAsia="Times New Roman" w:hAnsiTheme="minorHAnsi" w:cstheme="minorHAnsi"/>
                <w:sz w:val="16"/>
                <w:szCs w:val="16"/>
                <w:lang w:val="en-US" w:eastAsia="ru-RU"/>
              </w:rPr>
            </w:pPr>
            <w:r w:rsidRPr="006A34AD">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I’m done with publishing, I click on the “Publish button”</w:t>
            </w:r>
          </w:p>
          <w:p w14:paraId="79DB0571" w14:textId="5B52A655" w:rsidR="004126A6" w:rsidRPr="00E32392" w:rsidRDefault="00D9302B" w:rsidP="004126A6">
            <w:pPr>
              <w:textAlignment w:val="baseline"/>
              <w:rPr>
                <w:rFonts w:eastAsia="Times New Roman" w:cs="Arial"/>
                <w:sz w:val="16"/>
                <w:szCs w:val="16"/>
                <w:lang w:val="en-US"/>
              </w:rPr>
            </w:pPr>
            <w:r w:rsidRPr="002C758D">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the page will be live for the end-users on the Intranet</w:t>
            </w:r>
          </w:p>
        </w:tc>
        <w:tc>
          <w:tcPr>
            <w:tcW w:w="884" w:type="dxa"/>
          </w:tcPr>
          <w:p w14:paraId="626CB2B0" w14:textId="77777777" w:rsidR="004126A6" w:rsidRPr="00387D6C" w:rsidRDefault="004126A6" w:rsidP="00FB5D33">
            <w:pPr>
              <w:jc w:val="right"/>
              <w:rPr>
                <w:rFonts w:asciiTheme="minorHAnsi" w:eastAsia="Times New Roman" w:hAnsiTheme="minorHAnsi" w:cstheme="minorHAnsi"/>
                <w:color w:val="000000"/>
                <w:sz w:val="16"/>
                <w:szCs w:val="16"/>
                <w:lang w:val="en-US"/>
              </w:rPr>
            </w:pPr>
            <w:r w:rsidRPr="00387D6C">
              <w:rPr>
                <w:rFonts w:asciiTheme="minorHAnsi" w:eastAsia="Times New Roman" w:hAnsiTheme="minorHAnsi" w:cstheme="minorHAnsi"/>
                <w:color w:val="000000"/>
                <w:sz w:val="16"/>
                <w:szCs w:val="16"/>
                <w:lang w:val="en-US"/>
              </w:rPr>
              <w:t>1</w:t>
            </w:r>
          </w:p>
        </w:tc>
      </w:tr>
      <w:tr w:rsidR="00A1126B" w14:paraId="20F9AB2E" w14:textId="77777777" w:rsidTr="00063DC0">
        <w:trPr>
          <w:trHeight w:val="507"/>
        </w:trPr>
        <w:tc>
          <w:tcPr>
            <w:tcW w:w="710" w:type="dxa"/>
          </w:tcPr>
          <w:p w14:paraId="7EC67523" w14:textId="490C4986" w:rsidR="00A1126B" w:rsidRDefault="00A1126B" w:rsidP="00A1126B">
            <w:pPr>
              <w:jc w:val="right"/>
              <w:rPr>
                <w:rFonts w:eastAsia="Arial" w:cs="Arial"/>
                <w:sz w:val="16"/>
                <w:szCs w:val="16"/>
              </w:rPr>
            </w:pPr>
            <w:r w:rsidRPr="00F91DAB">
              <w:rPr>
                <w:rFonts w:asciiTheme="minorHAnsi" w:eastAsia="Times New Roman" w:hAnsiTheme="minorHAnsi" w:cstheme="minorHAnsi"/>
                <w:color w:val="000000"/>
                <w:sz w:val="16"/>
                <w:szCs w:val="16"/>
                <w:lang w:val="en-US"/>
              </w:rPr>
              <w:t>15.5.1.</w:t>
            </w:r>
            <w:r>
              <w:rPr>
                <w:rFonts w:asciiTheme="minorHAnsi" w:eastAsia="Times New Roman" w:hAnsiTheme="minorHAnsi" w:cstheme="minorHAnsi"/>
                <w:color w:val="000000"/>
                <w:sz w:val="16"/>
                <w:szCs w:val="16"/>
                <w:lang w:val="en-US"/>
              </w:rPr>
              <w:t>2</w:t>
            </w:r>
          </w:p>
        </w:tc>
        <w:tc>
          <w:tcPr>
            <w:tcW w:w="1417" w:type="dxa"/>
            <w:gridSpan w:val="2"/>
            <w:shd w:val="clear" w:color="auto" w:fill="FFFFFF" w:themeFill="background1"/>
          </w:tcPr>
          <w:p w14:paraId="1E88CE15" w14:textId="77777777" w:rsidR="00A1126B" w:rsidRPr="00DE428B" w:rsidRDefault="00A1126B" w:rsidP="00A1126B">
            <w:pPr>
              <w:rPr>
                <w:rFonts w:asciiTheme="minorHAnsi" w:eastAsiaTheme="minorEastAsia" w:hAnsiTheme="minorHAnsi"/>
                <w:b/>
                <w:bCs/>
                <w:color w:val="000000"/>
                <w:sz w:val="16"/>
                <w:szCs w:val="16"/>
                <w:highlight w:val="yellow"/>
                <w:lang w:val="en-US"/>
              </w:rPr>
            </w:pPr>
            <w:r w:rsidRPr="00DF0610">
              <w:rPr>
                <w:rFonts w:asciiTheme="minorHAnsi" w:eastAsiaTheme="minorEastAsia" w:hAnsiTheme="minorHAnsi"/>
                <w:b/>
                <w:bCs/>
                <w:color w:val="000000"/>
                <w:sz w:val="16"/>
                <w:szCs w:val="16"/>
                <w:lang w:val="en-US"/>
              </w:rPr>
              <w:t>M&amp;S Landing Page publishing</w:t>
            </w:r>
          </w:p>
        </w:tc>
        <w:tc>
          <w:tcPr>
            <w:tcW w:w="1559" w:type="dxa"/>
          </w:tcPr>
          <w:p w14:paraId="0156B39B" w14:textId="77777777" w:rsidR="00A1126B" w:rsidRPr="00387D6C" w:rsidRDefault="00A1126B" w:rsidP="00A1126B">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Header </w:t>
            </w:r>
          </w:p>
        </w:tc>
        <w:tc>
          <w:tcPr>
            <w:tcW w:w="4962" w:type="dxa"/>
          </w:tcPr>
          <w:p w14:paraId="7634E8B8" w14:textId="77777777" w:rsidR="00A1126B" w:rsidRDefault="00A1126B" w:rsidP="00A1126B">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authorized publisher</w:t>
            </w:r>
          </w:p>
          <w:p w14:paraId="66D0C983" w14:textId="77777777" w:rsidR="00A1126B" w:rsidRDefault="00A1126B" w:rsidP="00A1126B">
            <w:pPr>
              <w:rPr>
                <w:rFonts w:asciiTheme="minorHAnsi" w:eastAsia="Times New Roman" w:hAnsiTheme="minorHAnsi" w:cstheme="minorHAnsi"/>
                <w:sz w:val="16"/>
                <w:szCs w:val="16"/>
                <w:lang w:val="en-US" w:eastAsia="ru-RU"/>
              </w:rPr>
            </w:pPr>
            <w:r w:rsidRPr="003778B3">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am on the M&amp;S Landing page Template on the Header section</w:t>
            </w:r>
          </w:p>
          <w:p w14:paraId="72CF96E8" w14:textId="77777777" w:rsidR="00A1126B" w:rsidRDefault="00A1126B" w:rsidP="00A1126B">
            <w:pPr>
              <w:rPr>
                <w:rFonts w:asciiTheme="minorHAnsi" w:eastAsia="Times New Roman" w:hAnsiTheme="minorHAnsi" w:cstheme="minorHAnsi"/>
                <w:sz w:val="16"/>
                <w:szCs w:val="16"/>
                <w:lang w:val="en-US" w:eastAsia="ru-RU"/>
              </w:rPr>
            </w:pPr>
            <w:r w:rsidRPr="003778B3">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 can select the image to place on the header</w:t>
            </w:r>
          </w:p>
          <w:p w14:paraId="20DD26D6" w14:textId="77777777" w:rsidR="00A1126B" w:rsidRDefault="00A1126B" w:rsidP="00A1126B">
            <w:pPr>
              <w:rPr>
                <w:rFonts w:asciiTheme="minorHAnsi" w:eastAsia="Times New Roman" w:hAnsiTheme="minorHAnsi" w:cstheme="minorHAnsi"/>
                <w:sz w:val="16"/>
                <w:szCs w:val="16"/>
                <w:lang w:val="en-US" w:eastAsia="ru-RU"/>
              </w:rPr>
            </w:pPr>
            <w:r w:rsidRPr="003778B3">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I can edit the narrative</w:t>
            </w:r>
          </w:p>
          <w:p w14:paraId="5F27B097" w14:textId="77777777" w:rsidR="00A1126B" w:rsidRDefault="00A1126B" w:rsidP="00A1126B">
            <w:pPr>
              <w:rPr>
                <w:rFonts w:asciiTheme="minorHAnsi" w:eastAsia="Times New Roman" w:hAnsiTheme="minorHAnsi" w:cstheme="minorHAnsi"/>
                <w:sz w:val="16"/>
                <w:szCs w:val="16"/>
                <w:lang w:val="en-US" w:eastAsia="ru-RU"/>
              </w:rPr>
            </w:pPr>
            <w:r w:rsidRPr="002C758D">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 xml:space="preserve">I can set up the Meet the team component using </w:t>
            </w:r>
            <w:commentRangeStart w:id="2398"/>
            <w:commentRangeStart w:id="2399"/>
            <w:r>
              <w:rPr>
                <w:rFonts w:asciiTheme="minorHAnsi" w:eastAsia="Times New Roman" w:hAnsiTheme="minorHAnsi" w:cstheme="minorHAnsi"/>
                <w:sz w:val="16"/>
                <w:szCs w:val="16"/>
                <w:lang w:val="en-US" w:eastAsia="ru-RU"/>
              </w:rPr>
              <w:t>Nakisa</w:t>
            </w:r>
            <w:commentRangeEnd w:id="2398"/>
            <w:r>
              <w:rPr>
                <w:rStyle w:val="CommentReference"/>
              </w:rPr>
              <w:commentReference w:id="2398"/>
            </w:r>
            <w:commentRangeEnd w:id="2399"/>
            <w:r w:rsidR="001A27AC">
              <w:rPr>
                <w:rStyle w:val="CommentReference"/>
              </w:rPr>
              <w:commentReference w:id="2399"/>
            </w:r>
          </w:p>
          <w:p w14:paraId="10AE6A53" w14:textId="77777777" w:rsidR="00A1126B" w:rsidRPr="00F8427B" w:rsidRDefault="00A1126B" w:rsidP="00A1126B">
            <w:pPr>
              <w:textAlignment w:val="baseline"/>
              <w:rPr>
                <w:rFonts w:eastAsia="Times New Roman" w:cs="Arial"/>
                <w:sz w:val="16"/>
                <w:szCs w:val="16"/>
                <w:lang w:val="en-US"/>
              </w:rPr>
            </w:pPr>
          </w:p>
        </w:tc>
        <w:tc>
          <w:tcPr>
            <w:tcW w:w="884" w:type="dxa"/>
          </w:tcPr>
          <w:p w14:paraId="0E31A0FC" w14:textId="77777777" w:rsidR="00A1126B" w:rsidRPr="00387D6C" w:rsidRDefault="00A1126B" w:rsidP="00A1126B">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A1126B" w14:paraId="41D39161" w14:textId="77777777" w:rsidTr="00063DC0">
        <w:trPr>
          <w:trHeight w:val="507"/>
        </w:trPr>
        <w:tc>
          <w:tcPr>
            <w:tcW w:w="710" w:type="dxa"/>
          </w:tcPr>
          <w:p w14:paraId="2528D011" w14:textId="39EB501F" w:rsidR="00A1126B" w:rsidRDefault="00A1126B" w:rsidP="00A1126B">
            <w:pPr>
              <w:jc w:val="right"/>
              <w:rPr>
                <w:rFonts w:eastAsia="Arial" w:cs="Arial"/>
                <w:sz w:val="16"/>
                <w:szCs w:val="16"/>
              </w:rPr>
            </w:pPr>
            <w:r w:rsidRPr="00F91DAB">
              <w:rPr>
                <w:rFonts w:asciiTheme="minorHAnsi" w:eastAsia="Times New Roman" w:hAnsiTheme="minorHAnsi" w:cstheme="minorHAnsi"/>
                <w:color w:val="000000"/>
                <w:sz w:val="16"/>
                <w:szCs w:val="16"/>
                <w:lang w:val="en-US"/>
              </w:rPr>
              <w:t>15.5.1.</w:t>
            </w:r>
            <w:r>
              <w:rPr>
                <w:rFonts w:asciiTheme="minorHAnsi" w:eastAsia="Times New Roman" w:hAnsiTheme="minorHAnsi" w:cstheme="minorHAnsi"/>
                <w:color w:val="000000"/>
                <w:sz w:val="16"/>
                <w:szCs w:val="16"/>
                <w:lang w:val="en-US"/>
              </w:rPr>
              <w:t>3</w:t>
            </w:r>
          </w:p>
        </w:tc>
        <w:tc>
          <w:tcPr>
            <w:tcW w:w="1417" w:type="dxa"/>
            <w:gridSpan w:val="2"/>
            <w:shd w:val="clear" w:color="auto" w:fill="FFFFFF" w:themeFill="background1"/>
          </w:tcPr>
          <w:p w14:paraId="29C2D32D" w14:textId="77777777" w:rsidR="00A1126B" w:rsidRDefault="00A1126B" w:rsidP="00A1126B">
            <w:pPr>
              <w:rPr>
                <w:rFonts w:asciiTheme="minorHAnsi" w:eastAsiaTheme="minorEastAsia" w:hAnsiTheme="minorHAnsi"/>
                <w:b/>
                <w:bCs/>
                <w:color w:val="000000"/>
                <w:sz w:val="16"/>
                <w:szCs w:val="16"/>
                <w:lang w:val="en-US"/>
              </w:rPr>
            </w:pPr>
            <w:r w:rsidRPr="00DF0610">
              <w:rPr>
                <w:rFonts w:asciiTheme="minorHAnsi" w:eastAsiaTheme="minorEastAsia" w:hAnsiTheme="minorHAnsi"/>
                <w:b/>
                <w:bCs/>
                <w:color w:val="000000"/>
                <w:sz w:val="16"/>
                <w:szCs w:val="16"/>
                <w:lang w:val="en-US"/>
              </w:rPr>
              <w:t>M&amp;S Landing Page publishing</w:t>
            </w:r>
          </w:p>
        </w:tc>
        <w:tc>
          <w:tcPr>
            <w:tcW w:w="1559" w:type="dxa"/>
          </w:tcPr>
          <w:p w14:paraId="322C2543" w14:textId="77777777" w:rsidR="00A1126B" w:rsidRDefault="00A1126B" w:rsidP="00A1126B">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HTML Canvas section</w:t>
            </w:r>
          </w:p>
        </w:tc>
        <w:tc>
          <w:tcPr>
            <w:tcW w:w="4962" w:type="dxa"/>
          </w:tcPr>
          <w:p w14:paraId="10F17234" w14:textId="77777777" w:rsidR="00A1126B" w:rsidRDefault="00A1126B" w:rsidP="00A1126B">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authorized publisher</w:t>
            </w:r>
          </w:p>
          <w:p w14:paraId="1B16B7A4" w14:textId="64AC13BC" w:rsidR="00A1126B" w:rsidRDefault="00A1126B" w:rsidP="00A1126B">
            <w:pPr>
              <w:textAlignment w:val="baseline"/>
              <w:rPr>
                <w:rFonts w:asciiTheme="minorHAnsi" w:eastAsia="Times New Roman" w:hAnsiTheme="minorHAnsi" w:cstheme="minorHAnsi"/>
                <w:sz w:val="16"/>
                <w:szCs w:val="16"/>
                <w:lang w:val="en-US" w:eastAsia="ru-RU"/>
              </w:rPr>
            </w:pPr>
            <w:r w:rsidRPr="003778B3">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 xml:space="preserve">I am on the M&amp;S Landing page Template on the “Portfolio” section </w:t>
            </w:r>
          </w:p>
          <w:p w14:paraId="387DF7A0" w14:textId="77777777" w:rsidR="00A1126B" w:rsidRDefault="00A1126B" w:rsidP="00A1126B">
            <w:pPr>
              <w:textAlignment w:val="baseline"/>
              <w:rPr>
                <w:rFonts w:asciiTheme="minorHAnsi" w:eastAsia="Times New Roman" w:hAnsiTheme="minorHAnsi" w:cstheme="minorHAnsi"/>
                <w:sz w:val="16"/>
                <w:szCs w:val="16"/>
                <w:lang w:val="en-US" w:eastAsia="ru-RU"/>
              </w:rPr>
            </w:pPr>
            <w:r w:rsidRPr="00C60B17">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 xml:space="preserve">I can import my HTML file into the SharePoint template </w:t>
            </w:r>
          </w:p>
          <w:p w14:paraId="13657D0D" w14:textId="0761C4EF" w:rsidR="00A1126B" w:rsidRDefault="00A1126B" w:rsidP="00A1126B">
            <w:pPr>
              <w:textAlignment w:val="baseline"/>
              <w:rPr>
                <w:rFonts w:asciiTheme="minorHAnsi" w:eastAsia="Times New Roman" w:hAnsiTheme="minorHAnsi" w:cstheme="minorHAnsi"/>
                <w:sz w:val="16"/>
                <w:szCs w:val="16"/>
                <w:lang w:val="en-US" w:eastAsia="ru-RU"/>
              </w:rPr>
            </w:pPr>
            <w:r w:rsidRPr="00C60B17">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 xml:space="preserve">the CSS and </w:t>
            </w:r>
            <w:commentRangeStart w:id="2400"/>
            <w:r>
              <w:rPr>
                <w:rFonts w:asciiTheme="minorHAnsi" w:eastAsia="Times New Roman" w:hAnsiTheme="minorHAnsi" w:cstheme="minorHAnsi"/>
                <w:sz w:val="16"/>
                <w:szCs w:val="16"/>
                <w:lang w:val="en-US" w:eastAsia="ru-RU"/>
              </w:rPr>
              <w:t xml:space="preserve">Javascript </w:t>
            </w:r>
            <w:commentRangeEnd w:id="2400"/>
            <w:r w:rsidR="000617C4">
              <w:rPr>
                <w:rStyle w:val="CommentReference"/>
              </w:rPr>
              <w:commentReference w:id="2400"/>
            </w:r>
            <w:r>
              <w:rPr>
                <w:rFonts w:asciiTheme="minorHAnsi" w:eastAsia="Times New Roman" w:hAnsiTheme="minorHAnsi" w:cstheme="minorHAnsi"/>
                <w:sz w:val="16"/>
                <w:szCs w:val="16"/>
                <w:lang w:val="en-US" w:eastAsia="ru-RU"/>
              </w:rPr>
              <w:t>of that HTML file should be integrated to the HTML file, not in separate sheets</w:t>
            </w:r>
          </w:p>
          <w:p w14:paraId="629E52DB" w14:textId="24FDF3C6" w:rsidR="00A1126B" w:rsidRPr="00FB2131" w:rsidRDefault="00A1126B" w:rsidP="00A1126B">
            <w:pPr>
              <w:textAlignment w:val="baseline"/>
              <w:rPr>
                <w:rFonts w:eastAsia="Times New Roman" w:cs="Arial"/>
                <w:sz w:val="16"/>
                <w:szCs w:val="16"/>
                <w:lang w:val="en-US"/>
              </w:rPr>
            </w:pPr>
          </w:p>
        </w:tc>
        <w:tc>
          <w:tcPr>
            <w:tcW w:w="884" w:type="dxa"/>
          </w:tcPr>
          <w:p w14:paraId="6EDD7B64" w14:textId="77777777" w:rsidR="00A1126B" w:rsidRPr="00387D6C" w:rsidRDefault="00A1126B" w:rsidP="00A1126B">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A1126B" w14:paraId="14B3B046" w14:textId="77777777" w:rsidTr="00063DC0">
        <w:trPr>
          <w:trHeight w:val="507"/>
        </w:trPr>
        <w:tc>
          <w:tcPr>
            <w:tcW w:w="710" w:type="dxa"/>
          </w:tcPr>
          <w:p w14:paraId="6C7D1F5C" w14:textId="13E1E991" w:rsidR="00A1126B" w:rsidRDefault="00A1126B" w:rsidP="00A1126B">
            <w:pPr>
              <w:jc w:val="right"/>
              <w:rPr>
                <w:rFonts w:eastAsia="Arial" w:cs="Arial"/>
                <w:sz w:val="16"/>
                <w:szCs w:val="16"/>
              </w:rPr>
            </w:pPr>
            <w:r w:rsidRPr="00F91DAB">
              <w:rPr>
                <w:rFonts w:asciiTheme="minorHAnsi" w:eastAsia="Times New Roman" w:hAnsiTheme="minorHAnsi" w:cstheme="minorHAnsi"/>
                <w:color w:val="000000"/>
                <w:sz w:val="16"/>
                <w:szCs w:val="16"/>
                <w:lang w:val="en-US"/>
              </w:rPr>
              <w:t>15.5.1.</w:t>
            </w:r>
            <w:r>
              <w:rPr>
                <w:rFonts w:asciiTheme="minorHAnsi" w:eastAsia="Times New Roman" w:hAnsiTheme="minorHAnsi" w:cstheme="minorHAnsi"/>
                <w:color w:val="000000"/>
                <w:sz w:val="16"/>
                <w:szCs w:val="16"/>
                <w:lang w:val="en-US"/>
              </w:rPr>
              <w:t>4</w:t>
            </w:r>
          </w:p>
        </w:tc>
        <w:tc>
          <w:tcPr>
            <w:tcW w:w="1417" w:type="dxa"/>
            <w:gridSpan w:val="2"/>
            <w:shd w:val="clear" w:color="auto" w:fill="FFFFFF" w:themeFill="background1"/>
          </w:tcPr>
          <w:p w14:paraId="1729068F" w14:textId="77777777" w:rsidR="00A1126B" w:rsidRDefault="00A1126B" w:rsidP="00A1126B">
            <w:pPr>
              <w:rPr>
                <w:rFonts w:asciiTheme="minorHAnsi" w:eastAsiaTheme="minorEastAsia" w:hAnsiTheme="minorHAnsi"/>
                <w:b/>
                <w:bCs/>
                <w:color w:val="000000"/>
                <w:sz w:val="16"/>
                <w:szCs w:val="16"/>
                <w:lang w:val="en-US"/>
              </w:rPr>
            </w:pPr>
            <w:r w:rsidRPr="00DF0610">
              <w:rPr>
                <w:rFonts w:asciiTheme="minorHAnsi" w:eastAsiaTheme="minorEastAsia" w:hAnsiTheme="minorHAnsi"/>
                <w:b/>
                <w:bCs/>
                <w:color w:val="000000"/>
                <w:sz w:val="16"/>
                <w:szCs w:val="16"/>
                <w:lang w:val="en-US"/>
              </w:rPr>
              <w:t>M&amp;S Landing Page publishing</w:t>
            </w:r>
          </w:p>
        </w:tc>
        <w:tc>
          <w:tcPr>
            <w:tcW w:w="1559" w:type="dxa"/>
          </w:tcPr>
          <w:p w14:paraId="1BED526D" w14:textId="77777777" w:rsidR="00A1126B" w:rsidRDefault="00A1126B" w:rsidP="00A1126B">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News section </w:t>
            </w:r>
          </w:p>
        </w:tc>
        <w:tc>
          <w:tcPr>
            <w:tcW w:w="4962" w:type="dxa"/>
          </w:tcPr>
          <w:p w14:paraId="7A7FD518" w14:textId="77777777" w:rsidR="00A1126B" w:rsidRDefault="00A1126B" w:rsidP="00A1126B">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authorized publisher</w:t>
            </w:r>
          </w:p>
          <w:p w14:paraId="151EEE16" w14:textId="77777777" w:rsidR="00A1126B" w:rsidRDefault="00A1126B" w:rsidP="00A1126B">
            <w:pPr>
              <w:rPr>
                <w:rFonts w:asciiTheme="minorHAnsi" w:eastAsia="Times New Roman" w:hAnsiTheme="minorHAnsi" w:cstheme="minorHAnsi"/>
                <w:sz w:val="16"/>
                <w:szCs w:val="16"/>
                <w:lang w:val="en-US" w:eastAsia="ru-RU"/>
              </w:rPr>
            </w:pPr>
            <w:r w:rsidRPr="00DD7931">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am on the M&amp;S Landing page Template on the News section</w:t>
            </w:r>
          </w:p>
          <w:p w14:paraId="5EA078EA" w14:textId="77777777" w:rsidR="00A1126B" w:rsidRDefault="00A1126B" w:rsidP="00A1126B">
            <w:pPr>
              <w:rPr>
                <w:rFonts w:asciiTheme="minorHAnsi" w:eastAsia="Times New Roman" w:hAnsiTheme="minorHAnsi" w:cstheme="minorHAnsi"/>
                <w:sz w:val="16"/>
                <w:szCs w:val="16"/>
                <w:lang w:val="en-US" w:eastAsia="ru-RU"/>
              </w:rPr>
            </w:pPr>
            <w:r w:rsidRPr="002C758D">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 select the tags I want to use to retrieve the News (Marketing &amp; Sales and/or specific market tags)</w:t>
            </w:r>
          </w:p>
          <w:p w14:paraId="4D4B8851" w14:textId="77777777" w:rsidR="00A1126B" w:rsidRPr="00E721FF" w:rsidRDefault="00A1126B" w:rsidP="00A1126B">
            <w:pPr>
              <w:textAlignment w:val="baseline"/>
              <w:rPr>
                <w:rFonts w:asciiTheme="minorHAnsi" w:eastAsia="Times New Roman" w:hAnsiTheme="minorHAnsi" w:cstheme="minorHAnsi"/>
                <w:sz w:val="16"/>
                <w:szCs w:val="16"/>
                <w:lang w:val="en-US" w:eastAsia="ru-RU"/>
              </w:rPr>
            </w:pPr>
          </w:p>
        </w:tc>
        <w:tc>
          <w:tcPr>
            <w:tcW w:w="884" w:type="dxa"/>
          </w:tcPr>
          <w:p w14:paraId="65B96710" w14:textId="77777777" w:rsidR="00A1126B" w:rsidRPr="00387D6C" w:rsidRDefault="00A1126B" w:rsidP="00A1126B">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A1126B" w14:paraId="1506E383" w14:textId="77777777" w:rsidTr="00063DC0">
        <w:trPr>
          <w:trHeight w:val="507"/>
        </w:trPr>
        <w:tc>
          <w:tcPr>
            <w:tcW w:w="710" w:type="dxa"/>
          </w:tcPr>
          <w:p w14:paraId="4C7E30A4" w14:textId="00AAC4F6" w:rsidR="00A1126B" w:rsidRDefault="00A1126B" w:rsidP="00A1126B">
            <w:pPr>
              <w:jc w:val="right"/>
              <w:rPr>
                <w:rFonts w:eastAsia="Arial" w:cs="Arial"/>
                <w:sz w:val="16"/>
                <w:szCs w:val="16"/>
              </w:rPr>
            </w:pPr>
            <w:r w:rsidRPr="00F91DAB">
              <w:rPr>
                <w:rFonts w:asciiTheme="minorHAnsi" w:eastAsia="Times New Roman" w:hAnsiTheme="minorHAnsi" w:cstheme="minorHAnsi"/>
                <w:color w:val="000000"/>
                <w:sz w:val="16"/>
                <w:szCs w:val="16"/>
                <w:lang w:val="en-US"/>
              </w:rPr>
              <w:lastRenderedPageBreak/>
              <w:t>15.5.1.</w:t>
            </w:r>
            <w:r>
              <w:rPr>
                <w:rFonts w:asciiTheme="minorHAnsi" w:eastAsia="Times New Roman" w:hAnsiTheme="minorHAnsi" w:cstheme="minorHAnsi"/>
                <w:color w:val="000000"/>
                <w:sz w:val="16"/>
                <w:szCs w:val="16"/>
                <w:lang w:val="en-US"/>
              </w:rPr>
              <w:t>5</w:t>
            </w:r>
          </w:p>
        </w:tc>
        <w:tc>
          <w:tcPr>
            <w:tcW w:w="1417" w:type="dxa"/>
            <w:gridSpan w:val="2"/>
            <w:shd w:val="clear" w:color="auto" w:fill="FFFFFF" w:themeFill="background1"/>
          </w:tcPr>
          <w:p w14:paraId="201CDACC" w14:textId="77777777" w:rsidR="00A1126B" w:rsidRDefault="00A1126B" w:rsidP="00A1126B">
            <w:pPr>
              <w:rPr>
                <w:rFonts w:asciiTheme="minorHAnsi" w:eastAsiaTheme="minorEastAsia" w:hAnsiTheme="minorHAnsi"/>
                <w:b/>
                <w:bCs/>
                <w:color w:val="000000"/>
                <w:sz w:val="16"/>
                <w:szCs w:val="16"/>
                <w:lang w:val="en-US"/>
              </w:rPr>
            </w:pPr>
            <w:r w:rsidRPr="00DF0610">
              <w:rPr>
                <w:rFonts w:asciiTheme="minorHAnsi" w:eastAsiaTheme="minorEastAsia" w:hAnsiTheme="minorHAnsi"/>
                <w:b/>
                <w:bCs/>
                <w:color w:val="000000"/>
                <w:sz w:val="16"/>
                <w:szCs w:val="16"/>
                <w:lang w:val="en-US"/>
              </w:rPr>
              <w:t>M&amp;S Landing Page publishing</w:t>
            </w:r>
          </w:p>
        </w:tc>
        <w:tc>
          <w:tcPr>
            <w:tcW w:w="1559" w:type="dxa"/>
          </w:tcPr>
          <w:p w14:paraId="0E028813" w14:textId="77777777" w:rsidR="00A1126B" w:rsidRDefault="00A1126B" w:rsidP="00A1126B">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Quick Links component </w:t>
            </w:r>
          </w:p>
        </w:tc>
        <w:tc>
          <w:tcPr>
            <w:tcW w:w="4962" w:type="dxa"/>
          </w:tcPr>
          <w:p w14:paraId="122AEAB7" w14:textId="77777777" w:rsidR="00A1126B" w:rsidRDefault="00A1126B" w:rsidP="00A1126B">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authorized publisher</w:t>
            </w:r>
          </w:p>
          <w:p w14:paraId="137B2F99" w14:textId="77777777" w:rsidR="00A1126B" w:rsidRDefault="00A1126B" w:rsidP="00A1126B">
            <w:pPr>
              <w:rPr>
                <w:rFonts w:asciiTheme="minorHAnsi" w:eastAsia="Times New Roman" w:hAnsiTheme="minorHAnsi" w:cstheme="minorHAnsi"/>
                <w:sz w:val="16"/>
                <w:szCs w:val="16"/>
                <w:lang w:val="en-US" w:eastAsia="ru-RU"/>
              </w:rPr>
            </w:pPr>
            <w:r w:rsidRPr="00DD7931">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am on the M&amp;S Landing page Template on the Quick Links component</w:t>
            </w:r>
          </w:p>
          <w:p w14:paraId="77DDAE23" w14:textId="77777777" w:rsidR="00A1126B" w:rsidRDefault="00A1126B" w:rsidP="00A1126B">
            <w:pPr>
              <w:rPr>
                <w:rFonts w:asciiTheme="minorHAnsi" w:eastAsia="Times New Roman" w:hAnsiTheme="minorHAnsi" w:cstheme="minorHAnsi"/>
                <w:sz w:val="16"/>
                <w:szCs w:val="16"/>
                <w:lang w:val="en-US" w:eastAsia="ru-RU"/>
              </w:rPr>
            </w:pPr>
            <w:r w:rsidRPr="00D55617">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 xml:space="preserve">I can add a list of links to display on the Quick Links section </w:t>
            </w:r>
          </w:p>
          <w:p w14:paraId="0E6E5F57" w14:textId="77777777" w:rsidR="00A1126B" w:rsidRDefault="00A1126B" w:rsidP="00A1126B">
            <w:pPr>
              <w:rPr>
                <w:rFonts w:asciiTheme="minorHAnsi" w:eastAsia="Times New Roman" w:hAnsiTheme="minorHAnsi" w:cstheme="minorHAnsi"/>
                <w:sz w:val="16"/>
                <w:szCs w:val="16"/>
                <w:lang w:val="en-US" w:eastAsia="ru-RU"/>
              </w:rPr>
            </w:pPr>
            <w:r w:rsidRPr="00D55617">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I can choose between three types of links</w:t>
            </w:r>
          </w:p>
          <w:p w14:paraId="3B4C525D" w14:textId="77777777" w:rsidR="00A1126B" w:rsidRDefault="00A1126B" w:rsidP="00A1126B">
            <w:pPr>
              <w:pStyle w:val="ListParagraph"/>
              <w:numPr>
                <w:ilvl w:val="0"/>
                <w:numId w:val="59"/>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Internal page</w:t>
            </w:r>
          </w:p>
          <w:p w14:paraId="7A0097BE" w14:textId="77777777" w:rsidR="00A1126B" w:rsidRDefault="00A1126B" w:rsidP="00A1126B">
            <w:pPr>
              <w:pStyle w:val="ListParagraph"/>
              <w:numPr>
                <w:ilvl w:val="0"/>
                <w:numId w:val="59"/>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External site or application</w:t>
            </w:r>
          </w:p>
          <w:p w14:paraId="03CA4BB0" w14:textId="77777777" w:rsidR="00A1126B" w:rsidRDefault="00A1126B" w:rsidP="00A1126B">
            <w:pPr>
              <w:pStyle w:val="ListParagraph"/>
              <w:numPr>
                <w:ilvl w:val="0"/>
                <w:numId w:val="59"/>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Document</w:t>
            </w:r>
          </w:p>
          <w:p w14:paraId="02C65590" w14:textId="77777777" w:rsidR="00A1126B" w:rsidRDefault="00A1126B" w:rsidP="00A1126B">
            <w:pPr>
              <w:rPr>
                <w:rFonts w:asciiTheme="minorHAnsi" w:eastAsia="Times New Roman" w:hAnsiTheme="minorHAnsi" w:cstheme="minorHAnsi"/>
                <w:color w:val="0000FF"/>
                <w:sz w:val="16"/>
                <w:szCs w:val="16"/>
                <w:lang w:val="en-US" w:eastAsia="ru-RU"/>
              </w:rPr>
            </w:pPr>
            <w:r w:rsidRPr="00D55617">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for each link, I edit a title, a short description and a URL</w:t>
            </w:r>
          </w:p>
        </w:tc>
        <w:tc>
          <w:tcPr>
            <w:tcW w:w="884" w:type="dxa"/>
          </w:tcPr>
          <w:p w14:paraId="0DCD38C0" w14:textId="77777777" w:rsidR="00A1126B" w:rsidRDefault="00A1126B" w:rsidP="00A1126B">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A1126B" w14:paraId="77846352" w14:textId="77777777" w:rsidTr="00063DC0">
        <w:trPr>
          <w:trHeight w:val="507"/>
        </w:trPr>
        <w:tc>
          <w:tcPr>
            <w:tcW w:w="710" w:type="dxa"/>
          </w:tcPr>
          <w:p w14:paraId="4452E731" w14:textId="25E4DF47" w:rsidR="00A1126B" w:rsidRDefault="00A1126B" w:rsidP="00A1126B">
            <w:pPr>
              <w:jc w:val="right"/>
              <w:rPr>
                <w:rFonts w:eastAsia="Arial" w:cs="Arial"/>
                <w:sz w:val="16"/>
                <w:szCs w:val="16"/>
              </w:rPr>
            </w:pPr>
            <w:r w:rsidRPr="00F91DAB">
              <w:rPr>
                <w:rFonts w:asciiTheme="minorHAnsi" w:eastAsia="Times New Roman" w:hAnsiTheme="minorHAnsi" w:cstheme="minorHAnsi"/>
                <w:color w:val="000000"/>
                <w:sz w:val="16"/>
                <w:szCs w:val="16"/>
                <w:lang w:val="en-US"/>
              </w:rPr>
              <w:t>15.5.1.</w:t>
            </w:r>
            <w:r>
              <w:rPr>
                <w:rFonts w:asciiTheme="minorHAnsi" w:eastAsia="Times New Roman" w:hAnsiTheme="minorHAnsi" w:cstheme="minorHAnsi"/>
                <w:color w:val="000000"/>
                <w:sz w:val="16"/>
                <w:szCs w:val="16"/>
                <w:lang w:val="en-US"/>
              </w:rPr>
              <w:t>6</w:t>
            </w:r>
          </w:p>
        </w:tc>
        <w:tc>
          <w:tcPr>
            <w:tcW w:w="1417" w:type="dxa"/>
            <w:gridSpan w:val="2"/>
            <w:shd w:val="clear" w:color="auto" w:fill="FFFFFF" w:themeFill="background1"/>
          </w:tcPr>
          <w:p w14:paraId="3B7C0B08" w14:textId="77777777" w:rsidR="00A1126B" w:rsidRDefault="00A1126B" w:rsidP="00A1126B">
            <w:pPr>
              <w:rPr>
                <w:rFonts w:asciiTheme="minorHAnsi" w:eastAsiaTheme="minorEastAsia" w:hAnsiTheme="minorHAnsi"/>
                <w:b/>
                <w:bCs/>
                <w:color w:val="000000"/>
                <w:sz w:val="16"/>
                <w:szCs w:val="16"/>
                <w:lang w:val="en-US"/>
              </w:rPr>
            </w:pPr>
            <w:r w:rsidRPr="00DF0610">
              <w:rPr>
                <w:rFonts w:asciiTheme="minorHAnsi" w:eastAsiaTheme="minorEastAsia" w:hAnsiTheme="minorHAnsi"/>
                <w:b/>
                <w:bCs/>
                <w:color w:val="000000"/>
                <w:sz w:val="16"/>
                <w:szCs w:val="16"/>
                <w:lang w:val="en-US"/>
              </w:rPr>
              <w:t>M&amp;S Landing Page publishing</w:t>
            </w:r>
          </w:p>
        </w:tc>
        <w:tc>
          <w:tcPr>
            <w:tcW w:w="1559" w:type="dxa"/>
          </w:tcPr>
          <w:p w14:paraId="20C00FA5" w14:textId="77777777" w:rsidR="00A1126B" w:rsidRDefault="00A1126B" w:rsidP="00A1126B">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Library section </w:t>
            </w:r>
          </w:p>
        </w:tc>
        <w:tc>
          <w:tcPr>
            <w:tcW w:w="4962" w:type="dxa"/>
          </w:tcPr>
          <w:p w14:paraId="0324E956" w14:textId="77777777" w:rsidR="00A1126B" w:rsidRDefault="00A1126B" w:rsidP="00A1126B">
            <w:pPr>
              <w:rPr>
                <w:rFonts w:asciiTheme="minorHAnsi" w:eastAsia="Times New Roman" w:hAnsiTheme="minorHAnsi" w:cstheme="minorHAnsi"/>
                <w:sz w:val="16"/>
                <w:szCs w:val="16"/>
                <w:lang w:val="en-US" w:eastAsia="ru-RU"/>
              </w:rPr>
            </w:pPr>
            <w:r w:rsidRPr="00D55617">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authorized publisher</w:t>
            </w:r>
          </w:p>
          <w:p w14:paraId="3A184B27" w14:textId="77777777" w:rsidR="00A1126B" w:rsidRDefault="00A1126B" w:rsidP="00A1126B">
            <w:pPr>
              <w:rPr>
                <w:rFonts w:asciiTheme="minorHAnsi" w:eastAsia="Times New Roman" w:hAnsiTheme="minorHAnsi" w:cstheme="minorHAnsi"/>
                <w:sz w:val="16"/>
                <w:szCs w:val="16"/>
                <w:lang w:val="en-US" w:eastAsia="ru-RU"/>
              </w:rPr>
            </w:pPr>
            <w:r w:rsidRPr="00D55617">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am on the M&amp;S Landing page Template on the Library section</w:t>
            </w:r>
          </w:p>
          <w:p w14:paraId="5107F8E0" w14:textId="77777777" w:rsidR="00A1126B" w:rsidRDefault="00A1126B" w:rsidP="00A1126B">
            <w:pPr>
              <w:rPr>
                <w:rFonts w:asciiTheme="minorHAnsi" w:eastAsia="Times New Roman" w:hAnsiTheme="minorHAnsi" w:cstheme="minorHAnsi"/>
                <w:sz w:val="16"/>
                <w:szCs w:val="16"/>
                <w:lang w:val="en-US" w:eastAsia="ru-RU"/>
              </w:rPr>
            </w:pPr>
            <w:r w:rsidRPr="00D55617">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 xml:space="preserve">I can the tags I want to use to retrieve the applications, sites and documents to be display on the library for the end users </w:t>
            </w:r>
          </w:p>
          <w:p w14:paraId="6AD12842" w14:textId="09446F38" w:rsidR="00A1126B" w:rsidRDefault="00A1126B" w:rsidP="00A1126B">
            <w:pPr>
              <w:rPr>
                <w:rFonts w:asciiTheme="minorHAnsi" w:eastAsia="Times New Roman" w:hAnsiTheme="minorHAnsi" w:cstheme="minorHAnsi"/>
                <w:color w:val="0000FF"/>
                <w:sz w:val="16"/>
                <w:szCs w:val="16"/>
                <w:lang w:val="en-US" w:eastAsia="ru-RU"/>
              </w:rPr>
            </w:pPr>
            <w:r w:rsidRPr="002C758D">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I can change the name of the library component to “[name] library”</w:t>
            </w:r>
          </w:p>
        </w:tc>
        <w:tc>
          <w:tcPr>
            <w:tcW w:w="884" w:type="dxa"/>
          </w:tcPr>
          <w:p w14:paraId="7502625C" w14:textId="77777777" w:rsidR="00A1126B" w:rsidRDefault="00A1126B" w:rsidP="00A1126B">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A1126B" w14:paraId="070DC484" w14:textId="77777777" w:rsidTr="00063DC0">
        <w:trPr>
          <w:trHeight w:val="507"/>
        </w:trPr>
        <w:tc>
          <w:tcPr>
            <w:tcW w:w="710" w:type="dxa"/>
          </w:tcPr>
          <w:p w14:paraId="2CE34364" w14:textId="6FE4EB1D" w:rsidR="00A1126B" w:rsidRDefault="00A1126B" w:rsidP="00A1126B">
            <w:pPr>
              <w:jc w:val="right"/>
              <w:rPr>
                <w:rFonts w:eastAsia="Arial" w:cs="Arial"/>
                <w:sz w:val="16"/>
                <w:szCs w:val="16"/>
              </w:rPr>
            </w:pPr>
            <w:r w:rsidRPr="00F91DAB">
              <w:rPr>
                <w:rFonts w:asciiTheme="minorHAnsi" w:eastAsia="Times New Roman" w:hAnsiTheme="minorHAnsi" w:cstheme="minorHAnsi"/>
                <w:color w:val="000000"/>
                <w:sz w:val="16"/>
                <w:szCs w:val="16"/>
                <w:lang w:val="en-US"/>
              </w:rPr>
              <w:t>15.5.1.</w:t>
            </w:r>
            <w:r>
              <w:rPr>
                <w:rFonts w:asciiTheme="minorHAnsi" w:eastAsia="Times New Roman" w:hAnsiTheme="minorHAnsi" w:cstheme="minorHAnsi"/>
                <w:color w:val="000000"/>
                <w:sz w:val="16"/>
                <w:szCs w:val="16"/>
                <w:lang w:val="en-US"/>
              </w:rPr>
              <w:t>7</w:t>
            </w:r>
          </w:p>
        </w:tc>
        <w:tc>
          <w:tcPr>
            <w:tcW w:w="1417" w:type="dxa"/>
            <w:gridSpan w:val="2"/>
            <w:shd w:val="clear" w:color="auto" w:fill="FFFFFF" w:themeFill="background1"/>
          </w:tcPr>
          <w:p w14:paraId="259D1DE2" w14:textId="77777777" w:rsidR="00A1126B" w:rsidRDefault="00A1126B" w:rsidP="00A1126B">
            <w:pPr>
              <w:rPr>
                <w:rFonts w:asciiTheme="minorHAnsi" w:eastAsiaTheme="minorEastAsia" w:hAnsiTheme="minorHAnsi"/>
                <w:b/>
                <w:bCs/>
                <w:color w:val="000000"/>
                <w:sz w:val="16"/>
                <w:szCs w:val="16"/>
                <w:lang w:val="en-US"/>
              </w:rPr>
            </w:pPr>
            <w:r w:rsidRPr="00DF0610">
              <w:rPr>
                <w:rFonts w:asciiTheme="minorHAnsi" w:eastAsiaTheme="minorEastAsia" w:hAnsiTheme="minorHAnsi"/>
                <w:b/>
                <w:bCs/>
                <w:color w:val="000000"/>
                <w:sz w:val="16"/>
                <w:szCs w:val="16"/>
                <w:lang w:val="en-US"/>
              </w:rPr>
              <w:t>M&amp;S Landing Page publishing</w:t>
            </w:r>
          </w:p>
        </w:tc>
        <w:tc>
          <w:tcPr>
            <w:tcW w:w="1559" w:type="dxa"/>
          </w:tcPr>
          <w:p w14:paraId="179036AE" w14:textId="77777777" w:rsidR="00A1126B" w:rsidRDefault="00A1126B" w:rsidP="00A1126B">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Engage component</w:t>
            </w:r>
          </w:p>
        </w:tc>
        <w:tc>
          <w:tcPr>
            <w:tcW w:w="4962" w:type="dxa"/>
          </w:tcPr>
          <w:p w14:paraId="128E60F2" w14:textId="77777777" w:rsidR="00A1126B" w:rsidRDefault="00A1126B" w:rsidP="00A1126B">
            <w:pPr>
              <w:rPr>
                <w:rFonts w:asciiTheme="minorHAnsi" w:eastAsia="Times New Roman" w:hAnsiTheme="minorHAnsi" w:cstheme="minorHAnsi"/>
                <w:sz w:val="16"/>
                <w:szCs w:val="16"/>
                <w:lang w:val="en-US" w:eastAsia="ru-RU"/>
              </w:rPr>
            </w:pPr>
            <w:r w:rsidRPr="00D55617">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authorized publisher</w:t>
            </w:r>
          </w:p>
          <w:p w14:paraId="7B29CC13" w14:textId="77777777" w:rsidR="00A1126B" w:rsidRDefault="00A1126B" w:rsidP="00A1126B">
            <w:pPr>
              <w:rPr>
                <w:rFonts w:asciiTheme="minorHAnsi" w:eastAsia="Times New Roman" w:hAnsiTheme="minorHAnsi" w:cstheme="minorHAnsi"/>
                <w:sz w:val="16"/>
                <w:szCs w:val="16"/>
                <w:lang w:val="en-US" w:eastAsia="ru-RU"/>
              </w:rPr>
            </w:pPr>
            <w:commentRangeStart w:id="2401"/>
            <w:r w:rsidRPr="00D55617">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 xml:space="preserve">I am on the M&amp;S Landing page Template on the Engage component </w:t>
            </w:r>
            <w:commentRangeEnd w:id="2401"/>
            <w:r w:rsidR="008257D4">
              <w:rPr>
                <w:rStyle w:val="CommentReference"/>
              </w:rPr>
              <w:commentReference w:id="2401"/>
            </w:r>
          </w:p>
          <w:p w14:paraId="0D86DC88" w14:textId="77777777" w:rsidR="00A1126B" w:rsidRDefault="00A1126B" w:rsidP="00A1126B">
            <w:pPr>
              <w:rPr>
                <w:rFonts w:asciiTheme="minorHAnsi" w:eastAsia="Times New Roman" w:hAnsiTheme="minorHAnsi" w:cstheme="minorHAnsi"/>
                <w:sz w:val="16"/>
                <w:szCs w:val="16"/>
                <w:lang w:val="en-US" w:eastAsia="ru-RU"/>
              </w:rPr>
            </w:pPr>
            <w:r w:rsidRPr="00D55617">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 can select the top 5 Engage communities related to tags of my selection (here: “Marketing &amp; Sales”)</w:t>
            </w:r>
          </w:p>
          <w:p w14:paraId="09C708FA" w14:textId="77777777" w:rsidR="00A1126B" w:rsidRPr="00D55617" w:rsidRDefault="00A1126B" w:rsidP="00A1126B">
            <w:pPr>
              <w:rPr>
                <w:rFonts w:asciiTheme="minorHAnsi" w:eastAsia="Times New Roman" w:hAnsiTheme="minorHAnsi" w:cstheme="minorHAnsi"/>
                <w:color w:val="0000FF"/>
                <w:sz w:val="16"/>
                <w:szCs w:val="16"/>
                <w:lang w:val="en-US" w:eastAsia="ru-RU"/>
              </w:rPr>
            </w:pPr>
            <w:r w:rsidRPr="00DD7931">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I can change the name of the engage section to “Engage with [name]”</w:t>
            </w:r>
          </w:p>
        </w:tc>
        <w:tc>
          <w:tcPr>
            <w:tcW w:w="884" w:type="dxa"/>
          </w:tcPr>
          <w:p w14:paraId="33B021CF" w14:textId="77777777" w:rsidR="00A1126B" w:rsidRDefault="00A1126B" w:rsidP="00A1126B">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bl>
    <w:p w14:paraId="130423B8" w14:textId="3C5AF1D7" w:rsidR="004126A6" w:rsidRPr="004126A6" w:rsidRDefault="004126A6" w:rsidP="004126A6">
      <w:pPr>
        <w:rPr>
          <w:lang w:val="en-US" w:eastAsia="en-GB"/>
        </w:rPr>
      </w:pPr>
    </w:p>
    <w:p w14:paraId="3641D10F" w14:textId="77777777" w:rsidR="00D9302B" w:rsidRDefault="00D9302B" w:rsidP="00ED5E60">
      <w:pPr>
        <w:pStyle w:val="Heading3"/>
        <w:numPr>
          <w:ilvl w:val="2"/>
          <w:numId w:val="20"/>
        </w:numPr>
      </w:pPr>
      <w:bookmarkStart w:id="2402" w:name="_Toc461707191"/>
      <w:bookmarkStart w:id="2403" w:name="_Toc463013505"/>
      <w:r>
        <w:t>Publish a Generic topic page</w:t>
      </w:r>
      <w:bookmarkEnd w:id="2402"/>
      <w:bookmarkEnd w:id="2403"/>
    </w:p>
    <w:tbl>
      <w:tblPr>
        <w:tblStyle w:val="TableGrid"/>
        <w:tblW w:w="9532" w:type="dxa"/>
        <w:tblInd w:w="-289" w:type="dxa"/>
        <w:tblLayout w:type="fixed"/>
        <w:tblLook w:val="04A0" w:firstRow="1" w:lastRow="0" w:firstColumn="1" w:lastColumn="0" w:noHBand="0" w:noVBand="1"/>
      </w:tblPr>
      <w:tblGrid>
        <w:gridCol w:w="710"/>
        <w:gridCol w:w="1275"/>
        <w:gridCol w:w="142"/>
        <w:gridCol w:w="1559"/>
        <w:gridCol w:w="4962"/>
        <w:gridCol w:w="884"/>
      </w:tblGrid>
      <w:tr w:rsidR="00D51C10" w:rsidRPr="00193438" w14:paraId="3EBBDBD5" w14:textId="77777777" w:rsidTr="00D51C10">
        <w:trPr>
          <w:trHeight w:val="280"/>
        </w:trPr>
        <w:tc>
          <w:tcPr>
            <w:tcW w:w="710" w:type="dxa"/>
            <w:shd w:val="clear" w:color="auto" w:fill="122632" w:themeFill="text1"/>
            <w:hideMark/>
          </w:tcPr>
          <w:p w14:paraId="0E079954" w14:textId="77777777" w:rsidR="00D51C10" w:rsidRPr="00387D6C" w:rsidRDefault="00D51C10" w:rsidP="00D51C10">
            <w:pPr>
              <w:jc w:val="center"/>
              <w:rPr>
                <w:rFonts w:asciiTheme="minorHAnsi" w:eastAsia="Times New Roman" w:hAnsiTheme="minorHAnsi" w:cstheme="minorHAnsi"/>
                <w:b/>
                <w:bCs/>
                <w:color w:val="FFFFFF" w:themeColor="background1"/>
                <w:sz w:val="16"/>
                <w:szCs w:val="16"/>
                <w:lang w:val="en-US"/>
              </w:rPr>
            </w:pPr>
            <w:r w:rsidRPr="00387D6C">
              <w:rPr>
                <w:rFonts w:asciiTheme="minorHAnsi" w:eastAsia="Times New Roman" w:hAnsiTheme="minorHAnsi" w:cstheme="minorHAnsi"/>
                <w:b/>
                <w:bCs/>
                <w:color w:val="FFFFFF" w:themeColor="background1"/>
                <w:sz w:val="16"/>
                <w:szCs w:val="16"/>
                <w:lang w:val="en-US"/>
              </w:rPr>
              <w:t>Id</w:t>
            </w:r>
          </w:p>
        </w:tc>
        <w:tc>
          <w:tcPr>
            <w:tcW w:w="1275" w:type="dxa"/>
            <w:shd w:val="clear" w:color="auto" w:fill="122632" w:themeFill="text1"/>
            <w:hideMark/>
          </w:tcPr>
          <w:p w14:paraId="5491E9B5" w14:textId="77777777" w:rsidR="00D51C10" w:rsidRPr="00387D6C" w:rsidRDefault="00D51C10" w:rsidP="00D51C10">
            <w:pPr>
              <w:jc w:val="center"/>
              <w:rPr>
                <w:rFonts w:asciiTheme="minorHAnsi" w:eastAsia="Times New Roman" w:hAnsiTheme="minorHAnsi" w:cstheme="minorHAnsi"/>
                <w:b/>
                <w:bCs/>
                <w:color w:val="FFFFFF" w:themeColor="background1"/>
                <w:sz w:val="16"/>
                <w:szCs w:val="16"/>
                <w:lang w:val="en-US"/>
              </w:rPr>
            </w:pPr>
            <w:r w:rsidRPr="00387D6C">
              <w:rPr>
                <w:rFonts w:asciiTheme="minorHAnsi" w:eastAsia="Times New Roman" w:hAnsiTheme="minorHAnsi" w:cstheme="minorHAnsi"/>
                <w:b/>
                <w:bCs/>
                <w:color w:val="FFFFFF" w:themeColor="background1"/>
                <w:sz w:val="16"/>
                <w:szCs w:val="16"/>
                <w:lang w:val="en-US"/>
              </w:rPr>
              <w:t>Feature category</w:t>
            </w:r>
          </w:p>
        </w:tc>
        <w:tc>
          <w:tcPr>
            <w:tcW w:w="1701" w:type="dxa"/>
            <w:gridSpan w:val="2"/>
            <w:shd w:val="clear" w:color="auto" w:fill="122632" w:themeFill="text1"/>
            <w:hideMark/>
          </w:tcPr>
          <w:p w14:paraId="7CBF9573" w14:textId="77777777" w:rsidR="00D51C10" w:rsidRPr="00387D6C" w:rsidRDefault="00D51C10" w:rsidP="00D51C10">
            <w:pPr>
              <w:jc w:val="center"/>
              <w:rPr>
                <w:rFonts w:asciiTheme="minorHAnsi" w:eastAsia="Times New Roman" w:hAnsiTheme="minorHAnsi" w:cstheme="minorHAnsi"/>
                <w:b/>
                <w:bCs/>
                <w:color w:val="FFFFFF" w:themeColor="background1"/>
                <w:sz w:val="16"/>
                <w:szCs w:val="16"/>
                <w:lang w:val="en-US"/>
              </w:rPr>
            </w:pPr>
            <w:r w:rsidRPr="00387D6C">
              <w:rPr>
                <w:rFonts w:asciiTheme="minorHAnsi" w:eastAsia="Times New Roman" w:hAnsiTheme="minorHAnsi" w:cstheme="minorHAnsi"/>
                <w:b/>
                <w:bCs/>
                <w:color w:val="FFFFFF" w:themeColor="background1"/>
                <w:sz w:val="16"/>
                <w:szCs w:val="16"/>
                <w:lang w:val="en-US"/>
              </w:rPr>
              <w:t>Feature name</w:t>
            </w:r>
          </w:p>
        </w:tc>
        <w:tc>
          <w:tcPr>
            <w:tcW w:w="4962" w:type="dxa"/>
            <w:shd w:val="clear" w:color="auto" w:fill="122632" w:themeFill="text1"/>
            <w:hideMark/>
          </w:tcPr>
          <w:p w14:paraId="5CD54EAB" w14:textId="77777777" w:rsidR="00D51C10" w:rsidRPr="00387D6C" w:rsidRDefault="00D51C10" w:rsidP="00D51C10">
            <w:pPr>
              <w:jc w:val="center"/>
              <w:rPr>
                <w:rFonts w:asciiTheme="minorHAnsi" w:eastAsia="Times New Roman" w:hAnsiTheme="minorHAnsi" w:cstheme="minorHAnsi"/>
                <w:b/>
                <w:bCs/>
                <w:color w:val="FFFFFF" w:themeColor="background1"/>
                <w:sz w:val="16"/>
                <w:szCs w:val="16"/>
                <w:lang w:val="en-US"/>
              </w:rPr>
            </w:pPr>
            <w:r w:rsidRPr="00387D6C">
              <w:rPr>
                <w:rFonts w:asciiTheme="minorHAnsi" w:eastAsia="Times New Roman" w:hAnsiTheme="minorHAnsi" w:cstheme="minorHAnsi"/>
                <w:b/>
                <w:bCs/>
                <w:color w:val="FFFFFF" w:themeColor="background1"/>
                <w:sz w:val="16"/>
                <w:szCs w:val="16"/>
                <w:lang w:val="en-US"/>
              </w:rPr>
              <w:t>Description</w:t>
            </w:r>
          </w:p>
        </w:tc>
        <w:tc>
          <w:tcPr>
            <w:tcW w:w="884" w:type="dxa"/>
            <w:shd w:val="clear" w:color="auto" w:fill="122632" w:themeFill="text1"/>
            <w:hideMark/>
          </w:tcPr>
          <w:p w14:paraId="7E37D38E" w14:textId="77777777" w:rsidR="00D51C10" w:rsidRPr="00387D6C" w:rsidRDefault="00D51C10" w:rsidP="00D51C10">
            <w:pPr>
              <w:jc w:val="center"/>
              <w:rPr>
                <w:rFonts w:asciiTheme="minorHAnsi" w:eastAsia="Times New Roman" w:hAnsiTheme="minorHAnsi" w:cstheme="minorHAnsi"/>
                <w:b/>
                <w:bCs/>
                <w:color w:val="FFFFFF" w:themeColor="background1"/>
                <w:sz w:val="16"/>
                <w:szCs w:val="16"/>
                <w:lang w:val="en-US"/>
              </w:rPr>
            </w:pPr>
            <w:r w:rsidRPr="00387D6C">
              <w:rPr>
                <w:rFonts w:asciiTheme="minorHAnsi" w:eastAsia="Times New Roman" w:hAnsiTheme="minorHAnsi" w:cstheme="minorHAnsi"/>
                <w:b/>
                <w:bCs/>
                <w:color w:val="FFFFFF" w:themeColor="background1"/>
                <w:sz w:val="16"/>
                <w:szCs w:val="16"/>
                <w:lang w:val="en-US"/>
              </w:rPr>
              <w:t>Priority</w:t>
            </w:r>
          </w:p>
        </w:tc>
      </w:tr>
      <w:tr w:rsidR="004126A6" w14:paraId="1B627637" w14:textId="77777777" w:rsidTr="00D51C10">
        <w:trPr>
          <w:trHeight w:val="507"/>
        </w:trPr>
        <w:tc>
          <w:tcPr>
            <w:tcW w:w="710" w:type="dxa"/>
          </w:tcPr>
          <w:p w14:paraId="45064607" w14:textId="7C55DC2F" w:rsidR="004126A6" w:rsidRPr="00387D6C" w:rsidRDefault="00A1126B" w:rsidP="004126A6">
            <w:pPr>
              <w:jc w:val="right"/>
              <w:rPr>
                <w:rFonts w:asciiTheme="minorHAnsi" w:eastAsia="Times New Roman" w:hAnsiTheme="minorHAnsi" w:cstheme="minorHAnsi"/>
                <w:color w:val="000000"/>
                <w:sz w:val="16"/>
                <w:szCs w:val="16"/>
                <w:highlight w:val="yellow"/>
                <w:lang w:val="en-US"/>
              </w:rPr>
            </w:pPr>
            <w:r>
              <w:rPr>
                <w:rFonts w:asciiTheme="minorHAnsi" w:eastAsia="Times New Roman" w:hAnsiTheme="minorHAnsi" w:cstheme="minorHAnsi"/>
                <w:color w:val="000000"/>
                <w:sz w:val="16"/>
                <w:szCs w:val="16"/>
                <w:lang w:val="en-US"/>
              </w:rPr>
              <w:t>15.5.2.1</w:t>
            </w:r>
          </w:p>
        </w:tc>
        <w:tc>
          <w:tcPr>
            <w:tcW w:w="1417" w:type="dxa"/>
            <w:gridSpan w:val="2"/>
          </w:tcPr>
          <w:p w14:paraId="1CB94FBD" w14:textId="6C855416" w:rsidR="004126A6" w:rsidRPr="00387D6C" w:rsidRDefault="00D9302B" w:rsidP="004126A6">
            <w:pPr>
              <w:rPr>
                <w:rFonts w:asciiTheme="minorHAnsi" w:eastAsia="Times New Roman" w:hAnsiTheme="minorHAnsi" w:cstheme="minorHAnsi"/>
                <w:b/>
                <w:color w:val="000000"/>
                <w:sz w:val="16"/>
                <w:szCs w:val="16"/>
                <w:lang w:val="en-US"/>
              </w:rPr>
            </w:pPr>
            <w:r w:rsidRPr="008E1B73">
              <w:rPr>
                <w:rFonts w:asciiTheme="minorHAnsi" w:eastAsiaTheme="minorEastAsia" w:hAnsiTheme="minorHAnsi"/>
                <w:b/>
                <w:bCs/>
                <w:color w:val="000000"/>
                <w:sz w:val="16"/>
                <w:szCs w:val="16"/>
                <w:lang w:val="en-US"/>
              </w:rPr>
              <w:t>Generic topic</w:t>
            </w:r>
            <w:r w:rsidR="004126A6">
              <w:rPr>
                <w:rFonts w:asciiTheme="minorHAnsi" w:eastAsiaTheme="minorEastAsia" w:hAnsiTheme="minorHAnsi"/>
                <w:b/>
                <w:bCs/>
                <w:color w:val="000000"/>
                <w:sz w:val="16"/>
                <w:szCs w:val="16"/>
                <w:lang w:val="en-US"/>
              </w:rPr>
              <w:t xml:space="preserve"> page </w:t>
            </w:r>
            <w:r w:rsidRPr="008E1B73">
              <w:rPr>
                <w:rFonts w:asciiTheme="minorHAnsi" w:eastAsiaTheme="minorEastAsia" w:hAnsiTheme="minorHAnsi"/>
                <w:b/>
                <w:bCs/>
                <w:color w:val="000000"/>
                <w:sz w:val="16"/>
                <w:szCs w:val="16"/>
                <w:lang w:val="en-US"/>
              </w:rPr>
              <w:t>publishing</w:t>
            </w:r>
          </w:p>
        </w:tc>
        <w:tc>
          <w:tcPr>
            <w:tcW w:w="1559" w:type="dxa"/>
          </w:tcPr>
          <w:p w14:paraId="0C34CD4C" w14:textId="3E5C9F60" w:rsidR="004126A6" w:rsidRPr="00387D6C" w:rsidRDefault="00D9302B" w:rsidP="004126A6">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General </w:t>
            </w:r>
          </w:p>
        </w:tc>
        <w:tc>
          <w:tcPr>
            <w:tcW w:w="4962" w:type="dxa"/>
          </w:tcPr>
          <w:p w14:paraId="272C58DF" w14:textId="60850142" w:rsidR="004126A6" w:rsidRDefault="004126A6" w:rsidP="004126A6">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 xml:space="preserve">that I am a logged </w:t>
            </w:r>
            <w:r w:rsidR="00D9302B">
              <w:rPr>
                <w:rFonts w:asciiTheme="minorHAnsi" w:eastAsia="Times New Roman" w:hAnsiTheme="minorHAnsi" w:cstheme="minorHAnsi"/>
                <w:sz w:val="16"/>
                <w:szCs w:val="16"/>
                <w:lang w:val="en-US" w:eastAsia="ru-RU"/>
              </w:rPr>
              <w:t>authorized publisher</w:t>
            </w:r>
          </w:p>
          <w:p w14:paraId="439FECD7" w14:textId="005E39F0" w:rsidR="00D9302B" w:rsidRDefault="004126A6" w:rsidP="00063DC0">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 xml:space="preserve">I am on the </w:t>
            </w:r>
            <w:r w:rsidR="00D9302B">
              <w:rPr>
                <w:rFonts w:asciiTheme="minorHAnsi" w:eastAsia="Times New Roman" w:hAnsiTheme="minorHAnsi" w:cstheme="minorHAnsi"/>
                <w:sz w:val="16"/>
                <w:szCs w:val="16"/>
                <w:lang w:val="en-US" w:eastAsia="ru-RU"/>
              </w:rPr>
              <w:t>back-end part</w:t>
            </w:r>
            <w:r>
              <w:rPr>
                <w:rFonts w:asciiTheme="minorHAnsi" w:eastAsia="Times New Roman" w:hAnsiTheme="minorHAnsi" w:cstheme="minorHAnsi"/>
                <w:sz w:val="16"/>
                <w:szCs w:val="16"/>
                <w:lang w:val="en-US" w:eastAsia="ru-RU"/>
              </w:rPr>
              <w:t xml:space="preserve"> of the </w:t>
            </w:r>
            <w:r w:rsidR="00D9302B">
              <w:rPr>
                <w:rFonts w:asciiTheme="minorHAnsi" w:eastAsia="Times New Roman" w:hAnsiTheme="minorHAnsi" w:cstheme="minorHAnsi"/>
                <w:sz w:val="16"/>
                <w:szCs w:val="16"/>
                <w:lang w:val="en-US" w:eastAsia="ru-RU"/>
              </w:rPr>
              <w:t>SharePoint Intranet</w:t>
            </w:r>
            <w:r>
              <w:rPr>
                <w:rFonts w:asciiTheme="minorHAnsi" w:eastAsia="Times New Roman" w:hAnsiTheme="minorHAnsi" w:cstheme="minorHAnsi"/>
                <w:sz w:val="16"/>
                <w:szCs w:val="16"/>
                <w:lang w:val="en-US" w:eastAsia="ru-RU"/>
              </w:rPr>
              <w:t xml:space="preserve"> on the </w:t>
            </w:r>
            <w:r w:rsidR="00D9302B">
              <w:rPr>
                <w:rFonts w:asciiTheme="minorHAnsi" w:eastAsia="Times New Roman" w:hAnsiTheme="minorHAnsi" w:cstheme="minorHAnsi"/>
                <w:sz w:val="16"/>
                <w:szCs w:val="16"/>
                <w:lang w:val="en-US" w:eastAsia="ru-RU"/>
              </w:rPr>
              <w:t xml:space="preserve">SharePoint site where the page will be stored </w:t>
            </w:r>
          </w:p>
          <w:p w14:paraId="694DD164" w14:textId="77777777" w:rsidR="00D9302B" w:rsidRDefault="00D9302B" w:rsidP="00063DC0">
            <w:pPr>
              <w:rPr>
                <w:rFonts w:asciiTheme="minorHAnsi" w:eastAsia="Times New Roman" w:hAnsiTheme="minorHAnsi" w:cstheme="minorHAnsi"/>
                <w:sz w:val="16"/>
                <w:szCs w:val="16"/>
                <w:lang w:val="en-US" w:eastAsia="ru-RU"/>
              </w:rPr>
            </w:pPr>
            <w:r w:rsidRPr="006A34AD">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I click on “New page”</w:t>
            </w:r>
          </w:p>
          <w:p w14:paraId="6966C8A2" w14:textId="77777777" w:rsidR="00D9302B" w:rsidRDefault="00D9302B" w:rsidP="00063DC0">
            <w:pPr>
              <w:rPr>
                <w:rFonts w:asciiTheme="minorHAnsi" w:eastAsia="Times New Roman" w:hAnsiTheme="minorHAnsi" w:cstheme="minorHAnsi"/>
                <w:sz w:val="16"/>
                <w:szCs w:val="16"/>
                <w:lang w:val="en-US" w:eastAsia="ru-RU"/>
              </w:rPr>
            </w:pPr>
            <w:r w:rsidRPr="006A34AD">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 xml:space="preserve">I land on a form where I can select which template I need </w:t>
            </w:r>
          </w:p>
          <w:p w14:paraId="272BF0DB" w14:textId="77777777" w:rsidR="00D9302B" w:rsidRDefault="00D9302B" w:rsidP="00063DC0">
            <w:p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I select the “Generic page template”</w:t>
            </w:r>
          </w:p>
          <w:p w14:paraId="5BC3BAA7" w14:textId="77777777" w:rsidR="00D9302B" w:rsidRDefault="00D9302B" w:rsidP="00063DC0">
            <w:pPr>
              <w:rPr>
                <w:rFonts w:asciiTheme="minorHAnsi" w:eastAsia="Times New Roman" w:hAnsiTheme="minorHAnsi" w:cstheme="minorHAnsi"/>
                <w:sz w:val="16"/>
                <w:szCs w:val="16"/>
                <w:lang w:val="en-US" w:eastAsia="ru-RU"/>
              </w:rPr>
            </w:pPr>
            <w:r w:rsidRPr="00E3000B">
              <w:rPr>
                <w:rFonts w:asciiTheme="minorHAnsi" w:eastAsia="Times New Roman" w:hAnsiTheme="minorHAnsi" w:cstheme="minorHAnsi"/>
                <w:color w:val="0000FF"/>
                <w:sz w:val="16"/>
                <w:szCs w:val="16"/>
                <w:lang w:val="en-US" w:eastAsia="ru-RU"/>
              </w:rPr>
              <w:t>Then</w:t>
            </w:r>
            <w:r w:rsidRPr="006A34AD">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val="en-US" w:eastAsia="ru-RU"/>
              </w:rPr>
              <w:t>I land on a form where I can edit the page</w:t>
            </w:r>
          </w:p>
          <w:p w14:paraId="7EDC823D" w14:textId="77777777" w:rsidR="00D9302B" w:rsidRDefault="00D9302B" w:rsidP="00063DC0">
            <w:pPr>
              <w:rPr>
                <w:rFonts w:asciiTheme="minorHAnsi" w:eastAsia="Times New Roman" w:hAnsiTheme="minorHAnsi" w:cstheme="minorHAnsi"/>
                <w:sz w:val="16"/>
                <w:szCs w:val="16"/>
                <w:lang w:val="en-US" w:eastAsia="ru-RU"/>
              </w:rPr>
            </w:pPr>
            <w:r w:rsidRPr="00572D27">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I can edit the metadata associated to the page:</w:t>
            </w:r>
          </w:p>
          <w:p w14:paraId="6C7D5BBD" w14:textId="77777777" w:rsidR="00D9302B" w:rsidRDefault="00D9302B" w:rsidP="00D9302B">
            <w:pPr>
              <w:pStyle w:val="ListParagraph"/>
              <w:numPr>
                <w:ilvl w:val="0"/>
                <w:numId w:val="58"/>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Title</w:t>
            </w:r>
          </w:p>
          <w:p w14:paraId="20354BFC" w14:textId="77777777" w:rsidR="00D9302B" w:rsidRDefault="00D9302B" w:rsidP="00D9302B">
            <w:pPr>
              <w:pStyle w:val="ListParagraph"/>
              <w:numPr>
                <w:ilvl w:val="0"/>
                <w:numId w:val="58"/>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 xml:space="preserve">URL </w:t>
            </w:r>
          </w:p>
          <w:p w14:paraId="37B0D2CC" w14:textId="77777777" w:rsidR="00D9302B" w:rsidRDefault="00D9302B" w:rsidP="00D9302B">
            <w:pPr>
              <w:pStyle w:val="ListParagraph"/>
              <w:numPr>
                <w:ilvl w:val="0"/>
                <w:numId w:val="58"/>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 xml:space="preserve">Page tag </w:t>
            </w:r>
          </w:p>
          <w:p w14:paraId="1593A431" w14:textId="77777777" w:rsidR="00D9302B" w:rsidRDefault="00D9302B" w:rsidP="00D9302B">
            <w:pPr>
              <w:pStyle w:val="ListParagraph"/>
              <w:numPr>
                <w:ilvl w:val="0"/>
                <w:numId w:val="58"/>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 xml:space="preserve">Market </w:t>
            </w:r>
          </w:p>
          <w:p w14:paraId="5C0EBB99" w14:textId="77777777" w:rsidR="00D9302B" w:rsidRPr="006A34AD" w:rsidRDefault="00D9302B" w:rsidP="00D9302B">
            <w:pPr>
              <w:pStyle w:val="ListParagraph"/>
              <w:numPr>
                <w:ilvl w:val="0"/>
                <w:numId w:val="58"/>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Content owner</w:t>
            </w:r>
          </w:p>
          <w:p w14:paraId="3C3FC795" w14:textId="77777777" w:rsidR="00D9302B" w:rsidRDefault="00D9302B" w:rsidP="00063DC0">
            <w:pPr>
              <w:rPr>
                <w:rFonts w:asciiTheme="minorHAnsi" w:eastAsia="Times New Roman" w:hAnsiTheme="minorHAnsi" w:cstheme="minorHAnsi"/>
                <w:sz w:val="16"/>
                <w:szCs w:val="16"/>
                <w:lang w:val="en-US" w:eastAsia="ru-RU"/>
              </w:rPr>
            </w:pPr>
            <w:r w:rsidRPr="006A34AD">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I see all the pre-defined sections for that template:</w:t>
            </w:r>
          </w:p>
          <w:p w14:paraId="75D8614A" w14:textId="77777777" w:rsidR="00D9302B" w:rsidRDefault="00D9302B" w:rsidP="00D9302B">
            <w:pPr>
              <w:pStyle w:val="ListParagraph"/>
              <w:numPr>
                <w:ilvl w:val="0"/>
                <w:numId w:val="57"/>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Header</w:t>
            </w:r>
          </w:p>
          <w:p w14:paraId="09193CA3" w14:textId="77777777" w:rsidR="00D9302B" w:rsidRDefault="00D9302B" w:rsidP="00D9302B">
            <w:pPr>
              <w:pStyle w:val="ListParagraph"/>
              <w:numPr>
                <w:ilvl w:val="0"/>
                <w:numId w:val="57"/>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Card content section(s)</w:t>
            </w:r>
          </w:p>
          <w:p w14:paraId="2837EA4B" w14:textId="77777777" w:rsidR="00D9302B" w:rsidRDefault="00D9302B" w:rsidP="00D9302B">
            <w:pPr>
              <w:pStyle w:val="ListParagraph"/>
              <w:numPr>
                <w:ilvl w:val="0"/>
                <w:numId w:val="57"/>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 xml:space="preserve">News section </w:t>
            </w:r>
          </w:p>
          <w:p w14:paraId="0424181D" w14:textId="77777777" w:rsidR="00D9302B" w:rsidRDefault="00D9302B" w:rsidP="00D9302B">
            <w:pPr>
              <w:pStyle w:val="ListParagraph"/>
              <w:numPr>
                <w:ilvl w:val="0"/>
                <w:numId w:val="57"/>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Library section</w:t>
            </w:r>
          </w:p>
          <w:p w14:paraId="77BDD458" w14:textId="77777777" w:rsidR="00D9302B" w:rsidRDefault="00D9302B" w:rsidP="00D9302B">
            <w:pPr>
              <w:pStyle w:val="ListParagraph"/>
              <w:numPr>
                <w:ilvl w:val="0"/>
                <w:numId w:val="57"/>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Engage component</w:t>
            </w:r>
          </w:p>
          <w:p w14:paraId="48881C92" w14:textId="77777777" w:rsidR="00D9302B" w:rsidRDefault="00D9302B" w:rsidP="00D9302B">
            <w:pPr>
              <w:pStyle w:val="ListParagraph"/>
              <w:numPr>
                <w:ilvl w:val="0"/>
                <w:numId w:val="57"/>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Quick links component</w:t>
            </w:r>
          </w:p>
          <w:p w14:paraId="28BCD665" w14:textId="77777777" w:rsidR="00D9302B" w:rsidRDefault="00D9302B" w:rsidP="00063DC0">
            <w:pPr>
              <w:rPr>
                <w:rFonts w:asciiTheme="minorHAnsi" w:eastAsia="Times New Roman" w:hAnsiTheme="minorHAnsi" w:cstheme="minorHAnsi"/>
                <w:sz w:val="16"/>
                <w:szCs w:val="16"/>
                <w:lang w:val="en-US" w:eastAsia="ru-RU"/>
              </w:rPr>
            </w:pPr>
            <w:r w:rsidRPr="006A34AD">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I can preview my changes when I click on the “Preview” button</w:t>
            </w:r>
          </w:p>
          <w:p w14:paraId="6F79B3DC" w14:textId="77777777" w:rsidR="00D9302B" w:rsidRDefault="00D9302B" w:rsidP="00063DC0">
            <w:pPr>
              <w:rPr>
                <w:rFonts w:asciiTheme="minorHAnsi" w:eastAsia="Times New Roman" w:hAnsiTheme="minorHAnsi" w:cstheme="minorHAnsi"/>
                <w:sz w:val="16"/>
                <w:szCs w:val="16"/>
                <w:lang w:val="en-US" w:eastAsia="ru-RU"/>
              </w:rPr>
            </w:pPr>
            <w:r w:rsidRPr="00DD7931">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all the changes I make are saved automatically</w:t>
            </w:r>
          </w:p>
          <w:p w14:paraId="2AF5F097" w14:textId="77777777" w:rsidR="00D9302B" w:rsidRDefault="00D9302B" w:rsidP="00063DC0">
            <w:pPr>
              <w:rPr>
                <w:rFonts w:asciiTheme="minorHAnsi" w:eastAsia="Times New Roman" w:hAnsiTheme="minorHAnsi" w:cstheme="minorHAnsi"/>
                <w:sz w:val="16"/>
                <w:szCs w:val="16"/>
                <w:lang w:val="en-US" w:eastAsia="ru-RU"/>
              </w:rPr>
            </w:pPr>
            <w:r w:rsidRPr="006A34AD">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I’m done with publishing, I click on the “Publish button”</w:t>
            </w:r>
          </w:p>
          <w:p w14:paraId="381B9976" w14:textId="77777777" w:rsidR="00D9302B" w:rsidRPr="006A34AD" w:rsidRDefault="00D9302B" w:rsidP="00063DC0">
            <w:pPr>
              <w:rPr>
                <w:rFonts w:asciiTheme="minorHAnsi" w:eastAsia="Times New Roman" w:hAnsiTheme="minorHAnsi" w:cstheme="minorHAnsi"/>
                <w:sz w:val="16"/>
                <w:szCs w:val="16"/>
                <w:lang w:val="en-US" w:eastAsia="ru-RU"/>
              </w:rPr>
            </w:pPr>
            <w:r w:rsidRPr="00DD7931">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the page will be live for the end-users on the Intranet</w:t>
            </w:r>
          </w:p>
          <w:p w14:paraId="42BED788" w14:textId="40D05320" w:rsidR="004126A6" w:rsidRPr="00E32392" w:rsidRDefault="004126A6" w:rsidP="004126A6">
            <w:pPr>
              <w:textAlignment w:val="baseline"/>
              <w:rPr>
                <w:rFonts w:eastAsia="Times New Roman" w:cs="Arial"/>
                <w:sz w:val="16"/>
                <w:szCs w:val="16"/>
                <w:lang w:val="en-US"/>
              </w:rPr>
            </w:pPr>
          </w:p>
        </w:tc>
        <w:tc>
          <w:tcPr>
            <w:tcW w:w="884" w:type="dxa"/>
          </w:tcPr>
          <w:p w14:paraId="2E5F5C3E" w14:textId="77777777" w:rsidR="004126A6" w:rsidRPr="00387D6C" w:rsidRDefault="004126A6" w:rsidP="004126A6">
            <w:pPr>
              <w:jc w:val="right"/>
              <w:rPr>
                <w:rFonts w:asciiTheme="minorHAnsi" w:eastAsia="Times New Roman" w:hAnsiTheme="minorHAnsi" w:cstheme="minorHAnsi"/>
                <w:color w:val="000000"/>
                <w:sz w:val="16"/>
                <w:szCs w:val="16"/>
                <w:lang w:val="en-US"/>
              </w:rPr>
            </w:pPr>
            <w:r w:rsidRPr="00387D6C">
              <w:rPr>
                <w:rFonts w:asciiTheme="minorHAnsi" w:eastAsia="Times New Roman" w:hAnsiTheme="minorHAnsi" w:cstheme="minorHAnsi"/>
                <w:color w:val="000000"/>
                <w:sz w:val="16"/>
                <w:szCs w:val="16"/>
                <w:lang w:val="en-US"/>
              </w:rPr>
              <w:t>1</w:t>
            </w:r>
          </w:p>
        </w:tc>
      </w:tr>
      <w:tr w:rsidR="00A1126B" w14:paraId="685070D6" w14:textId="77777777" w:rsidTr="00D51C10">
        <w:trPr>
          <w:trHeight w:val="507"/>
        </w:trPr>
        <w:tc>
          <w:tcPr>
            <w:tcW w:w="710" w:type="dxa"/>
          </w:tcPr>
          <w:p w14:paraId="2B5DDE98" w14:textId="15CBCD0C" w:rsidR="00A1126B" w:rsidRDefault="00A1126B" w:rsidP="00A1126B">
            <w:pPr>
              <w:jc w:val="right"/>
              <w:rPr>
                <w:rFonts w:eastAsia="Arial" w:cs="Arial"/>
                <w:sz w:val="16"/>
                <w:szCs w:val="16"/>
              </w:rPr>
            </w:pPr>
            <w:r w:rsidRPr="004D006C">
              <w:rPr>
                <w:rFonts w:asciiTheme="minorHAnsi" w:eastAsia="Times New Roman" w:hAnsiTheme="minorHAnsi" w:cstheme="minorHAnsi"/>
                <w:color w:val="000000"/>
                <w:sz w:val="16"/>
                <w:szCs w:val="16"/>
                <w:lang w:val="en-US"/>
              </w:rPr>
              <w:t>15.5.2.</w:t>
            </w:r>
            <w:r>
              <w:rPr>
                <w:rFonts w:asciiTheme="minorHAnsi" w:eastAsia="Times New Roman" w:hAnsiTheme="minorHAnsi" w:cstheme="minorHAnsi"/>
                <w:color w:val="000000"/>
                <w:sz w:val="16"/>
                <w:szCs w:val="16"/>
                <w:lang w:val="en-US"/>
              </w:rPr>
              <w:t>2.</w:t>
            </w:r>
          </w:p>
        </w:tc>
        <w:tc>
          <w:tcPr>
            <w:tcW w:w="1417" w:type="dxa"/>
            <w:gridSpan w:val="2"/>
            <w:shd w:val="clear" w:color="auto" w:fill="FFFFFF" w:themeFill="background1"/>
          </w:tcPr>
          <w:p w14:paraId="4B31330D" w14:textId="0778F820" w:rsidR="00A1126B" w:rsidRPr="00DE428B" w:rsidRDefault="00A1126B" w:rsidP="00A1126B">
            <w:pPr>
              <w:rPr>
                <w:rFonts w:asciiTheme="minorHAnsi" w:eastAsiaTheme="minorEastAsia" w:hAnsiTheme="minorHAnsi"/>
                <w:b/>
                <w:bCs/>
                <w:color w:val="000000"/>
                <w:sz w:val="16"/>
                <w:szCs w:val="16"/>
                <w:highlight w:val="yellow"/>
                <w:lang w:val="en-US"/>
              </w:rPr>
            </w:pPr>
            <w:r w:rsidRPr="008E1B73">
              <w:rPr>
                <w:rFonts w:asciiTheme="minorHAnsi" w:eastAsiaTheme="minorEastAsia" w:hAnsiTheme="minorHAnsi"/>
                <w:b/>
                <w:bCs/>
                <w:color w:val="000000"/>
                <w:sz w:val="16"/>
                <w:szCs w:val="16"/>
                <w:lang w:val="en-US"/>
              </w:rPr>
              <w:t>Generic topic</w:t>
            </w:r>
            <w:r>
              <w:rPr>
                <w:rFonts w:asciiTheme="minorHAnsi" w:eastAsiaTheme="minorEastAsia" w:hAnsiTheme="minorHAnsi"/>
                <w:b/>
                <w:bCs/>
                <w:color w:val="000000"/>
                <w:sz w:val="16"/>
                <w:szCs w:val="16"/>
                <w:lang w:val="en-US"/>
              </w:rPr>
              <w:t xml:space="preserve"> page </w:t>
            </w:r>
            <w:r w:rsidRPr="008E1B73">
              <w:rPr>
                <w:rFonts w:asciiTheme="minorHAnsi" w:eastAsiaTheme="minorEastAsia" w:hAnsiTheme="minorHAnsi"/>
                <w:b/>
                <w:bCs/>
                <w:color w:val="000000"/>
                <w:sz w:val="16"/>
                <w:szCs w:val="16"/>
                <w:lang w:val="en-US"/>
              </w:rPr>
              <w:t>publishing</w:t>
            </w:r>
          </w:p>
        </w:tc>
        <w:tc>
          <w:tcPr>
            <w:tcW w:w="1559" w:type="dxa"/>
          </w:tcPr>
          <w:p w14:paraId="39805EA7" w14:textId="4256B78C" w:rsidR="00A1126B" w:rsidRPr="00387D6C" w:rsidRDefault="00A1126B" w:rsidP="00A1126B">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Header </w:t>
            </w:r>
          </w:p>
        </w:tc>
        <w:tc>
          <w:tcPr>
            <w:tcW w:w="4962" w:type="dxa"/>
          </w:tcPr>
          <w:p w14:paraId="1F97F6A7" w14:textId="10EEC778" w:rsidR="00A1126B" w:rsidRDefault="00A1126B" w:rsidP="00A1126B">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authorized publisher</w:t>
            </w:r>
          </w:p>
          <w:p w14:paraId="23DE19CB" w14:textId="2C6B27CE" w:rsidR="00A1126B" w:rsidRDefault="00A1126B" w:rsidP="00A1126B">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am on the Generic page template on the Header section</w:t>
            </w:r>
          </w:p>
          <w:p w14:paraId="46A6A83F" w14:textId="34BBC016" w:rsidR="00A1126B" w:rsidRDefault="00A1126B" w:rsidP="00A1126B">
            <w:pPr>
              <w:rPr>
                <w:rFonts w:asciiTheme="minorHAnsi" w:eastAsia="Times New Roman" w:hAnsiTheme="minorHAnsi" w:cstheme="minorHAnsi"/>
                <w:sz w:val="16"/>
                <w:szCs w:val="16"/>
                <w:lang w:val="en-US" w:eastAsia="ru-RU"/>
              </w:rPr>
            </w:pPr>
            <w:r w:rsidRPr="00C60B17">
              <w:rPr>
                <w:color w:val="0000FF"/>
                <w:sz w:val="16"/>
                <w:lang w:val="en-US"/>
              </w:rPr>
              <w:t xml:space="preserve">Then </w:t>
            </w:r>
            <w:r w:rsidRPr="00C60B17">
              <w:rPr>
                <w:rFonts w:asciiTheme="minorHAnsi" w:hAnsiTheme="minorHAnsi"/>
                <w:sz w:val="16"/>
                <w:lang w:val="en-US"/>
              </w:rPr>
              <w:t xml:space="preserve">I </w:t>
            </w:r>
            <w:r>
              <w:rPr>
                <w:rFonts w:asciiTheme="minorHAnsi" w:eastAsia="Times New Roman" w:hAnsiTheme="minorHAnsi" w:cstheme="minorHAnsi"/>
                <w:sz w:val="16"/>
                <w:szCs w:val="16"/>
                <w:lang w:val="en-US" w:eastAsia="ru-RU"/>
              </w:rPr>
              <w:t>can select</w:t>
            </w:r>
            <w:r w:rsidRPr="00C60B17">
              <w:rPr>
                <w:rFonts w:asciiTheme="minorHAnsi" w:hAnsiTheme="minorHAnsi"/>
                <w:sz w:val="16"/>
                <w:lang w:val="en-US"/>
              </w:rPr>
              <w:t xml:space="preserve"> the </w:t>
            </w:r>
            <w:r>
              <w:rPr>
                <w:rFonts w:asciiTheme="minorHAnsi" w:eastAsia="Times New Roman" w:hAnsiTheme="minorHAnsi" w:cstheme="minorHAnsi"/>
                <w:sz w:val="16"/>
                <w:szCs w:val="16"/>
                <w:lang w:val="en-US" w:eastAsia="ru-RU"/>
              </w:rPr>
              <w:t>image</w:t>
            </w:r>
            <w:r w:rsidRPr="00C60B17">
              <w:rPr>
                <w:rFonts w:asciiTheme="minorHAnsi" w:hAnsiTheme="minorHAnsi"/>
                <w:sz w:val="16"/>
                <w:lang w:val="en-US"/>
              </w:rPr>
              <w:t xml:space="preserve"> to </w:t>
            </w:r>
            <w:r>
              <w:rPr>
                <w:rFonts w:asciiTheme="minorHAnsi" w:eastAsia="Times New Roman" w:hAnsiTheme="minorHAnsi" w:cstheme="minorHAnsi"/>
                <w:sz w:val="16"/>
                <w:szCs w:val="16"/>
                <w:lang w:val="en-US" w:eastAsia="ru-RU"/>
              </w:rPr>
              <w:t>place</w:t>
            </w:r>
            <w:r w:rsidRPr="00C60B17">
              <w:rPr>
                <w:rFonts w:asciiTheme="minorHAnsi" w:hAnsiTheme="minorHAnsi"/>
                <w:sz w:val="16"/>
                <w:lang w:val="en-US"/>
              </w:rPr>
              <w:t xml:space="preserve"> on the </w:t>
            </w:r>
            <w:r>
              <w:rPr>
                <w:rFonts w:asciiTheme="minorHAnsi" w:eastAsia="Times New Roman" w:hAnsiTheme="minorHAnsi" w:cstheme="minorHAnsi"/>
                <w:sz w:val="16"/>
                <w:szCs w:val="16"/>
                <w:lang w:val="en-US" w:eastAsia="ru-RU"/>
              </w:rPr>
              <w:t>header</w:t>
            </w:r>
          </w:p>
          <w:p w14:paraId="02914C70" w14:textId="77777777" w:rsidR="00A1126B" w:rsidRDefault="00A1126B" w:rsidP="00A1126B">
            <w:pPr>
              <w:rPr>
                <w:rFonts w:asciiTheme="minorHAnsi" w:eastAsia="Times New Roman" w:hAnsiTheme="minorHAnsi" w:cstheme="minorHAnsi"/>
                <w:sz w:val="16"/>
                <w:szCs w:val="16"/>
                <w:lang w:val="en-US" w:eastAsia="ru-RU"/>
              </w:rPr>
            </w:pPr>
            <w:r w:rsidRPr="003778B3">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I can edit the narrative</w:t>
            </w:r>
          </w:p>
          <w:p w14:paraId="0D85BF79" w14:textId="68386EFA" w:rsidR="00A1126B" w:rsidRPr="00A1126B" w:rsidRDefault="00A1126B" w:rsidP="00A1126B">
            <w:pPr>
              <w:rPr>
                <w:sz w:val="16"/>
                <w:lang w:val="en-US"/>
              </w:rPr>
            </w:pPr>
            <w:r w:rsidRPr="00DD7931">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 xml:space="preserve">I can set up the Meet the team component using </w:t>
            </w:r>
            <w:commentRangeStart w:id="2404"/>
            <w:commentRangeStart w:id="2405"/>
            <w:r>
              <w:rPr>
                <w:rFonts w:asciiTheme="minorHAnsi" w:eastAsia="Times New Roman" w:hAnsiTheme="minorHAnsi" w:cstheme="minorHAnsi"/>
                <w:sz w:val="16"/>
                <w:szCs w:val="16"/>
                <w:lang w:val="en-US" w:eastAsia="ru-RU"/>
              </w:rPr>
              <w:t>Nakisa</w:t>
            </w:r>
            <w:commentRangeEnd w:id="2404"/>
            <w:r>
              <w:rPr>
                <w:rStyle w:val="CommentReference"/>
              </w:rPr>
              <w:commentReference w:id="2404"/>
            </w:r>
            <w:commentRangeEnd w:id="2405"/>
            <w:r w:rsidR="001A27AC">
              <w:rPr>
                <w:rStyle w:val="CommentReference"/>
              </w:rPr>
              <w:commentReference w:id="2405"/>
            </w:r>
          </w:p>
        </w:tc>
        <w:tc>
          <w:tcPr>
            <w:tcW w:w="884" w:type="dxa"/>
          </w:tcPr>
          <w:p w14:paraId="5F0F482B" w14:textId="77777777" w:rsidR="00A1126B" w:rsidRPr="00387D6C" w:rsidRDefault="00A1126B" w:rsidP="00A1126B">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A1126B" w14:paraId="3DC38674" w14:textId="77777777" w:rsidTr="00D51C10">
        <w:trPr>
          <w:trHeight w:val="507"/>
        </w:trPr>
        <w:tc>
          <w:tcPr>
            <w:tcW w:w="710" w:type="dxa"/>
          </w:tcPr>
          <w:p w14:paraId="7105AC10" w14:textId="5B39ED5A" w:rsidR="00A1126B" w:rsidRDefault="00A1126B" w:rsidP="00A1126B">
            <w:pPr>
              <w:jc w:val="right"/>
              <w:rPr>
                <w:rFonts w:eastAsia="Arial" w:cs="Arial"/>
                <w:sz w:val="16"/>
                <w:szCs w:val="16"/>
              </w:rPr>
            </w:pPr>
            <w:r w:rsidRPr="004D006C">
              <w:rPr>
                <w:rFonts w:asciiTheme="minorHAnsi" w:eastAsia="Times New Roman" w:hAnsiTheme="minorHAnsi" w:cstheme="minorHAnsi"/>
                <w:color w:val="000000"/>
                <w:sz w:val="16"/>
                <w:szCs w:val="16"/>
                <w:lang w:val="en-US"/>
              </w:rPr>
              <w:t>15.5.2.</w:t>
            </w:r>
            <w:r>
              <w:rPr>
                <w:rFonts w:asciiTheme="minorHAnsi" w:eastAsia="Times New Roman" w:hAnsiTheme="minorHAnsi" w:cstheme="minorHAnsi"/>
                <w:color w:val="000000"/>
                <w:sz w:val="16"/>
                <w:szCs w:val="16"/>
                <w:lang w:val="en-US"/>
              </w:rPr>
              <w:t>3.</w:t>
            </w:r>
          </w:p>
        </w:tc>
        <w:tc>
          <w:tcPr>
            <w:tcW w:w="1417" w:type="dxa"/>
            <w:gridSpan w:val="2"/>
            <w:shd w:val="clear" w:color="auto" w:fill="FFFFFF" w:themeFill="background1"/>
          </w:tcPr>
          <w:p w14:paraId="01A6D85A" w14:textId="5B7F4060" w:rsidR="00A1126B" w:rsidRDefault="00A1126B" w:rsidP="00A1126B">
            <w:pPr>
              <w:rPr>
                <w:rFonts w:asciiTheme="minorHAnsi" w:eastAsiaTheme="minorEastAsia" w:hAnsiTheme="minorHAnsi"/>
                <w:b/>
                <w:bCs/>
                <w:color w:val="000000"/>
                <w:sz w:val="16"/>
                <w:szCs w:val="16"/>
                <w:lang w:val="en-US"/>
              </w:rPr>
            </w:pPr>
            <w:r w:rsidRPr="008E1B73">
              <w:rPr>
                <w:rFonts w:asciiTheme="minorHAnsi" w:eastAsiaTheme="minorEastAsia" w:hAnsiTheme="minorHAnsi"/>
                <w:b/>
                <w:bCs/>
                <w:color w:val="000000"/>
                <w:sz w:val="16"/>
                <w:szCs w:val="16"/>
                <w:lang w:val="en-US"/>
              </w:rPr>
              <w:t>Generic topic</w:t>
            </w:r>
            <w:r w:rsidRPr="00942CC1">
              <w:rPr>
                <w:rFonts w:asciiTheme="minorHAnsi" w:eastAsiaTheme="minorEastAsia" w:hAnsiTheme="minorHAnsi"/>
                <w:b/>
                <w:bCs/>
                <w:color w:val="000000"/>
                <w:sz w:val="16"/>
                <w:szCs w:val="16"/>
                <w:lang w:val="en-US"/>
              </w:rPr>
              <w:t xml:space="preserve"> page </w:t>
            </w:r>
            <w:r w:rsidRPr="008E1B73">
              <w:rPr>
                <w:rFonts w:asciiTheme="minorHAnsi" w:eastAsiaTheme="minorEastAsia" w:hAnsiTheme="minorHAnsi"/>
                <w:b/>
                <w:bCs/>
                <w:color w:val="000000"/>
                <w:sz w:val="16"/>
                <w:szCs w:val="16"/>
                <w:lang w:val="en-US"/>
              </w:rPr>
              <w:t>publishing</w:t>
            </w:r>
          </w:p>
        </w:tc>
        <w:tc>
          <w:tcPr>
            <w:tcW w:w="1559" w:type="dxa"/>
          </w:tcPr>
          <w:p w14:paraId="78C6B5F4" w14:textId="34D5AB4A" w:rsidR="00A1126B" w:rsidRDefault="00A1126B" w:rsidP="00A1126B">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Main content section(s)</w:t>
            </w:r>
          </w:p>
        </w:tc>
        <w:tc>
          <w:tcPr>
            <w:tcW w:w="4962" w:type="dxa"/>
          </w:tcPr>
          <w:p w14:paraId="42A06C19" w14:textId="0A548E76" w:rsidR="00A1126B" w:rsidRDefault="00A1126B" w:rsidP="00A1126B">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authorized publisher</w:t>
            </w:r>
          </w:p>
          <w:p w14:paraId="1F5FD200" w14:textId="001C3EE0" w:rsidR="00A1126B" w:rsidRPr="00A1126B" w:rsidRDefault="00A1126B" w:rsidP="00A1126B">
            <w:pPr>
              <w:textAlignment w:val="baseline"/>
              <w:rPr>
                <w:rFonts w:asciiTheme="minorHAnsi" w:hAnsiTheme="minorHAnsi"/>
                <w:sz w:val="16"/>
                <w:lang w:val="en-US"/>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am on the Generic page</w:t>
            </w:r>
            <w:r w:rsidRPr="00A1126B">
              <w:rPr>
                <w:rFonts w:asciiTheme="minorHAnsi" w:hAnsiTheme="minorHAnsi"/>
                <w:sz w:val="16"/>
                <w:lang w:val="en-US"/>
              </w:rPr>
              <w:t xml:space="preserve"> </w:t>
            </w:r>
            <w:r>
              <w:rPr>
                <w:rFonts w:asciiTheme="minorHAnsi" w:eastAsia="Times New Roman" w:hAnsiTheme="minorHAnsi" w:cstheme="minorHAnsi"/>
                <w:sz w:val="16"/>
                <w:szCs w:val="16"/>
                <w:lang w:val="en-US" w:eastAsia="ru-RU"/>
              </w:rPr>
              <w:t>template on the main content section</w:t>
            </w:r>
          </w:p>
          <w:p w14:paraId="3A081873" w14:textId="11A4C07A" w:rsidR="00A1126B" w:rsidRDefault="00A1126B" w:rsidP="00A1126B">
            <w:pPr>
              <w:textAlignment w:val="baseline"/>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 xml:space="preserve">I can see </w:t>
            </w:r>
            <w:commentRangeStart w:id="2406"/>
            <w:r>
              <w:rPr>
                <w:rFonts w:asciiTheme="minorHAnsi" w:eastAsia="Times New Roman" w:hAnsiTheme="minorHAnsi" w:cstheme="minorHAnsi"/>
                <w:sz w:val="16"/>
                <w:szCs w:val="16"/>
                <w:lang w:val="en-US" w:eastAsia="ru-RU"/>
              </w:rPr>
              <w:t xml:space="preserve">5 </w:t>
            </w:r>
            <w:commentRangeEnd w:id="2406"/>
            <w:r>
              <w:rPr>
                <w:rStyle w:val="CommentReference"/>
              </w:rPr>
              <w:commentReference w:id="2406"/>
            </w:r>
            <w:r>
              <w:rPr>
                <w:rFonts w:asciiTheme="minorHAnsi" w:eastAsia="Times New Roman" w:hAnsiTheme="minorHAnsi" w:cstheme="minorHAnsi"/>
                <w:sz w:val="16"/>
                <w:szCs w:val="16"/>
                <w:lang w:val="en-US" w:eastAsia="ru-RU"/>
              </w:rPr>
              <w:t>empty content sections each of them with title placeholders “Title section N”</w:t>
            </w:r>
          </w:p>
          <w:p w14:paraId="60DE7D41" w14:textId="527823E5" w:rsidR="00A1126B" w:rsidRDefault="00A1126B" w:rsidP="00A1126B">
            <w:pPr>
              <w:textAlignment w:val="baseline"/>
              <w:rPr>
                <w:rFonts w:asciiTheme="minorHAnsi" w:eastAsia="Times New Roman" w:hAnsiTheme="minorHAnsi" w:cstheme="minorHAnsi"/>
                <w:sz w:val="16"/>
                <w:szCs w:val="16"/>
                <w:lang w:val="en-US" w:eastAsia="ru-RU"/>
              </w:rPr>
            </w:pPr>
            <w:r w:rsidRPr="00A1126B">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for each section, I can choose to hide it or to display it with a checkbox</w:t>
            </w:r>
          </w:p>
          <w:p w14:paraId="727BDB83" w14:textId="77777777" w:rsidR="00A1126B" w:rsidRDefault="00A1126B" w:rsidP="00A1126B">
            <w:pPr>
              <w:textAlignment w:val="baseline"/>
              <w:rPr>
                <w:rFonts w:asciiTheme="minorHAnsi" w:eastAsia="Times New Roman" w:hAnsiTheme="minorHAnsi" w:cstheme="minorHAnsi"/>
                <w:sz w:val="16"/>
                <w:szCs w:val="16"/>
                <w:lang w:val="en-US" w:eastAsia="ru-RU"/>
              </w:rPr>
            </w:pPr>
            <w:r w:rsidRPr="00572D27">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for each section, I edit a title</w:t>
            </w:r>
          </w:p>
          <w:p w14:paraId="14A137EA" w14:textId="77777777" w:rsidR="00A1126B" w:rsidRDefault="00A1126B" w:rsidP="00A1126B">
            <w:pPr>
              <w:textAlignment w:val="baseline"/>
              <w:rPr>
                <w:rFonts w:asciiTheme="minorHAnsi" w:eastAsia="Times New Roman" w:hAnsiTheme="minorHAnsi" w:cstheme="minorHAnsi"/>
                <w:sz w:val="16"/>
                <w:szCs w:val="16"/>
                <w:lang w:val="en-US" w:eastAsia="ru-RU"/>
              </w:rPr>
            </w:pPr>
            <w:r w:rsidRPr="00572D27">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for each section, I can add as many cards as I need</w:t>
            </w:r>
          </w:p>
          <w:p w14:paraId="639ED46F" w14:textId="424D568D" w:rsidR="00A1126B" w:rsidRDefault="00A1126B" w:rsidP="00A1126B">
            <w:pPr>
              <w:textAlignment w:val="baseline"/>
              <w:rPr>
                <w:rFonts w:asciiTheme="minorHAnsi" w:eastAsia="Times New Roman" w:hAnsiTheme="minorHAnsi" w:cstheme="minorHAnsi"/>
                <w:sz w:val="16"/>
                <w:szCs w:val="16"/>
                <w:lang w:val="en-US" w:eastAsia="ru-RU"/>
              </w:rPr>
            </w:pPr>
            <w:r w:rsidRPr="00E91BCC">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 xml:space="preserve">I add a new card to a section </w:t>
            </w:r>
          </w:p>
          <w:p w14:paraId="5405C69D" w14:textId="77777777" w:rsidR="00A1126B" w:rsidRDefault="00A1126B" w:rsidP="00A1126B">
            <w:pPr>
              <w:textAlignment w:val="baseline"/>
              <w:rPr>
                <w:rFonts w:asciiTheme="minorHAnsi" w:eastAsia="Times New Roman" w:hAnsiTheme="minorHAnsi" w:cstheme="minorHAnsi"/>
                <w:sz w:val="16"/>
                <w:szCs w:val="16"/>
                <w:lang w:val="en-US" w:eastAsia="ru-RU"/>
              </w:rPr>
            </w:pPr>
            <w:r w:rsidRPr="00E91BCC">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 have to select its type (simple, intermediate, complex)</w:t>
            </w:r>
          </w:p>
          <w:p w14:paraId="7CA15E9B" w14:textId="77777777" w:rsidR="00A1126B" w:rsidRDefault="00A1126B" w:rsidP="00A1126B">
            <w:pPr>
              <w:textAlignment w:val="baseline"/>
              <w:rPr>
                <w:rFonts w:asciiTheme="minorHAnsi" w:eastAsia="Times New Roman" w:hAnsiTheme="minorHAnsi" w:cstheme="minorHAnsi"/>
                <w:sz w:val="16"/>
                <w:szCs w:val="16"/>
                <w:lang w:val="en-US" w:eastAsia="ru-RU"/>
              </w:rPr>
            </w:pPr>
            <w:r w:rsidRPr="00572D27">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I edit the title for each card</w:t>
            </w:r>
          </w:p>
          <w:p w14:paraId="55B75DE3" w14:textId="77777777" w:rsidR="00A1126B" w:rsidRDefault="00A1126B" w:rsidP="00A1126B">
            <w:pPr>
              <w:textAlignment w:val="baseline"/>
              <w:rPr>
                <w:rFonts w:asciiTheme="minorHAnsi" w:eastAsia="Times New Roman" w:hAnsiTheme="minorHAnsi" w:cstheme="minorHAnsi"/>
                <w:sz w:val="16"/>
                <w:szCs w:val="16"/>
                <w:lang w:val="en-US" w:eastAsia="ru-RU"/>
              </w:rPr>
            </w:pPr>
            <w:r w:rsidRPr="00572D27">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add a simple card</w:t>
            </w:r>
          </w:p>
          <w:p w14:paraId="7699B7C9" w14:textId="520654CB" w:rsidR="00A1126B" w:rsidRDefault="00A1126B" w:rsidP="00A1126B">
            <w:pPr>
              <w:textAlignment w:val="baseline"/>
              <w:rPr>
                <w:rFonts w:asciiTheme="minorHAnsi" w:eastAsia="Times New Roman" w:hAnsiTheme="minorHAnsi" w:cstheme="minorHAnsi"/>
                <w:sz w:val="16"/>
                <w:szCs w:val="16"/>
                <w:lang w:val="en-US" w:eastAsia="ru-RU"/>
              </w:rPr>
            </w:pPr>
            <w:r w:rsidRPr="00572D27">
              <w:rPr>
                <w:rFonts w:asciiTheme="minorHAnsi" w:eastAsia="Times New Roman" w:hAnsiTheme="minorHAnsi" w:cstheme="minorHAnsi"/>
                <w:color w:val="0000FF"/>
                <w:sz w:val="16"/>
                <w:szCs w:val="16"/>
                <w:lang w:val="en-US" w:eastAsia="ru-RU"/>
              </w:rPr>
              <w:lastRenderedPageBreak/>
              <w:t xml:space="preserve">Then </w:t>
            </w:r>
            <w:r>
              <w:rPr>
                <w:rFonts w:asciiTheme="minorHAnsi" w:eastAsia="Times New Roman" w:hAnsiTheme="minorHAnsi" w:cstheme="minorHAnsi"/>
                <w:sz w:val="16"/>
                <w:szCs w:val="16"/>
                <w:lang w:val="en-US" w:eastAsia="ru-RU"/>
              </w:rPr>
              <w:t xml:space="preserve">I have to provide a URL the end user will be directed to </w:t>
            </w:r>
          </w:p>
          <w:p w14:paraId="022C908F" w14:textId="23417078" w:rsidR="00A1126B" w:rsidRDefault="00A1126B" w:rsidP="00A1126B">
            <w:pPr>
              <w:textAlignment w:val="baseline"/>
              <w:rPr>
                <w:rFonts w:asciiTheme="minorHAnsi" w:eastAsia="Times New Roman" w:hAnsiTheme="minorHAnsi" w:cstheme="minorHAnsi"/>
                <w:sz w:val="16"/>
                <w:szCs w:val="16"/>
                <w:lang w:val="en-US" w:eastAsia="ru-RU"/>
              </w:rPr>
            </w:pPr>
            <w:r w:rsidRPr="00572D27">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I have to select an image or a color or a video associated to that card</w:t>
            </w:r>
          </w:p>
          <w:p w14:paraId="02B27F37" w14:textId="77777777" w:rsidR="00A1126B" w:rsidRDefault="00A1126B" w:rsidP="00A1126B">
            <w:pPr>
              <w:textAlignment w:val="baseline"/>
              <w:rPr>
                <w:rFonts w:asciiTheme="minorHAnsi" w:eastAsia="Times New Roman" w:hAnsiTheme="minorHAnsi" w:cstheme="minorHAnsi"/>
                <w:sz w:val="16"/>
                <w:szCs w:val="16"/>
                <w:lang w:val="en-US" w:eastAsia="ru-RU"/>
              </w:rPr>
            </w:pPr>
            <w:r w:rsidRPr="00572D27">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add an intermediate card</w:t>
            </w:r>
          </w:p>
          <w:p w14:paraId="14C71C7B" w14:textId="77777777" w:rsidR="00A1126B" w:rsidRDefault="00A1126B" w:rsidP="00A1126B">
            <w:pPr>
              <w:textAlignment w:val="baseline"/>
              <w:rPr>
                <w:rFonts w:asciiTheme="minorHAnsi" w:eastAsia="Times New Roman" w:hAnsiTheme="minorHAnsi" w:cstheme="minorHAnsi"/>
                <w:sz w:val="16"/>
                <w:szCs w:val="16"/>
                <w:lang w:val="en-US" w:eastAsia="ru-RU"/>
              </w:rPr>
            </w:pPr>
            <w:r w:rsidRPr="00572D27">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 add up to 4 subtitles on that card</w:t>
            </w:r>
          </w:p>
          <w:p w14:paraId="359C4756" w14:textId="77777777" w:rsidR="00A1126B" w:rsidRDefault="00A1126B" w:rsidP="00A1126B">
            <w:pPr>
              <w:textAlignment w:val="baseline"/>
              <w:rPr>
                <w:rFonts w:asciiTheme="minorHAnsi" w:eastAsia="Times New Roman" w:hAnsiTheme="minorHAnsi" w:cstheme="minorHAnsi"/>
                <w:sz w:val="16"/>
                <w:szCs w:val="16"/>
                <w:lang w:val="en-US" w:eastAsia="ru-RU"/>
              </w:rPr>
            </w:pPr>
            <w:r w:rsidRPr="00572D27">
              <w:rPr>
                <w:rFonts w:asciiTheme="minorHAnsi" w:eastAsia="Times New Roman" w:hAnsiTheme="minorHAnsi" w:cstheme="minorHAnsi"/>
                <w:color w:val="0000FF"/>
                <w:sz w:val="16"/>
                <w:szCs w:val="16"/>
                <w:lang w:val="en-US" w:eastAsia="ru-RU"/>
              </w:rPr>
              <w:t>Then</w:t>
            </w:r>
            <w:r>
              <w:rPr>
                <w:rFonts w:asciiTheme="minorHAnsi" w:eastAsia="Times New Roman" w:hAnsiTheme="minorHAnsi" w:cstheme="minorHAnsi"/>
                <w:sz w:val="16"/>
                <w:szCs w:val="16"/>
                <w:lang w:val="en-US" w:eastAsia="ru-RU"/>
              </w:rPr>
              <w:t>, for each subtitle, I have to provide a URL the end user will be directed to</w:t>
            </w:r>
          </w:p>
          <w:p w14:paraId="47698A59" w14:textId="77777777" w:rsidR="00A1126B" w:rsidRDefault="00A1126B" w:rsidP="00A1126B">
            <w:pPr>
              <w:textAlignment w:val="baseline"/>
              <w:rPr>
                <w:rFonts w:asciiTheme="minorHAnsi" w:eastAsia="Times New Roman" w:hAnsiTheme="minorHAnsi" w:cstheme="minorHAnsi"/>
                <w:sz w:val="16"/>
                <w:szCs w:val="16"/>
                <w:lang w:val="en-US" w:eastAsia="ru-RU"/>
              </w:rPr>
            </w:pPr>
            <w:r w:rsidRPr="00572D27">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I have to select an image or a color associated to that card</w:t>
            </w:r>
          </w:p>
          <w:p w14:paraId="36ED535F" w14:textId="77777777" w:rsidR="00A1126B" w:rsidRDefault="00A1126B" w:rsidP="00A1126B">
            <w:pPr>
              <w:textAlignment w:val="baseline"/>
              <w:rPr>
                <w:rFonts w:asciiTheme="minorHAnsi" w:eastAsia="Times New Roman" w:hAnsiTheme="minorHAnsi" w:cstheme="minorHAnsi"/>
                <w:sz w:val="16"/>
                <w:szCs w:val="16"/>
                <w:lang w:val="en-US" w:eastAsia="ru-RU"/>
              </w:rPr>
            </w:pPr>
            <w:r w:rsidRPr="00572D27">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add a complex card</w:t>
            </w:r>
          </w:p>
          <w:p w14:paraId="49A43196" w14:textId="523773CF" w:rsidR="00A1126B" w:rsidRDefault="00A1126B" w:rsidP="00A1126B">
            <w:pPr>
              <w:textAlignment w:val="baseline"/>
              <w:rPr>
                <w:rFonts w:asciiTheme="minorHAnsi" w:eastAsia="Times New Roman" w:hAnsiTheme="minorHAnsi" w:cstheme="minorHAnsi"/>
                <w:sz w:val="16"/>
                <w:szCs w:val="16"/>
                <w:lang w:val="en-US" w:eastAsia="ru-RU"/>
              </w:rPr>
            </w:pPr>
            <w:r w:rsidRPr="00572D27">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 add up to 8 subtitles on that card</w:t>
            </w:r>
          </w:p>
          <w:p w14:paraId="3B0F2BAC" w14:textId="77777777" w:rsidR="00A1126B" w:rsidRDefault="00A1126B" w:rsidP="00A1126B">
            <w:pPr>
              <w:textAlignment w:val="baseline"/>
              <w:rPr>
                <w:rFonts w:asciiTheme="minorHAnsi" w:eastAsia="Times New Roman" w:hAnsiTheme="minorHAnsi" w:cstheme="minorHAnsi"/>
                <w:sz w:val="16"/>
                <w:szCs w:val="16"/>
                <w:lang w:val="en-US" w:eastAsia="ru-RU"/>
              </w:rPr>
            </w:pPr>
            <w:r w:rsidRPr="00572D27">
              <w:rPr>
                <w:rFonts w:asciiTheme="minorHAnsi" w:eastAsia="Times New Roman" w:hAnsiTheme="minorHAnsi" w:cstheme="minorHAnsi"/>
                <w:color w:val="0000FF"/>
                <w:sz w:val="16"/>
                <w:szCs w:val="16"/>
                <w:lang w:val="en-US" w:eastAsia="ru-RU"/>
              </w:rPr>
              <w:t>Then</w:t>
            </w:r>
            <w:r>
              <w:rPr>
                <w:rFonts w:asciiTheme="minorHAnsi" w:eastAsia="Times New Roman" w:hAnsiTheme="minorHAnsi" w:cstheme="minorHAnsi"/>
                <w:sz w:val="16"/>
                <w:szCs w:val="16"/>
                <w:lang w:val="en-US" w:eastAsia="ru-RU"/>
              </w:rPr>
              <w:t>, for each subtitle, I have to provide a URL the end user will be directed to</w:t>
            </w:r>
          </w:p>
          <w:p w14:paraId="500B39B4" w14:textId="77777777" w:rsidR="00A1126B" w:rsidRDefault="00A1126B" w:rsidP="00A1126B">
            <w:pPr>
              <w:textAlignment w:val="baseline"/>
              <w:rPr>
                <w:rFonts w:asciiTheme="minorHAnsi" w:eastAsia="Times New Roman" w:hAnsiTheme="minorHAnsi" w:cstheme="minorHAnsi"/>
                <w:sz w:val="16"/>
                <w:szCs w:val="16"/>
                <w:lang w:val="en-US" w:eastAsia="ru-RU"/>
              </w:rPr>
            </w:pPr>
            <w:r w:rsidRPr="00572D27">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I have to select an image or a color associated to that card</w:t>
            </w:r>
          </w:p>
          <w:p w14:paraId="59B18E86" w14:textId="77777777" w:rsidR="00A1126B" w:rsidRDefault="00A1126B" w:rsidP="00A1126B">
            <w:pPr>
              <w:textAlignment w:val="baseline"/>
              <w:rPr>
                <w:rFonts w:asciiTheme="minorHAnsi" w:eastAsia="Times New Roman" w:hAnsiTheme="minorHAnsi" w:cstheme="minorHAnsi"/>
                <w:sz w:val="16"/>
                <w:szCs w:val="16"/>
                <w:lang w:val="en-US" w:eastAsia="ru-RU"/>
              </w:rPr>
            </w:pPr>
            <w:r w:rsidRPr="00572D27">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I can arrange the order of the cards on each section and between sections</w:t>
            </w:r>
          </w:p>
          <w:p w14:paraId="6AF42451" w14:textId="238A49C9" w:rsidR="00A1126B" w:rsidRPr="00A1126B" w:rsidRDefault="00A1126B" w:rsidP="00A1126B">
            <w:pPr>
              <w:textAlignment w:val="baseline"/>
              <w:rPr>
                <w:sz w:val="16"/>
                <w:lang w:val="en-US"/>
              </w:rPr>
            </w:pPr>
            <w:r w:rsidRPr="00572D27">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I cannot publish a page if there are no cards inside a section</w:t>
            </w:r>
          </w:p>
        </w:tc>
        <w:tc>
          <w:tcPr>
            <w:tcW w:w="884" w:type="dxa"/>
          </w:tcPr>
          <w:p w14:paraId="33221670" w14:textId="77777777" w:rsidR="00A1126B" w:rsidRPr="00387D6C" w:rsidRDefault="00A1126B" w:rsidP="00A1126B">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lastRenderedPageBreak/>
              <w:t>1</w:t>
            </w:r>
          </w:p>
        </w:tc>
      </w:tr>
      <w:tr w:rsidR="00A1126B" w14:paraId="3E75E387" w14:textId="77777777" w:rsidTr="00063DC0">
        <w:trPr>
          <w:trHeight w:val="507"/>
          <w:ins w:id="2407" w:author="Ghita Benotmane" w:date="2016-09-15T15:19:00Z"/>
        </w:trPr>
        <w:tc>
          <w:tcPr>
            <w:tcW w:w="710" w:type="dxa"/>
          </w:tcPr>
          <w:p w14:paraId="21BAEEDD" w14:textId="6A015B86" w:rsidR="00A1126B" w:rsidRDefault="00A1126B" w:rsidP="00A1126B">
            <w:pPr>
              <w:jc w:val="right"/>
              <w:rPr>
                <w:ins w:id="2408" w:author="Ghita Benotmane" w:date="2016-09-15T15:19:00Z"/>
                <w:rFonts w:eastAsia="Arial" w:cs="Arial"/>
                <w:sz w:val="16"/>
                <w:szCs w:val="16"/>
              </w:rPr>
            </w:pPr>
            <w:ins w:id="2409" w:author="Ghita Benotmane" w:date="2016-09-15T16:53:00Z">
              <w:r w:rsidRPr="004D006C">
                <w:rPr>
                  <w:rFonts w:asciiTheme="minorHAnsi" w:eastAsia="Times New Roman" w:hAnsiTheme="minorHAnsi" w:cstheme="minorHAnsi"/>
                  <w:color w:val="000000"/>
                  <w:sz w:val="16"/>
                  <w:szCs w:val="16"/>
                  <w:lang w:val="en-US"/>
                </w:rPr>
                <w:t>15.5.2.</w:t>
              </w:r>
              <w:r>
                <w:rPr>
                  <w:rFonts w:asciiTheme="minorHAnsi" w:eastAsia="Times New Roman" w:hAnsiTheme="minorHAnsi" w:cstheme="minorHAnsi"/>
                  <w:color w:val="000000"/>
                  <w:sz w:val="16"/>
                  <w:szCs w:val="16"/>
                  <w:lang w:val="en-US"/>
                </w:rPr>
                <w:t>4.</w:t>
              </w:r>
            </w:ins>
          </w:p>
        </w:tc>
        <w:tc>
          <w:tcPr>
            <w:tcW w:w="1417" w:type="dxa"/>
            <w:gridSpan w:val="2"/>
            <w:shd w:val="clear" w:color="auto" w:fill="FFFFFF" w:themeFill="background1"/>
          </w:tcPr>
          <w:p w14:paraId="1B6A5BC5" w14:textId="77777777" w:rsidR="00A1126B" w:rsidRDefault="00A1126B" w:rsidP="00A1126B">
            <w:pPr>
              <w:rPr>
                <w:ins w:id="2410" w:author="Ghita Benotmane" w:date="2016-09-15T15:19:00Z"/>
                <w:rFonts w:asciiTheme="minorHAnsi" w:eastAsiaTheme="minorEastAsia" w:hAnsiTheme="minorHAnsi"/>
                <w:b/>
                <w:bCs/>
                <w:color w:val="000000"/>
                <w:sz w:val="16"/>
                <w:szCs w:val="16"/>
                <w:lang w:val="en-US"/>
              </w:rPr>
            </w:pPr>
            <w:ins w:id="2411" w:author="Ghita Benotmane" w:date="2016-09-15T15:19:00Z">
              <w:r w:rsidRPr="008E1B73">
                <w:rPr>
                  <w:rFonts w:asciiTheme="minorHAnsi" w:eastAsiaTheme="minorEastAsia" w:hAnsiTheme="minorHAnsi"/>
                  <w:b/>
                  <w:bCs/>
                  <w:color w:val="000000"/>
                  <w:sz w:val="16"/>
                  <w:szCs w:val="16"/>
                  <w:lang w:val="en-US"/>
                </w:rPr>
                <w:t>Generic topic page publishing</w:t>
              </w:r>
            </w:ins>
          </w:p>
        </w:tc>
        <w:tc>
          <w:tcPr>
            <w:tcW w:w="1559" w:type="dxa"/>
          </w:tcPr>
          <w:p w14:paraId="5A4F52FB" w14:textId="77777777" w:rsidR="00A1126B" w:rsidRDefault="00A1126B" w:rsidP="00A1126B">
            <w:pPr>
              <w:rPr>
                <w:ins w:id="2412" w:author="Ghita Benotmane" w:date="2016-09-15T15:19:00Z"/>
                <w:rFonts w:asciiTheme="minorHAnsi" w:eastAsia="Times New Roman" w:hAnsiTheme="minorHAnsi" w:cstheme="minorHAnsi"/>
                <w:color w:val="000000"/>
                <w:sz w:val="16"/>
                <w:szCs w:val="16"/>
                <w:lang w:val="en-US"/>
              </w:rPr>
            </w:pPr>
            <w:commentRangeStart w:id="2413"/>
            <w:ins w:id="2414" w:author="Ghita Benotmane" w:date="2016-09-15T15:19:00Z">
              <w:r>
                <w:rPr>
                  <w:rFonts w:asciiTheme="minorHAnsi" w:eastAsia="Times New Roman" w:hAnsiTheme="minorHAnsi" w:cstheme="minorHAnsi"/>
                  <w:color w:val="000000"/>
                  <w:sz w:val="16"/>
                  <w:szCs w:val="16"/>
                  <w:lang w:val="en-US"/>
                </w:rPr>
                <w:t xml:space="preserve">News section </w:t>
              </w:r>
            </w:ins>
            <w:commentRangeEnd w:id="2413"/>
            <w:r w:rsidR="00097CAC">
              <w:rPr>
                <w:rStyle w:val="CommentReference"/>
              </w:rPr>
              <w:commentReference w:id="2413"/>
            </w:r>
          </w:p>
        </w:tc>
        <w:tc>
          <w:tcPr>
            <w:tcW w:w="4962" w:type="dxa"/>
          </w:tcPr>
          <w:p w14:paraId="302F4CCA" w14:textId="77777777" w:rsidR="00A1126B" w:rsidRDefault="00A1126B" w:rsidP="00A1126B">
            <w:pPr>
              <w:rPr>
                <w:ins w:id="2415" w:author="Ghita Benotmane" w:date="2016-09-15T15:19:00Z"/>
                <w:rFonts w:asciiTheme="minorHAnsi" w:eastAsia="Times New Roman" w:hAnsiTheme="minorHAnsi" w:cstheme="minorHAnsi"/>
                <w:sz w:val="16"/>
                <w:szCs w:val="16"/>
                <w:lang w:val="en-US" w:eastAsia="ru-RU"/>
              </w:rPr>
            </w:pPr>
            <w:ins w:id="2416" w:author="Ghita Benotmane" w:date="2016-09-15T15:19:00Z">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authorized publisher</w:t>
              </w:r>
            </w:ins>
          </w:p>
          <w:p w14:paraId="21A1A08D" w14:textId="77777777" w:rsidR="00A1126B" w:rsidRDefault="00A1126B" w:rsidP="00A1126B">
            <w:pPr>
              <w:rPr>
                <w:ins w:id="2417" w:author="Ghita Benotmane" w:date="2016-09-15T15:19:00Z"/>
                <w:rFonts w:asciiTheme="minorHAnsi" w:eastAsia="Times New Roman" w:hAnsiTheme="minorHAnsi" w:cstheme="minorHAnsi"/>
                <w:sz w:val="16"/>
                <w:szCs w:val="16"/>
                <w:lang w:val="en-US" w:eastAsia="ru-RU"/>
              </w:rPr>
            </w:pPr>
            <w:ins w:id="2418" w:author="Ghita Benotmane" w:date="2016-09-15T15:19:00Z">
              <w:r w:rsidRPr="00DD7931">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am on the Generic page template on the News section</w:t>
              </w:r>
            </w:ins>
          </w:p>
          <w:p w14:paraId="5098F96B" w14:textId="77777777" w:rsidR="00A1126B" w:rsidRPr="00E721FF" w:rsidRDefault="00A1126B" w:rsidP="00A1126B">
            <w:pPr>
              <w:rPr>
                <w:ins w:id="2419" w:author="Ghita Benotmane" w:date="2016-09-15T15:19:00Z"/>
                <w:rFonts w:asciiTheme="minorHAnsi" w:eastAsia="Times New Roman" w:hAnsiTheme="minorHAnsi" w:cstheme="minorHAnsi"/>
                <w:sz w:val="16"/>
                <w:szCs w:val="16"/>
                <w:lang w:val="en-US" w:eastAsia="ru-RU"/>
              </w:rPr>
            </w:pPr>
            <w:ins w:id="2420" w:author="Ghita Benotmane" w:date="2016-09-15T15:19:00Z">
              <w:r w:rsidRPr="00DD7931">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 select the tags I want to use to retrieve the News</w:t>
              </w:r>
            </w:ins>
          </w:p>
        </w:tc>
        <w:tc>
          <w:tcPr>
            <w:tcW w:w="884" w:type="dxa"/>
          </w:tcPr>
          <w:p w14:paraId="17A5608E" w14:textId="77777777" w:rsidR="00A1126B" w:rsidRPr="00387D6C" w:rsidRDefault="00A1126B" w:rsidP="00A1126B">
            <w:pPr>
              <w:jc w:val="right"/>
              <w:rPr>
                <w:ins w:id="2421" w:author="Ghita Benotmane" w:date="2016-09-15T15:19:00Z"/>
                <w:rFonts w:asciiTheme="minorHAnsi" w:eastAsia="Times New Roman" w:hAnsiTheme="minorHAnsi" w:cstheme="minorHAnsi"/>
                <w:color w:val="000000"/>
                <w:sz w:val="16"/>
                <w:szCs w:val="16"/>
                <w:lang w:val="en-US"/>
              </w:rPr>
            </w:pPr>
            <w:ins w:id="2422" w:author="Ghita Benotmane" w:date="2016-09-15T15:19:00Z">
              <w:r>
                <w:rPr>
                  <w:rFonts w:asciiTheme="minorHAnsi" w:eastAsia="Times New Roman" w:hAnsiTheme="minorHAnsi" w:cstheme="minorHAnsi"/>
                  <w:color w:val="000000"/>
                  <w:sz w:val="16"/>
                  <w:szCs w:val="16"/>
                  <w:lang w:val="en-US"/>
                </w:rPr>
                <w:t>1</w:t>
              </w:r>
            </w:ins>
          </w:p>
        </w:tc>
      </w:tr>
      <w:tr w:rsidR="00A1126B" w14:paraId="306338ED" w14:textId="77777777" w:rsidTr="00D51C10">
        <w:trPr>
          <w:trHeight w:val="507"/>
        </w:trPr>
        <w:tc>
          <w:tcPr>
            <w:tcW w:w="710" w:type="dxa"/>
          </w:tcPr>
          <w:p w14:paraId="1109D9B9" w14:textId="6C6BA6F8" w:rsidR="00A1126B" w:rsidRDefault="00A1126B" w:rsidP="00A1126B">
            <w:pPr>
              <w:jc w:val="right"/>
              <w:rPr>
                <w:rFonts w:eastAsia="Arial" w:cs="Arial"/>
                <w:sz w:val="16"/>
                <w:szCs w:val="16"/>
              </w:rPr>
            </w:pPr>
            <w:ins w:id="2423" w:author="Ghita Benotmane" w:date="2016-09-15T16:53:00Z">
              <w:r w:rsidRPr="004D006C">
                <w:rPr>
                  <w:rFonts w:asciiTheme="minorHAnsi" w:eastAsia="Times New Roman" w:hAnsiTheme="minorHAnsi" w:cstheme="minorHAnsi"/>
                  <w:color w:val="000000"/>
                  <w:sz w:val="16"/>
                  <w:szCs w:val="16"/>
                  <w:lang w:val="en-US"/>
                </w:rPr>
                <w:t>15.5.2.</w:t>
              </w:r>
              <w:r>
                <w:rPr>
                  <w:rFonts w:asciiTheme="minorHAnsi" w:eastAsia="Times New Roman" w:hAnsiTheme="minorHAnsi" w:cstheme="minorHAnsi"/>
                  <w:color w:val="000000"/>
                  <w:sz w:val="16"/>
                  <w:szCs w:val="16"/>
                  <w:lang w:val="en-US"/>
                </w:rPr>
                <w:t>5.</w:t>
              </w:r>
            </w:ins>
          </w:p>
        </w:tc>
        <w:tc>
          <w:tcPr>
            <w:tcW w:w="1417" w:type="dxa"/>
            <w:gridSpan w:val="2"/>
            <w:shd w:val="clear" w:color="auto" w:fill="FFFFFF" w:themeFill="background1"/>
          </w:tcPr>
          <w:p w14:paraId="41F24FEB" w14:textId="2ED432D7" w:rsidR="00A1126B" w:rsidRDefault="00A1126B" w:rsidP="00A1126B">
            <w:pPr>
              <w:rPr>
                <w:rFonts w:asciiTheme="minorHAnsi" w:eastAsiaTheme="minorEastAsia" w:hAnsiTheme="minorHAnsi"/>
                <w:b/>
                <w:bCs/>
                <w:color w:val="000000"/>
                <w:sz w:val="16"/>
                <w:szCs w:val="16"/>
                <w:lang w:val="en-US"/>
              </w:rPr>
            </w:pPr>
            <w:r w:rsidRPr="008E1B73">
              <w:rPr>
                <w:rFonts w:asciiTheme="minorHAnsi" w:eastAsiaTheme="minorEastAsia" w:hAnsiTheme="minorHAnsi"/>
                <w:b/>
                <w:bCs/>
                <w:color w:val="000000"/>
                <w:sz w:val="16"/>
                <w:szCs w:val="16"/>
                <w:lang w:val="en-US"/>
              </w:rPr>
              <w:t>Generic topic</w:t>
            </w:r>
            <w:r w:rsidRPr="00942CC1">
              <w:rPr>
                <w:rFonts w:asciiTheme="minorHAnsi" w:eastAsiaTheme="minorEastAsia" w:hAnsiTheme="minorHAnsi"/>
                <w:b/>
                <w:bCs/>
                <w:color w:val="000000"/>
                <w:sz w:val="16"/>
                <w:szCs w:val="16"/>
                <w:lang w:val="en-US"/>
              </w:rPr>
              <w:t xml:space="preserve"> page </w:t>
            </w:r>
            <w:r w:rsidRPr="008E1B73">
              <w:rPr>
                <w:rFonts w:asciiTheme="minorHAnsi" w:eastAsiaTheme="minorEastAsia" w:hAnsiTheme="minorHAnsi"/>
                <w:b/>
                <w:bCs/>
                <w:color w:val="000000"/>
                <w:sz w:val="16"/>
                <w:szCs w:val="16"/>
                <w:lang w:val="en-US"/>
              </w:rPr>
              <w:t>publishing</w:t>
            </w:r>
          </w:p>
        </w:tc>
        <w:tc>
          <w:tcPr>
            <w:tcW w:w="1559" w:type="dxa"/>
          </w:tcPr>
          <w:p w14:paraId="07F0CFAE" w14:textId="1F45FABF" w:rsidR="00A1126B" w:rsidRDefault="00A1126B" w:rsidP="00A1126B">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Quick Links component </w:t>
            </w:r>
          </w:p>
        </w:tc>
        <w:tc>
          <w:tcPr>
            <w:tcW w:w="4962" w:type="dxa"/>
          </w:tcPr>
          <w:p w14:paraId="66453223" w14:textId="7B58D337" w:rsidR="00A1126B" w:rsidRDefault="00A1126B" w:rsidP="00A1126B">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authorized publisher</w:t>
            </w:r>
          </w:p>
          <w:p w14:paraId="07A14D59" w14:textId="109F3559" w:rsidR="00A1126B" w:rsidRDefault="00A1126B" w:rsidP="00A1126B">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am on the Generic page template on the Quick Links section</w:t>
            </w:r>
          </w:p>
          <w:p w14:paraId="5722349F" w14:textId="50F759E7" w:rsidR="00A1126B" w:rsidRDefault="00A1126B" w:rsidP="00A1126B">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 xml:space="preserve">I can add a list of links to display on the Quick Links section </w:t>
            </w:r>
          </w:p>
          <w:p w14:paraId="12206A08" w14:textId="77777777" w:rsidR="00A1126B" w:rsidRDefault="00A1126B" w:rsidP="00A1126B">
            <w:pPr>
              <w:rPr>
                <w:rFonts w:asciiTheme="minorHAnsi" w:eastAsia="Times New Roman" w:hAnsiTheme="minorHAnsi" w:cstheme="minorHAnsi"/>
                <w:sz w:val="16"/>
                <w:szCs w:val="16"/>
                <w:lang w:val="en-US" w:eastAsia="ru-RU"/>
              </w:rPr>
            </w:pPr>
            <w:r w:rsidRPr="00D55617">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I can choose between three types of links</w:t>
            </w:r>
          </w:p>
          <w:p w14:paraId="009078B8" w14:textId="77777777" w:rsidR="00A1126B" w:rsidRDefault="00A1126B" w:rsidP="00A1126B">
            <w:pPr>
              <w:pStyle w:val="ListParagraph"/>
              <w:numPr>
                <w:ilvl w:val="0"/>
                <w:numId w:val="59"/>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Internal page</w:t>
            </w:r>
          </w:p>
          <w:p w14:paraId="4173ED15" w14:textId="77777777" w:rsidR="00A1126B" w:rsidRDefault="00A1126B" w:rsidP="00A1126B">
            <w:pPr>
              <w:pStyle w:val="ListParagraph"/>
              <w:numPr>
                <w:ilvl w:val="0"/>
                <w:numId w:val="59"/>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External site or application</w:t>
            </w:r>
          </w:p>
          <w:p w14:paraId="175B07FD" w14:textId="77777777" w:rsidR="00A1126B" w:rsidRDefault="00A1126B" w:rsidP="00A1126B">
            <w:pPr>
              <w:pStyle w:val="ListParagraph"/>
              <w:numPr>
                <w:ilvl w:val="0"/>
                <w:numId w:val="59"/>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Document</w:t>
            </w:r>
          </w:p>
          <w:p w14:paraId="31769786" w14:textId="77777777" w:rsidR="00A1126B" w:rsidRDefault="00A1126B" w:rsidP="00A1126B">
            <w:pPr>
              <w:rPr>
                <w:ins w:id="2424" w:author="Addy, Paul" w:date="2016-09-16T11:56:00Z"/>
                <w:rFonts w:asciiTheme="minorHAnsi" w:eastAsia="Times New Roman" w:hAnsiTheme="minorHAnsi" w:cstheme="minorHAnsi"/>
                <w:sz w:val="16"/>
                <w:szCs w:val="16"/>
                <w:lang w:val="en-US" w:eastAsia="ru-RU"/>
              </w:rPr>
            </w:pPr>
            <w:r w:rsidRPr="00D55617">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for each link, I edit a title, a short description and a URL</w:t>
            </w:r>
          </w:p>
          <w:p w14:paraId="624F1174" w14:textId="16436379" w:rsidR="00C47B58" w:rsidRPr="00A1126B" w:rsidRDefault="00C47B58">
            <w:pPr>
              <w:rPr>
                <w:rFonts w:asciiTheme="minorHAnsi" w:hAnsiTheme="minorHAnsi"/>
                <w:color w:val="0000FF"/>
                <w:sz w:val="16"/>
                <w:lang w:val="en-US"/>
              </w:rPr>
            </w:pPr>
            <w:ins w:id="2425" w:author="Addy, Paul" w:date="2016-09-16T11:56:00Z">
              <w:r>
                <w:rPr>
                  <w:rFonts w:asciiTheme="minorHAnsi" w:eastAsia="Times New Roman" w:hAnsiTheme="minorHAnsi" w:cstheme="minorHAnsi"/>
                  <w:sz w:val="16"/>
                  <w:szCs w:val="16"/>
                  <w:lang w:val="en-US" w:eastAsia="ru-RU"/>
                </w:rPr>
                <w:t xml:space="preserve">Note: Icons </w:t>
              </w:r>
            </w:ins>
            <w:ins w:id="2426" w:author="Addy, Paul" w:date="2016-09-16T11:57:00Z">
              <w:r>
                <w:rPr>
                  <w:rFonts w:asciiTheme="minorHAnsi" w:eastAsia="Times New Roman" w:hAnsiTheme="minorHAnsi" w:cstheme="minorHAnsi"/>
                  <w:sz w:val="16"/>
                  <w:szCs w:val="16"/>
                  <w:lang w:val="en-US" w:eastAsia="ru-RU"/>
                </w:rPr>
                <w:t>will display corresponding to the content type link published.</w:t>
              </w:r>
            </w:ins>
            <w:ins w:id="2427" w:author="Addy, Paul" w:date="2016-09-16T11:56:00Z">
              <w:r>
                <w:rPr>
                  <w:rFonts w:asciiTheme="minorHAnsi" w:eastAsia="Times New Roman" w:hAnsiTheme="minorHAnsi" w:cstheme="minorHAnsi"/>
                  <w:sz w:val="16"/>
                  <w:szCs w:val="16"/>
                  <w:lang w:val="en-US" w:eastAsia="ru-RU"/>
                </w:rPr>
                <w:t xml:space="preserve"> </w:t>
              </w:r>
            </w:ins>
          </w:p>
        </w:tc>
        <w:tc>
          <w:tcPr>
            <w:tcW w:w="884" w:type="dxa"/>
          </w:tcPr>
          <w:p w14:paraId="0E5D67C9" w14:textId="77777777" w:rsidR="00A1126B" w:rsidRPr="00387D6C" w:rsidRDefault="00A1126B" w:rsidP="00A1126B">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A1126B" w14:paraId="6D87B79D" w14:textId="77777777" w:rsidTr="00063DC0">
        <w:trPr>
          <w:trHeight w:val="507"/>
          <w:ins w:id="2428" w:author="Ghita Benotmane" w:date="2016-09-15T15:19:00Z"/>
        </w:trPr>
        <w:tc>
          <w:tcPr>
            <w:tcW w:w="710" w:type="dxa"/>
          </w:tcPr>
          <w:p w14:paraId="29EE6A83" w14:textId="2EBDF66A" w:rsidR="00A1126B" w:rsidRDefault="00A1126B" w:rsidP="00A1126B">
            <w:pPr>
              <w:jc w:val="right"/>
              <w:rPr>
                <w:ins w:id="2429" w:author="Ghita Benotmane" w:date="2016-09-15T15:19:00Z"/>
                <w:rFonts w:eastAsia="Arial" w:cs="Arial"/>
                <w:sz w:val="16"/>
                <w:szCs w:val="16"/>
              </w:rPr>
            </w:pPr>
            <w:ins w:id="2430" w:author="Ghita Benotmane" w:date="2016-09-15T16:53:00Z">
              <w:r w:rsidRPr="004D006C">
                <w:rPr>
                  <w:rFonts w:asciiTheme="minorHAnsi" w:eastAsia="Times New Roman" w:hAnsiTheme="minorHAnsi" w:cstheme="minorHAnsi"/>
                  <w:color w:val="000000"/>
                  <w:sz w:val="16"/>
                  <w:szCs w:val="16"/>
                  <w:lang w:val="en-US"/>
                </w:rPr>
                <w:t>15.5.2.</w:t>
              </w:r>
              <w:r>
                <w:rPr>
                  <w:rFonts w:asciiTheme="minorHAnsi" w:eastAsia="Times New Roman" w:hAnsiTheme="minorHAnsi" w:cstheme="minorHAnsi"/>
                  <w:color w:val="000000"/>
                  <w:sz w:val="16"/>
                  <w:szCs w:val="16"/>
                  <w:lang w:val="en-US"/>
                </w:rPr>
                <w:t>6.</w:t>
              </w:r>
            </w:ins>
          </w:p>
        </w:tc>
        <w:tc>
          <w:tcPr>
            <w:tcW w:w="1417" w:type="dxa"/>
            <w:gridSpan w:val="2"/>
            <w:shd w:val="clear" w:color="auto" w:fill="FFFFFF" w:themeFill="background1"/>
          </w:tcPr>
          <w:p w14:paraId="3A78F423" w14:textId="77777777" w:rsidR="00A1126B" w:rsidRDefault="00A1126B" w:rsidP="00A1126B">
            <w:pPr>
              <w:rPr>
                <w:ins w:id="2431" w:author="Ghita Benotmane" w:date="2016-09-15T15:19:00Z"/>
                <w:rFonts w:asciiTheme="minorHAnsi" w:eastAsiaTheme="minorEastAsia" w:hAnsiTheme="minorHAnsi"/>
                <w:b/>
                <w:bCs/>
                <w:color w:val="000000"/>
                <w:sz w:val="16"/>
                <w:szCs w:val="16"/>
                <w:lang w:val="en-US"/>
              </w:rPr>
            </w:pPr>
            <w:ins w:id="2432" w:author="Ghita Benotmane" w:date="2016-09-15T15:19:00Z">
              <w:r w:rsidRPr="00DA78F5">
                <w:rPr>
                  <w:rFonts w:asciiTheme="minorHAnsi" w:eastAsiaTheme="minorEastAsia" w:hAnsiTheme="minorHAnsi"/>
                  <w:b/>
                  <w:bCs/>
                  <w:color w:val="000000"/>
                  <w:sz w:val="16"/>
                  <w:szCs w:val="16"/>
                  <w:lang w:val="en-US"/>
                </w:rPr>
                <w:t>Generic topic page</w:t>
              </w:r>
              <w:r>
                <w:rPr>
                  <w:rFonts w:asciiTheme="minorHAnsi" w:eastAsiaTheme="minorEastAsia" w:hAnsiTheme="minorHAnsi"/>
                  <w:b/>
                  <w:bCs/>
                  <w:color w:val="000000"/>
                  <w:sz w:val="16"/>
                  <w:szCs w:val="16"/>
                  <w:lang w:val="en-US"/>
                </w:rPr>
                <w:t xml:space="preserve"> publishing</w:t>
              </w:r>
            </w:ins>
          </w:p>
        </w:tc>
        <w:tc>
          <w:tcPr>
            <w:tcW w:w="1559" w:type="dxa"/>
          </w:tcPr>
          <w:p w14:paraId="4D3AC6AB" w14:textId="77777777" w:rsidR="00A1126B" w:rsidRDefault="00A1126B" w:rsidP="00A1126B">
            <w:pPr>
              <w:rPr>
                <w:ins w:id="2433" w:author="Ghita Benotmane" w:date="2016-09-15T15:19:00Z"/>
                <w:rFonts w:asciiTheme="minorHAnsi" w:eastAsia="Times New Roman" w:hAnsiTheme="minorHAnsi" w:cstheme="minorHAnsi"/>
                <w:color w:val="000000"/>
                <w:sz w:val="16"/>
                <w:szCs w:val="16"/>
                <w:lang w:val="en-US"/>
              </w:rPr>
            </w:pPr>
            <w:ins w:id="2434" w:author="Ghita Benotmane" w:date="2016-09-15T15:19:00Z">
              <w:r>
                <w:rPr>
                  <w:rFonts w:asciiTheme="minorHAnsi" w:eastAsia="Times New Roman" w:hAnsiTheme="minorHAnsi" w:cstheme="minorHAnsi"/>
                  <w:color w:val="000000"/>
                  <w:sz w:val="16"/>
                  <w:szCs w:val="16"/>
                  <w:lang w:val="en-US"/>
                </w:rPr>
                <w:t xml:space="preserve">Library section </w:t>
              </w:r>
            </w:ins>
          </w:p>
        </w:tc>
        <w:tc>
          <w:tcPr>
            <w:tcW w:w="4962" w:type="dxa"/>
          </w:tcPr>
          <w:p w14:paraId="62E473CC" w14:textId="77777777" w:rsidR="00A1126B" w:rsidRDefault="00A1126B" w:rsidP="00A1126B">
            <w:pPr>
              <w:rPr>
                <w:ins w:id="2435" w:author="Ghita Benotmane" w:date="2016-09-15T15:19:00Z"/>
                <w:rFonts w:asciiTheme="minorHAnsi" w:eastAsia="Times New Roman" w:hAnsiTheme="minorHAnsi" w:cstheme="minorHAnsi"/>
                <w:sz w:val="16"/>
                <w:szCs w:val="16"/>
                <w:lang w:val="en-US" w:eastAsia="ru-RU"/>
              </w:rPr>
            </w:pPr>
            <w:ins w:id="2436" w:author="Ghita Benotmane" w:date="2016-09-15T15:19:00Z">
              <w:r w:rsidRPr="00D55617">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authorized publisher</w:t>
              </w:r>
            </w:ins>
          </w:p>
          <w:p w14:paraId="713B459A" w14:textId="77777777" w:rsidR="00A1126B" w:rsidRDefault="00A1126B" w:rsidP="00A1126B">
            <w:pPr>
              <w:rPr>
                <w:ins w:id="2437" w:author="Ghita Benotmane" w:date="2016-09-15T15:19:00Z"/>
                <w:rFonts w:asciiTheme="minorHAnsi" w:eastAsia="Times New Roman" w:hAnsiTheme="minorHAnsi" w:cstheme="minorHAnsi"/>
                <w:sz w:val="16"/>
                <w:szCs w:val="16"/>
                <w:lang w:val="en-US" w:eastAsia="ru-RU"/>
              </w:rPr>
            </w:pPr>
            <w:ins w:id="2438" w:author="Ghita Benotmane" w:date="2016-09-15T15:19:00Z">
              <w:r w:rsidRPr="00D55617">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am on the Generic page template on the Library section</w:t>
              </w:r>
            </w:ins>
          </w:p>
          <w:p w14:paraId="09EA25C0" w14:textId="77777777" w:rsidR="00A1126B" w:rsidRDefault="00A1126B" w:rsidP="00A1126B">
            <w:pPr>
              <w:rPr>
                <w:ins w:id="2439" w:author="Ghita Benotmane" w:date="2016-09-15T15:19:00Z"/>
                <w:rFonts w:asciiTheme="minorHAnsi" w:eastAsia="Times New Roman" w:hAnsiTheme="minorHAnsi" w:cstheme="minorHAnsi"/>
                <w:sz w:val="16"/>
                <w:szCs w:val="16"/>
                <w:lang w:val="en-US" w:eastAsia="ru-RU"/>
              </w:rPr>
            </w:pPr>
            <w:ins w:id="2440" w:author="Ghita Benotmane" w:date="2016-09-15T15:19:00Z">
              <w:r w:rsidRPr="00D55617">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 xml:space="preserve">I can select the tags I want to use to retrieve the applications, sites and documents to be display on the library for the end users </w:t>
              </w:r>
            </w:ins>
          </w:p>
          <w:p w14:paraId="76B6F384" w14:textId="77777777" w:rsidR="00A1126B" w:rsidRDefault="00A1126B" w:rsidP="00A1126B">
            <w:pPr>
              <w:rPr>
                <w:ins w:id="2441" w:author="Ghita Benotmane" w:date="2016-09-15T15:19:00Z"/>
                <w:rFonts w:asciiTheme="minorHAnsi" w:eastAsia="Times New Roman" w:hAnsiTheme="minorHAnsi" w:cstheme="minorHAnsi"/>
                <w:sz w:val="16"/>
                <w:szCs w:val="16"/>
                <w:lang w:val="en-US" w:eastAsia="ru-RU"/>
              </w:rPr>
            </w:pPr>
            <w:ins w:id="2442" w:author="Ghita Benotmane" w:date="2016-09-15T15:19:00Z">
              <w:r w:rsidRPr="00DD7931">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I can change the name of the library component to “[name] library”</w:t>
              </w:r>
            </w:ins>
          </w:p>
          <w:p w14:paraId="63A8F4B4" w14:textId="77777777" w:rsidR="00A1126B" w:rsidRDefault="00A1126B" w:rsidP="00A1126B">
            <w:pPr>
              <w:rPr>
                <w:ins w:id="2443" w:author="Ghita Benotmane" w:date="2016-09-15T15:19:00Z"/>
                <w:rFonts w:asciiTheme="minorHAnsi" w:eastAsia="Times New Roman" w:hAnsiTheme="minorHAnsi" w:cstheme="minorHAnsi"/>
                <w:color w:val="0000FF"/>
                <w:sz w:val="16"/>
                <w:szCs w:val="16"/>
                <w:lang w:val="en-US" w:eastAsia="ru-RU"/>
              </w:rPr>
            </w:pPr>
            <w:ins w:id="2444" w:author="Ghita Benotmane" w:date="2016-09-15T15:19:00Z">
              <w:r w:rsidRPr="00572D27">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 xml:space="preserve">I can choose to hide this section using a checkbox </w:t>
              </w:r>
            </w:ins>
          </w:p>
        </w:tc>
        <w:tc>
          <w:tcPr>
            <w:tcW w:w="884" w:type="dxa"/>
          </w:tcPr>
          <w:p w14:paraId="63C09101" w14:textId="77777777" w:rsidR="00A1126B" w:rsidRDefault="00A1126B" w:rsidP="00A1126B">
            <w:pPr>
              <w:jc w:val="right"/>
              <w:rPr>
                <w:ins w:id="2445" w:author="Ghita Benotmane" w:date="2016-09-15T15:19:00Z"/>
                <w:rFonts w:asciiTheme="minorHAnsi" w:eastAsia="Times New Roman" w:hAnsiTheme="minorHAnsi" w:cstheme="minorHAnsi"/>
                <w:color w:val="000000"/>
                <w:sz w:val="16"/>
                <w:szCs w:val="16"/>
                <w:lang w:val="en-US"/>
              </w:rPr>
            </w:pPr>
          </w:p>
        </w:tc>
      </w:tr>
      <w:tr w:rsidR="00A1126B" w14:paraId="3A6C0AB0" w14:textId="77777777" w:rsidTr="00D51C10">
        <w:trPr>
          <w:trHeight w:val="507"/>
        </w:trPr>
        <w:tc>
          <w:tcPr>
            <w:tcW w:w="710" w:type="dxa"/>
          </w:tcPr>
          <w:p w14:paraId="698BAAB2" w14:textId="29630874" w:rsidR="00A1126B" w:rsidRDefault="00A1126B" w:rsidP="00A1126B">
            <w:pPr>
              <w:jc w:val="right"/>
              <w:rPr>
                <w:rFonts w:eastAsia="Arial" w:cs="Arial"/>
                <w:sz w:val="16"/>
                <w:szCs w:val="16"/>
              </w:rPr>
            </w:pPr>
            <w:ins w:id="2446" w:author="Ghita Benotmane" w:date="2016-09-15T16:53:00Z">
              <w:r w:rsidRPr="004D006C">
                <w:rPr>
                  <w:rFonts w:asciiTheme="minorHAnsi" w:eastAsia="Times New Roman" w:hAnsiTheme="minorHAnsi" w:cstheme="minorHAnsi"/>
                  <w:color w:val="000000"/>
                  <w:sz w:val="16"/>
                  <w:szCs w:val="16"/>
                  <w:lang w:val="en-US"/>
                </w:rPr>
                <w:t>15.5.2.</w:t>
              </w:r>
              <w:r>
                <w:rPr>
                  <w:rFonts w:asciiTheme="minorHAnsi" w:eastAsia="Times New Roman" w:hAnsiTheme="minorHAnsi" w:cstheme="minorHAnsi"/>
                  <w:color w:val="000000"/>
                  <w:sz w:val="16"/>
                  <w:szCs w:val="16"/>
                  <w:lang w:val="en-US"/>
                </w:rPr>
                <w:t>7</w:t>
              </w:r>
            </w:ins>
          </w:p>
        </w:tc>
        <w:tc>
          <w:tcPr>
            <w:tcW w:w="1417" w:type="dxa"/>
            <w:gridSpan w:val="2"/>
            <w:shd w:val="clear" w:color="auto" w:fill="FFFFFF" w:themeFill="background1"/>
          </w:tcPr>
          <w:p w14:paraId="2E205D42" w14:textId="2B856C91" w:rsidR="00A1126B" w:rsidRDefault="00A1126B" w:rsidP="00A1126B">
            <w:pPr>
              <w:rPr>
                <w:rFonts w:asciiTheme="minorHAnsi" w:eastAsiaTheme="minorEastAsia" w:hAnsiTheme="minorHAnsi"/>
                <w:b/>
                <w:bCs/>
                <w:color w:val="000000"/>
                <w:sz w:val="16"/>
                <w:szCs w:val="16"/>
                <w:lang w:val="en-US"/>
              </w:rPr>
            </w:pPr>
            <w:r w:rsidRPr="00DA78F5">
              <w:rPr>
                <w:rFonts w:asciiTheme="minorHAnsi" w:eastAsiaTheme="minorEastAsia" w:hAnsiTheme="minorHAnsi"/>
                <w:b/>
                <w:bCs/>
                <w:color w:val="000000"/>
                <w:sz w:val="16"/>
                <w:szCs w:val="16"/>
                <w:lang w:val="en-US"/>
              </w:rPr>
              <w:t>Generic topic</w:t>
            </w:r>
            <w:r w:rsidRPr="00942CC1">
              <w:rPr>
                <w:rFonts w:asciiTheme="minorHAnsi" w:eastAsiaTheme="minorEastAsia" w:hAnsiTheme="minorHAnsi"/>
                <w:b/>
                <w:bCs/>
                <w:color w:val="000000"/>
                <w:sz w:val="16"/>
                <w:szCs w:val="16"/>
                <w:lang w:val="en-US"/>
              </w:rPr>
              <w:t xml:space="preserve"> page </w:t>
            </w:r>
            <w:r>
              <w:rPr>
                <w:rFonts w:asciiTheme="minorHAnsi" w:eastAsiaTheme="minorEastAsia" w:hAnsiTheme="minorHAnsi"/>
                <w:b/>
                <w:bCs/>
                <w:color w:val="000000"/>
                <w:sz w:val="16"/>
                <w:szCs w:val="16"/>
                <w:lang w:val="en-US"/>
              </w:rPr>
              <w:t>publishing</w:t>
            </w:r>
          </w:p>
        </w:tc>
        <w:tc>
          <w:tcPr>
            <w:tcW w:w="1559" w:type="dxa"/>
          </w:tcPr>
          <w:p w14:paraId="2AA68AB7" w14:textId="1893545E" w:rsidR="00A1126B" w:rsidRDefault="00A1126B" w:rsidP="00A1126B">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Engage component</w:t>
            </w:r>
          </w:p>
        </w:tc>
        <w:tc>
          <w:tcPr>
            <w:tcW w:w="4962" w:type="dxa"/>
          </w:tcPr>
          <w:p w14:paraId="5E907CFE" w14:textId="4B342FC1" w:rsidR="00A1126B" w:rsidRDefault="00A1126B" w:rsidP="00A1126B">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authorized publisher</w:t>
            </w:r>
          </w:p>
          <w:p w14:paraId="6817FE5A" w14:textId="4422F4A8" w:rsidR="00A1126B" w:rsidRDefault="00A1126B" w:rsidP="00A1126B">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 xml:space="preserve">I am on the Generic page template on the Engage component </w:t>
            </w:r>
          </w:p>
          <w:p w14:paraId="7B85B9FA" w14:textId="6FBF1BC6" w:rsidR="00A1126B" w:rsidRDefault="00A1126B" w:rsidP="00A1126B">
            <w:pPr>
              <w:rPr>
                <w:rFonts w:asciiTheme="minorHAnsi" w:eastAsia="Times New Roman" w:hAnsiTheme="minorHAnsi" w:cstheme="minorHAnsi"/>
                <w:sz w:val="16"/>
                <w:szCs w:val="16"/>
                <w:lang w:val="en-US" w:eastAsia="ru-RU"/>
              </w:rPr>
            </w:pPr>
            <w:commentRangeStart w:id="2447"/>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 can select the top 5 Engage communities related to tags of my selection</w:t>
            </w:r>
            <w:commentRangeEnd w:id="2447"/>
            <w:r w:rsidR="008257D4">
              <w:rPr>
                <w:rStyle w:val="CommentReference"/>
              </w:rPr>
              <w:commentReference w:id="2447"/>
            </w:r>
          </w:p>
          <w:p w14:paraId="1AB3FFC8" w14:textId="2D8A0420" w:rsidR="00A1126B" w:rsidRDefault="00A1126B" w:rsidP="00A1126B">
            <w:pPr>
              <w:rPr>
                <w:rFonts w:asciiTheme="minorHAnsi" w:eastAsia="Times New Roman" w:hAnsiTheme="minorHAnsi" w:cstheme="minorHAnsi"/>
                <w:sz w:val="16"/>
                <w:szCs w:val="16"/>
                <w:lang w:val="en-US" w:eastAsia="ru-RU"/>
              </w:rPr>
            </w:pPr>
            <w:r w:rsidRPr="00DD7931">
              <w:rPr>
                <w:rFonts w:asciiTheme="minorHAnsi" w:eastAsia="Times New Roman" w:hAnsiTheme="minorHAnsi" w:cstheme="minorHAnsi"/>
                <w:color w:val="0000FF"/>
                <w:sz w:val="16"/>
                <w:szCs w:val="16"/>
                <w:lang w:val="en-US" w:eastAsia="ru-RU"/>
              </w:rPr>
              <w:t>And</w:t>
            </w:r>
            <w:r w:rsidRPr="00A1126B">
              <w:rPr>
                <w:rFonts w:asciiTheme="minorHAnsi" w:hAnsiTheme="minorHAnsi"/>
                <w:color w:val="0000FF"/>
                <w:sz w:val="16"/>
                <w:lang w:val="en-US"/>
              </w:rPr>
              <w:t xml:space="preserve"> </w:t>
            </w:r>
            <w:r>
              <w:rPr>
                <w:rFonts w:asciiTheme="minorHAnsi" w:eastAsia="Times New Roman" w:hAnsiTheme="minorHAnsi" w:cstheme="minorHAnsi"/>
                <w:sz w:val="16"/>
                <w:szCs w:val="16"/>
                <w:lang w:val="en-US" w:eastAsia="ru-RU"/>
              </w:rPr>
              <w:t>I can change the name of the engage section to “Enga</w:t>
            </w:r>
            <w:ins w:id="2448" w:author="Addy, Paul" w:date="2016-09-19T09:40:00Z">
              <w:r w:rsidR="00097CAC">
                <w:rPr>
                  <w:rFonts w:asciiTheme="minorHAnsi" w:eastAsia="Times New Roman" w:hAnsiTheme="minorHAnsi" w:cstheme="minorHAnsi"/>
                  <w:sz w:val="16"/>
                  <w:szCs w:val="16"/>
                  <w:lang w:val="en-US" w:eastAsia="ru-RU"/>
                </w:rPr>
                <w:t>g</w:t>
              </w:r>
            </w:ins>
            <w:r>
              <w:rPr>
                <w:rFonts w:asciiTheme="minorHAnsi" w:eastAsia="Times New Roman" w:hAnsiTheme="minorHAnsi" w:cstheme="minorHAnsi"/>
                <w:sz w:val="16"/>
                <w:szCs w:val="16"/>
                <w:lang w:val="en-US" w:eastAsia="ru-RU"/>
              </w:rPr>
              <w:t>e with [name]”</w:t>
            </w:r>
          </w:p>
          <w:p w14:paraId="25D23584" w14:textId="4EA17DF0" w:rsidR="00A1126B" w:rsidRPr="00A1126B" w:rsidRDefault="00A1126B" w:rsidP="00A1126B">
            <w:pPr>
              <w:rPr>
                <w:color w:val="0000FF"/>
                <w:sz w:val="16"/>
                <w:lang w:val="en-US"/>
              </w:rPr>
            </w:pPr>
            <w:r w:rsidRPr="00572D27">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I can choose to hide this section using a checkbox</w:t>
            </w:r>
          </w:p>
        </w:tc>
        <w:tc>
          <w:tcPr>
            <w:tcW w:w="884" w:type="dxa"/>
          </w:tcPr>
          <w:p w14:paraId="0C5BD7A2" w14:textId="24D552EB" w:rsidR="00A1126B" w:rsidRPr="00387D6C" w:rsidRDefault="00A1126B" w:rsidP="00A1126B">
            <w:pPr>
              <w:jc w:val="right"/>
              <w:rPr>
                <w:rFonts w:asciiTheme="minorHAnsi" w:eastAsia="Times New Roman" w:hAnsiTheme="minorHAnsi" w:cstheme="minorHAnsi"/>
                <w:color w:val="000000"/>
                <w:sz w:val="16"/>
                <w:szCs w:val="16"/>
                <w:lang w:val="en-US"/>
              </w:rPr>
            </w:pPr>
          </w:p>
        </w:tc>
      </w:tr>
    </w:tbl>
    <w:p w14:paraId="1E8C78EB" w14:textId="77777777" w:rsidR="00D51C10" w:rsidRPr="00A1126B" w:rsidRDefault="00D51C10" w:rsidP="00D51C10">
      <w:pPr>
        <w:rPr>
          <w:lang w:val="en-US"/>
        </w:rPr>
      </w:pPr>
    </w:p>
    <w:p w14:paraId="3254DA8D" w14:textId="1A41BB75" w:rsidR="00D9302B" w:rsidRDefault="00D9302B" w:rsidP="00ED5E60">
      <w:pPr>
        <w:pStyle w:val="Heading3"/>
        <w:numPr>
          <w:ilvl w:val="2"/>
          <w:numId w:val="20"/>
        </w:numPr>
      </w:pPr>
      <w:bookmarkStart w:id="2449" w:name="_Toc461707192"/>
      <w:bookmarkStart w:id="2450" w:name="_Toc463013506"/>
      <w:r>
        <w:t>Publish a Brand page</w:t>
      </w:r>
      <w:bookmarkEnd w:id="2449"/>
      <w:bookmarkEnd w:id="2450"/>
    </w:p>
    <w:tbl>
      <w:tblPr>
        <w:tblStyle w:val="TableGrid"/>
        <w:tblW w:w="9532" w:type="dxa"/>
        <w:tblInd w:w="-289" w:type="dxa"/>
        <w:tblLayout w:type="fixed"/>
        <w:tblLook w:val="04A0" w:firstRow="1" w:lastRow="0" w:firstColumn="1" w:lastColumn="0" w:noHBand="0" w:noVBand="1"/>
      </w:tblPr>
      <w:tblGrid>
        <w:gridCol w:w="710"/>
        <w:gridCol w:w="1275"/>
        <w:gridCol w:w="142"/>
        <w:gridCol w:w="1559"/>
        <w:gridCol w:w="4962"/>
        <w:gridCol w:w="884"/>
      </w:tblGrid>
      <w:tr w:rsidR="00960CDE" w:rsidRPr="00193438" w14:paraId="475082D6" w14:textId="77777777" w:rsidTr="00D51C10">
        <w:trPr>
          <w:trHeight w:val="280"/>
        </w:trPr>
        <w:tc>
          <w:tcPr>
            <w:tcW w:w="710" w:type="dxa"/>
            <w:shd w:val="clear" w:color="auto" w:fill="122632" w:themeFill="text1"/>
            <w:hideMark/>
          </w:tcPr>
          <w:p w14:paraId="6557E23F" w14:textId="77777777" w:rsidR="00960CDE" w:rsidRPr="00387D6C" w:rsidRDefault="00960CDE" w:rsidP="00D51C10">
            <w:pPr>
              <w:jc w:val="center"/>
              <w:rPr>
                <w:rFonts w:asciiTheme="minorHAnsi" w:eastAsia="Times New Roman" w:hAnsiTheme="minorHAnsi" w:cstheme="minorHAnsi"/>
                <w:b/>
                <w:bCs/>
                <w:color w:val="FFFFFF" w:themeColor="background1"/>
                <w:sz w:val="16"/>
                <w:szCs w:val="16"/>
                <w:lang w:val="en-US"/>
              </w:rPr>
            </w:pPr>
            <w:bookmarkStart w:id="2451" w:name="_Toc461716186"/>
            <w:bookmarkEnd w:id="2451"/>
            <w:r w:rsidRPr="00387D6C">
              <w:rPr>
                <w:rFonts w:asciiTheme="minorHAnsi" w:eastAsia="Times New Roman" w:hAnsiTheme="minorHAnsi" w:cstheme="minorHAnsi"/>
                <w:b/>
                <w:bCs/>
                <w:color w:val="FFFFFF" w:themeColor="background1"/>
                <w:sz w:val="16"/>
                <w:szCs w:val="16"/>
                <w:lang w:val="en-US"/>
              </w:rPr>
              <w:t>Id</w:t>
            </w:r>
          </w:p>
        </w:tc>
        <w:tc>
          <w:tcPr>
            <w:tcW w:w="1275" w:type="dxa"/>
            <w:shd w:val="clear" w:color="auto" w:fill="122632" w:themeFill="text1"/>
            <w:hideMark/>
          </w:tcPr>
          <w:p w14:paraId="778F7D99" w14:textId="77777777" w:rsidR="00960CDE" w:rsidRPr="00387D6C" w:rsidRDefault="00960CDE" w:rsidP="00D51C10">
            <w:pPr>
              <w:jc w:val="center"/>
              <w:rPr>
                <w:rFonts w:asciiTheme="minorHAnsi" w:eastAsia="Times New Roman" w:hAnsiTheme="minorHAnsi" w:cstheme="minorHAnsi"/>
                <w:b/>
                <w:bCs/>
                <w:color w:val="FFFFFF" w:themeColor="background1"/>
                <w:sz w:val="16"/>
                <w:szCs w:val="16"/>
                <w:lang w:val="en-US"/>
              </w:rPr>
            </w:pPr>
            <w:r w:rsidRPr="00387D6C">
              <w:rPr>
                <w:rFonts w:asciiTheme="minorHAnsi" w:eastAsia="Times New Roman" w:hAnsiTheme="minorHAnsi" w:cstheme="minorHAnsi"/>
                <w:b/>
                <w:bCs/>
                <w:color w:val="FFFFFF" w:themeColor="background1"/>
                <w:sz w:val="16"/>
                <w:szCs w:val="16"/>
                <w:lang w:val="en-US"/>
              </w:rPr>
              <w:t>Feature category</w:t>
            </w:r>
          </w:p>
        </w:tc>
        <w:tc>
          <w:tcPr>
            <w:tcW w:w="1701" w:type="dxa"/>
            <w:gridSpan w:val="2"/>
            <w:shd w:val="clear" w:color="auto" w:fill="122632" w:themeFill="text1"/>
            <w:hideMark/>
          </w:tcPr>
          <w:p w14:paraId="56D25A4E" w14:textId="77777777" w:rsidR="00960CDE" w:rsidRPr="00387D6C" w:rsidRDefault="00960CDE" w:rsidP="00D51C10">
            <w:pPr>
              <w:jc w:val="center"/>
              <w:rPr>
                <w:rFonts w:asciiTheme="minorHAnsi" w:eastAsia="Times New Roman" w:hAnsiTheme="minorHAnsi" w:cstheme="minorHAnsi"/>
                <w:b/>
                <w:bCs/>
                <w:color w:val="FFFFFF" w:themeColor="background1"/>
                <w:sz w:val="16"/>
                <w:szCs w:val="16"/>
                <w:lang w:val="en-US"/>
              </w:rPr>
            </w:pPr>
            <w:r w:rsidRPr="00387D6C">
              <w:rPr>
                <w:rFonts w:asciiTheme="minorHAnsi" w:eastAsia="Times New Roman" w:hAnsiTheme="minorHAnsi" w:cstheme="minorHAnsi"/>
                <w:b/>
                <w:bCs/>
                <w:color w:val="FFFFFF" w:themeColor="background1"/>
                <w:sz w:val="16"/>
                <w:szCs w:val="16"/>
                <w:lang w:val="en-US"/>
              </w:rPr>
              <w:t>Feature name</w:t>
            </w:r>
          </w:p>
        </w:tc>
        <w:tc>
          <w:tcPr>
            <w:tcW w:w="4962" w:type="dxa"/>
            <w:shd w:val="clear" w:color="auto" w:fill="122632" w:themeFill="text1"/>
            <w:hideMark/>
          </w:tcPr>
          <w:p w14:paraId="5EDF48C3" w14:textId="77777777" w:rsidR="00960CDE" w:rsidRPr="00387D6C" w:rsidRDefault="00960CDE" w:rsidP="00D51C10">
            <w:pPr>
              <w:jc w:val="center"/>
              <w:rPr>
                <w:rFonts w:asciiTheme="minorHAnsi" w:eastAsia="Times New Roman" w:hAnsiTheme="minorHAnsi" w:cstheme="minorHAnsi"/>
                <w:b/>
                <w:bCs/>
                <w:color w:val="FFFFFF" w:themeColor="background1"/>
                <w:sz w:val="16"/>
                <w:szCs w:val="16"/>
                <w:lang w:val="en-US"/>
              </w:rPr>
            </w:pPr>
            <w:r w:rsidRPr="00387D6C">
              <w:rPr>
                <w:rFonts w:asciiTheme="minorHAnsi" w:eastAsia="Times New Roman" w:hAnsiTheme="minorHAnsi" w:cstheme="minorHAnsi"/>
                <w:b/>
                <w:bCs/>
                <w:color w:val="FFFFFF" w:themeColor="background1"/>
                <w:sz w:val="16"/>
                <w:szCs w:val="16"/>
                <w:lang w:val="en-US"/>
              </w:rPr>
              <w:t>Description</w:t>
            </w:r>
          </w:p>
        </w:tc>
        <w:tc>
          <w:tcPr>
            <w:tcW w:w="884" w:type="dxa"/>
            <w:shd w:val="clear" w:color="auto" w:fill="122632" w:themeFill="text1"/>
            <w:hideMark/>
          </w:tcPr>
          <w:p w14:paraId="36F7464B" w14:textId="77777777" w:rsidR="00960CDE" w:rsidRPr="00387D6C" w:rsidRDefault="00960CDE" w:rsidP="00D51C10">
            <w:pPr>
              <w:jc w:val="center"/>
              <w:rPr>
                <w:rFonts w:asciiTheme="minorHAnsi" w:eastAsia="Times New Roman" w:hAnsiTheme="minorHAnsi" w:cstheme="minorHAnsi"/>
                <w:b/>
                <w:bCs/>
                <w:color w:val="FFFFFF" w:themeColor="background1"/>
                <w:sz w:val="16"/>
                <w:szCs w:val="16"/>
                <w:lang w:val="en-US"/>
              </w:rPr>
            </w:pPr>
            <w:r w:rsidRPr="00387D6C">
              <w:rPr>
                <w:rFonts w:asciiTheme="minorHAnsi" w:eastAsia="Times New Roman" w:hAnsiTheme="minorHAnsi" w:cstheme="minorHAnsi"/>
                <w:b/>
                <w:bCs/>
                <w:color w:val="FFFFFF" w:themeColor="background1"/>
                <w:sz w:val="16"/>
                <w:szCs w:val="16"/>
                <w:lang w:val="en-US"/>
              </w:rPr>
              <w:t>Priority</w:t>
            </w:r>
          </w:p>
        </w:tc>
      </w:tr>
      <w:tr w:rsidR="00960CDE" w14:paraId="2E0CDE5F" w14:textId="77777777" w:rsidTr="00D51C10">
        <w:trPr>
          <w:trHeight w:val="507"/>
        </w:trPr>
        <w:tc>
          <w:tcPr>
            <w:tcW w:w="710" w:type="dxa"/>
          </w:tcPr>
          <w:p w14:paraId="78E99F05" w14:textId="09D06C3C" w:rsidR="00960CDE" w:rsidRPr="00387D6C" w:rsidRDefault="00A1126B" w:rsidP="00D51C10">
            <w:pPr>
              <w:jc w:val="right"/>
              <w:rPr>
                <w:rFonts w:asciiTheme="minorHAnsi" w:eastAsia="Times New Roman" w:hAnsiTheme="minorHAnsi" w:cstheme="minorHAnsi"/>
                <w:color w:val="000000"/>
                <w:sz w:val="16"/>
                <w:szCs w:val="16"/>
                <w:highlight w:val="yellow"/>
                <w:lang w:val="en-US"/>
              </w:rPr>
            </w:pPr>
            <w:r>
              <w:rPr>
                <w:rFonts w:asciiTheme="minorHAnsi" w:eastAsia="Times New Roman" w:hAnsiTheme="minorHAnsi" w:cstheme="minorHAnsi"/>
                <w:color w:val="000000"/>
                <w:sz w:val="16"/>
                <w:szCs w:val="16"/>
                <w:lang w:val="en-US"/>
              </w:rPr>
              <w:t>15.5.3.1.</w:t>
            </w:r>
            <w:r w:rsidR="00E721FF" w:rsidRPr="00A1126B">
              <w:rPr>
                <w:rFonts w:asciiTheme="minorHAnsi" w:hAnsiTheme="minorHAnsi"/>
                <w:color w:val="000000"/>
                <w:sz w:val="16"/>
                <w:lang w:val="en-US"/>
              </w:rPr>
              <w:t>.</w:t>
            </w:r>
          </w:p>
        </w:tc>
        <w:tc>
          <w:tcPr>
            <w:tcW w:w="1417" w:type="dxa"/>
            <w:gridSpan w:val="2"/>
          </w:tcPr>
          <w:p w14:paraId="35867276" w14:textId="2D6B6287" w:rsidR="00960CDE" w:rsidRPr="00387D6C" w:rsidRDefault="00D9302B" w:rsidP="00D51C10">
            <w:pPr>
              <w:rPr>
                <w:rFonts w:asciiTheme="minorHAnsi" w:eastAsia="Times New Roman" w:hAnsiTheme="minorHAnsi" w:cstheme="minorHAnsi"/>
                <w:b/>
                <w:color w:val="000000"/>
                <w:sz w:val="16"/>
                <w:szCs w:val="16"/>
                <w:lang w:val="en-US"/>
              </w:rPr>
            </w:pPr>
            <w:r>
              <w:rPr>
                <w:rFonts w:asciiTheme="minorHAnsi" w:eastAsiaTheme="minorEastAsia" w:hAnsiTheme="minorHAnsi"/>
                <w:b/>
                <w:bCs/>
                <w:color w:val="000000"/>
                <w:sz w:val="16"/>
                <w:szCs w:val="16"/>
                <w:lang w:val="en-US"/>
              </w:rPr>
              <w:t>Brand</w:t>
            </w:r>
            <w:r w:rsidR="00E721FF">
              <w:rPr>
                <w:rFonts w:asciiTheme="minorHAnsi" w:eastAsiaTheme="minorEastAsia" w:hAnsiTheme="minorHAnsi"/>
                <w:b/>
                <w:bCs/>
                <w:color w:val="000000"/>
                <w:sz w:val="16"/>
                <w:szCs w:val="16"/>
                <w:lang w:val="en-US"/>
              </w:rPr>
              <w:t xml:space="preserve"> page </w:t>
            </w:r>
            <w:r>
              <w:rPr>
                <w:rFonts w:asciiTheme="minorHAnsi" w:eastAsiaTheme="minorEastAsia" w:hAnsiTheme="minorHAnsi"/>
                <w:b/>
                <w:bCs/>
                <w:color w:val="000000"/>
                <w:sz w:val="16"/>
                <w:szCs w:val="16"/>
                <w:lang w:val="en-US"/>
              </w:rPr>
              <w:t>publishing</w:t>
            </w:r>
          </w:p>
        </w:tc>
        <w:tc>
          <w:tcPr>
            <w:tcW w:w="1559" w:type="dxa"/>
          </w:tcPr>
          <w:p w14:paraId="01E1E539" w14:textId="38645FCF" w:rsidR="00960CDE" w:rsidRPr="00387D6C" w:rsidRDefault="00D9302B" w:rsidP="00D51C10">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General </w:t>
            </w:r>
          </w:p>
        </w:tc>
        <w:tc>
          <w:tcPr>
            <w:tcW w:w="4962" w:type="dxa"/>
          </w:tcPr>
          <w:p w14:paraId="58844528" w14:textId="798978DF" w:rsidR="00E721FF" w:rsidRDefault="00E721FF" w:rsidP="00E721FF">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 xml:space="preserve">that I am a logged </w:t>
            </w:r>
            <w:r w:rsidR="00D9302B">
              <w:rPr>
                <w:rFonts w:asciiTheme="minorHAnsi" w:eastAsia="Times New Roman" w:hAnsiTheme="minorHAnsi" w:cstheme="minorHAnsi"/>
                <w:sz w:val="16"/>
                <w:szCs w:val="16"/>
                <w:lang w:val="en-US" w:eastAsia="ru-RU"/>
              </w:rPr>
              <w:t>authorized publisher and I have the rights to publish and edit Brand pages</w:t>
            </w:r>
          </w:p>
          <w:p w14:paraId="655DFFC6" w14:textId="3418A75B" w:rsidR="00E721FF" w:rsidRDefault="00E721FF" w:rsidP="00E721FF">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 xml:space="preserve">I am on </w:t>
            </w:r>
            <w:r w:rsidR="00D9302B">
              <w:rPr>
                <w:rFonts w:asciiTheme="minorHAnsi" w:eastAsia="Times New Roman" w:hAnsiTheme="minorHAnsi" w:cstheme="minorHAnsi"/>
                <w:sz w:val="16"/>
                <w:szCs w:val="16"/>
                <w:lang w:val="en-US" w:eastAsia="ru-RU"/>
              </w:rPr>
              <w:t>the back-end part of the SharePoint Intranet on the SharePoint site where the</w:t>
            </w:r>
            <w:r>
              <w:rPr>
                <w:rFonts w:asciiTheme="minorHAnsi" w:eastAsia="Times New Roman" w:hAnsiTheme="minorHAnsi" w:cstheme="minorHAnsi"/>
                <w:sz w:val="16"/>
                <w:szCs w:val="16"/>
                <w:lang w:val="en-US" w:eastAsia="ru-RU"/>
              </w:rPr>
              <w:t xml:space="preserve"> page</w:t>
            </w:r>
            <w:r w:rsidR="00D9302B">
              <w:rPr>
                <w:rFonts w:asciiTheme="minorHAnsi" w:eastAsia="Times New Roman" w:hAnsiTheme="minorHAnsi" w:cstheme="minorHAnsi"/>
                <w:sz w:val="16"/>
                <w:szCs w:val="16"/>
                <w:lang w:val="en-US" w:eastAsia="ru-RU"/>
              </w:rPr>
              <w:t xml:space="preserve"> will be stored </w:t>
            </w:r>
          </w:p>
          <w:p w14:paraId="22B28F56" w14:textId="77777777" w:rsidR="00D9302B" w:rsidRDefault="00D9302B" w:rsidP="00063DC0">
            <w:pPr>
              <w:rPr>
                <w:rFonts w:asciiTheme="minorHAnsi" w:eastAsia="Times New Roman" w:hAnsiTheme="minorHAnsi" w:cstheme="minorHAnsi"/>
                <w:sz w:val="16"/>
                <w:szCs w:val="16"/>
                <w:lang w:val="en-US" w:eastAsia="ru-RU"/>
              </w:rPr>
            </w:pPr>
            <w:r w:rsidRPr="006A34AD">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I click on “New page”</w:t>
            </w:r>
          </w:p>
          <w:p w14:paraId="37318D77" w14:textId="77777777" w:rsidR="00D9302B" w:rsidRDefault="00E721FF" w:rsidP="00063DC0">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 xml:space="preserve">I </w:t>
            </w:r>
            <w:r w:rsidR="00D9302B">
              <w:rPr>
                <w:rFonts w:asciiTheme="minorHAnsi" w:eastAsia="Times New Roman" w:hAnsiTheme="minorHAnsi" w:cstheme="minorHAnsi"/>
                <w:sz w:val="16"/>
                <w:szCs w:val="16"/>
                <w:lang w:val="en-US" w:eastAsia="ru-RU"/>
              </w:rPr>
              <w:t xml:space="preserve">land on a form where I can select which template I need </w:t>
            </w:r>
          </w:p>
          <w:p w14:paraId="030CE30E" w14:textId="77777777" w:rsidR="00D9302B" w:rsidRDefault="00D9302B" w:rsidP="00063DC0">
            <w:p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I select the “Brand page template”</w:t>
            </w:r>
          </w:p>
          <w:p w14:paraId="206F34E1" w14:textId="77777777" w:rsidR="00D9302B" w:rsidRDefault="00D9302B" w:rsidP="00063DC0">
            <w:pPr>
              <w:rPr>
                <w:rFonts w:asciiTheme="minorHAnsi" w:eastAsia="Times New Roman" w:hAnsiTheme="minorHAnsi" w:cstheme="minorHAnsi"/>
                <w:sz w:val="16"/>
                <w:szCs w:val="16"/>
                <w:lang w:val="en-US" w:eastAsia="ru-RU"/>
              </w:rPr>
            </w:pPr>
            <w:r w:rsidRPr="006A34AD">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 land on a form where I can edit the page</w:t>
            </w:r>
          </w:p>
          <w:p w14:paraId="654C5655" w14:textId="77777777" w:rsidR="00D9302B" w:rsidRDefault="00D9302B" w:rsidP="00063DC0">
            <w:pPr>
              <w:rPr>
                <w:rFonts w:asciiTheme="minorHAnsi" w:eastAsia="Times New Roman" w:hAnsiTheme="minorHAnsi" w:cstheme="minorHAnsi"/>
                <w:sz w:val="16"/>
                <w:szCs w:val="16"/>
                <w:lang w:val="en-US" w:eastAsia="ru-RU"/>
              </w:rPr>
            </w:pPr>
            <w:r w:rsidRPr="00A1126B">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I can edit the metadata associated to the page:</w:t>
            </w:r>
          </w:p>
          <w:p w14:paraId="3C98ED5F" w14:textId="77777777" w:rsidR="00D9302B" w:rsidRDefault="00D9302B" w:rsidP="00D9302B">
            <w:pPr>
              <w:pStyle w:val="ListParagraph"/>
              <w:numPr>
                <w:ilvl w:val="0"/>
                <w:numId w:val="58"/>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Title</w:t>
            </w:r>
          </w:p>
          <w:p w14:paraId="51D71DF7" w14:textId="77777777" w:rsidR="00D9302B" w:rsidRDefault="00D9302B" w:rsidP="00D9302B">
            <w:pPr>
              <w:pStyle w:val="ListParagraph"/>
              <w:numPr>
                <w:ilvl w:val="0"/>
                <w:numId w:val="58"/>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 xml:space="preserve">URL </w:t>
            </w:r>
          </w:p>
          <w:p w14:paraId="44A57F5F" w14:textId="77777777" w:rsidR="00D9302B" w:rsidRPr="002C758D" w:rsidRDefault="00D9302B" w:rsidP="00D9302B">
            <w:pPr>
              <w:pStyle w:val="ListParagraph"/>
              <w:numPr>
                <w:ilvl w:val="0"/>
                <w:numId w:val="58"/>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 xml:space="preserve">Page tag </w:t>
            </w:r>
          </w:p>
          <w:p w14:paraId="1C1435E8" w14:textId="77777777" w:rsidR="00D9302B" w:rsidRPr="006A34AD" w:rsidRDefault="00D9302B" w:rsidP="00D9302B">
            <w:pPr>
              <w:pStyle w:val="ListParagraph"/>
              <w:numPr>
                <w:ilvl w:val="0"/>
                <w:numId w:val="58"/>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Content owner</w:t>
            </w:r>
          </w:p>
          <w:p w14:paraId="4E64C951" w14:textId="6C1E2244" w:rsidR="00D9302B" w:rsidRDefault="00D9302B" w:rsidP="00063DC0">
            <w:pPr>
              <w:rPr>
                <w:rFonts w:asciiTheme="minorHAnsi" w:eastAsia="Times New Roman" w:hAnsiTheme="minorHAnsi" w:cstheme="minorHAnsi"/>
                <w:sz w:val="16"/>
                <w:szCs w:val="16"/>
                <w:lang w:val="en-US" w:eastAsia="ru-RU"/>
              </w:rPr>
            </w:pPr>
            <w:r w:rsidRPr="006A34AD">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 xml:space="preserve">I </w:t>
            </w:r>
            <w:r w:rsidR="00E721FF">
              <w:rPr>
                <w:rFonts w:asciiTheme="minorHAnsi" w:eastAsia="Times New Roman" w:hAnsiTheme="minorHAnsi" w:cstheme="minorHAnsi"/>
                <w:sz w:val="16"/>
                <w:szCs w:val="16"/>
                <w:lang w:val="en-US" w:eastAsia="ru-RU"/>
              </w:rPr>
              <w:t xml:space="preserve">see </w:t>
            </w:r>
            <w:r>
              <w:rPr>
                <w:rFonts w:asciiTheme="minorHAnsi" w:eastAsia="Times New Roman" w:hAnsiTheme="minorHAnsi" w:cstheme="minorHAnsi"/>
                <w:sz w:val="16"/>
                <w:szCs w:val="16"/>
                <w:lang w:val="en-US" w:eastAsia="ru-RU"/>
              </w:rPr>
              <w:t>all the pre-defined sections</w:t>
            </w:r>
            <w:r w:rsidR="00E721FF">
              <w:rPr>
                <w:rFonts w:asciiTheme="minorHAnsi" w:eastAsia="Times New Roman" w:hAnsiTheme="minorHAnsi" w:cstheme="minorHAnsi"/>
                <w:sz w:val="16"/>
                <w:szCs w:val="16"/>
                <w:lang w:val="en-US" w:eastAsia="ru-RU"/>
              </w:rPr>
              <w:t xml:space="preserve"> for </w:t>
            </w:r>
            <w:r>
              <w:rPr>
                <w:rFonts w:asciiTheme="minorHAnsi" w:eastAsia="Times New Roman" w:hAnsiTheme="minorHAnsi" w:cstheme="minorHAnsi"/>
                <w:sz w:val="16"/>
                <w:szCs w:val="16"/>
                <w:lang w:val="en-US" w:eastAsia="ru-RU"/>
              </w:rPr>
              <w:t>that template:</w:t>
            </w:r>
          </w:p>
          <w:p w14:paraId="0B8BFF92" w14:textId="77777777" w:rsidR="00D9302B" w:rsidRDefault="00D9302B" w:rsidP="00D9302B">
            <w:pPr>
              <w:pStyle w:val="ListParagraph"/>
              <w:numPr>
                <w:ilvl w:val="0"/>
                <w:numId w:val="57"/>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Header</w:t>
            </w:r>
          </w:p>
          <w:p w14:paraId="14D84109" w14:textId="77777777" w:rsidR="00D9302B" w:rsidRDefault="00D9302B" w:rsidP="00D9302B">
            <w:pPr>
              <w:pStyle w:val="ListParagraph"/>
              <w:numPr>
                <w:ilvl w:val="0"/>
                <w:numId w:val="57"/>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Card content section</w:t>
            </w:r>
          </w:p>
          <w:p w14:paraId="79B0EAFA" w14:textId="34240937" w:rsidR="00960CDE" w:rsidRDefault="00D9302B" w:rsidP="00A1126B">
            <w:pPr>
              <w:pStyle w:val="ListParagraph"/>
              <w:numPr>
                <w:ilvl w:val="0"/>
                <w:numId w:val="57"/>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Latest</w:t>
            </w:r>
            <w:r w:rsidR="00E721FF">
              <w:rPr>
                <w:rFonts w:asciiTheme="minorHAnsi" w:eastAsia="Times New Roman" w:hAnsiTheme="minorHAnsi" w:cstheme="minorHAnsi"/>
                <w:sz w:val="16"/>
                <w:szCs w:val="16"/>
                <w:lang w:val="en-US" w:eastAsia="ru-RU"/>
              </w:rPr>
              <w:t xml:space="preserve"> documents</w:t>
            </w:r>
          </w:p>
          <w:p w14:paraId="08FF1FA2" w14:textId="77777777" w:rsidR="00D9302B" w:rsidRDefault="00D9302B" w:rsidP="00D9302B">
            <w:pPr>
              <w:pStyle w:val="ListParagraph"/>
              <w:numPr>
                <w:ilvl w:val="0"/>
                <w:numId w:val="57"/>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 xml:space="preserve">News section </w:t>
            </w:r>
          </w:p>
          <w:p w14:paraId="3E6D3AEE" w14:textId="77777777" w:rsidR="00D9302B" w:rsidRPr="002C758D" w:rsidRDefault="00D9302B" w:rsidP="00D9302B">
            <w:pPr>
              <w:pStyle w:val="ListParagraph"/>
              <w:numPr>
                <w:ilvl w:val="0"/>
                <w:numId w:val="57"/>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Library section</w:t>
            </w:r>
          </w:p>
          <w:p w14:paraId="7F7A9553" w14:textId="77777777" w:rsidR="00D9302B" w:rsidRDefault="00D9302B" w:rsidP="00D9302B">
            <w:pPr>
              <w:pStyle w:val="ListParagraph"/>
              <w:numPr>
                <w:ilvl w:val="0"/>
                <w:numId w:val="57"/>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Quick links component</w:t>
            </w:r>
          </w:p>
          <w:p w14:paraId="1CBF7B54" w14:textId="224C2FF0" w:rsidR="00D9302B" w:rsidRDefault="00D9302B" w:rsidP="00063DC0">
            <w:pPr>
              <w:rPr>
                <w:rFonts w:asciiTheme="minorHAnsi" w:eastAsia="Times New Roman" w:hAnsiTheme="minorHAnsi" w:cstheme="minorHAnsi"/>
                <w:sz w:val="16"/>
                <w:szCs w:val="16"/>
                <w:lang w:val="en-US" w:eastAsia="ru-RU"/>
              </w:rPr>
            </w:pPr>
            <w:r w:rsidRPr="006A34AD">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 xml:space="preserve">I can preview my changes when </w:t>
            </w:r>
            <w:r w:rsidR="00E721FF">
              <w:rPr>
                <w:rFonts w:asciiTheme="minorHAnsi" w:eastAsia="Times New Roman" w:hAnsiTheme="minorHAnsi" w:cstheme="minorHAnsi"/>
                <w:sz w:val="16"/>
                <w:szCs w:val="16"/>
                <w:lang w:val="en-US" w:eastAsia="ru-RU"/>
              </w:rPr>
              <w:t xml:space="preserve">I click on the </w:t>
            </w:r>
            <w:r>
              <w:rPr>
                <w:rFonts w:asciiTheme="minorHAnsi" w:eastAsia="Times New Roman" w:hAnsiTheme="minorHAnsi" w:cstheme="minorHAnsi"/>
                <w:sz w:val="16"/>
                <w:szCs w:val="16"/>
                <w:lang w:val="en-US" w:eastAsia="ru-RU"/>
              </w:rPr>
              <w:t>“Preview”</w:t>
            </w:r>
            <w:r w:rsidR="00E721FF">
              <w:rPr>
                <w:rFonts w:asciiTheme="minorHAnsi" w:eastAsia="Times New Roman" w:hAnsiTheme="minorHAnsi" w:cstheme="minorHAnsi"/>
                <w:sz w:val="16"/>
                <w:szCs w:val="16"/>
                <w:lang w:val="en-US" w:eastAsia="ru-RU"/>
              </w:rPr>
              <w:t xml:space="preserve"> button</w:t>
            </w:r>
          </w:p>
          <w:p w14:paraId="37779B35" w14:textId="360BAC69" w:rsidR="00E721FF" w:rsidRDefault="00D9302B" w:rsidP="00A1126B">
            <w:pPr>
              <w:rPr>
                <w:rFonts w:asciiTheme="minorHAnsi" w:eastAsia="Times New Roman" w:hAnsiTheme="minorHAnsi" w:cstheme="minorHAnsi"/>
                <w:sz w:val="16"/>
                <w:szCs w:val="16"/>
                <w:lang w:val="en-US" w:eastAsia="ru-RU"/>
              </w:rPr>
            </w:pPr>
            <w:r w:rsidRPr="00DD7931">
              <w:rPr>
                <w:rFonts w:asciiTheme="minorHAnsi" w:eastAsia="Times New Roman" w:hAnsiTheme="minorHAnsi" w:cstheme="minorHAnsi"/>
                <w:color w:val="0000FF"/>
                <w:sz w:val="16"/>
                <w:szCs w:val="16"/>
                <w:lang w:val="en-US" w:eastAsia="ru-RU"/>
              </w:rPr>
              <w:lastRenderedPageBreak/>
              <w:t xml:space="preserve">And </w:t>
            </w:r>
            <w:r>
              <w:rPr>
                <w:rFonts w:asciiTheme="minorHAnsi" w:eastAsia="Times New Roman" w:hAnsiTheme="minorHAnsi" w:cstheme="minorHAnsi"/>
                <w:sz w:val="16"/>
                <w:szCs w:val="16"/>
                <w:lang w:val="en-US" w:eastAsia="ru-RU"/>
              </w:rPr>
              <w:t>all</w:t>
            </w:r>
            <w:r w:rsidR="00E721FF">
              <w:rPr>
                <w:rFonts w:asciiTheme="minorHAnsi" w:eastAsia="Times New Roman" w:hAnsiTheme="minorHAnsi" w:cstheme="minorHAnsi"/>
                <w:sz w:val="16"/>
                <w:szCs w:val="16"/>
                <w:lang w:val="en-US" w:eastAsia="ru-RU"/>
              </w:rPr>
              <w:t xml:space="preserve"> the </w:t>
            </w:r>
            <w:r>
              <w:rPr>
                <w:rFonts w:asciiTheme="minorHAnsi" w:eastAsia="Times New Roman" w:hAnsiTheme="minorHAnsi" w:cstheme="minorHAnsi"/>
                <w:sz w:val="16"/>
                <w:szCs w:val="16"/>
                <w:lang w:val="en-US" w:eastAsia="ru-RU"/>
              </w:rPr>
              <w:t>changes I make are saved automatically</w:t>
            </w:r>
          </w:p>
          <w:p w14:paraId="6B982056" w14:textId="77777777" w:rsidR="00D9302B" w:rsidRDefault="00D9302B" w:rsidP="00063DC0">
            <w:pPr>
              <w:rPr>
                <w:rFonts w:asciiTheme="minorHAnsi" w:eastAsia="Times New Roman" w:hAnsiTheme="minorHAnsi" w:cstheme="minorHAnsi"/>
                <w:sz w:val="16"/>
                <w:szCs w:val="16"/>
                <w:lang w:val="en-US" w:eastAsia="ru-RU"/>
              </w:rPr>
            </w:pPr>
            <w:r w:rsidRPr="006A34AD">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I’m done with publishing, I click on the “Publish button”</w:t>
            </w:r>
          </w:p>
          <w:p w14:paraId="461D78A8" w14:textId="77777777" w:rsidR="00D9302B" w:rsidRPr="006A34AD" w:rsidRDefault="00E721FF" w:rsidP="00063DC0">
            <w:pPr>
              <w:rPr>
                <w:rFonts w:asciiTheme="minorHAnsi" w:eastAsia="Times New Roman" w:hAnsiTheme="minorHAnsi" w:cstheme="minorHAnsi"/>
                <w:sz w:val="16"/>
                <w:szCs w:val="16"/>
                <w:lang w:val="en-US" w:eastAsia="ru-RU"/>
              </w:rPr>
            </w:pPr>
            <w:r w:rsidRPr="00E721FF">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 xml:space="preserve">the </w:t>
            </w:r>
            <w:r w:rsidR="00D9302B">
              <w:rPr>
                <w:rFonts w:asciiTheme="minorHAnsi" w:eastAsia="Times New Roman" w:hAnsiTheme="minorHAnsi" w:cstheme="minorHAnsi"/>
                <w:sz w:val="16"/>
                <w:szCs w:val="16"/>
                <w:lang w:val="en-US" w:eastAsia="ru-RU"/>
              </w:rPr>
              <w:t>page will be live for the end-users on the Intranet</w:t>
            </w:r>
          </w:p>
          <w:p w14:paraId="15ED5159" w14:textId="50F67534" w:rsidR="00E721FF" w:rsidRPr="00E32392" w:rsidRDefault="00E721FF" w:rsidP="00E721FF">
            <w:pPr>
              <w:textAlignment w:val="baseline"/>
              <w:rPr>
                <w:rFonts w:eastAsia="Times New Roman" w:cs="Arial"/>
                <w:sz w:val="16"/>
                <w:szCs w:val="16"/>
                <w:lang w:val="en-US"/>
              </w:rPr>
            </w:pPr>
          </w:p>
        </w:tc>
        <w:tc>
          <w:tcPr>
            <w:tcW w:w="884" w:type="dxa"/>
          </w:tcPr>
          <w:p w14:paraId="4C5683D8" w14:textId="77777777" w:rsidR="00960CDE" w:rsidRPr="00387D6C" w:rsidRDefault="00960CDE" w:rsidP="00D51C10">
            <w:pPr>
              <w:jc w:val="right"/>
              <w:rPr>
                <w:rFonts w:asciiTheme="minorHAnsi" w:eastAsia="Times New Roman" w:hAnsiTheme="minorHAnsi" w:cstheme="minorHAnsi"/>
                <w:color w:val="000000"/>
                <w:sz w:val="16"/>
                <w:szCs w:val="16"/>
                <w:lang w:val="en-US"/>
              </w:rPr>
            </w:pPr>
            <w:r w:rsidRPr="00387D6C">
              <w:rPr>
                <w:rFonts w:asciiTheme="minorHAnsi" w:eastAsia="Times New Roman" w:hAnsiTheme="minorHAnsi" w:cstheme="minorHAnsi"/>
                <w:color w:val="000000"/>
                <w:sz w:val="16"/>
                <w:szCs w:val="16"/>
                <w:lang w:val="en-US"/>
              </w:rPr>
              <w:lastRenderedPageBreak/>
              <w:t>1</w:t>
            </w:r>
          </w:p>
        </w:tc>
      </w:tr>
      <w:tr w:rsidR="00A1126B" w14:paraId="5DFA6093" w14:textId="77777777" w:rsidTr="00D51C10">
        <w:trPr>
          <w:trHeight w:val="507"/>
        </w:trPr>
        <w:tc>
          <w:tcPr>
            <w:tcW w:w="710" w:type="dxa"/>
          </w:tcPr>
          <w:p w14:paraId="56AAAF69" w14:textId="7E3D3FAB" w:rsidR="00A1126B" w:rsidRDefault="00A1126B" w:rsidP="00A1126B">
            <w:pPr>
              <w:jc w:val="right"/>
              <w:rPr>
                <w:rFonts w:eastAsia="Arial" w:cs="Arial"/>
                <w:sz w:val="16"/>
                <w:szCs w:val="16"/>
              </w:rPr>
            </w:pPr>
            <w:r w:rsidRPr="00905D53">
              <w:rPr>
                <w:rFonts w:asciiTheme="minorHAnsi" w:eastAsia="Times New Roman" w:hAnsiTheme="minorHAnsi" w:cstheme="minorHAnsi"/>
                <w:color w:val="000000"/>
                <w:sz w:val="16"/>
                <w:szCs w:val="16"/>
                <w:lang w:val="en-US"/>
              </w:rPr>
              <w:t>15.5.</w:t>
            </w:r>
            <w:r>
              <w:rPr>
                <w:rFonts w:asciiTheme="minorHAnsi" w:eastAsia="Times New Roman" w:hAnsiTheme="minorHAnsi" w:cstheme="minorHAnsi"/>
                <w:color w:val="000000"/>
                <w:sz w:val="16"/>
                <w:szCs w:val="16"/>
                <w:lang w:val="en-US"/>
              </w:rPr>
              <w:t>3.2</w:t>
            </w:r>
            <w:r w:rsidRPr="00905D53">
              <w:rPr>
                <w:rFonts w:asciiTheme="minorHAnsi" w:eastAsia="Times New Roman" w:hAnsiTheme="minorHAnsi" w:cstheme="minorHAnsi"/>
                <w:color w:val="000000"/>
                <w:sz w:val="16"/>
                <w:szCs w:val="16"/>
                <w:lang w:val="en-US"/>
              </w:rPr>
              <w:t>.</w:t>
            </w:r>
            <w:r w:rsidRPr="00905D53">
              <w:rPr>
                <w:rFonts w:asciiTheme="minorHAnsi" w:hAnsiTheme="minorHAnsi"/>
                <w:color w:val="000000"/>
                <w:sz w:val="16"/>
                <w:lang w:val="en-US"/>
              </w:rPr>
              <w:t>.</w:t>
            </w:r>
          </w:p>
        </w:tc>
        <w:tc>
          <w:tcPr>
            <w:tcW w:w="1417" w:type="dxa"/>
            <w:gridSpan w:val="2"/>
            <w:shd w:val="clear" w:color="auto" w:fill="FFFFFF" w:themeFill="background1"/>
          </w:tcPr>
          <w:p w14:paraId="6D182A08" w14:textId="5D35701D" w:rsidR="00A1126B" w:rsidRPr="00A1126B" w:rsidRDefault="00A1126B" w:rsidP="00A1126B">
            <w:pPr>
              <w:rPr>
                <w:rFonts w:asciiTheme="minorHAnsi" w:hAnsiTheme="minorHAnsi"/>
                <w:b/>
                <w:color w:val="000000"/>
                <w:sz w:val="16"/>
                <w:lang w:val="en-US"/>
              </w:rPr>
            </w:pPr>
            <w:r>
              <w:rPr>
                <w:rFonts w:asciiTheme="minorHAnsi" w:eastAsiaTheme="minorEastAsia" w:hAnsiTheme="minorHAnsi"/>
                <w:b/>
                <w:bCs/>
                <w:color w:val="000000"/>
                <w:sz w:val="16"/>
                <w:szCs w:val="16"/>
                <w:lang w:val="en-US"/>
              </w:rPr>
              <w:t>Brand page publishing</w:t>
            </w:r>
          </w:p>
        </w:tc>
        <w:tc>
          <w:tcPr>
            <w:tcW w:w="1559" w:type="dxa"/>
          </w:tcPr>
          <w:p w14:paraId="53115B68" w14:textId="6CD80523" w:rsidR="00A1126B" w:rsidRDefault="00A1126B" w:rsidP="00A1126B">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Header </w:t>
            </w:r>
          </w:p>
        </w:tc>
        <w:tc>
          <w:tcPr>
            <w:tcW w:w="4962" w:type="dxa"/>
          </w:tcPr>
          <w:p w14:paraId="1E5AB213" w14:textId="73E12946" w:rsidR="00A1126B" w:rsidRDefault="00A1126B" w:rsidP="00A1126B">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authorized publisher</w:t>
            </w:r>
          </w:p>
          <w:p w14:paraId="186E43A5" w14:textId="29992E2F" w:rsidR="00A1126B" w:rsidRDefault="00A1126B" w:rsidP="00A1126B">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am on the Brand page template on the Header section</w:t>
            </w:r>
          </w:p>
          <w:p w14:paraId="3942D7E5" w14:textId="00A2D33C" w:rsidR="00A1126B" w:rsidRDefault="00A1126B" w:rsidP="00A1126B">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 can select</w:t>
            </w:r>
            <w:r w:rsidRPr="00A1126B">
              <w:rPr>
                <w:rFonts w:asciiTheme="minorHAnsi" w:hAnsiTheme="minorHAnsi"/>
                <w:sz w:val="16"/>
                <w:lang w:val="en-US"/>
              </w:rPr>
              <w:t xml:space="preserve"> </w:t>
            </w:r>
            <w:r>
              <w:rPr>
                <w:rFonts w:asciiTheme="minorHAnsi" w:eastAsia="Times New Roman" w:hAnsiTheme="minorHAnsi" w:cstheme="minorHAnsi"/>
                <w:sz w:val="16"/>
                <w:szCs w:val="16"/>
                <w:lang w:val="en-US" w:eastAsia="ru-RU"/>
              </w:rPr>
              <w:t>the image to place on the header</w:t>
            </w:r>
          </w:p>
          <w:p w14:paraId="5461402F" w14:textId="6100FF74" w:rsidR="00A1126B" w:rsidRDefault="00A1126B" w:rsidP="00A1126B">
            <w:pPr>
              <w:rPr>
                <w:rFonts w:asciiTheme="minorHAnsi" w:eastAsia="Times New Roman" w:hAnsiTheme="minorHAnsi" w:cstheme="minorHAnsi"/>
                <w:sz w:val="16"/>
                <w:szCs w:val="16"/>
                <w:lang w:val="en-US" w:eastAsia="ru-RU"/>
              </w:rPr>
            </w:pPr>
            <w:r w:rsidRPr="003778B3">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I can edit the narrative</w:t>
            </w:r>
          </w:p>
          <w:p w14:paraId="31E83CAB" w14:textId="77777777" w:rsidR="00A1126B" w:rsidRDefault="00A1126B" w:rsidP="00A1126B">
            <w:p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And I can select the image to place on the brand avatar</w:t>
            </w:r>
          </w:p>
          <w:p w14:paraId="28E22C49" w14:textId="0B483727" w:rsidR="00A1126B" w:rsidRPr="00A1126B" w:rsidRDefault="00A1126B" w:rsidP="00A1126B">
            <w:pPr>
              <w:rPr>
                <w:rFonts w:asciiTheme="minorHAnsi" w:hAnsiTheme="minorHAnsi"/>
                <w:sz w:val="16"/>
                <w:lang w:val="en-US"/>
              </w:rPr>
            </w:pPr>
            <w:r w:rsidRPr="00DD7931">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 xml:space="preserve">I can set up the Meet the team component using </w:t>
            </w:r>
            <w:commentRangeStart w:id="2452"/>
            <w:r>
              <w:rPr>
                <w:rFonts w:asciiTheme="minorHAnsi" w:eastAsia="Times New Roman" w:hAnsiTheme="minorHAnsi" w:cstheme="minorHAnsi"/>
                <w:sz w:val="16"/>
                <w:szCs w:val="16"/>
                <w:lang w:val="en-US" w:eastAsia="ru-RU"/>
              </w:rPr>
              <w:t>Nakisa</w:t>
            </w:r>
            <w:commentRangeEnd w:id="2452"/>
            <w:r>
              <w:rPr>
                <w:rStyle w:val="CommentReference"/>
              </w:rPr>
              <w:commentReference w:id="2452"/>
            </w:r>
          </w:p>
        </w:tc>
        <w:tc>
          <w:tcPr>
            <w:tcW w:w="884" w:type="dxa"/>
          </w:tcPr>
          <w:p w14:paraId="07C9A638" w14:textId="77777777" w:rsidR="00A1126B" w:rsidRPr="00387D6C" w:rsidRDefault="00A1126B" w:rsidP="00A1126B">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A1126B" w14:paraId="42F7E699" w14:textId="77777777" w:rsidTr="00D51C10">
        <w:trPr>
          <w:trHeight w:val="507"/>
        </w:trPr>
        <w:tc>
          <w:tcPr>
            <w:tcW w:w="710" w:type="dxa"/>
          </w:tcPr>
          <w:p w14:paraId="6957C403" w14:textId="5B955D9C" w:rsidR="00A1126B" w:rsidRDefault="00A1126B" w:rsidP="00A1126B">
            <w:pPr>
              <w:jc w:val="right"/>
              <w:rPr>
                <w:rFonts w:eastAsia="Arial" w:cs="Arial"/>
                <w:sz w:val="16"/>
                <w:szCs w:val="16"/>
              </w:rPr>
            </w:pPr>
            <w:r w:rsidRPr="00905D53">
              <w:rPr>
                <w:rFonts w:asciiTheme="minorHAnsi" w:eastAsia="Times New Roman" w:hAnsiTheme="minorHAnsi" w:cstheme="minorHAnsi"/>
                <w:color w:val="000000"/>
                <w:sz w:val="16"/>
                <w:szCs w:val="16"/>
                <w:lang w:val="en-US"/>
              </w:rPr>
              <w:t>15.5.</w:t>
            </w:r>
            <w:r>
              <w:rPr>
                <w:rFonts w:asciiTheme="minorHAnsi" w:eastAsia="Times New Roman" w:hAnsiTheme="minorHAnsi" w:cstheme="minorHAnsi"/>
                <w:color w:val="000000"/>
                <w:sz w:val="16"/>
                <w:szCs w:val="16"/>
                <w:lang w:val="en-US"/>
              </w:rPr>
              <w:t>3.3</w:t>
            </w:r>
            <w:r w:rsidRPr="00905D53">
              <w:rPr>
                <w:rFonts w:asciiTheme="minorHAnsi" w:eastAsia="Times New Roman" w:hAnsiTheme="minorHAnsi" w:cstheme="minorHAnsi"/>
                <w:color w:val="000000"/>
                <w:sz w:val="16"/>
                <w:szCs w:val="16"/>
                <w:lang w:val="en-US"/>
              </w:rPr>
              <w:t>.</w:t>
            </w:r>
            <w:r w:rsidRPr="00905D53">
              <w:rPr>
                <w:rFonts w:asciiTheme="minorHAnsi" w:hAnsiTheme="minorHAnsi"/>
                <w:color w:val="000000"/>
                <w:sz w:val="16"/>
                <w:lang w:val="en-US"/>
              </w:rPr>
              <w:t>.</w:t>
            </w:r>
          </w:p>
        </w:tc>
        <w:tc>
          <w:tcPr>
            <w:tcW w:w="1417" w:type="dxa"/>
            <w:gridSpan w:val="2"/>
            <w:shd w:val="clear" w:color="auto" w:fill="FFFFFF" w:themeFill="background1"/>
          </w:tcPr>
          <w:p w14:paraId="67079468" w14:textId="01F16D21" w:rsidR="00A1126B" w:rsidRDefault="00A1126B" w:rsidP="00A1126B">
            <w:pPr>
              <w:rPr>
                <w:rFonts w:asciiTheme="minorHAnsi" w:eastAsiaTheme="minorEastAsia" w:hAnsiTheme="minorHAnsi"/>
                <w:b/>
                <w:bCs/>
                <w:color w:val="000000"/>
                <w:sz w:val="16"/>
                <w:szCs w:val="16"/>
                <w:lang w:val="en-US"/>
              </w:rPr>
            </w:pPr>
            <w:r>
              <w:rPr>
                <w:rFonts w:asciiTheme="minorHAnsi" w:eastAsiaTheme="minorEastAsia" w:hAnsiTheme="minorHAnsi"/>
                <w:b/>
                <w:bCs/>
                <w:color w:val="000000"/>
                <w:sz w:val="16"/>
                <w:szCs w:val="16"/>
                <w:lang w:val="en-US"/>
              </w:rPr>
              <w:t>Brand page publishing</w:t>
            </w:r>
          </w:p>
        </w:tc>
        <w:tc>
          <w:tcPr>
            <w:tcW w:w="1559" w:type="dxa"/>
          </w:tcPr>
          <w:p w14:paraId="28D55A83" w14:textId="1E65121E" w:rsidR="00A1126B" w:rsidRDefault="00A1126B" w:rsidP="00A1126B">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Main content section</w:t>
            </w:r>
          </w:p>
        </w:tc>
        <w:tc>
          <w:tcPr>
            <w:tcW w:w="4962" w:type="dxa"/>
          </w:tcPr>
          <w:p w14:paraId="233D4182" w14:textId="1F13105C" w:rsidR="00A1126B" w:rsidRDefault="00A1126B" w:rsidP="00A1126B">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authorized publisher</w:t>
            </w:r>
          </w:p>
          <w:p w14:paraId="0006EE79" w14:textId="03FA6EA3" w:rsidR="00A1126B" w:rsidRDefault="00A1126B" w:rsidP="00A1126B">
            <w:pPr>
              <w:textAlignment w:val="baseline"/>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am on the Brand page template on the main content section</w:t>
            </w:r>
          </w:p>
          <w:p w14:paraId="2C69CDEB" w14:textId="4943A917" w:rsidR="00A1126B" w:rsidRDefault="00A1126B" w:rsidP="00A1126B">
            <w:pPr>
              <w:textAlignment w:val="baseline"/>
              <w:rPr>
                <w:rFonts w:asciiTheme="minorHAnsi" w:eastAsia="Times New Roman" w:hAnsiTheme="minorHAnsi" w:cstheme="minorHAnsi"/>
                <w:sz w:val="16"/>
                <w:szCs w:val="16"/>
                <w:lang w:val="en-US" w:eastAsia="ru-RU"/>
              </w:rPr>
            </w:pPr>
            <w:r w:rsidRPr="00A1126B">
              <w:rPr>
                <w:rFonts w:asciiTheme="minorHAnsi" w:hAnsiTheme="minorHAnsi"/>
                <w:color w:val="0000FF"/>
                <w:sz w:val="16"/>
                <w:lang w:val="en-US"/>
              </w:rPr>
              <w:t xml:space="preserve">Then </w:t>
            </w:r>
            <w:r>
              <w:rPr>
                <w:rFonts w:asciiTheme="minorHAnsi" w:eastAsia="Times New Roman" w:hAnsiTheme="minorHAnsi" w:cstheme="minorHAnsi"/>
                <w:sz w:val="16"/>
                <w:szCs w:val="16"/>
                <w:lang w:val="en-US" w:eastAsia="ru-RU"/>
              </w:rPr>
              <w:t>I see a section named “Main content section”</w:t>
            </w:r>
          </w:p>
          <w:p w14:paraId="720D7B12" w14:textId="5F5BDE2E" w:rsidR="00A1126B" w:rsidRDefault="00A1126B" w:rsidP="00A1126B">
            <w:pPr>
              <w:textAlignment w:val="baseline"/>
              <w:rPr>
                <w:rFonts w:asciiTheme="minorHAnsi" w:eastAsia="Times New Roman" w:hAnsiTheme="minorHAnsi" w:cstheme="minorHAnsi"/>
                <w:sz w:val="16"/>
                <w:szCs w:val="16"/>
                <w:lang w:val="en-US" w:eastAsia="ru-RU"/>
              </w:rPr>
            </w:pPr>
            <w:r w:rsidRPr="00A1126B">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I cannot add another section to the template</w:t>
            </w:r>
          </w:p>
          <w:p w14:paraId="0A37656B" w14:textId="60F891A0" w:rsidR="00A1126B" w:rsidRDefault="00A1126B" w:rsidP="00A1126B">
            <w:pPr>
              <w:textAlignment w:val="baseline"/>
              <w:rPr>
                <w:rFonts w:asciiTheme="minorHAnsi" w:eastAsia="Times New Roman" w:hAnsiTheme="minorHAnsi" w:cstheme="minorHAnsi"/>
                <w:sz w:val="16"/>
                <w:szCs w:val="16"/>
                <w:lang w:val="en-US" w:eastAsia="ru-RU"/>
              </w:rPr>
            </w:pPr>
            <w:r w:rsidRPr="00A1126B">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in the section, there are by default 6 cards displayed as the </w:t>
            </w:r>
            <w:commentRangeStart w:id="2453"/>
            <w:commentRangeStart w:id="2454"/>
            <w:r>
              <w:rPr>
                <w:rFonts w:asciiTheme="minorHAnsi" w:eastAsia="Times New Roman" w:hAnsiTheme="minorHAnsi" w:cstheme="minorHAnsi"/>
                <w:sz w:val="16"/>
                <w:szCs w:val="16"/>
                <w:lang w:val="en-US" w:eastAsia="ru-RU"/>
              </w:rPr>
              <w:t>following</w:t>
            </w:r>
            <w:commentRangeEnd w:id="2453"/>
            <w:r>
              <w:rPr>
                <w:rStyle w:val="CommentReference"/>
              </w:rPr>
              <w:commentReference w:id="2453"/>
            </w:r>
            <w:commentRangeEnd w:id="2454"/>
            <w:r w:rsidR="00171E74">
              <w:rPr>
                <w:rStyle w:val="CommentReference"/>
              </w:rPr>
              <w:commentReference w:id="2454"/>
            </w:r>
            <w:ins w:id="2455" w:author="Addy, Paul" w:date="2016-09-19T11:33:00Z">
              <w:r w:rsidR="00171E74">
                <w:rPr>
                  <w:rFonts w:asciiTheme="minorHAnsi" w:eastAsia="Times New Roman" w:hAnsiTheme="minorHAnsi" w:cstheme="minorHAnsi"/>
                  <w:sz w:val="16"/>
                  <w:szCs w:val="16"/>
                  <w:lang w:val="en-US" w:eastAsia="ru-RU"/>
                </w:rPr>
                <w:t xml:space="preserve"> (proposed sections)</w:t>
              </w:r>
            </w:ins>
            <w:r>
              <w:rPr>
                <w:rFonts w:asciiTheme="minorHAnsi" w:eastAsia="Times New Roman" w:hAnsiTheme="minorHAnsi" w:cstheme="minorHAnsi"/>
                <w:sz w:val="16"/>
                <w:szCs w:val="16"/>
                <w:lang w:val="en-US" w:eastAsia="ru-RU"/>
              </w:rPr>
              <w:t>:</w:t>
            </w:r>
          </w:p>
          <w:p w14:paraId="0A3A615D" w14:textId="77777777" w:rsidR="00A1126B" w:rsidRDefault="00A1126B" w:rsidP="00A1126B">
            <w:pPr>
              <w:pStyle w:val="ListParagraph"/>
              <w:numPr>
                <w:ilvl w:val="0"/>
                <w:numId w:val="46"/>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“Discover [Brand Name]” intermediate navigation card</w:t>
            </w:r>
          </w:p>
          <w:p w14:paraId="7CB5D5B1" w14:textId="77777777" w:rsidR="00A1126B" w:rsidRDefault="00A1126B" w:rsidP="00A1126B">
            <w:pPr>
              <w:pStyle w:val="ListParagraph"/>
              <w:numPr>
                <w:ilvl w:val="1"/>
                <w:numId w:val="46"/>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Brand whY</w:t>
            </w:r>
          </w:p>
          <w:p w14:paraId="66D3EE3F" w14:textId="77777777" w:rsidR="00A1126B" w:rsidRDefault="00A1126B" w:rsidP="00A1126B">
            <w:pPr>
              <w:pStyle w:val="ListParagraph"/>
              <w:numPr>
                <w:ilvl w:val="1"/>
                <w:numId w:val="46"/>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Strategic direction</w:t>
            </w:r>
          </w:p>
          <w:p w14:paraId="6B67C5F8" w14:textId="77777777" w:rsidR="00A1126B" w:rsidRDefault="00A1126B" w:rsidP="00A1126B">
            <w:pPr>
              <w:pStyle w:val="ListParagraph"/>
              <w:numPr>
                <w:ilvl w:val="1"/>
                <w:numId w:val="46"/>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Our Story</w:t>
            </w:r>
          </w:p>
          <w:p w14:paraId="0722A831" w14:textId="77777777" w:rsidR="00A1126B" w:rsidRDefault="00A1126B" w:rsidP="00A1126B">
            <w:pPr>
              <w:pStyle w:val="ListParagraph"/>
              <w:numPr>
                <w:ilvl w:val="0"/>
                <w:numId w:val="46"/>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“Portfolio”, intermediate navigation card</w:t>
            </w:r>
          </w:p>
          <w:p w14:paraId="579B2542" w14:textId="77777777" w:rsidR="00A1126B" w:rsidRDefault="00A1126B" w:rsidP="00A1126B">
            <w:pPr>
              <w:pStyle w:val="ListParagraph"/>
              <w:numPr>
                <w:ilvl w:val="1"/>
                <w:numId w:val="46"/>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Portfolio strategy</w:t>
            </w:r>
          </w:p>
          <w:p w14:paraId="75F13D6C" w14:textId="77777777" w:rsidR="00A1126B" w:rsidRDefault="00A1126B" w:rsidP="00A1126B">
            <w:pPr>
              <w:pStyle w:val="ListParagraph"/>
              <w:numPr>
                <w:ilvl w:val="1"/>
                <w:numId w:val="46"/>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Portfolio navigator</w:t>
            </w:r>
          </w:p>
          <w:p w14:paraId="42CE6061" w14:textId="77777777" w:rsidR="00A1126B" w:rsidRDefault="00A1126B" w:rsidP="00A1126B">
            <w:pPr>
              <w:pStyle w:val="ListParagraph"/>
              <w:numPr>
                <w:ilvl w:val="0"/>
                <w:numId w:val="46"/>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“Communication &amp; activation”, simple navigation card</w:t>
            </w:r>
          </w:p>
          <w:p w14:paraId="025444BB" w14:textId="77777777" w:rsidR="00A1126B" w:rsidRDefault="00A1126B" w:rsidP="00A1126B">
            <w:pPr>
              <w:pStyle w:val="ListParagraph"/>
              <w:numPr>
                <w:ilvl w:val="0"/>
                <w:numId w:val="46"/>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“A&amp;SP key deliverables”, simple navigation card</w:t>
            </w:r>
          </w:p>
          <w:p w14:paraId="75DD6517" w14:textId="77777777" w:rsidR="00A1126B" w:rsidRDefault="00A1126B" w:rsidP="00A1126B">
            <w:pPr>
              <w:pStyle w:val="ListParagraph"/>
              <w:numPr>
                <w:ilvl w:val="0"/>
                <w:numId w:val="46"/>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“Assets library”, simple navigation card</w:t>
            </w:r>
          </w:p>
          <w:p w14:paraId="497C152C" w14:textId="77777777" w:rsidR="00A1126B" w:rsidRPr="00F67115" w:rsidRDefault="00A1126B" w:rsidP="00A1126B">
            <w:pPr>
              <w:pStyle w:val="ListParagraph"/>
              <w:numPr>
                <w:ilvl w:val="0"/>
                <w:numId w:val="46"/>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 xml:space="preserve">“Brand performance”, simple navigation card or media card </w:t>
            </w:r>
          </w:p>
          <w:p w14:paraId="38452675" w14:textId="77777777" w:rsidR="00A1126B" w:rsidRDefault="00A1126B" w:rsidP="00A1126B">
            <w:pPr>
              <w:textAlignment w:val="baseline"/>
              <w:rPr>
                <w:rFonts w:asciiTheme="minorHAnsi" w:eastAsia="Times New Roman" w:hAnsiTheme="minorHAnsi" w:cstheme="minorHAnsi"/>
                <w:sz w:val="16"/>
                <w:szCs w:val="16"/>
                <w:lang w:val="en-US" w:eastAsia="ru-RU"/>
              </w:rPr>
            </w:pPr>
            <w:r w:rsidRPr="00A1126B">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I add a title for the section</w:t>
            </w:r>
          </w:p>
          <w:p w14:paraId="4FE11871" w14:textId="77777777" w:rsidR="00A1126B" w:rsidRDefault="00A1126B" w:rsidP="00A1126B">
            <w:pPr>
              <w:textAlignment w:val="baseline"/>
              <w:rPr>
                <w:rFonts w:asciiTheme="minorHAnsi" w:eastAsia="Times New Roman" w:hAnsiTheme="minorHAnsi" w:cstheme="minorHAnsi"/>
                <w:sz w:val="16"/>
                <w:szCs w:val="16"/>
                <w:lang w:val="en-US" w:eastAsia="ru-RU"/>
              </w:rPr>
            </w:pPr>
            <w:r w:rsidRPr="00A1126B">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 xml:space="preserve">I can add up to 4 other intermediate or simple cards </w:t>
            </w:r>
          </w:p>
          <w:p w14:paraId="09737AE6" w14:textId="77777777" w:rsidR="00A1126B" w:rsidRDefault="00A1126B" w:rsidP="00A1126B">
            <w:pPr>
              <w:textAlignment w:val="baseline"/>
              <w:rPr>
                <w:rFonts w:asciiTheme="minorHAnsi" w:eastAsia="Times New Roman" w:hAnsiTheme="minorHAnsi" w:cstheme="minorHAnsi"/>
                <w:sz w:val="16"/>
                <w:szCs w:val="16"/>
                <w:lang w:val="en-US" w:eastAsia="ru-RU"/>
              </w:rPr>
            </w:pPr>
            <w:r w:rsidRPr="00A1126B">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I have to provide a URL the end user will be directed to for each simple card</w:t>
            </w:r>
          </w:p>
          <w:p w14:paraId="2E3E86D9" w14:textId="77777777" w:rsidR="00A1126B" w:rsidRDefault="00A1126B" w:rsidP="00A1126B">
            <w:pPr>
              <w:textAlignment w:val="baseline"/>
              <w:rPr>
                <w:rFonts w:asciiTheme="minorHAnsi" w:eastAsia="Times New Roman" w:hAnsiTheme="minorHAnsi" w:cstheme="minorHAnsi"/>
                <w:sz w:val="16"/>
                <w:szCs w:val="16"/>
                <w:lang w:val="en-US" w:eastAsia="ru-RU"/>
              </w:rPr>
            </w:pPr>
            <w:r w:rsidRPr="00A1126B">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I have to provide a URL for each intermediate card subtitle</w:t>
            </w:r>
          </w:p>
          <w:p w14:paraId="2FC7FCA3" w14:textId="77777777" w:rsidR="00A1126B" w:rsidRDefault="00A1126B" w:rsidP="00A1126B">
            <w:pPr>
              <w:textAlignment w:val="baseline"/>
              <w:rPr>
                <w:rFonts w:asciiTheme="minorHAnsi" w:eastAsia="Times New Roman" w:hAnsiTheme="minorHAnsi" w:cstheme="minorHAnsi"/>
                <w:sz w:val="16"/>
                <w:szCs w:val="16"/>
                <w:lang w:val="en-US" w:eastAsia="ru-RU"/>
              </w:rPr>
            </w:pPr>
            <w:r w:rsidRPr="00A1126B">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 xml:space="preserve">I have to select an image or a color or a </w:t>
            </w:r>
            <w:commentRangeStart w:id="2456"/>
            <w:commentRangeStart w:id="2457"/>
            <w:r>
              <w:rPr>
                <w:rFonts w:asciiTheme="minorHAnsi" w:eastAsia="Times New Roman" w:hAnsiTheme="minorHAnsi" w:cstheme="minorHAnsi"/>
                <w:sz w:val="16"/>
                <w:szCs w:val="16"/>
                <w:lang w:val="en-US" w:eastAsia="ru-RU"/>
              </w:rPr>
              <w:t xml:space="preserve">video </w:t>
            </w:r>
            <w:commentRangeEnd w:id="2456"/>
            <w:r w:rsidR="00171E74">
              <w:rPr>
                <w:rStyle w:val="CommentReference"/>
              </w:rPr>
              <w:commentReference w:id="2456"/>
            </w:r>
            <w:commentRangeEnd w:id="2457"/>
            <w:r w:rsidR="0000081A">
              <w:rPr>
                <w:rStyle w:val="CommentReference"/>
              </w:rPr>
              <w:commentReference w:id="2457"/>
            </w:r>
            <w:r>
              <w:rPr>
                <w:rFonts w:asciiTheme="minorHAnsi" w:eastAsia="Times New Roman" w:hAnsiTheme="minorHAnsi" w:cstheme="minorHAnsi"/>
                <w:sz w:val="16"/>
                <w:szCs w:val="16"/>
                <w:lang w:val="en-US" w:eastAsia="ru-RU"/>
              </w:rPr>
              <w:t>associated to each simple card</w:t>
            </w:r>
          </w:p>
          <w:p w14:paraId="1DEEFBBC" w14:textId="1845BD3C" w:rsidR="00A1126B" w:rsidRPr="00E721FF" w:rsidRDefault="00A1126B" w:rsidP="00A1126B">
            <w:pPr>
              <w:textAlignment w:val="baseline"/>
              <w:rPr>
                <w:rFonts w:asciiTheme="minorHAnsi" w:eastAsia="Times New Roman" w:hAnsiTheme="minorHAnsi" w:cstheme="minorHAnsi"/>
                <w:sz w:val="16"/>
                <w:szCs w:val="16"/>
                <w:lang w:val="en-US" w:eastAsia="ru-RU"/>
              </w:rPr>
            </w:pPr>
            <w:r w:rsidRPr="00A1126B">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I have to select an image or a color associated to each intermediate card</w:t>
            </w:r>
          </w:p>
        </w:tc>
        <w:tc>
          <w:tcPr>
            <w:tcW w:w="884" w:type="dxa"/>
          </w:tcPr>
          <w:p w14:paraId="743C28D8" w14:textId="77777777" w:rsidR="00A1126B" w:rsidRPr="00387D6C" w:rsidRDefault="00A1126B" w:rsidP="00A1126B">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A1126B" w14:paraId="5AF615BB" w14:textId="77777777" w:rsidTr="00063DC0">
        <w:trPr>
          <w:trHeight w:val="507"/>
        </w:trPr>
        <w:tc>
          <w:tcPr>
            <w:tcW w:w="710" w:type="dxa"/>
          </w:tcPr>
          <w:p w14:paraId="20CBD228" w14:textId="2B7814CB" w:rsidR="00A1126B" w:rsidRDefault="00A1126B" w:rsidP="00A1126B">
            <w:pPr>
              <w:jc w:val="right"/>
              <w:rPr>
                <w:rFonts w:eastAsia="Arial" w:cs="Arial"/>
                <w:sz w:val="16"/>
                <w:szCs w:val="16"/>
              </w:rPr>
            </w:pPr>
            <w:r w:rsidRPr="00905D53">
              <w:rPr>
                <w:rFonts w:asciiTheme="minorHAnsi" w:eastAsia="Times New Roman" w:hAnsiTheme="minorHAnsi" w:cstheme="minorHAnsi"/>
                <w:color w:val="000000"/>
                <w:sz w:val="16"/>
                <w:szCs w:val="16"/>
                <w:lang w:val="en-US"/>
              </w:rPr>
              <w:t>15.5.</w:t>
            </w:r>
            <w:r>
              <w:rPr>
                <w:rFonts w:asciiTheme="minorHAnsi" w:eastAsia="Times New Roman" w:hAnsiTheme="minorHAnsi" w:cstheme="minorHAnsi"/>
                <w:color w:val="000000"/>
                <w:sz w:val="16"/>
                <w:szCs w:val="16"/>
                <w:lang w:val="en-US"/>
              </w:rPr>
              <w:t>3.4</w:t>
            </w:r>
            <w:r w:rsidRPr="00905D53">
              <w:rPr>
                <w:rFonts w:asciiTheme="minorHAnsi" w:eastAsia="Times New Roman" w:hAnsiTheme="minorHAnsi" w:cstheme="minorHAnsi"/>
                <w:color w:val="000000"/>
                <w:sz w:val="16"/>
                <w:szCs w:val="16"/>
                <w:lang w:val="en-US"/>
              </w:rPr>
              <w:t>.</w:t>
            </w:r>
            <w:r w:rsidRPr="00905D53">
              <w:rPr>
                <w:rFonts w:asciiTheme="minorHAnsi" w:hAnsiTheme="minorHAnsi"/>
                <w:color w:val="000000"/>
                <w:sz w:val="16"/>
                <w:lang w:val="en-US"/>
              </w:rPr>
              <w:t>.</w:t>
            </w:r>
          </w:p>
        </w:tc>
        <w:tc>
          <w:tcPr>
            <w:tcW w:w="1417" w:type="dxa"/>
            <w:gridSpan w:val="2"/>
            <w:shd w:val="clear" w:color="auto" w:fill="FFFFFF" w:themeFill="background1"/>
          </w:tcPr>
          <w:p w14:paraId="464A1243" w14:textId="77777777" w:rsidR="00A1126B" w:rsidRDefault="00A1126B" w:rsidP="00A1126B">
            <w:pPr>
              <w:rPr>
                <w:rFonts w:asciiTheme="minorHAnsi" w:eastAsiaTheme="minorEastAsia" w:hAnsiTheme="minorHAnsi"/>
                <w:b/>
                <w:bCs/>
                <w:color w:val="000000"/>
                <w:sz w:val="16"/>
                <w:szCs w:val="16"/>
                <w:lang w:val="en-US"/>
              </w:rPr>
            </w:pPr>
            <w:r w:rsidRPr="00F94125">
              <w:rPr>
                <w:rFonts w:asciiTheme="minorHAnsi" w:eastAsiaTheme="minorEastAsia" w:hAnsiTheme="minorHAnsi"/>
                <w:b/>
                <w:bCs/>
                <w:color w:val="000000"/>
                <w:sz w:val="16"/>
                <w:szCs w:val="16"/>
                <w:lang w:val="en-US"/>
              </w:rPr>
              <w:t>Brand page publishing</w:t>
            </w:r>
          </w:p>
        </w:tc>
        <w:tc>
          <w:tcPr>
            <w:tcW w:w="1559" w:type="dxa"/>
          </w:tcPr>
          <w:p w14:paraId="22AB63FE" w14:textId="77777777" w:rsidR="00A1126B" w:rsidRDefault="00A1126B" w:rsidP="00A1126B">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Latest documents section </w:t>
            </w:r>
          </w:p>
        </w:tc>
        <w:tc>
          <w:tcPr>
            <w:tcW w:w="4962" w:type="dxa"/>
          </w:tcPr>
          <w:p w14:paraId="2427BDF9" w14:textId="77777777" w:rsidR="00A1126B" w:rsidRDefault="00A1126B" w:rsidP="00A1126B">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authorized publisher</w:t>
            </w:r>
          </w:p>
          <w:p w14:paraId="23AFC3DD" w14:textId="77777777" w:rsidR="00A1126B" w:rsidRDefault="00A1126B" w:rsidP="00A1126B">
            <w:pPr>
              <w:rPr>
                <w:rFonts w:asciiTheme="minorHAnsi" w:eastAsia="Times New Roman" w:hAnsiTheme="minorHAnsi" w:cstheme="minorHAnsi"/>
                <w:sz w:val="16"/>
                <w:szCs w:val="16"/>
                <w:lang w:val="en-US" w:eastAsia="ru-RU"/>
              </w:rPr>
            </w:pPr>
            <w:r w:rsidRPr="00DD7931">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am on the Brand page template on the Latest documents section</w:t>
            </w:r>
          </w:p>
          <w:p w14:paraId="28F9B6ED" w14:textId="77777777" w:rsidR="00A1126B" w:rsidRDefault="00A1126B" w:rsidP="00A1126B">
            <w:pPr>
              <w:rPr>
                <w:rFonts w:asciiTheme="minorHAnsi" w:eastAsia="Times New Roman" w:hAnsiTheme="minorHAnsi" w:cstheme="minorHAnsi"/>
                <w:sz w:val="16"/>
                <w:szCs w:val="16"/>
                <w:lang w:val="en-US" w:eastAsia="ru-RU"/>
              </w:rPr>
            </w:pPr>
            <w:r w:rsidRPr="00DD7931">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 xml:space="preserve">I can select up to 6 documents from the back-end resources library </w:t>
            </w:r>
          </w:p>
          <w:p w14:paraId="0EEB5A13" w14:textId="77777777" w:rsidR="00A1126B" w:rsidRPr="00E721FF" w:rsidRDefault="00A1126B" w:rsidP="00A1126B">
            <w:pPr>
              <w:rPr>
                <w:rFonts w:asciiTheme="minorHAnsi" w:eastAsia="Times New Roman" w:hAnsiTheme="minorHAnsi" w:cstheme="minorHAnsi"/>
                <w:sz w:val="16"/>
                <w:szCs w:val="16"/>
                <w:lang w:val="en-US" w:eastAsia="ru-RU"/>
              </w:rPr>
            </w:pPr>
            <w:r w:rsidRPr="00A1126B">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I can choose to hide this section using a checkbox</w:t>
            </w:r>
          </w:p>
        </w:tc>
        <w:tc>
          <w:tcPr>
            <w:tcW w:w="884" w:type="dxa"/>
          </w:tcPr>
          <w:p w14:paraId="75EB3250" w14:textId="77777777" w:rsidR="00A1126B" w:rsidRPr="00387D6C" w:rsidRDefault="00A1126B" w:rsidP="00A1126B">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A1126B" w14:paraId="3CC4767F" w14:textId="77777777" w:rsidTr="00063DC0">
        <w:trPr>
          <w:trHeight w:val="507"/>
        </w:trPr>
        <w:tc>
          <w:tcPr>
            <w:tcW w:w="710" w:type="dxa"/>
          </w:tcPr>
          <w:p w14:paraId="2DAC8BB7" w14:textId="785C0814" w:rsidR="00A1126B" w:rsidRDefault="00A1126B" w:rsidP="00A1126B">
            <w:pPr>
              <w:jc w:val="right"/>
              <w:rPr>
                <w:rFonts w:eastAsia="Arial" w:cs="Arial"/>
                <w:sz w:val="16"/>
                <w:szCs w:val="16"/>
              </w:rPr>
            </w:pPr>
            <w:r w:rsidRPr="00905D53">
              <w:rPr>
                <w:rFonts w:asciiTheme="minorHAnsi" w:eastAsia="Times New Roman" w:hAnsiTheme="minorHAnsi" w:cstheme="minorHAnsi"/>
                <w:color w:val="000000"/>
                <w:sz w:val="16"/>
                <w:szCs w:val="16"/>
                <w:lang w:val="en-US"/>
              </w:rPr>
              <w:t>15.5.</w:t>
            </w:r>
            <w:r>
              <w:rPr>
                <w:rFonts w:asciiTheme="minorHAnsi" w:eastAsia="Times New Roman" w:hAnsiTheme="minorHAnsi" w:cstheme="minorHAnsi"/>
                <w:color w:val="000000"/>
                <w:sz w:val="16"/>
                <w:szCs w:val="16"/>
                <w:lang w:val="en-US"/>
              </w:rPr>
              <w:t>3.5</w:t>
            </w:r>
            <w:r w:rsidRPr="00905D53">
              <w:rPr>
                <w:rFonts w:asciiTheme="minorHAnsi" w:eastAsia="Times New Roman" w:hAnsiTheme="minorHAnsi" w:cstheme="minorHAnsi"/>
                <w:color w:val="000000"/>
                <w:sz w:val="16"/>
                <w:szCs w:val="16"/>
                <w:lang w:val="en-US"/>
              </w:rPr>
              <w:t>.</w:t>
            </w:r>
            <w:r w:rsidRPr="00905D53">
              <w:rPr>
                <w:rFonts w:asciiTheme="minorHAnsi" w:hAnsiTheme="minorHAnsi"/>
                <w:color w:val="000000"/>
                <w:sz w:val="16"/>
                <w:lang w:val="en-US"/>
              </w:rPr>
              <w:t>.</w:t>
            </w:r>
          </w:p>
        </w:tc>
        <w:tc>
          <w:tcPr>
            <w:tcW w:w="1417" w:type="dxa"/>
            <w:gridSpan w:val="2"/>
            <w:shd w:val="clear" w:color="auto" w:fill="FFFFFF" w:themeFill="background1"/>
          </w:tcPr>
          <w:p w14:paraId="4F78AAB8" w14:textId="77777777" w:rsidR="00A1126B" w:rsidRPr="00F94125" w:rsidRDefault="00A1126B" w:rsidP="00A1126B">
            <w:pPr>
              <w:rPr>
                <w:rFonts w:asciiTheme="minorHAnsi" w:eastAsiaTheme="minorEastAsia" w:hAnsiTheme="minorHAnsi"/>
                <w:b/>
                <w:bCs/>
                <w:color w:val="000000"/>
                <w:sz w:val="16"/>
                <w:szCs w:val="16"/>
                <w:lang w:val="en-US"/>
              </w:rPr>
            </w:pPr>
            <w:r w:rsidRPr="00F94125">
              <w:rPr>
                <w:rFonts w:asciiTheme="minorHAnsi" w:eastAsiaTheme="minorEastAsia" w:hAnsiTheme="minorHAnsi"/>
                <w:b/>
                <w:bCs/>
                <w:color w:val="000000"/>
                <w:sz w:val="16"/>
                <w:szCs w:val="16"/>
                <w:lang w:val="en-US"/>
              </w:rPr>
              <w:t>Brand page publishing</w:t>
            </w:r>
          </w:p>
        </w:tc>
        <w:tc>
          <w:tcPr>
            <w:tcW w:w="1559" w:type="dxa"/>
          </w:tcPr>
          <w:p w14:paraId="633A3A5F" w14:textId="77777777" w:rsidR="00A1126B" w:rsidRDefault="00A1126B" w:rsidP="00A1126B">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News section </w:t>
            </w:r>
          </w:p>
        </w:tc>
        <w:tc>
          <w:tcPr>
            <w:tcW w:w="4962" w:type="dxa"/>
          </w:tcPr>
          <w:p w14:paraId="4BDE2D12" w14:textId="77777777" w:rsidR="00A1126B" w:rsidRDefault="00A1126B" w:rsidP="00A1126B">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authorized publisher</w:t>
            </w:r>
          </w:p>
          <w:p w14:paraId="2573EE39" w14:textId="77777777" w:rsidR="00A1126B" w:rsidRDefault="00A1126B" w:rsidP="00A1126B">
            <w:pPr>
              <w:rPr>
                <w:rFonts w:asciiTheme="minorHAnsi" w:eastAsia="Times New Roman" w:hAnsiTheme="minorHAnsi" w:cstheme="minorHAnsi"/>
                <w:sz w:val="16"/>
                <w:szCs w:val="16"/>
                <w:lang w:val="en-US" w:eastAsia="ru-RU"/>
              </w:rPr>
            </w:pPr>
            <w:r w:rsidRPr="00DD7931">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am on the Brand page template on the News section</w:t>
            </w:r>
          </w:p>
          <w:p w14:paraId="6B86BCA6" w14:textId="77777777" w:rsidR="00A1126B" w:rsidRDefault="00A1126B" w:rsidP="00A1126B">
            <w:pPr>
              <w:rPr>
                <w:rFonts w:asciiTheme="minorHAnsi" w:eastAsia="Times New Roman" w:hAnsiTheme="minorHAnsi" w:cstheme="minorHAnsi"/>
                <w:color w:val="0000FF"/>
                <w:sz w:val="16"/>
                <w:szCs w:val="16"/>
                <w:lang w:val="en-US" w:eastAsia="ru-RU"/>
              </w:rPr>
            </w:pPr>
            <w:r w:rsidRPr="00DD7931">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 select the tags I want to use to retrieve the News</w:t>
            </w:r>
          </w:p>
        </w:tc>
        <w:tc>
          <w:tcPr>
            <w:tcW w:w="884" w:type="dxa"/>
          </w:tcPr>
          <w:p w14:paraId="2B001222" w14:textId="77777777" w:rsidR="00A1126B" w:rsidRDefault="00A1126B" w:rsidP="00A1126B">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A1126B" w14:paraId="39634629" w14:textId="77777777" w:rsidTr="00063DC0">
        <w:trPr>
          <w:trHeight w:val="507"/>
        </w:trPr>
        <w:tc>
          <w:tcPr>
            <w:tcW w:w="710" w:type="dxa"/>
          </w:tcPr>
          <w:p w14:paraId="5802BF4D" w14:textId="5967D2F7" w:rsidR="00A1126B" w:rsidRDefault="00A1126B" w:rsidP="00A1126B">
            <w:pPr>
              <w:jc w:val="right"/>
              <w:rPr>
                <w:rFonts w:eastAsia="Arial" w:cs="Arial"/>
                <w:sz w:val="16"/>
                <w:szCs w:val="16"/>
              </w:rPr>
            </w:pPr>
            <w:r w:rsidRPr="00905D53">
              <w:rPr>
                <w:rFonts w:asciiTheme="minorHAnsi" w:eastAsia="Times New Roman" w:hAnsiTheme="minorHAnsi" w:cstheme="minorHAnsi"/>
                <w:color w:val="000000"/>
                <w:sz w:val="16"/>
                <w:szCs w:val="16"/>
                <w:lang w:val="en-US"/>
              </w:rPr>
              <w:t>15.5.</w:t>
            </w:r>
            <w:r>
              <w:rPr>
                <w:rFonts w:asciiTheme="minorHAnsi" w:eastAsia="Times New Roman" w:hAnsiTheme="minorHAnsi" w:cstheme="minorHAnsi"/>
                <w:color w:val="000000"/>
                <w:sz w:val="16"/>
                <w:szCs w:val="16"/>
                <w:lang w:val="en-US"/>
              </w:rPr>
              <w:t>3.6</w:t>
            </w:r>
            <w:r w:rsidRPr="00905D53">
              <w:rPr>
                <w:rFonts w:asciiTheme="minorHAnsi" w:eastAsia="Times New Roman" w:hAnsiTheme="minorHAnsi" w:cstheme="minorHAnsi"/>
                <w:color w:val="000000"/>
                <w:sz w:val="16"/>
                <w:szCs w:val="16"/>
                <w:lang w:val="en-US"/>
              </w:rPr>
              <w:t>.</w:t>
            </w:r>
            <w:r w:rsidRPr="00905D53">
              <w:rPr>
                <w:rFonts w:asciiTheme="minorHAnsi" w:hAnsiTheme="minorHAnsi"/>
                <w:color w:val="000000"/>
                <w:sz w:val="16"/>
                <w:lang w:val="en-US"/>
              </w:rPr>
              <w:t>.</w:t>
            </w:r>
          </w:p>
        </w:tc>
        <w:tc>
          <w:tcPr>
            <w:tcW w:w="1417" w:type="dxa"/>
            <w:gridSpan w:val="2"/>
            <w:shd w:val="clear" w:color="auto" w:fill="FFFFFF" w:themeFill="background1"/>
          </w:tcPr>
          <w:p w14:paraId="7C71CCA7" w14:textId="77777777" w:rsidR="00A1126B" w:rsidRDefault="00A1126B" w:rsidP="00A1126B">
            <w:pPr>
              <w:rPr>
                <w:rFonts w:asciiTheme="minorHAnsi" w:eastAsiaTheme="minorEastAsia" w:hAnsiTheme="minorHAnsi"/>
                <w:b/>
                <w:bCs/>
                <w:color w:val="000000"/>
                <w:sz w:val="16"/>
                <w:szCs w:val="16"/>
                <w:lang w:val="en-US"/>
              </w:rPr>
            </w:pPr>
            <w:r w:rsidRPr="00F94125">
              <w:rPr>
                <w:rFonts w:asciiTheme="minorHAnsi" w:eastAsiaTheme="minorEastAsia" w:hAnsiTheme="minorHAnsi"/>
                <w:b/>
                <w:bCs/>
                <w:color w:val="000000"/>
                <w:sz w:val="16"/>
                <w:szCs w:val="16"/>
                <w:lang w:val="en-US"/>
              </w:rPr>
              <w:t>Brand page publishing</w:t>
            </w:r>
          </w:p>
        </w:tc>
        <w:tc>
          <w:tcPr>
            <w:tcW w:w="1559" w:type="dxa"/>
          </w:tcPr>
          <w:p w14:paraId="34C52126" w14:textId="77777777" w:rsidR="00A1126B" w:rsidRDefault="00A1126B" w:rsidP="00A1126B">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Quick Links component </w:t>
            </w:r>
          </w:p>
        </w:tc>
        <w:tc>
          <w:tcPr>
            <w:tcW w:w="4962" w:type="dxa"/>
          </w:tcPr>
          <w:p w14:paraId="099579A9" w14:textId="77777777" w:rsidR="00A1126B" w:rsidRDefault="00A1126B" w:rsidP="00A1126B">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authorized publisher</w:t>
            </w:r>
          </w:p>
          <w:p w14:paraId="46690D7A" w14:textId="77777777" w:rsidR="00A1126B" w:rsidRDefault="00A1126B" w:rsidP="00A1126B">
            <w:pPr>
              <w:rPr>
                <w:rFonts w:asciiTheme="minorHAnsi" w:eastAsia="Times New Roman" w:hAnsiTheme="minorHAnsi" w:cstheme="minorHAnsi"/>
                <w:sz w:val="16"/>
                <w:szCs w:val="16"/>
                <w:lang w:val="en-US" w:eastAsia="ru-RU"/>
              </w:rPr>
            </w:pPr>
            <w:r w:rsidRPr="00DD7931">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am on the Brand page template on the Quick Links section</w:t>
            </w:r>
          </w:p>
          <w:p w14:paraId="4736ED4B" w14:textId="77777777" w:rsidR="00A1126B" w:rsidRDefault="00A1126B" w:rsidP="00A1126B">
            <w:pPr>
              <w:rPr>
                <w:rFonts w:asciiTheme="minorHAnsi" w:eastAsia="Times New Roman" w:hAnsiTheme="minorHAnsi" w:cstheme="minorHAnsi"/>
                <w:sz w:val="16"/>
                <w:szCs w:val="16"/>
                <w:lang w:val="en-US" w:eastAsia="ru-RU"/>
              </w:rPr>
            </w:pPr>
            <w:r w:rsidRPr="00D55617">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 xml:space="preserve">I can add a list of links to display on the Quick Links section </w:t>
            </w:r>
          </w:p>
          <w:p w14:paraId="213A2646" w14:textId="77777777" w:rsidR="00A1126B" w:rsidRDefault="00A1126B" w:rsidP="00A1126B">
            <w:pPr>
              <w:rPr>
                <w:rFonts w:asciiTheme="minorHAnsi" w:eastAsia="Times New Roman" w:hAnsiTheme="minorHAnsi" w:cstheme="minorHAnsi"/>
                <w:sz w:val="16"/>
                <w:szCs w:val="16"/>
                <w:lang w:val="en-US" w:eastAsia="ru-RU"/>
              </w:rPr>
            </w:pPr>
            <w:r w:rsidRPr="00D55617">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I can choose between three types of links</w:t>
            </w:r>
          </w:p>
          <w:p w14:paraId="4EDAFE9B" w14:textId="77777777" w:rsidR="00A1126B" w:rsidRDefault="00A1126B" w:rsidP="00A1126B">
            <w:pPr>
              <w:pStyle w:val="ListParagraph"/>
              <w:numPr>
                <w:ilvl w:val="0"/>
                <w:numId w:val="59"/>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Internal page</w:t>
            </w:r>
          </w:p>
          <w:p w14:paraId="42665C78" w14:textId="77777777" w:rsidR="00A1126B" w:rsidRDefault="00A1126B" w:rsidP="00A1126B">
            <w:pPr>
              <w:pStyle w:val="ListParagraph"/>
              <w:numPr>
                <w:ilvl w:val="0"/>
                <w:numId w:val="59"/>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External site or application</w:t>
            </w:r>
          </w:p>
          <w:p w14:paraId="6BF65177" w14:textId="77777777" w:rsidR="00A1126B" w:rsidRDefault="00A1126B" w:rsidP="00A1126B">
            <w:pPr>
              <w:pStyle w:val="ListParagraph"/>
              <w:numPr>
                <w:ilvl w:val="0"/>
                <w:numId w:val="59"/>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Document</w:t>
            </w:r>
          </w:p>
          <w:p w14:paraId="63A03552" w14:textId="77777777" w:rsidR="00A1126B" w:rsidRDefault="00A1126B" w:rsidP="00A1126B">
            <w:pPr>
              <w:rPr>
                <w:rFonts w:asciiTheme="minorHAnsi" w:eastAsia="Times New Roman" w:hAnsiTheme="minorHAnsi" w:cstheme="minorHAnsi"/>
                <w:color w:val="0000FF"/>
                <w:sz w:val="16"/>
                <w:szCs w:val="16"/>
                <w:lang w:val="en-US" w:eastAsia="ru-RU"/>
              </w:rPr>
            </w:pPr>
            <w:r w:rsidRPr="00D55617">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for each link, I edit a title, a short description and a URL</w:t>
            </w:r>
          </w:p>
        </w:tc>
        <w:tc>
          <w:tcPr>
            <w:tcW w:w="884" w:type="dxa"/>
          </w:tcPr>
          <w:p w14:paraId="142A64A2" w14:textId="77777777" w:rsidR="00A1126B" w:rsidRDefault="00A1126B" w:rsidP="00A1126B">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A1126B" w14:paraId="0D5C18FE" w14:textId="77777777" w:rsidTr="00063DC0">
        <w:trPr>
          <w:trHeight w:val="507"/>
        </w:trPr>
        <w:tc>
          <w:tcPr>
            <w:tcW w:w="710" w:type="dxa"/>
          </w:tcPr>
          <w:p w14:paraId="30876C49" w14:textId="2E18A0D3" w:rsidR="00A1126B" w:rsidRDefault="00A1126B" w:rsidP="00A1126B">
            <w:pPr>
              <w:jc w:val="right"/>
              <w:rPr>
                <w:rFonts w:eastAsia="Arial" w:cs="Arial"/>
                <w:sz w:val="16"/>
                <w:szCs w:val="16"/>
              </w:rPr>
            </w:pPr>
            <w:r w:rsidRPr="00905D53">
              <w:rPr>
                <w:rFonts w:asciiTheme="minorHAnsi" w:eastAsia="Times New Roman" w:hAnsiTheme="minorHAnsi" w:cstheme="minorHAnsi"/>
                <w:color w:val="000000"/>
                <w:sz w:val="16"/>
                <w:szCs w:val="16"/>
                <w:lang w:val="en-US"/>
              </w:rPr>
              <w:t>15.5.</w:t>
            </w:r>
            <w:r>
              <w:rPr>
                <w:rFonts w:asciiTheme="minorHAnsi" w:eastAsia="Times New Roman" w:hAnsiTheme="minorHAnsi" w:cstheme="minorHAnsi"/>
                <w:color w:val="000000"/>
                <w:sz w:val="16"/>
                <w:szCs w:val="16"/>
                <w:lang w:val="en-US"/>
              </w:rPr>
              <w:t>3.7</w:t>
            </w:r>
            <w:r w:rsidRPr="00905D53">
              <w:rPr>
                <w:rFonts w:asciiTheme="minorHAnsi" w:hAnsiTheme="minorHAnsi"/>
                <w:color w:val="000000"/>
                <w:sz w:val="16"/>
                <w:lang w:val="en-US"/>
              </w:rPr>
              <w:t>.</w:t>
            </w:r>
          </w:p>
        </w:tc>
        <w:tc>
          <w:tcPr>
            <w:tcW w:w="1417" w:type="dxa"/>
            <w:gridSpan w:val="2"/>
            <w:shd w:val="clear" w:color="auto" w:fill="FFFFFF" w:themeFill="background1"/>
          </w:tcPr>
          <w:p w14:paraId="5651FABE" w14:textId="77777777" w:rsidR="00A1126B" w:rsidRDefault="00A1126B" w:rsidP="00A1126B">
            <w:pPr>
              <w:rPr>
                <w:rFonts w:asciiTheme="minorHAnsi" w:eastAsiaTheme="minorEastAsia" w:hAnsiTheme="minorHAnsi"/>
                <w:b/>
                <w:bCs/>
                <w:color w:val="000000"/>
                <w:sz w:val="16"/>
                <w:szCs w:val="16"/>
                <w:lang w:val="en-US"/>
              </w:rPr>
            </w:pPr>
            <w:r w:rsidRPr="00F94125">
              <w:rPr>
                <w:rFonts w:asciiTheme="minorHAnsi" w:eastAsiaTheme="minorEastAsia" w:hAnsiTheme="minorHAnsi"/>
                <w:b/>
                <w:bCs/>
                <w:color w:val="000000"/>
                <w:sz w:val="16"/>
                <w:szCs w:val="16"/>
                <w:lang w:val="en-US"/>
              </w:rPr>
              <w:t>Brand page publishing</w:t>
            </w:r>
          </w:p>
        </w:tc>
        <w:tc>
          <w:tcPr>
            <w:tcW w:w="1559" w:type="dxa"/>
          </w:tcPr>
          <w:p w14:paraId="220D3D24" w14:textId="77777777" w:rsidR="00A1126B" w:rsidRDefault="00A1126B" w:rsidP="00A1126B">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 xml:space="preserve">Library section </w:t>
            </w:r>
          </w:p>
        </w:tc>
        <w:tc>
          <w:tcPr>
            <w:tcW w:w="4962" w:type="dxa"/>
          </w:tcPr>
          <w:p w14:paraId="70EF5A0E" w14:textId="77777777" w:rsidR="00A1126B" w:rsidRDefault="00A1126B" w:rsidP="00A1126B">
            <w:pPr>
              <w:rPr>
                <w:rFonts w:asciiTheme="minorHAnsi" w:eastAsia="Times New Roman" w:hAnsiTheme="minorHAnsi" w:cstheme="minorHAnsi"/>
                <w:sz w:val="16"/>
                <w:szCs w:val="16"/>
                <w:lang w:val="en-US" w:eastAsia="ru-RU"/>
              </w:rPr>
            </w:pPr>
            <w:r w:rsidRPr="00D55617">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authorized publisher</w:t>
            </w:r>
          </w:p>
          <w:p w14:paraId="295EABF8" w14:textId="77777777" w:rsidR="00A1126B" w:rsidRDefault="00A1126B" w:rsidP="00A1126B">
            <w:pPr>
              <w:rPr>
                <w:rFonts w:asciiTheme="minorHAnsi" w:eastAsia="Times New Roman" w:hAnsiTheme="minorHAnsi" w:cstheme="minorHAnsi"/>
                <w:sz w:val="16"/>
                <w:szCs w:val="16"/>
                <w:lang w:val="en-US" w:eastAsia="ru-RU"/>
              </w:rPr>
            </w:pPr>
            <w:r w:rsidRPr="00D55617">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am on the Brand page template on the Library section</w:t>
            </w:r>
          </w:p>
          <w:p w14:paraId="2FF81DB0" w14:textId="77777777" w:rsidR="00A1126B" w:rsidRDefault="00A1126B" w:rsidP="00A1126B">
            <w:pPr>
              <w:rPr>
                <w:rFonts w:asciiTheme="minorHAnsi" w:eastAsia="Times New Roman" w:hAnsiTheme="minorHAnsi" w:cstheme="minorHAnsi"/>
                <w:sz w:val="16"/>
                <w:szCs w:val="16"/>
                <w:lang w:val="en-US" w:eastAsia="ru-RU"/>
              </w:rPr>
            </w:pPr>
            <w:r w:rsidRPr="00D55617">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 xml:space="preserve">I can select the tags I want to use to retrieve the applications, sites and documents to be display on the library for the end users </w:t>
            </w:r>
          </w:p>
          <w:p w14:paraId="5C97C58C" w14:textId="77777777" w:rsidR="00A1126B" w:rsidRDefault="00A1126B" w:rsidP="00A1126B">
            <w:pPr>
              <w:rPr>
                <w:rFonts w:asciiTheme="minorHAnsi" w:eastAsia="Times New Roman" w:hAnsiTheme="minorHAnsi" w:cstheme="minorHAnsi"/>
                <w:sz w:val="16"/>
                <w:szCs w:val="16"/>
                <w:lang w:val="en-US" w:eastAsia="ru-RU"/>
              </w:rPr>
            </w:pPr>
            <w:r w:rsidRPr="00DD7931">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I can change the name of the library component to “[name] library”</w:t>
            </w:r>
          </w:p>
          <w:p w14:paraId="4582792E" w14:textId="77777777" w:rsidR="00A1126B" w:rsidRDefault="00A1126B" w:rsidP="00A1126B">
            <w:pPr>
              <w:rPr>
                <w:rFonts w:asciiTheme="minorHAnsi" w:eastAsia="Times New Roman" w:hAnsiTheme="minorHAnsi" w:cstheme="minorHAnsi"/>
                <w:color w:val="0000FF"/>
                <w:sz w:val="16"/>
                <w:szCs w:val="16"/>
                <w:lang w:val="en-US" w:eastAsia="ru-RU"/>
              </w:rPr>
            </w:pPr>
            <w:r w:rsidRPr="00A1126B">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 xml:space="preserve">I can choose to hide this section using a checkbox </w:t>
            </w:r>
          </w:p>
        </w:tc>
        <w:tc>
          <w:tcPr>
            <w:tcW w:w="884" w:type="dxa"/>
          </w:tcPr>
          <w:p w14:paraId="396FB413" w14:textId="77777777" w:rsidR="00A1126B" w:rsidRDefault="00A1126B" w:rsidP="00A1126B">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bl>
    <w:p w14:paraId="69EF16C5" w14:textId="4B04A95A" w:rsidR="00D9302B" w:rsidRDefault="00D9302B" w:rsidP="00ED5E60">
      <w:pPr>
        <w:pStyle w:val="Heading3"/>
        <w:numPr>
          <w:ilvl w:val="2"/>
          <w:numId w:val="20"/>
        </w:numPr>
      </w:pPr>
      <w:bookmarkStart w:id="2458" w:name="_Toc461707193"/>
      <w:bookmarkStart w:id="2459" w:name="_Toc463013507"/>
      <w:r>
        <w:t>Publish a Simple topic page</w:t>
      </w:r>
      <w:bookmarkEnd w:id="2458"/>
      <w:bookmarkEnd w:id="2459"/>
    </w:p>
    <w:tbl>
      <w:tblPr>
        <w:tblStyle w:val="TableGrid"/>
        <w:tblW w:w="9532" w:type="dxa"/>
        <w:tblInd w:w="-289" w:type="dxa"/>
        <w:tblLayout w:type="fixed"/>
        <w:tblLook w:val="04A0" w:firstRow="1" w:lastRow="0" w:firstColumn="1" w:lastColumn="0" w:noHBand="0" w:noVBand="1"/>
      </w:tblPr>
      <w:tblGrid>
        <w:gridCol w:w="710"/>
        <w:gridCol w:w="1275"/>
        <w:gridCol w:w="142"/>
        <w:gridCol w:w="1559"/>
        <w:gridCol w:w="4962"/>
        <w:gridCol w:w="884"/>
      </w:tblGrid>
      <w:tr w:rsidR="002E4DDC" w:rsidRPr="00193438" w14:paraId="22E29B31" w14:textId="77777777" w:rsidTr="00510C38">
        <w:trPr>
          <w:trHeight w:val="280"/>
        </w:trPr>
        <w:tc>
          <w:tcPr>
            <w:tcW w:w="710" w:type="dxa"/>
            <w:shd w:val="clear" w:color="auto" w:fill="122632" w:themeFill="text1"/>
            <w:hideMark/>
          </w:tcPr>
          <w:p w14:paraId="39631584" w14:textId="77777777" w:rsidR="002E4DDC" w:rsidRPr="00387D6C" w:rsidRDefault="002E4DDC" w:rsidP="00510C38">
            <w:pPr>
              <w:jc w:val="center"/>
              <w:rPr>
                <w:rFonts w:asciiTheme="minorHAnsi" w:eastAsia="Times New Roman" w:hAnsiTheme="minorHAnsi" w:cstheme="minorHAnsi"/>
                <w:b/>
                <w:bCs/>
                <w:color w:val="FFFFFF" w:themeColor="background1"/>
                <w:sz w:val="16"/>
                <w:szCs w:val="16"/>
                <w:lang w:val="en-US"/>
              </w:rPr>
            </w:pPr>
            <w:r w:rsidRPr="00387D6C">
              <w:rPr>
                <w:rFonts w:asciiTheme="minorHAnsi" w:eastAsia="Times New Roman" w:hAnsiTheme="minorHAnsi" w:cstheme="minorHAnsi"/>
                <w:b/>
                <w:bCs/>
                <w:color w:val="FFFFFF" w:themeColor="background1"/>
                <w:sz w:val="16"/>
                <w:szCs w:val="16"/>
                <w:lang w:val="en-US"/>
              </w:rPr>
              <w:t>Id</w:t>
            </w:r>
          </w:p>
        </w:tc>
        <w:tc>
          <w:tcPr>
            <w:tcW w:w="1275" w:type="dxa"/>
            <w:shd w:val="clear" w:color="auto" w:fill="122632" w:themeFill="text1"/>
            <w:hideMark/>
          </w:tcPr>
          <w:p w14:paraId="293D3588" w14:textId="77777777" w:rsidR="002E4DDC" w:rsidRPr="00387D6C" w:rsidRDefault="002E4DDC" w:rsidP="00510C38">
            <w:pPr>
              <w:jc w:val="center"/>
              <w:rPr>
                <w:rFonts w:asciiTheme="minorHAnsi" w:eastAsia="Times New Roman" w:hAnsiTheme="minorHAnsi" w:cstheme="minorHAnsi"/>
                <w:b/>
                <w:bCs/>
                <w:color w:val="FFFFFF" w:themeColor="background1"/>
                <w:sz w:val="16"/>
                <w:szCs w:val="16"/>
                <w:lang w:val="en-US"/>
              </w:rPr>
            </w:pPr>
            <w:r w:rsidRPr="00387D6C">
              <w:rPr>
                <w:rFonts w:asciiTheme="minorHAnsi" w:eastAsia="Times New Roman" w:hAnsiTheme="minorHAnsi" w:cstheme="minorHAnsi"/>
                <w:b/>
                <w:bCs/>
                <w:color w:val="FFFFFF" w:themeColor="background1"/>
                <w:sz w:val="16"/>
                <w:szCs w:val="16"/>
                <w:lang w:val="en-US"/>
              </w:rPr>
              <w:t>Feature category</w:t>
            </w:r>
          </w:p>
        </w:tc>
        <w:tc>
          <w:tcPr>
            <w:tcW w:w="1701" w:type="dxa"/>
            <w:gridSpan w:val="2"/>
            <w:shd w:val="clear" w:color="auto" w:fill="122632" w:themeFill="text1"/>
            <w:hideMark/>
          </w:tcPr>
          <w:p w14:paraId="2C3B6E4F" w14:textId="77777777" w:rsidR="002E4DDC" w:rsidRPr="00387D6C" w:rsidRDefault="002E4DDC" w:rsidP="00510C38">
            <w:pPr>
              <w:jc w:val="center"/>
              <w:rPr>
                <w:rFonts w:asciiTheme="minorHAnsi" w:eastAsia="Times New Roman" w:hAnsiTheme="minorHAnsi" w:cstheme="minorHAnsi"/>
                <w:b/>
                <w:bCs/>
                <w:color w:val="FFFFFF" w:themeColor="background1"/>
                <w:sz w:val="16"/>
                <w:szCs w:val="16"/>
                <w:lang w:val="en-US"/>
              </w:rPr>
            </w:pPr>
            <w:r w:rsidRPr="00387D6C">
              <w:rPr>
                <w:rFonts w:asciiTheme="minorHAnsi" w:eastAsia="Times New Roman" w:hAnsiTheme="minorHAnsi" w:cstheme="minorHAnsi"/>
                <w:b/>
                <w:bCs/>
                <w:color w:val="FFFFFF" w:themeColor="background1"/>
                <w:sz w:val="16"/>
                <w:szCs w:val="16"/>
                <w:lang w:val="en-US"/>
              </w:rPr>
              <w:t>Feature name</w:t>
            </w:r>
          </w:p>
        </w:tc>
        <w:tc>
          <w:tcPr>
            <w:tcW w:w="4962" w:type="dxa"/>
            <w:shd w:val="clear" w:color="auto" w:fill="122632" w:themeFill="text1"/>
            <w:hideMark/>
          </w:tcPr>
          <w:p w14:paraId="7F03A69C" w14:textId="77777777" w:rsidR="002E4DDC" w:rsidRPr="00387D6C" w:rsidRDefault="002E4DDC" w:rsidP="00510C38">
            <w:pPr>
              <w:jc w:val="center"/>
              <w:rPr>
                <w:rFonts w:asciiTheme="minorHAnsi" w:eastAsia="Times New Roman" w:hAnsiTheme="minorHAnsi" w:cstheme="minorHAnsi"/>
                <w:b/>
                <w:bCs/>
                <w:color w:val="FFFFFF" w:themeColor="background1"/>
                <w:sz w:val="16"/>
                <w:szCs w:val="16"/>
                <w:lang w:val="en-US"/>
              </w:rPr>
            </w:pPr>
            <w:r w:rsidRPr="00387D6C">
              <w:rPr>
                <w:rFonts w:asciiTheme="minorHAnsi" w:eastAsia="Times New Roman" w:hAnsiTheme="minorHAnsi" w:cstheme="minorHAnsi"/>
                <w:b/>
                <w:bCs/>
                <w:color w:val="FFFFFF" w:themeColor="background1"/>
                <w:sz w:val="16"/>
                <w:szCs w:val="16"/>
                <w:lang w:val="en-US"/>
              </w:rPr>
              <w:t>Description</w:t>
            </w:r>
          </w:p>
        </w:tc>
        <w:tc>
          <w:tcPr>
            <w:tcW w:w="884" w:type="dxa"/>
            <w:shd w:val="clear" w:color="auto" w:fill="122632" w:themeFill="text1"/>
            <w:hideMark/>
          </w:tcPr>
          <w:p w14:paraId="4A1BADAD" w14:textId="77777777" w:rsidR="002E4DDC" w:rsidRPr="00387D6C" w:rsidRDefault="002E4DDC" w:rsidP="00510C38">
            <w:pPr>
              <w:jc w:val="center"/>
              <w:rPr>
                <w:rFonts w:asciiTheme="minorHAnsi" w:eastAsia="Times New Roman" w:hAnsiTheme="minorHAnsi" w:cstheme="minorHAnsi"/>
                <w:b/>
                <w:bCs/>
                <w:color w:val="FFFFFF" w:themeColor="background1"/>
                <w:sz w:val="16"/>
                <w:szCs w:val="16"/>
                <w:lang w:val="en-US"/>
              </w:rPr>
            </w:pPr>
            <w:r w:rsidRPr="00387D6C">
              <w:rPr>
                <w:rFonts w:asciiTheme="minorHAnsi" w:eastAsia="Times New Roman" w:hAnsiTheme="minorHAnsi" w:cstheme="minorHAnsi"/>
                <w:b/>
                <w:bCs/>
                <w:color w:val="FFFFFF" w:themeColor="background1"/>
                <w:sz w:val="16"/>
                <w:szCs w:val="16"/>
                <w:lang w:val="en-US"/>
              </w:rPr>
              <w:t>Priority</w:t>
            </w:r>
          </w:p>
        </w:tc>
      </w:tr>
      <w:tr w:rsidR="002E4DDC" w14:paraId="54CA9A35" w14:textId="77777777" w:rsidTr="00A1126B">
        <w:trPr>
          <w:trHeight w:val="507"/>
        </w:trPr>
        <w:tc>
          <w:tcPr>
            <w:tcW w:w="710" w:type="dxa"/>
          </w:tcPr>
          <w:p w14:paraId="68DE47FB" w14:textId="312AC9C5" w:rsidR="002E4DDC" w:rsidRPr="00A1126B" w:rsidRDefault="00A1126B" w:rsidP="00A1126B">
            <w:pPr>
              <w:jc w:val="right"/>
            </w:pPr>
            <w:r>
              <w:rPr>
                <w:rFonts w:asciiTheme="minorHAnsi" w:eastAsia="Times New Roman" w:hAnsiTheme="minorHAnsi" w:cstheme="minorHAnsi"/>
                <w:color w:val="000000"/>
                <w:sz w:val="16"/>
                <w:szCs w:val="16"/>
                <w:lang w:val="en-US"/>
              </w:rPr>
              <w:t>15.5.4.1.</w:t>
            </w:r>
          </w:p>
        </w:tc>
        <w:tc>
          <w:tcPr>
            <w:tcW w:w="1417" w:type="dxa"/>
            <w:gridSpan w:val="2"/>
          </w:tcPr>
          <w:p w14:paraId="327C5548" w14:textId="137551A7" w:rsidR="002E4DDC" w:rsidRPr="00A1126B" w:rsidRDefault="00D9302B" w:rsidP="00510C38">
            <w:pPr>
              <w:rPr>
                <w:rStyle w:val="normaltextrun"/>
              </w:rPr>
            </w:pPr>
            <w:r>
              <w:rPr>
                <w:rFonts w:asciiTheme="minorHAnsi" w:eastAsiaTheme="minorEastAsia" w:hAnsiTheme="minorHAnsi"/>
                <w:b/>
                <w:bCs/>
                <w:color w:val="000000"/>
                <w:sz w:val="16"/>
                <w:szCs w:val="16"/>
                <w:lang w:val="en-US"/>
              </w:rPr>
              <w:t>Simple</w:t>
            </w:r>
            <w:r w:rsidRPr="008E1B73">
              <w:rPr>
                <w:rFonts w:asciiTheme="minorHAnsi" w:eastAsiaTheme="minorEastAsia" w:hAnsiTheme="minorHAnsi"/>
                <w:b/>
                <w:bCs/>
                <w:color w:val="000000"/>
                <w:sz w:val="16"/>
                <w:szCs w:val="16"/>
                <w:lang w:val="en-US"/>
              </w:rPr>
              <w:t xml:space="preserve"> topic page</w:t>
            </w:r>
            <w:r w:rsidR="00E9324B">
              <w:rPr>
                <w:rFonts w:asciiTheme="minorHAnsi" w:eastAsiaTheme="minorEastAsia" w:hAnsiTheme="minorHAnsi"/>
                <w:b/>
                <w:bCs/>
                <w:color w:val="000000"/>
                <w:sz w:val="16"/>
                <w:szCs w:val="16"/>
                <w:lang w:val="en-US"/>
              </w:rPr>
              <w:t xml:space="preserve"> publishing</w:t>
            </w:r>
          </w:p>
        </w:tc>
        <w:tc>
          <w:tcPr>
            <w:tcW w:w="1559" w:type="dxa"/>
          </w:tcPr>
          <w:p w14:paraId="66E0709D" w14:textId="0E62C4CE" w:rsidR="002E4DDC" w:rsidRDefault="00D9302B" w:rsidP="00A1126B">
            <w:pPr>
              <w:rPr>
                <w:rFonts w:asciiTheme="minorHAnsi" w:eastAsiaTheme="minorEastAsia" w:hAnsiTheme="minorHAnsi"/>
                <w:color w:val="000000"/>
                <w:sz w:val="16"/>
                <w:szCs w:val="16"/>
                <w:lang w:val="en-US"/>
              </w:rPr>
            </w:pPr>
            <w:r>
              <w:rPr>
                <w:rFonts w:asciiTheme="minorHAnsi" w:eastAsia="Times New Roman" w:hAnsiTheme="minorHAnsi" w:cstheme="minorHAnsi"/>
                <w:color w:val="000000"/>
                <w:sz w:val="16"/>
                <w:szCs w:val="16"/>
                <w:lang w:val="en-US"/>
              </w:rPr>
              <w:t xml:space="preserve">General </w:t>
            </w:r>
          </w:p>
        </w:tc>
        <w:tc>
          <w:tcPr>
            <w:tcW w:w="4962" w:type="dxa"/>
          </w:tcPr>
          <w:p w14:paraId="485CC710" w14:textId="13E724D9" w:rsidR="00E9324B" w:rsidRDefault="00E9324B" w:rsidP="00E9324B">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authorized publisher</w:t>
            </w:r>
          </w:p>
          <w:p w14:paraId="36CFC992" w14:textId="77777777" w:rsidR="00D9302B" w:rsidRDefault="002E4DDC" w:rsidP="00063DC0">
            <w:pPr>
              <w:rPr>
                <w:rFonts w:asciiTheme="minorHAnsi" w:eastAsia="Times New Roman" w:hAnsiTheme="minorHAnsi" w:cstheme="minorHAnsi"/>
                <w:sz w:val="16"/>
                <w:szCs w:val="16"/>
                <w:lang w:val="en-US" w:eastAsia="ru-RU"/>
              </w:rPr>
            </w:pPr>
            <w:r w:rsidRPr="00A1126B">
              <w:rPr>
                <w:rFonts w:asciiTheme="minorHAnsi" w:hAnsiTheme="minorHAnsi"/>
                <w:color w:val="0000FF"/>
                <w:sz w:val="16"/>
                <w:lang w:val="en-US"/>
              </w:rPr>
              <w:t xml:space="preserve">When </w:t>
            </w:r>
            <w:r w:rsidRPr="00A1126B">
              <w:rPr>
                <w:rFonts w:asciiTheme="minorHAnsi" w:hAnsiTheme="minorHAnsi"/>
                <w:sz w:val="16"/>
                <w:lang w:val="en-US"/>
              </w:rPr>
              <w:t xml:space="preserve">I am </w:t>
            </w:r>
            <w:r w:rsidR="00D9302B">
              <w:rPr>
                <w:rFonts w:asciiTheme="minorHAnsi" w:eastAsia="Times New Roman" w:hAnsiTheme="minorHAnsi" w:cstheme="minorHAnsi"/>
                <w:sz w:val="16"/>
                <w:szCs w:val="16"/>
                <w:lang w:val="en-US" w:eastAsia="ru-RU"/>
              </w:rPr>
              <w:t xml:space="preserve">on the back-end part of the SharePoint Intranet on </w:t>
            </w:r>
            <w:r w:rsidR="00E9324B" w:rsidRPr="00A1126B">
              <w:rPr>
                <w:rFonts w:asciiTheme="minorHAnsi" w:hAnsiTheme="minorHAnsi"/>
                <w:sz w:val="16"/>
                <w:lang w:val="en-US"/>
              </w:rPr>
              <w:t xml:space="preserve">the </w:t>
            </w:r>
            <w:r w:rsidR="00D9302B">
              <w:rPr>
                <w:rFonts w:asciiTheme="minorHAnsi" w:eastAsia="Times New Roman" w:hAnsiTheme="minorHAnsi" w:cstheme="minorHAnsi"/>
                <w:sz w:val="16"/>
                <w:szCs w:val="16"/>
                <w:lang w:val="en-US" w:eastAsia="ru-RU"/>
              </w:rPr>
              <w:t xml:space="preserve">SharePoint site where the page will be stored </w:t>
            </w:r>
          </w:p>
          <w:p w14:paraId="5C74BAEE" w14:textId="03400162" w:rsidR="00D9302B" w:rsidRDefault="00D9302B" w:rsidP="00063DC0">
            <w:pPr>
              <w:rPr>
                <w:rFonts w:asciiTheme="minorHAnsi" w:eastAsia="Times New Roman" w:hAnsiTheme="minorHAnsi" w:cstheme="minorHAnsi"/>
                <w:sz w:val="16"/>
                <w:szCs w:val="16"/>
                <w:lang w:val="en-US" w:eastAsia="ru-RU"/>
              </w:rPr>
            </w:pPr>
            <w:r w:rsidRPr="006A34AD">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I click on “New page”</w:t>
            </w:r>
            <w:ins w:id="2460" w:author="Addy, Paul" w:date="2016-09-19T11:41:00Z">
              <w:r w:rsidR="00171E74">
                <w:rPr>
                  <w:rFonts w:asciiTheme="minorHAnsi" w:eastAsia="Times New Roman" w:hAnsiTheme="minorHAnsi" w:cstheme="minorHAnsi"/>
                  <w:sz w:val="16"/>
                  <w:szCs w:val="16"/>
                  <w:lang w:val="en-US" w:eastAsia="ru-RU"/>
                </w:rPr>
                <w:t xml:space="preserve"> in the Topic library</w:t>
              </w:r>
            </w:ins>
          </w:p>
          <w:p w14:paraId="053434F3" w14:textId="0EC78E8D" w:rsidR="00D9302B" w:rsidRDefault="00D9302B" w:rsidP="00063DC0">
            <w:pPr>
              <w:rPr>
                <w:rFonts w:asciiTheme="minorHAnsi" w:eastAsia="Times New Roman" w:hAnsiTheme="minorHAnsi" w:cstheme="minorHAnsi"/>
                <w:sz w:val="16"/>
                <w:szCs w:val="16"/>
                <w:lang w:val="en-US" w:eastAsia="ru-RU"/>
              </w:rPr>
            </w:pPr>
            <w:r w:rsidRPr="006A34AD">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 xml:space="preserve">I land on a </w:t>
            </w:r>
            <w:r w:rsidR="00E9324B" w:rsidRPr="00A1126B">
              <w:rPr>
                <w:rFonts w:asciiTheme="minorHAnsi" w:hAnsiTheme="minorHAnsi"/>
                <w:sz w:val="16"/>
                <w:lang w:val="en-US"/>
              </w:rPr>
              <w:t xml:space="preserve">form </w:t>
            </w:r>
            <w:r>
              <w:rPr>
                <w:rFonts w:asciiTheme="minorHAnsi" w:eastAsia="Times New Roman" w:hAnsiTheme="minorHAnsi" w:cstheme="minorHAnsi"/>
                <w:sz w:val="16"/>
                <w:szCs w:val="16"/>
                <w:lang w:val="en-US" w:eastAsia="ru-RU"/>
              </w:rPr>
              <w:t xml:space="preserve">where I can select which template I need </w:t>
            </w:r>
          </w:p>
          <w:p w14:paraId="3EE004C0" w14:textId="77777777" w:rsidR="00D9302B" w:rsidRDefault="00D9302B" w:rsidP="00063DC0">
            <w:p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I select the “Simple page template”</w:t>
            </w:r>
          </w:p>
          <w:p w14:paraId="3323159D" w14:textId="77777777" w:rsidR="00D9302B" w:rsidRDefault="00D9302B" w:rsidP="00063DC0">
            <w:pPr>
              <w:rPr>
                <w:rFonts w:asciiTheme="minorHAnsi" w:eastAsia="Times New Roman" w:hAnsiTheme="minorHAnsi" w:cstheme="minorHAnsi"/>
                <w:sz w:val="16"/>
                <w:szCs w:val="16"/>
                <w:lang w:val="en-US" w:eastAsia="ru-RU"/>
              </w:rPr>
            </w:pPr>
            <w:r w:rsidRPr="006A34AD">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 land on a form where I can edit the page</w:t>
            </w:r>
          </w:p>
          <w:p w14:paraId="6400F609" w14:textId="77777777" w:rsidR="00D9302B" w:rsidRDefault="00D9302B" w:rsidP="00063DC0">
            <w:pPr>
              <w:rPr>
                <w:rFonts w:asciiTheme="minorHAnsi" w:eastAsia="Times New Roman" w:hAnsiTheme="minorHAnsi" w:cstheme="minorHAnsi"/>
                <w:sz w:val="16"/>
                <w:szCs w:val="16"/>
                <w:lang w:val="en-US" w:eastAsia="ru-RU"/>
              </w:rPr>
            </w:pPr>
            <w:r w:rsidRPr="00A1126B">
              <w:rPr>
                <w:rFonts w:asciiTheme="minorHAnsi" w:eastAsia="Times New Roman" w:hAnsiTheme="minorHAnsi" w:cstheme="minorHAnsi"/>
                <w:color w:val="0000FF"/>
                <w:sz w:val="16"/>
                <w:szCs w:val="16"/>
                <w:lang w:val="en-US" w:eastAsia="ru-RU"/>
              </w:rPr>
              <w:lastRenderedPageBreak/>
              <w:t xml:space="preserve">And </w:t>
            </w:r>
            <w:r>
              <w:rPr>
                <w:rFonts w:asciiTheme="minorHAnsi" w:eastAsia="Times New Roman" w:hAnsiTheme="minorHAnsi" w:cstheme="minorHAnsi"/>
                <w:sz w:val="16"/>
                <w:szCs w:val="16"/>
                <w:lang w:val="en-US" w:eastAsia="ru-RU"/>
              </w:rPr>
              <w:t>I can edit the metadata associated to the page:</w:t>
            </w:r>
          </w:p>
          <w:p w14:paraId="13EB947C" w14:textId="77777777" w:rsidR="00D9302B" w:rsidRDefault="00D9302B" w:rsidP="00D9302B">
            <w:pPr>
              <w:pStyle w:val="ListParagraph"/>
              <w:numPr>
                <w:ilvl w:val="0"/>
                <w:numId w:val="58"/>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Title</w:t>
            </w:r>
          </w:p>
          <w:p w14:paraId="4FAC0B06" w14:textId="77777777" w:rsidR="00D9302B" w:rsidRDefault="00D9302B" w:rsidP="00D9302B">
            <w:pPr>
              <w:pStyle w:val="ListParagraph"/>
              <w:numPr>
                <w:ilvl w:val="0"/>
                <w:numId w:val="58"/>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 xml:space="preserve">URL </w:t>
            </w:r>
          </w:p>
          <w:p w14:paraId="162FC4F1" w14:textId="77777777" w:rsidR="00D9302B" w:rsidRDefault="00D9302B" w:rsidP="00D9302B">
            <w:pPr>
              <w:pStyle w:val="ListParagraph"/>
              <w:numPr>
                <w:ilvl w:val="0"/>
                <w:numId w:val="58"/>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 xml:space="preserve">Page tag </w:t>
            </w:r>
          </w:p>
          <w:p w14:paraId="41A30A46" w14:textId="77777777" w:rsidR="00D9302B" w:rsidRDefault="00D9302B" w:rsidP="00D9302B">
            <w:pPr>
              <w:pStyle w:val="ListParagraph"/>
              <w:numPr>
                <w:ilvl w:val="0"/>
                <w:numId w:val="58"/>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 xml:space="preserve">Market </w:t>
            </w:r>
          </w:p>
          <w:p w14:paraId="26CDE62A" w14:textId="77777777" w:rsidR="00D9302B" w:rsidRPr="006A34AD" w:rsidRDefault="00D9302B" w:rsidP="00D9302B">
            <w:pPr>
              <w:pStyle w:val="ListParagraph"/>
              <w:numPr>
                <w:ilvl w:val="0"/>
                <w:numId w:val="58"/>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Content owner</w:t>
            </w:r>
          </w:p>
          <w:p w14:paraId="44039EB7" w14:textId="77777777" w:rsidR="00D9302B" w:rsidRDefault="00D9302B" w:rsidP="00063DC0">
            <w:pPr>
              <w:rPr>
                <w:rFonts w:asciiTheme="minorHAnsi" w:eastAsia="Times New Roman" w:hAnsiTheme="minorHAnsi" w:cstheme="minorHAnsi"/>
                <w:sz w:val="16"/>
                <w:szCs w:val="16"/>
                <w:lang w:val="en-US" w:eastAsia="ru-RU"/>
              </w:rPr>
            </w:pPr>
            <w:r w:rsidRPr="006A34AD">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 xml:space="preserve">I see all the pre-defined sections </w:t>
            </w:r>
            <w:r w:rsidR="00E9324B" w:rsidRPr="00A1126B">
              <w:rPr>
                <w:rFonts w:asciiTheme="minorHAnsi" w:hAnsiTheme="minorHAnsi"/>
                <w:sz w:val="16"/>
                <w:lang w:val="en-US"/>
              </w:rPr>
              <w:t xml:space="preserve">for </w:t>
            </w:r>
            <w:r>
              <w:rPr>
                <w:rFonts w:asciiTheme="minorHAnsi" w:eastAsia="Times New Roman" w:hAnsiTheme="minorHAnsi" w:cstheme="minorHAnsi"/>
                <w:sz w:val="16"/>
                <w:szCs w:val="16"/>
                <w:lang w:val="en-US" w:eastAsia="ru-RU"/>
              </w:rPr>
              <w:t>that template:</w:t>
            </w:r>
          </w:p>
          <w:p w14:paraId="59ECBAEE" w14:textId="77777777" w:rsidR="00D9302B" w:rsidRDefault="00D9302B" w:rsidP="00D9302B">
            <w:pPr>
              <w:pStyle w:val="ListParagraph"/>
              <w:numPr>
                <w:ilvl w:val="0"/>
                <w:numId w:val="57"/>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Header</w:t>
            </w:r>
          </w:p>
          <w:p w14:paraId="69CC1E3D" w14:textId="77777777" w:rsidR="00D9302B" w:rsidRDefault="00D9302B" w:rsidP="00D9302B">
            <w:pPr>
              <w:pStyle w:val="ListParagraph"/>
              <w:numPr>
                <w:ilvl w:val="0"/>
                <w:numId w:val="57"/>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 xml:space="preserve">News section </w:t>
            </w:r>
          </w:p>
          <w:p w14:paraId="56B10BEF" w14:textId="77777777" w:rsidR="00D9302B" w:rsidRDefault="00D9302B" w:rsidP="00D9302B">
            <w:pPr>
              <w:pStyle w:val="ListParagraph"/>
              <w:numPr>
                <w:ilvl w:val="0"/>
                <w:numId w:val="57"/>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Latest documents section</w:t>
            </w:r>
          </w:p>
          <w:p w14:paraId="6123C0BD" w14:textId="77777777" w:rsidR="00D9302B" w:rsidRDefault="00D9302B" w:rsidP="00D9302B">
            <w:pPr>
              <w:pStyle w:val="ListParagraph"/>
              <w:numPr>
                <w:ilvl w:val="0"/>
                <w:numId w:val="57"/>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Engage component</w:t>
            </w:r>
          </w:p>
          <w:p w14:paraId="33A60899" w14:textId="77777777" w:rsidR="00D9302B" w:rsidRDefault="00D9302B" w:rsidP="00D9302B">
            <w:pPr>
              <w:pStyle w:val="ListParagraph"/>
              <w:numPr>
                <w:ilvl w:val="0"/>
                <w:numId w:val="57"/>
              </w:num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Quick links component</w:t>
            </w:r>
          </w:p>
          <w:p w14:paraId="03A4ABAE" w14:textId="77777777" w:rsidR="00D9302B" w:rsidRDefault="00D9302B" w:rsidP="00063DC0">
            <w:pPr>
              <w:rPr>
                <w:rFonts w:asciiTheme="minorHAnsi" w:eastAsia="Times New Roman" w:hAnsiTheme="minorHAnsi" w:cstheme="minorHAnsi"/>
                <w:sz w:val="16"/>
                <w:szCs w:val="16"/>
                <w:lang w:val="en-US" w:eastAsia="ru-RU"/>
              </w:rPr>
            </w:pPr>
            <w:r w:rsidRPr="006A34AD">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I can preview my changes when I click on the “Preview” button</w:t>
            </w:r>
          </w:p>
          <w:p w14:paraId="5F5ADA5F" w14:textId="77777777" w:rsidR="00D9302B" w:rsidRDefault="00D9302B" w:rsidP="00063DC0">
            <w:pPr>
              <w:rPr>
                <w:rFonts w:asciiTheme="minorHAnsi" w:eastAsia="Times New Roman" w:hAnsiTheme="minorHAnsi" w:cstheme="minorHAnsi"/>
                <w:sz w:val="16"/>
                <w:szCs w:val="16"/>
                <w:lang w:val="en-US" w:eastAsia="ru-RU"/>
              </w:rPr>
            </w:pPr>
            <w:r w:rsidRPr="00DD7931">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all the changes I make are saved automatically</w:t>
            </w:r>
          </w:p>
          <w:p w14:paraId="6D58595B" w14:textId="7417F4BA" w:rsidR="00510C38" w:rsidRPr="00A1126B" w:rsidRDefault="00D9302B" w:rsidP="00A1126B">
            <w:pPr>
              <w:rPr>
                <w:rFonts w:asciiTheme="minorHAnsi" w:hAnsiTheme="minorHAnsi"/>
                <w:sz w:val="16"/>
                <w:lang w:val="en-US"/>
              </w:rPr>
            </w:pPr>
            <w:r w:rsidRPr="006A34AD">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 xml:space="preserve">I’m done with </w:t>
            </w:r>
            <w:r w:rsidR="00E9324B" w:rsidRPr="00A1126B">
              <w:rPr>
                <w:rFonts w:asciiTheme="minorHAnsi" w:hAnsiTheme="minorHAnsi"/>
                <w:sz w:val="16"/>
                <w:lang w:val="en-US"/>
              </w:rPr>
              <w:t>publishing</w:t>
            </w:r>
            <w:r>
              <w:rPr>
                <w:rFonts w:asciiTheme="minorHAnsi" w:eastAsia="Times New Roman" w:hAnsiTheme="minorHAnsi" w:cstheme="minorHAnsi"/>
                <w:sz w:val="16"/>
                <w:szCs w:val="16"/>
                <w:lang w:val="en-US" w:eastAsia="ru-RU"/>
              </w:rPr>
              <w:t>,</w:t>
            </w:r>
            <w:r w:rsidR="00510C38" w:rsidRPr="00A1126B">
              <w:rPr>
                <w:rFonts w:asciiTheme="minorHAnsi" w:hAnsiTheme="minorHAnsi"/>
                <w:sz w:val="16"/>
                <w:lang w:val="en-US"/>
              </w:rPr>
              <w:t xml:space="preserve"> I click on </w:t>
            </w:r>
            <w:r>
              <w:rPr>
                <w:rFonts w:asciiTheme="minorHAnsi" w:eastAsia="Times New Roman" w:hAnsiTheme="minorHAnsi" w:cstheme="minorHAnsi"/>
                <w:sz w:val="16"/>
                <w:szCs w:val="16"/>
                <w:lang w:val="en-US" w:eastAsia="ru-RU"/>
              </w:rPr>
              <w:t xml:space="preserve">the </w:t>
            </w:r>
            <w:r w:rsidR="00510C38" w:rsidRPr="00A1126B">
              <w:rPr>
                <w:rFonts w:asciiTheme="minorHAnsi" w:hAnsiTheme="minorHAnsi"/>
                <w:sz w:val="16"/>
                <w:lang w:val="en-US"/>
              </w:rPr>
              <w:t>“Publish</w:t>
            </w:r>
            <w:r>
              <w:rPr>
                <w:rFonts w:asciiTheme="minorHAnsi" w:eastAsia="Times New Roman" w:hAnsiTheme="minorHAnsi" w:cstheme="minorHAnsi"/>
                <w:sz w:val="16"/>
                <w:szCs w:val="16"/>
                <w:lang w:val="en-US" w:eastAsia="ru-RU"/>
              </w:rPr>
              <w:t xml:space="preserve"> button</w:t>
            </w:r>
            <w:r w:rsidR="00510C38" w:rsidRPr="00A1126B">
              <w:rPr>
                <w:rFonts w:asciiTheme="minorHAnsi" w:hAnsiTheme="minorHAnsi"/>
                <w:sz w:val="16"/>
                <w:lang w:val="en-US"/>
              </w:rPr>
              <w:t>”</w:t>
            </w:r>
          </w:p>
          <w:p w14:paraId="3D3F6371" w14:textId="5065E136" w:rsidR="00510C38" w:rsidRPr="00A1126B" w:rsidRDefault="00510C38" w:rsidP="00A1126B">
            <w:pPr>
              <w:rPr>
                <w:rFonts w:asciiTheme="minorHAnsi" w:hAnsiTheme="minorHAnsi"/>
                <w:sz w:val="16"/>
                <w:lang w:val="en-US"/>
              </w:rPr>
            </w:pPr>
            <w:r w:rsidRPr="00A1126B">
              <w:rPr>
                <w:rFonts w:asciiTheme="minorHAnsi" w:hAnsiTheme="minorHAnsi"/>
                <w:color w:val="0000FF"/>
                <w:sz w:val="16"/>
                <w:lang w:val="en-US"/>
              </w:rPr>
              <w:t>The</w:t>
            </w:r>
            <w:r w:rsidR="00C00FD2" w:rsidRPr="00A1126B">
              <w:rPr>
                <w:rFonts w:asciiTheme="minorHAnsi" w:hAnsiTheme="minorHAnsi"/>
                <w:color w:val="0000FF"/>
                <w:sz w:val="16"/>
                <w:lang w:val="en-US"/>
              </w:rPr>
              <w:t xml:space="preserve">n </w:t>
            </w:r>
            <w:r w:rsidR="00C00FD2" w:rsidRPr="00A1126B">
              <w:rPr>
                <w:rFonts w:asciiTheme="minorHAnsi" w:hAnsiTheme="minorHAnsi"/>
                <w:sz w:val="16"/>
                <w:lang w:val="en-US"/>
              </w:rPr>
              <w:t>the</w:t>
            </w:r>
            <w:r w:rsidRPr="00A1126B">
              <w:rPr>
                <w:rFonts w:asciiTheme="minorHAnsi" w:hAnsiTheme="minorHAnsi"/>
                <w:sz w:val="16"/>
                <w:lang w:val="en-US"/>
              </w:rPr>
              <w:t xml:space="preserve"> </w:t>
            </w:r>
            <w:r w:rsidR="00D9302B">
              <w:rPr>
                <w:rFonts w:asciiTheme="minorHAnsi" w:eastAsia="Times New Roman" w:hAnsiTheme="minorHAnsi" w:cstheme="minorHAnsi"/>
                <w:sz w:val="16"/>
                <w:szCs w:val="16"/>
                <w:lang w:val="en-US" w:eastAsia="ru-RU"/>
              </w:rPr>
              <w:t>page will be live</w:t>
            </w:r>
            <w:r w:rsidRPr="00A1126B">
              <w:rPr>
                <w:rFonts w:asciiTheme="minorHAnsi" w:hAnsiTheme="minorHAnsi"/>
                <w:sz w:val="16"/>
                <w:lang w:val="en-US"/>
              </w:rPr>
              <w:t xml:space="preserve"> for </w:t>
            </w:r>
            <w:r w:rsidR="00D9302B">
              <w:rPr>
                <w:rFonts w:asciiTheme="minorHAnsi" w:eastAsia="Times New Roman" w:hAnsiTheme="minorHAnsi" w:cstheme="minorHAnsi"/>
                <w:sz w:val="16"/>
                <w:szCs w:val="16"/>
                <w:lang w:val="en-US" w:eastAsia="ru-RU"/>
              </w:rPr>
              <w:t>the</w:t>
            </w:r>
            <w:r w:rsidRPr="00A1126B">
              <w:rPr>
                <w:rFonts w:asciiTheme="minorHAnsi" w:hAnsiTheme="minorHAnsi"/>
                <w:sz w:val="16"/>
                <w:lang w:val="en-US"/>
              </w:rPr>
              <w:t xml:space="preserve"> end-users</w:t>
            </w:r>
            <w:r w:rsidR="00D9302B">
              <w:rPr>
                <w:rFonts w:asciiTheme="minorHAnsi" w:eastAsia="Times New Roman" w:hAnsiTheme="minorHAnsi" w:cstheme="minorHAnsi"/>
                <w:sz w:val="16"/>
                <w:szCs w:val="16"/>
                <w:lang w:val="en-US" w:eastAsia="ru-RU"/>
              </w:rPr>
              <w:t xml:space="preserve"> on the Intranet</w:t>
            </w:r>
          </w:p>
          <w:p w14:paraId="778014E6" w14:textId="268A4759" w:rsidR="002E4DDC" w:rsidRPr="00A1126B" w:rsidRDefault="00510C38" w:rsidP="00A1126B">
            <w:pPr>
              <w:rPr>
                <w:sz w:val="16"/>
                <w:lang w:val="en-US"/>
              </w:rPr>
            </w:pPr>
            <w:r w:rsidRPr="00A1126B">
              <w:rPr>
                <w:rFonts w:asciiTheme="minorHAnsi" w:hAnsiTheme="minorHAnsi"/>
                <w:color w:val="0000FF"/>
                <w:sz w:val="16"/>
                <w:lang w:val="en-US"/>
              </w:rPr>
              <w:t xml:space="preserve">And </w:t>
            </w:r>
            <w:r w:rsidRPr="00A1126B">
              <w:rPr>
                <w:rFonts w:asciiTheme="minorHAnsi" w:hAnsiTheme="minorHAnsi"/>
                <w:sz w:val="16"/>
                <w:lang w:val="en-US"/>
              </w:rPr>
              <w:t xml:space="preserve">the </w:t>
            </w:r>
            <w:r w:rsidR="00D9302B">
              <w:rPr>
                <w:rFonts w:asciiTheme="minorHAnsi" w:eastAsia="Times New Roman" w:hAnsiTheme="minorHAnsi" w:cstheme="minorHAnsi"/>
                <w:sz w:val="16"/>
                <w:szCs w:val="16"/>
                <w:lang w:val="en-US" w:eastAsia="ru-RU"/>
              </w:rPr>
              <w:t>Simple topic page</w:t>
            </w:r>
            <w:r w:rsidRPr="00A1126B">
              <w:rPr>
                <w:rFonts w:asciiTheme="minorHAnsi" w:hAnsiTheme="minorHAnsi"/>
                <w:sz w:val="16"/>
                <w:lang w:val="en-US"/>
              </w:rPr>
              <w:t xml:space="preserve"> will </w:t>
            </w:r>
            <w:r w:rsidR="00D9302B">
              <w:rPr>
                <w:rFonts w:asciiTheme="minorHAnsi" w:eastAsia="Times New Roman" w:hAnsiTheme="minorHAnsi" w:cstheme="minorHAnsi"/>
                <w:sz w:val="16"/>
                <w:szCs w:val="16"/>
                <w:lang w:val="en-US" w:eastAsia="ru-RU"/>
              </w:rPr>
              <w:t>have no left navigation</w:t>
            </w:r>
            <w:r w:rsidRPr="00A1126B">
              <w:rPr>
                <w:rFonts w:asciiTheme="minorHAnsi" w:hAnsiTheme="minorHAnsi"/>
                <w:sz w:val="16"/>
                <w:lang w:val="en-US"/>
              </w:rPr>
              <w:t xml:space="preserve"> section</w:t>
            </w:r>
          </w:p>
        </w:tc>
        <w:tc>
          <w:tcPr>
            <w:tcW w:w="884" w:type="dxa"/>
          </w:tcPr>
          <w:p w14:paraId="07AEB7B7" w14:textId="77777777" w:rsidR="002E4DDC" w:rsidRPr="00370373" w:rsidRDefault="002E4DDC" w:rsidP="00510C38">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lastRenderedPageBreak/>
              <w:t>1</w:t>
            </w:r>
          </w:p>
        </w:tc>
      </w:tr>
      <w:tr w:rsidR="00A1126B" w14:paraId="474DE49F" w14:textId="77777777" w:rsidTr="00A1126B">
        <w:trPr>
          <w:trHeight w:val="507"/>
        </w:trPr>
        <w:tc>
          <w:tcPr>
            <w:tcW w:w="710" w:type="dxa"/>
          </w:tcPr>
          <w:p w14:paraId="7B8ABBF7" w14:textId="666DF8B7" w:rsidR="00A1126B" w:rsidRPr="00A1126B" w:rsidRDefault="00A1126B" w:rsidP="00A1126B">
            <w:pPr>
              <w:jc w:val="right"/>
              <w:rPr>
                <w:sz w:val="16"/>
              </w:rPr>
            </w:pPr>
            <w:r w:rsidRPr="00490655">
              <w:rPr>
                <w:rFonts w:asciiTheme="minorHAnsi" w:eastAsia="Times New Roman" w:hAnsiTheme="minorHAnsi" w:cstheme="minorHAnsi"/>
                <w:color w:val="000000"/>
                <w:sz w:val="16"/>
                <w:szCs w:val="16"/>
                <w:lang w:val="en-US"/>
              </w:rPr>
              <w:t>15.5.4.</w:t>
            </w:r>
            <w:r>
              <w:rPr>
                <w:rFonts w:asciiTheme="minorHAnsi" w:eastAsia="Times New Roman" w:hAnsiTheme="minorHAnsi" w:cstheme="minorHAnsi"/>
                <w:color w:val="000000"/>
                <w:sz w:val="16"/>
                <w:szCs w:val="16"/>
                <w:lang w:val="en-US"/>
              </w:rPr>
              <w:t>2</w:t>
            </w:r>
            <w:r w:rsidRPr="00490655">
              <w:rPr>
                <w:rFonts w:asciiTheme="minorHAnsi" w:eastAsia="Times New Roman" w:hAnsiTheme="minorHAnsi" w:cstheme="minorHAnsi"/>
                <w:color w:val="000000"/>
                <w:sz w:val="16"/>
                <w:szCs w:val="16"/>
                <w:lang w:val="en-US"/>
              </w:rPr>
              <w:t>.</w:t>
            </w:r>
          </w:p>
        </w:tc>
        <w:tc>
          <w:tcPr>
            <w:tcW w:w="1417" w:type="dxa"/>
            <w:gridSpan w:val="2"/>
            <w:shd w:val="clear" w:color="auto" w:fill="FFFFFF" w:themeFill="background1"/>
          </w:tcPr>
          <w:p w14:paraId="1459F555" w14:textId="23EB6630" w:rsidR="00A1126B" w:rsidRPr="00A1126B" w:rsidRDefault="00A1126B" w:rsidP="00A1126B">
            <w:pPr>
              <w:rPr>
                <w:rStyle w:val="normaltextrun"/>
              </w:rPr>
            </w:pPr>
            <w:r w:rsidRPr="004532BC">
              <w:rPr>
                <w:rFonts w:asciiTheme="minorHAnsi" w:eastAsiaTheme="minorEastAsia" w:hAnsiTheme="minorHAnsi"/>
                <w:b/>
                <w:bCs/>
                <w:color w:val="000000"/>
                <w:sz w:val="16"/>
                <w:szCs w:val="16"/>
                <w:lang w:val="en-US"/>
              </w:rPr>
              <w:t>Simple topic page</w:t>
            </w:r>
            <w:r>
              <w:rPr>
                <w:rFonts w:asciiTheme="minorHAnsi" w:eastAsiaTheme="minorEastAsia" w:hAnsiTheme="minorHAnsi"/>
                <w:b/>
                <w:bCs/>
                <w:color w:val="000000"/>
                <w:sz w:val="16"/>
                <w:szCs w:val="16"/>
                <w:lang w:val="en-US"/>
              </w:rPr>
              <w:t xml:space="preserve"> publishing</w:t>
            </w:r>
          </w:p>
        </w:tc>
        <w:tc>
          <w:tcPr>
            <w:tcW w:w="1559" w:type="dxa"/>
          </w:tcPr>
          <w:p w14:paraId="5A25886E" w14:textId="025393C8" w:rsidR="00A1126B" w:rsidRDefault="00A1126B" w:rsidP="00A1126B">
            <w:pPr>
              <w:rPr>
                <w:rFonts w:asciiTheme="minorHAnsi" w:eastAsiaTheme="minorEastAsia" w:hAnsiTheme="minorHAnsi"/>
                <w:color w:val="000000"/>
                <w:sz w:val="16"/>
                <w:szCs w:val="16"/>
                <w:lang w:val="en-US"/>
              </w:rPr>
            </w:pPr>
            <w:r>
              <w:rPr>
                <w:rFonts w:asciiTheme="minorHAnsi" w:eastAsia="Times New Roman" w:hAnsiTheme="minorHAnsi" w:cstheme="minorHAnsi"/>
                <w:color w:val="000000"/>
                <w:sz w:val="16"/>
                <w:szCs w:val="16"/>
                <w:lang w:val="en-US"/>
              </w:rPr>
              <w:t xml:space="preserve">Header </w:t>
            </w:r>
          </w:p>
        </w:tc>
        <w:tc>
          <w:tcPr>
            <w:tcW w:w="4962" w:type="dxa"/>
          </w:tcPr>
          <w:p w14:paraId="3E5833C2" w14:textId="77777777" w:rsidR="00A1126B" w:rsidRDefault="00A1126B" w:rsidP="00A1126B">
            <w:pPr>
              <w:rPr>
                <w:rFonts w:asciiTheme="minorHAnsi" w:eastAsia="Times New Roman" w:hAnsiTheme="minorHAnsi" w:cstheme="minorHAnsi"/>
                <w:sz w:val="16"/>
                <w:szCs w:val="16"/>
                <w:lang w:val="en-US" w:eastAsia="ru-RU"/>
              </w:rPr>
            </w:pPr>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authorized publisher</w:t>
            </w:r>
          </w:p>
          <w:p w14:paraId="55D7AB60" w14:textId="0B357093" w:rsidR="00A1126B" w:rsidRDefault="00A1126B" w:rsidP="00A1126B">
            <w:pPr>
              <w:rPr>
                <w:rFonts w:asciiTheme="minorHAnsi" w:eastAsia="Times New Roman" w:hAnsiTheme="minorHAnsi" w:cstheme="minorHAnsi"/>
                <w:sz w:val="16"/>
                <w:szCs w:val="16"/>
                <w:lang w:val="en-US" w:eastAsia="ru-RU"/>
              </w:rPr>
            </w:pPr>
            <w:r w:rsidRPr="003778B3">
              <w:rPr>
                <w:rFonts w:asciiTheme="minorHAnsi" w:eastAsia="Times New Roman" w:hAnsiTheme="minorHAnsi" w:cstheme="minorHAnsi"/>
                <w:color w:val="0000FF"/>
                <w:sz w:val="16"/>
                <w:szCs w:val="16"/>
                <w:lang w:val="en-US" w:eastAsia="ru-RU"/>
              </w:rPr>
              <w:t>When</w:t>
            </w:r>
            <w:r w:rsidRPr="00A1126B">
              <w:rPr>
                <w:rFonts w:asciiTheme="minorHAnsi" w:hAnsiTheme="minorHAnsi"/>
                <w:sz w:val="16"/>
                <w:lang w:val="en-US"/>
              </w:rPr>
              <w:t xml:space="preserve"> </w:t>
            </w:r>
            <w:r>
              <w:rPr>
                <w:rFonts w:asciiTheme="minorHAnsi" w:eastAsia="Times New Roman" w:hAnsiTheme="minorHAnsi" w:cstheme="minorHAnsi"/>
                <w:sz w:val="16"/>
                <w:szCs w:val="16"/>
                <w:lang w:val="en-US" w:eastAsia="ru-RU"/>
              </w:rPr>
              <w:t>I am on the Simple page template on the Header section</w:t>
            </w:r>
          </w:p>
          <w:p w14:paraId="4FCCE166" w14:textId="77777777" w:rsidR="00A1126B" w:rsidRDefault="00A1126B" w:rsidP="00A1126B">
            <w:pPr>
              <w:rPr>
                <w:rFonts w:asciiTheme="minorHAnsi" w:eastAsia="Times New Roman" w:hAnsiTheme="minorHAnsi" w:cstheme="minorHAnsi"/>
                <w:sz w:val="16"/>
                <w:szCs w:val="16"/>
                <w:lang w:val="en-US" w:eastAsia="ru-RU"/>
              </w:rPr>
            </w:pPr>
            <w:r w:rsidRPr="00A1126B">
              <w:rPr>
                <w:color w:val="0000FF"/>
                <w:sz w:val="16"/>
                <w:lang w:val="en-US"/>
              </w:rPr>
              <w:t xml:space="preserve">Then </w:t>
            </w:r>
            <w:r w:rsidRPr="00A1126B">
              <w:rPr>
                <w:rFonts w:asciiTheme="minorHAnsi" w:hAnsiTheme="minorHAnsi"/>
                <w:sz w:val="16"/>
                <w:lang w:val="en-US"/>
              </w:rPr>
              <w:t xml:space="preserve">I </w:t>
            </w:r>
            <w:r>
              <w:rPr>
                <w:rFonts w:asciiTheme="minorHAnsi" w:eastAsia="Times New Roman" w:hAnsiTheme="minorHAnsi" w:cstheme="minorHAnsi"/>
                <w:sz w:val="16"/>
                <w:szCs w:val="16"/>
                <w:lang w:val="en-US" w:eastAsia="ru-RU"/>
              </w:rPr>
              <w:t>can select I can edit the narrative</w:t>
            </w:r>
          </w:p>
          <w:p w14:paraId="009E50BC" w14:textId="70179617" w:rsidR="00A1126B" w:rsidRPr="00A1126B" w:rsidRDefault="00A1126B" w:rsidP="00A1126B">
            <w:pPr>
              <w:rPr>
                <w:rFonts w:asciiTheme="minorHAnsi" w:hAnsiTheme="minorHAnsi"/>
                <w:sz w:val="16"/>
                <w:lang w:val="en-US"/>
              </w:rPr>
            </w:pPr>
            <w:r w:rsidRPr="00DD7931">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I can set up</w:t>
            </w:r>
            <w:r w:rsidRPr="00A1126B">
              <w:rPr>
                <w:rFonts w:asciiTheme="minorHAnsi" w:hAnsiTheme="minorHAnsi"/>
                <w:sz w:val="16"/>
                <w:lang w:val="en-US"/>
              </w:rPr>
              <w:t xml:space="preserve"> the </w:t>
            </w:r>
            <w:r>
              <w:rPr>
                <w:rFonts w:asciiTheme="minorHAnsi" w:eastAsia="Times New Roman" w:hAnsiTheme="minorHAnsi" w:cstheme="minorHAnsi"/>
                <w:sz w:val="16"/>
                <w:szCs w:val="16"/>
                <w:lang w:val="en-US" w:eastAsia="ru-RU"/>
              </w:rPr>
              <w:t>Meet</w:t>
            </w:r>
            <w:r w:rsidRPr="00A1126B">
              <w:rPr>
                <w:rFonts w:asciiTheme="minorHAnsi" w:hAnsiTheme="minorHAnsi"/>
                <w:sz w:val="16"/>
                <w:lang w:val="en-US"/>
              </w:rPr>
              <w:t xml:space="preserve"> the </w:t>
            </w:r>
            <w:r>
              <w:rPr>
                <w:rFonts w:asciiTheme="minorHAnsi" w:eastAsia="Times New Roman" w:hAnsiTheme="minorHAnsi" w:cstheme="minorHAnsi"/>
                <w:sz w:val="16"/>
                <w:szCs w:val="16"/>
                <w:lang w:val="en-US" w:eastAsia="ru-RU"/>
              </w:rPr>
              <w:t xml:space="preserve">team component using </w:t>
            </w:r>
            <w:commentRangeStart w:id="2461"/>
            <w:r>
              <w:rPr>
                <w:rFonts w:asciiTheme="minorHAnsi" w:eastAsia="Times New Roman" w:hAnsiTheme="minorHAnsi" w:cstheme="minorHAnsi"/>
                <w:sz w:val="16"/>
                <w:szCs w:val="16"/>
                <w:lang w:val="en-US" w:eastAsia="ru-RU"/>
              </w:rPr>
              <w:t>Nakisa</w:t>
            </w:r>
            <w:commentRangeEnd w:id="2461"/>
            <w:r>
              <w:rPr>
                <w:rStyle w:val="CommentReference"/>
              </w:rPr>
              <w:commentReference w:id="2461"/>
            </w:r>
          </w:p>
          <w:p w14:paraId="6807FF5D" w14:textId="7F3CFCA1" w:rsidR="00A1126B" w:rsidRPr="00A1126B" w:rsidRDefault="00A1126B" w:rsidP="00A1126B">
            <w:pPr>
              <w:rPr>
                <w:rFonts w:asciiTheme="minorHAnsi" w:hAnsiTheme="minorHAnsi"/>
                <w:sz w:val="16"/>
                <w:lang w:val="en-US"/>
              </w:rPr>
            </w:pPr>
            <w:r w:rsidRPr="00A1126B">
              <w:rPr>
                <w:rFonts w:asciiTheme="minorHAnsi" w:hAnsiTheme="minorHAnsi"/>
                <w:color w:val="0000FF"/>
                <w:sz w:val="16"/>
                <w:lang w:val="en-US"/>
              </w:rPr>
              <w:t xml:space="preserve">And </w:t>
            </w:r>
            <w:r w:rsidRPr="00A1126B">
              <w:rPr>
                <w:rFonts w:asciiTheme="minorHAnsi" w:hAnsiTheme="minorHAnsi"/>
                <w:sz w:val="16"/>
                <w:lang w:val="en-US"/>
              </w:rPr>
              <w:t xml:space="preserve">I can </w:t>
            </w:r>
            <w:r>
              <w:rPr>
                <w:rFonts w:asciiTheme="minorHAnsi" w:eastAsia="Times New Roman" w:hAnsiTheme="minorHAnsi" w:cstheme="minorHAnsi"/>
                <w:sz w:val="16"/>
                <w:szCs w:val="16"/>
                <w:lang w:val="en-US" w:eastAsia="ru-RU"/>
              </w:rPr>
              <w:t>choose to hide the Meet the team component using</w:t>
            </w:r>
            <w:r w:rsidRPr="00A1126B">
              <w:rPr>
                <w:rFonts w:asciiTheme="minorHAnsi" w:hAnsiTheme="minorHAnsi"/>
                <w:sz w:val="16"/>
                <w:lang w:val="en-US"/>
              </w:rPr>
              <w:t xml:space="preserve"> a checkbox</w:t>
            </w:r>
          </w:p>
        </w:tc>
        <w:tc>
          <w:tcPr>
            <w:tcW w:w="884" w:type="dxa"/>
          </w:tcPr>
          <w:p w14:paraId="15DC8102" w14:textId="77777777" w:rsidR="00A1126B" w:rsidRPr="00370373" w:rsidRDefault="00A1126B" w:rsidP="00A1126B">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A1126B" w14:paraId="2DD445F4" w14:textId="77777777" w:rsidTr="00063DC0">
        <w:trPr>
          <w:trHeight w:val="507"/>
          <w:ins w:id="2462" w:author="Ghita Benotmane" w:date="2016-09-15T15:19:00Z"/>
        </w:trPr>
        <w:tc>
          <w:tcPr>
            <w:tcW w:w="710" w:type="dxa"/>
          </w:tcPr>
          <w:p w14:paraId="571DACFD" w14:textId="623D6CF7" w:rsidR="00A1126B" w:rsidRDefault="00A1126B" w:rsidP="00A1126B">
            <w:pPr>
              <w:jc w:val="right"/>
              <w:rPr>
                <w:ins w:id="2463" w:author="Ghita Benotmane" w:date="2016-09-15T15:19:00Z"/>
                <w:rFonts w:eastAsia="Arial" w:cs="Arial"/>
                <w:sz w:val="16"/>
                <w:szCs w:val="16"/>
              </w:rPr>
            </w:pPr>
            <w:ins w:id="2464" w:author="Ghita Benotmane" w:date="2016-09-15T16:55:00Z">
              <w:r w:rsidRPr="00490655">
                <w:rPr>
                  <w:rFonts w:asciiTheme="minorHAnsi" w:eastAsia="Times New Roman" w:hAnsiTheme="minorHAnsi" w:cstheme="minorHAnsi"/>
                  <w:color w:val="000000"/>
                  <w:sz w:val="16"/>
                  <w:szCs w:val="16"/>
                  <w:lang w:val="en-US"/>
                </w:rPr>
                <w:t>15.5.4.</w:t>
              </w:r>
              <w:r>
                <w:rPr>
                  <w:rFonts w:asciiTheme="minorHAnsi" w:eastAsia="Times New Roman" w:hAnsiTheme="minorHAnsi" w:cstheme="minorHAnsi"/>
                  <w:color w:val="000000"/>
                  <w:sz w:val="16"/>
                  <w:szCs w:val="16"/>
                  <w:lang w:val="en-US"/>
                </w:rPr>
                <w:t>3</w:t>
              </w:r>
              <w:r w:rsidRPr="00490655">
                <w:rPr>
                  <w:rFonts w:asciiTheme="minorHAnsi" w:eastAsia="Times New Roman" w:hAnsiTheme="minorHAnsi" w:cstheme="minorHAnsi"/>
                  <w:color w:val="000000"/>
                  <w:sz w:val="16"/>
                  <w:szCs w:val="16"/>
                  <w:lang w:val="en-US"/>
                </w:rPr>
                <w:t>.</w:t>
              </w:r>
            </w:ins>
          </w:p>
        </w:tc>
        <w:tc>
          <w:tcPr>
            <w:tcW w:w="1417" w:type="dxa"/>
            <w:gridSpan w:val="2"/>
            <w:shd w:val="clear" w:color="auto" w:fill="FFFFFF" w:themeFill="background1"/>
          </w:tcPr>
          <w:p w14:paraId="28825687" w14:textId="77777777" w:rsidR="00A1126B" w:rsidRDefault="00A1126B" w:rsidP="00A1126B">
            <w:pPr>
              <w:rPr>
                <w:ins w:id="2465" w:author="Ghita Benotmane" w:date="2016-09-15T15:19:00Z"/>
                <w:rFonts w:asciiTheme="minorHAnsi" w:eastAsiaTheme="minorEastAsia" w:hAnsiTheme="minorHAnsi"/>
                <w:b/>
                <w:bCs/>
                <w:color w:val="000000"/>
                <w:sz w:val="16"/>
                <w:szCs w:val="16"/>
                <w:lang w:val="en-US"/>
              </w:rPr>
            </w:pPr>
            <w:ins w:id="2466" w:author="Ghita Benotmane" w:date="2016-09-15T15:19:00Z">
              <w:r w:rsidRPr="004532BC">
                <w:rPr>
                  <w:rFonts w:asciiTheme="minorHAnsi" w:eastAsiaTheme="minorEastAsia" w:hAnsiTheme="minorHAnsi"/>
                  <w:b/>
                  <w:bCs/>
                  <w:color w:val="000000"/>
                  <w:sz w:val="16"/>
                  <w:szCs w:val="16"/>
                  <w:lang w:val="en-US"/>
                </w:rPr>
                <w:t>Simple topic page publishing</w:t>
              </w:r>
            </w:ins>
          </w:p>
        </w:tc>
        <w:tc>
          <w:tcPr>
            <w:tcW w:w="1559" w:type="dxa"/>
          </w:tcPr>
          <w:p w14:paraId="2B3E531C" w14:textId="77777777" w:rsidR="00A1126B" w:rsidRDefault="00A1126B" w:rsidP="00A1126B">
            <w:pPr>
              <w:rPr>
                <w:ins w:id="2467" w:author="Ghita Benotmane" w:date="2016-09-15T15:19:00Z"/>
                <w:rFonts w:asciiTheme="minorHAnsi" w:eastAsia="Times New Roman" w:hAnsiTheme="minorHAnsi" w:cstheme="minorHAnsi"/>
                <w:color w:val="000000"/>
                <w:sz w:val="16"/>
                <w:szCs w:val="16"/>
                <w:lang w:val="en-US"/>
              </w:rPr>
            </w:pPr>
            <w:ins w:id="2468" w:author="Ghita Benotmane" w:date="2016-09-15T15:19:00Z">
              <w:r>
                <w:rPr>
                  <w:rFonts w:asciiTheme="minorHAnsi" w:eastAsia="Times New Roman" w:hAnsiTheme="minorHAnsi" w:cstheme="minorHAnsi"/>
                  <w:color w:val="000000"/>
                  <w:sz w:val="16"/>
                  <w:szCs w:val="16"/>
                  <w:lang w:val="en-US"/>
                </w:rPr>
                <w:t>Main content</w:t>
              </w:r>
            </w:ins>
          </w:p>
        </w:tc>
        <w:tc>
          <w:tcPr>
            <w:tcW w:w="4962" w:type="dxa"/>
          </w:tcPr>
          <w:p w14:paraId="11071963" w14:textId="77777777" w:rsidR="00A1126B" w:rsidRDefault="00A1126B" w:rsidP="00A1126B">
            <w:pPr>
              <w:rPr>
                <w:ins w:id="2469" w:author="Ghita Benotmane" w:date="2016-09-15T15:19:00Z"/>
                <w:rFonts w:asciiTheme="minorHAnsi" w:eastAsia="Times New Roman" w:hAnsiTheme="minorHAnsi" w:cstheme="minorHAnsi"/>
                <w:sz w:val="16"/>
                <w:szCs w:val="16"/>
                <w:lang w:val="en-US" w:eastAsia="ru-RU"/>
              </w:rPr>
            </w:pPr>
            <w:ins w:id="2470" w:author="Ghita Benotmane" w:date="2016-09-15T15:19:00Z">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authorized publisher</w:t>
              </w:r>
            </w:ins>
          </w:p>
          <w:p w14:paraId="5865B7FD" w14:textId="77777777" w:rsidR="00A1126B" w:rsidRDefault="00A1126B" w:rsidP="00A1126B">
            <w:pPr>
              <w:textAlignment w:val="baseline"/>
              <w:rPr>
                <w:ins w:id="2471" w:author="Ghita Benotmane" w:date="2016-09-15T15:19:00Z"/>
                <w:rFonts w:asciiTheme="minorHAnsi" w:eastAsia="Times New Roman" w:hAnsiTheme="minorHAnsi" w:cstheme="minorHAnsi"/>
                <w:sz w:val="16"/>
                <w:szCs w:val="16"/>
                <w:lang w:val="en-US" w:eastAsia="ru-RU"/>
              </w:rPr>
            </w:pPr>
            <w:ins w:id="2472" w:author="Ghita Benotmane" w:date="2016-09-15T15:19:00Z">
              <w:r w:rsidRPr="003778B3">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am on the Simple page template on the main content section</w:t>
              </w:r>
            </w:ins>
          </w:p>
          <w:p w14:paraId="51505A9F" w14:textId="141149DB" w:rsidR="00A1126B" w:rsidRDefault="00A1126B" w:rsidP="00A1126B">
            <w:pPr>
              <w:textAlignment w:val="baseline"/>
              <w:rPr>
                <w:ins w:id="2473" w:author="Ghita Benotmane" w:date="2016-09-15T15:19:00Z"/>
                <w:rFonts w:asciiTheme="minorHAnsi" w:eastAsia="Times New Roman" w:hAnsiTheme="minorHAnsi" w:cstheme="minorHAnsi"/>
                <w:sz w:val="16"/>
                <w:szCs w:val="16"/>
                <w:lang w:val="en-US" w:eastAsia="ru-RU"/>
              </w:rPr>
            </w:pPr>
            <w:ins w:id="2474" w:author="Ghita Benotmane" w:date="2016-09-15T15:19:00Z">
              <w:r w:rsidRPr="00A1126B">
                <w:rPr>
                  <w:rFonts w:asciiTheme="minorHAnsi" w:eastAsia="Times New Roman" w:hAnsiTheme="minorHAnsi" w:cstheme="minorHAnsi"/>
                  <w:color w:val="0000FF"/>
                  <w:sz w:val="16"/>
                  <w:szCs w:val="16"/>
                  <w:lang w:val="en-US" w:eastAsia="ru-RU"/>
                </w:rPr>
                <w:t>The</w:t>
              </w:r>
            </w:ins>
            <w:ins w:id="2475" w:author="Ghita Benotmane" w:date="2016-09-14T17:59:00Z">
              <w:r w:rsidRPr="00A1126B">
                <w:rPr>
                  <w:rFonts w:asciiTheme="minorHAnsi" w:eastAsia="Times New Roman" w:hAnsiTheme="minorHAnsi" w:cstheme="minorHAnsi"/>
                  <w:color w:val="0000FF"/>
                  <w:sz w:val="16"/>
                  <w:szCs w:val="16"/>
                  <w:lang w:val="en-US" w:eastAsia="ru-RU"/>
                </w:rPr>
                <w:t>n</w:t>
              </w:r>
            </w:ins>
            <w:ins w:id="2476" w:author="Ghita Benotmane" w:date="2016-09-15T15:19:00Z">
              <w:r w:rsidRPr="00A1126B">
                <w:rPr>
                  <w:rFonts w:asciiTheme="minorHAnsi" w:eastAsia="Times New Roman" w:hAnsiTheme="minorHAnsi" w:cstheme="minorHAnsi"/>
                  <w:color w:val="0000FF"/>
                  <w:sz w:val="16"/>
                  <w:szCs w:val="16"/>
                  <w:lang w:val="en-US" w:eastAsia="ru-RU"/>
                </w:rPr>
                <w:t xml:space="preserve"> </w:t>
              </w:r>
              <w:r>
                <w:rPr>
                  <w:rFonts w:asciiTheme="minorHAnsi" w:eastAsia="Times New Roman" w:hAnsiTheme="minorHAnsi" w:cstheme="minorHAnsi"/>
                  <w:sz w:val="16"/>
                  <w:szCs w:val="16"/>
                  <w:lang w:val="en-US" w:eastAsia="ru-RU"/>
                </w:rPr>
                <w:t>I can edit an article to the display in the main content section in a simple text editor</w:t>
              </w:r>
            </w:ins>
          </w:p>
          <w:p w14:paraId="12B16D51" w14:textId="77777777" w:rsidR="00A1126B" w:rsidRDefault="00A1126B" w:rsidP="00A1126B">
            <w:pPr>
              <w:textAlignment w:val="baseline"/>
              <w:rPr>
                <w:ins w:id="2477" w:author="Ghita Benotmane" w:date="2016-09-15T15:19:00Z"/>
                <w:rFonts w:asciiTheme="minorHAnsi" w:eastAsia="Times New Roman" w:hAnsiTheme="minorHAnsi" w:cstheme="minorHAnsi"/>
                <w:sz w:val="16"/>
                <w:szCs w:val="16"/>
                <w:lang w:val="en-US" w:eastAsia="ru-RU"/>
              </w:rPr>
            </w:pPr>
            <w:ins w:id="2478" w:author="Ghita Benotmane" w:date="2016-09-15T15:19:00Z">
              <w:r w:rsidRPr="00A1126B">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I can format titles to be either the page’s titles or subtitles</w:t>
              </w:r>
            </w:ins>
          </w:p>
          <w:p w14:paraId="3BBB70F3" w14:textId="77777777" w:rsidR="00A1126B" w:rsidRDefault="00A1126B" w:rsidP="00A1126B">
            <w:pPr>
              <w:textAlignment w:val="baseline"/>
              <w:rPr>
                <w:ins w:id="2479" w:author="Ghita Benotmane" w:date="2016-09-15T15:19:00Z"/>
                <w:rFonts w:asciiTheme="minorHAnsi" w:eastAsia="Times New Roman" w:hAnsiTheme="minorHAnsi" w:cstheme="minorHAnsi"/>
                <w:sz w:val="16"/>
                <w:szCs w:val="16"/>
                <w:lang w:val="en-US" w:eastAsia="ru-RU"/>
              </w:rPr>
            </w:pPr>
            <w:ins w:id="2480" w:author="Ghita Benotmane" w:date="2016-09-15T15:19:00Z">
              <w:r w:rsidRPr="00A1126B">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I can write or copy paste paragraphs</w:t>
              </w:r>
            </w:ins>
          </w:p>
          <w:p w14:paraId="20E900C8" w14:textId="77777777" w:rsidR="00A1126B" w:rsidRPr="00DD7931" w:rsidRDefault="00A1126B" w:rsidP="00A1126B">
            <w:pPr>
              <w:textAlignment w:val="baseline"/>
              <w:rPr>
                <w:ins w:id="2481" w:author="Ghita Benotmane" w:date="2016-09-15T15:19:00Z"/>
                <w:rFonts w:asciiTheme="minorHAnsi" w:eastAsia="Times New Roman" w:hAnsiTheme="minorHAnsi" w:cstheme="minorHAnsi"/>
                <w:sz w:val="16"/>
                <w:szCs w:val="16"/>
                <w:lang w:val="en-US" w:eastAsia="ru-RU"/>
              </w:rPr>
            </w:pPr>
            <w:ins w:id="2482" w:author="Ghita Benotmane" w:date="2016-09-15T15:19:00Z">
              <w:r w:rsidRPr="00A1126B">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I can insert images or videos inside the text editor</w:t>
              </w:r>
            </w:ins>
          </w:p>
        </w:tc>
        <w:tc>
          <w:tcPr>
            <w:tcW w:w="884" w:type="dxa"/>
          </w:tcPr>
          <w:p w14:paraId="25CFBEB7" w14:textId="77777777" w:rsidR="00A1126B" w:rsidRPr="00387D6C" w:rsidRDefault="00A1126B" w:rsidP="00A1126B">
            <w:pPr>
              <w:jc w:val="right"/>
              <w:rPr>
                <w:ins w:id="2483" w:author="Ghita Benotmane" w:date="2016-09-15T15:19:00Z"/>
                <w:rFonts w:asciiTheme="minorHAnsi" w:eastAsia="Times New Roman" w:hAnsiTheme="minorHAnsi" w:cstheme="minorHAnsi"/>
                <w:color w:val="000000"/>
                <w:sz w:val="16"/>
                <w:szCs w:val="16"/>
                <w:lang w:val="en-US"/>
              </w:rPr>
            </w:pPr>
            <w:ins w:id="2484" w:author="Ghita Benotmane" w:date="2016-09-15T15:19:00Z">
              <w:r>
                <w:rPr>
                  <w:rFonts w:asciiTheme="minorHAnsi" w:eastAsia="Times New Roman" w:hAnsiTheme="minorHAnsi" w:cstheme="minorHAnsi"/>
                  <w:color w:val="000000"/>
                  <w:sz w:val="16"/>
                  <w:szCs w:val="16"/>
                  <w:lang w:val="en-US"/>
                </w:rPr>
                <w:t>1</w:t>
              </w:r>
            </w:ins>
          </w:p>
        </w:tc>
      </w:tr>
      <w:tr w:rsidR="00A1126B" w14:paraId="322209AB" w14:textId="77777777" w:rsidTr="00063DC0">
        <w:trPr>
          <w:trHeight w:val="507"/>
          <w:ins w:id="2485" w:author="Ghita Benotmane" w:date="2016-09-15T15:19:00Z"/>
        </w:trPr>
        <w:tc>
          <w:tcPr>
            <w:tcW w:w="710" w:type="dxa"/>
          </w:tcPr>
          <w:p w14:paraId="01FFA3E0" w14:textId="339A962B" w:rsidR="00A1126B" w:rsidRDefault="00A1126B" w:rsidP="00A1126B">
            <w:pPr>
              <w:jc w:val="right"/>
              <w:rPr>
                <w:ins w:id="2486" w:author="Ghita Benotmane" w:date="2016-09-15T15:19:00Z"/>
                <w:rFonts w:eastAsia="Arial" w:cs="Arial"/>
                <w:sz w:val="16"/>
                <w:szCs w:val="16"/>
              </w:rPr>
            </w:pPr>
            <w:ins w:id="2487" w:author="Ghita Benotmane" w:date="2016-09-15T16:55:00Z">
              <w:r w:rsidRPr="00490655">
                <w:rPr>
                  <w:rFonts w:asciiTheme="minorHAnsi" w:eastAsia="Times New Roman" w:hAnsiTheme="minorHAnsi" w:cstheme="minorHAnsi"/>
                  <w:color w:val="000000"/>
                  <w:sz w:val="16"/>
                  <w:szCs w:val="16"/>
                  <w:lang w:val="en-US"/>
                </w:rPr>
                <w:t>15.5.4.</w:t>
              </w:r>
              <w:r>
                <w:rPr>
                  <w:rFonts w:asciiTheme="minorHAnsi" w:eastAsia="Times New Roman" w:hAnsiTheme="minorHAnsi" w:cstheme="minorHAnsi"/>
                  <w:color w:val="000000"/>
                  <w:sz w:val="16"/>
                  <w:szCs w:val="16"/>
                  <w:lang w:val="en-US"/>
                </w:rPr>
                <w:t>4</w:t>
              </w:r>
              <w:r w:rsidRPr="00490655">
                <w:rPr>
                  <w:rFonts w:asciiTheme="minorHAnsi" w:eastAsia="Times New Roman" w:hAnsiTheme="minorHAnsi" w:cstheme="minorHAnsi"/>
                  <w:color w:val="000000"/>
                  <w:sz w:val="16"/>
                  <w:szCs w:val="16"/>
                  <w:lang w:val="en-US"/>
                </w:rPr>
                <w:t>.</w:t>
              </w:r>
            </w:ins>
          </w:p>
        </w:tc>
        <w:tc>
          <w:tcPr>
            <w:tcW w:w="1417" w:type="dxa"/>
            <w:gridSpan w:val="2"/>
            <w:shd w:val="clear" w:color="auto" w:fill="FFFFFF" w:themeFill="background1"/>
          </w:tcPr>
          <w:p w14:paraId="473E7E8C" w14:textId="77777777" w:rsidR="00A1126B" w:rsidRPr="004532BC" w:rsidRDefault="00A1126B" w:rsidP="00A1126B">
            <w:pPr>
              <w:rPr>
                <w:ins w:id="2488" w:author="Ghita Benotmane" w:date="2016-09-15T15:19:00Z"/>
                <w:rFonts w:asciiTheme="minorHAnsi" w:eastAsiaTheme="minorEastAsia" w:hAnsiTheme="minorHAnsi"/>
                <w:b/>
                <w:bCs/>
                <w:color w:val="000000"/>
                <w:sz w:val="16"/>
                <w:szCs w:val="16"/>
                <w:lang w:val="en-US"/>
              </w:rPr>
            </w:pPr>
            <w:ins w:id="2489" w:author="Ghita Benotmane" w:date="2016-09-15T15:19:00Z">
              <w:r w:rsidRPr="004532BC">
                <w:rPr>
                  <w:rFonts w:asciiTheme="minorHAnsi" w:eastAsiaTheme="minorEastAsia" w:hAnsiTheme="minorHAnsi"/>
                  <w:b/>
                  <w:bCs/>
                  <w:color w:val="000000"/>
                  <w:sz w:val="16"/>
                  <w:szCs w:val="16"/>
                  <w:lang w:val="en-US"/>
                </w:rPr>
                <w:t>Simple topic page publishing</w:t>
              </w:r>
            </w:ins>
          </w:p>
        </w:tc>
        <w:tc>
          <w:tcPr>
            <w:tcW w:w="1559" w:type="dxa"/>
          </w:tcPr>
          <w:p w14:paraId="4389A737" w14:textId="77777777" w:rsidR="00A1126B" w:rsidRDefault="00A1126B" w:rsidP="00A1126B">
            <w:pPr>
              <w:rPr>
                <w:ins w:id="2490" w:author="Ghita Benotmane" w:date="2016-09-15T15:19:00Z"/>
                <w:rFonts w:asciiTheme="minorHAnsi" w:eastAsia="Times New Roman" w:hAnsiTheme="minorHAnsi" w:cstheme="minorHAnsi"/>
                <w:color w:val="000000"/>
                <w:sz w:val="16"/>
                <w:szCs w:val="16"/>
                <w:lang w:val="en-US"/>
              </w:rPr>
            </w:pPr>
            <w:ins w:id="2491" w:author="Ghita Benotmane" w:date="2016-09-15T15:19:00Z">
              <w:r>
                <w:rPr>
                  <w:rFonts w:asciiTheme="minorHAnsi" w:eastAsia="Times New Roman" w:hAnsiTheme="minorHAnsi" w:cstheme="minorHAnsi"/>
                  <w:color w:val="000000"/>
                  <w:sz w:val="16"/>
                  <w:szCs w:val="16"/>
                  <w:lang w:val="en-US"/>
                </w:rPr>
                <w:t xml:space="preserve">Latest documents section </w:t>
              </w:r>
            </w:ins>
          </w:p>
        </w:tc>
        <w:tc>
          <w:tcPr>
            <w:tcW w:w="4962" w:type="dxa"/>
          </w:tcPr>
          <w:p w14:paraId="12E0B81C" w14:textId="77777777" w:rsidR="00A1126B" w:rsidRDefault="00A1126B" w:rsidP="00A1126B">
            <w:pPr>
              <w:rPr>
                <w:ins w:id="2492" w:author="Ghita Benotmane" w:date="2016-09-15T15:19:00Z"/>
                <w:rFonts w:asciiTheme="minorHAnsi" w:eastAsia="Times New Roman" w:hAnsiTheme="minorHAnsi" w:cstheme="minorHAnsi"/>
                <w:sz w:val="16"/>
                <w:szCs w:val="16"/>
                <w:lang w:val="en-US" w:eastAsia="ru-RU"/>
              </w:rPr>
            </w:pPr>
            <w:ins w:id="2493" w:author="Ghita Benotmane" w:date="2016-09-15T15:19:00Z">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authorized publisher</w:t>
              </w:r>
            </w:ins>
          </w:p>
          <w:p w14:paraId="5203B674" w14:textId="77777777" w:rsidR="00A1126B" w:rsidRDefault="00A1126B" w:rsidP="00A1126B">
            <w:pPr>
              <w:rPr>
                <w:ins w:id="2494" w:author="Ghita Benotmane" w:date="2016-09-15T15:19:00Z"/>
                <w:rFonts w:asciiTheme="minorHAnsi" w:eastAsia="Times New Roman" w:hAnsiTheme="minorHAnsi" w:cstheme="minorHAnsi"/>
                <w:sz w:val="16"/>
                <w:szCs w:val="16"/>
                <w:lang w:val="en-US" w:eastAsia="ru-RU"/>
              </w:rPr>
            </w:pPr>
            <w:ins w:id="2495" w:author="Ghita Benotmane" w:date="2016-09-15T15:19:00Z">
              <w:r w:rsidRPr="00DD7931">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am on the Brand page template on the Latest documents section</w:t>
              </w:r>
            </w:ins>
          </w:p>
          <w:p w14:paraId="737B6764" w14:textId="77777777" w:rsidR="00A1126B" w:rsidRDefault="00A1126B" w:rsidP="00A1126B">
            <w:pPr>
              <w:rPr>
                <w:ins w:id="2496" w:author="Ghita Benotmane" w:date="2016-09-15T15:19:00Z"/>
                <w:rFonts w:asciiTheme="minorHAnsi" w:eastAsia="Times New Roman" w:hAnsiTheme="minorHAnsi" w:cstheme="minorHAnsi"/>
                <w:sz w:val="16"/>
                <w:szCs w:val="16"/>
                <w:lang w:val="en-US" w:eastAsia="ru-RU"/>
              </w:rPr>
            </w:pPr>
            <w:ins w:id="2497" w:author="Ghita Benotmane" w:date="2016-09-15T15:19:00Z">
              <w:r w:rsidRPr="00DD7931">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 xml:space="preserve">I can select up to 6 documents from the back-end resources library </w:t>
              </w:r>
            </w:ins>
          </w:p>
          <w:p w14:paraId="603A4CB4" w14:textId="77777777" w:rsidR="00A1126B" w:rsidRDefault="00A1126B" w:rsidP="00A1126B">
            <w:pPr>
              <w:rPr>
                <w:ins w:id="2498" w:author="Ghita Benotmane" w:date="2016-09-15T15:19:00Z"/>
                <w:rFonts w:asciiTheme="minorHAnsi" w:eastAsia="Times New Roman" w:hAnsiTheme="minorHAnsi" w:cstheme="minorHAnsi"/>
                <w:color w:val="0000FF"/>
                <w:sz w:val="16"/>
                <w:szCs w:val="16"/>
                <w:lang w:val="en-US" w:eastAsia="ru-RU"/>
              </w:rPr>
            </w:pPr>
            <w:ins w:id="2499" w:author="Ghita Benotmane" w:date="2016-09-15T15:19:00Z">
              <w:r>
                <w:rPr>
                  <w:rFonts w:asciiTheme="minorHAnsi" w:eastAsia="Times New Roman" w:hAnsiTheme="minorHAnsi" w:cstheme="minorHAnsi"/>
                  <w:sz w:val="16"/>
                  <w:szCs w:val="16"/>
                  <w:lang w:val="en-US" w:eastAsia="ru-RU"/>
                </w:rPr>
                <w:t>And I can choose to hide this section using a checkbox</w:t>
              </w:r>
            </w:ins>
          </w:p>
        </w:tc>
        <w:tc>
          <w:tcPr>
            <w:tcW w:w="884" w:type="dxa"/>
          </w:tcPr>
          <w:p w14:paraId="379D8C74" w14:textId="77777777" w:rsidR="00A1126B" w:rsidRDefault="00A1126B" w:rsidP="00A1126B">
            <w:pPr>
              <w:jc w:val="right"/>
              <w:rPr>
                <w:ins w:id="2500" w:author="Ghita Benotmane" w:date="2016-09-15T15:19:00Z"/>
                <w:rFonts w:asciiTheme="minorHAnsi" w:eastAsia="Times New Roman" w:hAnsiTheme="minorHAnsi" w:cstheme="minorHAnsi"/>
                <w:color w:val="000000"/>
                <w:sz w:val="16"/>
                <w:szCs w:val="16"/>
                <w:lang w:val="en-US"/>
              </w:rPr>
            </w:pPr>
            <w:ins w:id="2501" w:author="Ghita Benotmane" w:date="2016-09-15T15:19:00Z">
              <w:r>
                <w:rPr>
                  <w:rFonts w:asciiTheme="minorHAnsi" w:eastAsia="Times New Roman" w:hAnsiTheme="minorHAnsi" w:cstheme="minorHAnsi"/>
                  <w:color w:val="000000"/>
                  <w:sz w:val="16"/>
                  <w:szCs w:val="16"/>
                  <w:lang w:val="en-US"/>
                </w:rPr>
                <w:t>1</w:t>
              </w:r>
            </w:ins>
          </w:p>
        </w:tc>
      </w:tr>
      <w:tr w:rsidR="00A1126B" w14:paraId="47AB2DE5" w14:textId="77777777" w:rsidTr="00063DC0">
        <w:trPr>
          <w:trHeight w:val="507"/>
          <w:ins w:id="2502" w:author="Ghita Benotmane" w:date="2016-09-15T15:19:00Z"/>
        </w:trPr>
        <w:tc>
          <w:tcPr>
            <w:tcW w:w="710" w:type="dxa"/>
          </w:tcPr>
          <w:p w14:paraId="5ED9C28E" w14:textId="3915FE6B" w:rsidR="00A1126B" w:rsidRDefault="00A1126B" w:rsidP="00A1126B">
            <w:pPr>
              <w:jc w:val="right"/>
              <w:rPr>
                <w:ins w:id="2503" w:author="Ghita Benotmane" w:date="2016-09-15T15:19:00Z"/>
                <w:rFonts w:eastAsia="Arial" w:cs="Arial"/>
                <w:sz w:val="16"/>
                <w:szCs w:val="16"/>
              </w:rPr>
            </w:pPr>
            <w:ins w:id="2504" w:author="Ghita Benotmane" w:date="2016-09-15T16:55:00Z">
              <w:r w:rsidRPr="00490655">
                <w:rPr>
                  <w:rFonts w:asciiTheme="minorHAnsi" w:eastAsia="Times New Roman" w:hAnsiTheme="minorHAnsi" w:cstheme="minorHAnsi"/>
                  <w:color w:val="000000"/>
                  <w:sz w:val="16"/>
                  <w:szCs w:val="16"/>
                  <w:lang w:val="en-US"/>
                </w:rPr>
                <w:t>15.5.4.</w:t>
              </w:r>
              <w:r>
                <w:rPr>
                  <w:rFonts w:asciiTheme="minorHAnsi" w:eastAsia="Times New Roman" w:hAnsiTheme="minorHAnsi" w:cstheme="minorHAnsi"/>
                  <w:color w:val="000000"/>
                  <w:sz w:val="16"/>
                  <w:szCs w:val="16"/>
                  <w:lang w:val="en-US"/>
                </w:rPr>
                <w:t>5</w:t>
              </w:r>
              <w:r w:rsidRPr="00490655">
                <w:rPr>
                  <w:rFonts w:asciiTheme="minorHAnsi" w:eastAsia="Times New Roman" w:hAnsiTheme="minorHAnsi" w:cstheme="minorHAnsi"/>
                  <w:color w:val="000000"/>
                  <w:sz w:val="16"/>
                  <w:szCs w:val="16"/>
                  <w:lang w:val="en-US"/>
                </w:rPr>
                <w:t>.</w:t>
              </w:r>
            </w:ins>
          </w:p>
        </w:tc>
        <w:tc>
          <w:tcPr>
            <w:tcW w:w="1417" w:type="dxa"/>
            <w:gridSpan w:val="2"/>
            <w:shd w:val="clear" w:color="auto" w:fill="FFFFFF" w:themeFill="background1"/>
          </w:tcPr>
          <w:p w14:paraId="6309AED4" w14:textId="77777777" w:rsidR="00A1126B" w:rsidRPr="004532BC" w:rsidRDefault="00A1126B" w:rsidP="00A1126B">
            <w:pPr>
              <w:rPr>
                <w:ins w:id="2505" w:author="Ghita Benotmane" w:date="2016-09-15T15:19:00Z"/>
                <w:rFonts w:asciiTheme="minorHAnsi" w:eastAsiaTheme="minorEastAsia" w:hAnsiTheme="minorHAnsi"/>
                <w:b/>
                <w:bCs/>
                <w:color w:val="000000"/>
                <w:sz w:val="16"/>
                <w:szCs w:val="16"/>
                <w:lang w:val="en-US"/>
              </w:rPr>
            </w:pPr>
            <w:ins w:id="2506" w:author="Ghita Benotmane" w:date="2016-09-15T15:19:00Z">
              <w:r w:rsidRPr="004532BC">
                <w:rPr>
                  <w:rFonts w:asciiTheme="minorHAnsi" w:eastAsiaTheme="minorEastAsia" w:hAnsiTheme="minorHAnsi"/>
                  <w:b/>
                  <w:bCs/>
                  <w:color w:val="000000"/>
                  <w:sz w:val="16"/>
                  <w:szCs w:val="16"/>
                  <w:lang w:val="en-US"/>
                </w:rPr>
                <w:t>Simple topic page publishing</w:t>
              </w:r>
            </w:ins>
          </w:p>
        </w:tc>
        <w:tc>
          <w:tcPr>
            <w:tcW w:w="1559" w:type="dxa"/>
          </w:tcPr>
          <w:p w14:paraId="0584F4C7" w14:textId="77777777" w:rsidR="00A1126B" w:rsidRDefault="00A1126B" w:rsidP="00A1126B">
            <w:pPr>
              <w:rPr>
                <w:ins w:id="2507" w:author="Ghita Benotmane" w:date="2016-09-15T15:19:00Z"/>
                <w:rFonts w:asciiTheme="minorHAnsi" w:eastAsia="Times New Roman" w:hAnsiTheme="minorHAnsi" w:cstheme="minorHAnsi"/>
                <w:color w:val="000000"/>
                <w:sz w:val="16"/>
                <w:szCs w:val="16"/>
                <w:lang w:val="en-US"/>
              </w:rPr>
            </w:pPr>
            <w:ins w:id="2508" w:author="Ghita Benotmane" w:date="2016-09-15T15:19:00Z">
              <w:r>
                <w:rPr>
                  <w:rFonts w:asciiTheme="minorHAnsi" w:eastAsia="Times New Roman" w:hAnsiTheme="minorHAnsi" w:cstheme="minorHAnsi"/>
                  <w:color w:val="000000"/>
                  <w:sz w:val="16"/>
                  <w:szCs w:val="16"/>
                  <w:lang w:val="en-US"/>
                </w:rPr>
                <w:t xml:space="preserve">News section </w:t>
              </w:r>
            </w:ins>
          </w:p>
        </w:tc>
        <w:tc>
          <w:tcPr>
            <w:tcW w:w="4962" w:type="dxa"/>
          </w:tcPr>
          <w:p w14:paraId="58AF3023" w14:textId="77777777" w:rsidR="00A1126B" w:rsidRDefault="00A1126B" w:rsidP="00A1126B">
            <w:pPr>
              <w:rPr>
                <w:ins w:id="2509" w:author="Ghita Benotmane" w:date="2016-09-15T15:19:00Z"/>
                <w:rFonts w:asciiTheme="minorHAnsi" w:eastAsia="Times New Roman" w:hAnsiTheme="minorHAnsi" w:cstheme="minorHAnsi"/>
                <w:sz w:val="16"/>
                <w:szCs w:val="16"/>
                <w:lang w:val="en-US" w:eastAsia="ru-RU"/>
              </w:rPr>
            </w:pPr>
            <w:ins w:id="2510" w:author="Ghita Benotmane" w:date="2016-09-15T15:19:00Z">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authorized publisher</w:t>
              </w:r>
            </w:ins>
          </w:p>
          <w:p w14:paraId="53D6913F" w14:textId="77777777" w:rsidR="00A1126B" w:rsidRDefault="00A1126B" w:rsidP="00A1126B">
            <w:pPr>
              <w:rPr>
                <w:ins w:id="2511" w:author="Ghita Benotmane" w:date="2016-09-15T15:19:00Z"/>
                <w:rFonts w:asciiTheme="minorHAnsi" w:eastAsia="Times New Roman" w:hAnsiTheme="minorHAnsi" w:cstheme="minorHAnsi"/>
                <w:sz w:val="16"/>
                <w:szCs w:val="16"/>
                <w:lang w:val="en-US" w:eastAsia="ru-RU"/>
              </w:rPr>
            </w:pPr>
            <w:ins w:id="2512" w:author="Ghita Benotmane" w:date="2016-09-15T15:19:00Z">
              <w:r w:rsidRPr="00DD7931">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am on the Simple page template on the News section</w:t>
              </w:r>
            </w:ins>
          </w:p>
          <w:p w14:paraId="698EF241" w14:textId="77777777" w:rsidR="00A1126B" w:rsidRDefault="00A1126B" w:rsidP="00A1126B">
            <w:pPr>
              <w:rPr>
                <w:ins w:id="2513" w:author="Ghita Benotmane" w:date="2016-09-15T15:19:00Z"/>
                <w:rFonts w:asciiTheme="minorHAnsi" w:eastAsia="Times New Roman" w:hAnsiTheme="minorHAnsi" w:cstheme="minorHAnsi"/>
                <w:color w:val="0000FF"/>
                <w:sz w:val="16"/>
                <w:szCs w:val="16"/>
                <w:lang w:val="en-US" w:eastAsia="ru-RU"/>
              </w:rPr>
            </w:pPr>
            <w:ins w:id="2514" w:author="Ghita Benotmane" w:date="2016-09-15T15:19:00Z">
              <w:r w:rsidRPr="00DD7931">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I select the tags I want to use to retrieve the News</w:t>
              </w:r>
            </w:ins>
          </w:p>
        </w:tc>
        <w:tc>
          <w:tcPr>
            <w:tcW w:w="884" w:type="dxa"/>
          </w:tcPr>
          <w:p w14:paraId="2BF095AF" w14:textId="77777777" w:rsidR="00A1126B" w:rsidRDefault="00A1126B" w:rsidP="00A1126B">
            <w:pPr>
              <w:jc w:val="right"/>
              <w:rPr>
                <w:ins w:id="2515" w:author="Ghita Benotmane" w:date="2016-09-15T15:19:00Z"/>
                <w:rFonts w:asciiTheme="minorHAnsi" w:eastAsia="Times New Roman" w:hAnsiTheme="minorHAnsi" w:cstheme="minorHAnsi"/>
                <w:color w:val="000000"/>
                <w:sz w:val="16"/>
                <w:szCs w:val="16"/>
                <w:lang w:val="en-US"/>
              </w:rPr>
            </w:pPr>
            <w:ins w:id="2516" w:author="Ghita Benotmane" w:date="2016-09-15T15:19:00Z">
              <w:r>
                <w:rPr>
                  <w:rFonts w:asciiTheme="minorHAnsi" w:eastAsia="Times New Roman" w:hAnsiTheme="minorHAnsi" w:cstheme="minorHAnsi"/>
                  <w:color w:val="000000"/>
                  <w:sz w:val="16"/>
                  <w:szCs w:val="16"/>
                  <w:lang w:val="en-US"/>
                </w:rPr>
                <w:t>1</w:t>
              </w:r>
            </w:ins>
          </w:p>
        </w:tc>
      </w:tr>
      <w:tr w:rsidR="00A1126B" w14:paraId="7FBF3227" w14:textId="77777777" w:rsidTr="00063DC0">
        <w:trPr>
          <w:trHeight w:val="507"/>
          <w:ins w:id="2517" w:author="Ghita Benotmane" w:date="2016-09-15T15:19:00Z"/>
        </w:trPr>
        <w:tc>
          <w:tcPr>
            <w:tcW w:w="710" w:type="dxa"/>
          </w:tcPr>
          <w:p w14:paraId="0D0C836F" w14:textId="3BEBA597" w:rsidR="00A1126B" w:rsidRDefault="00A1126B" w:rsidP="00A1126B">
            <w:pPr>
              <w:jc w:val="right"/>
              <w:rPr>
                <w:ins w:id="2518" w:author="Ghita Benotmane" w:date="2016-09-15T15:19:00Z"/>
                <w:rFonts w:eastAsia="Arial" w:cs="Arial"/>
                <w:sz w:val="16"/>
                <w:szCs w:val="16"/>
              </w:rPr>
            </w:pPr>
            <w:ins w:id="2519" w:author="Ghita Benotmane" w:date="2016-09-15T16:55:00Z">
              <w:r w:rsidRPr="00490655">
                <w:rPr>
                  <w:rFonts w:asciiTheme="minorHAnsi" w:eastAsia="Times New Roman" w:hAnsiTheme="minorHAnsi" w:cstheme="minorHAnsi"/>
                  <w:color w:val="000000"/>
                  <w:sz w:val="16"/>
                  <w:szCs w:val="16"/>
                  <w:lang w:val="en-US"/>
                </w:rPr>
                <w:t>15.5.4.</w:t>
              </w:r>
              <w:r>
                <w:rPr>
                  <w:rFonts w:asciiTheme="minorHAnsi" w:eastAsia="Times New Roman" w:hAnsiTheme="minorHAnsi" w:cstheme="minorHAnsi"/>
                  <w:color w:val="000000"/>
                  <w:sz w:val="16"/>
                  <w:szCs w:val="16"/>
                  <w:lang w:val="en-US"/>
                </w:rPr>
                <w:t>6</w:t>
              </w:r>
              <w:r w:rsidRPr="00490655">
                <w:rPr>
                  <w:rFonts w:asciiTheme="minorHAnsi" w:eastAsia="Times New Roman" w:hAnsiTheme="minorHAnsi" w:cstheme="minorHAnsi"/>
                  <w:color w:val="000000"/>
                  <w:sz w:val="16"/>
                  <w:szCs w:val="16"/>
                  <w:lang w:val="en-US"/>
                </w:rPr>
                <w:t>.</w:t>
              </w:r>
            </w:ins>
          </w:p>
        </w:tc>
        <w:tc>
          <w:tcPr>
            <w:tcW w:w="1417" w:type="dxa"/>
            <w:gridSpan w:val="2"/>
            <w:shd w:val="clear" w:color="auto" w:fill="FFFFFF" w:themeFill="background1"/>
          </w:tcPr>
          <w:p w14:paraId="341AF99D" w14:textId="77777777" w:rsidR="00A1126B" w:rsidRPr="004532BC" w:rsidRDefault="00A1126B" w:rsidP="00A1126B">
            <w:pPr>
              <w:rPr>
                <w:ins w:id="2520" w:author="Ghita Benotmane" w:date="2016-09-15T15:19:00Z"/>
                <w:rFonts w:asciiTheme="minorHAnsi" w:eastAsiaTheme="minorEastAsia" w:hAnsiTheme="minorHAnsi"/>
                <w:b/>
                <w:bCs/>
                <w:color w:val="000000"/>
                <w:sz w:val="16"/>
                <w:szCs w:val="16"/>
                <w:lang w:val="en-US"/>
              </w:rPr>
            </w:pPr>
            <w:ins w:id="2521" w:author="Ghita Benotmane" w:date="2016-09-15T15:19:00Z">
              <w:r w:rsidRPr="004532BC">
                <w:rPr>
                  <w:rFonts w:asciiTheme="minorHAnsi" w:eastAsiaTheme="minorEastAsia" w:hAnsiTheme="minorHAnsi"/>
                  <w:b/>
                  <w:bCs/>
                  <w:color w:val="000000"/>
                  <w:sz w:val="16"/>
                  <w:szCs w:val="16"/>
                  <w:lang w:val="en-US"/>
                </w:rPr>
                <w:t>Simple topic page publishing</w:t>
              </w:r>
            </w:ins>
          </w:p>
        </w:tc>
        <w:tc>
          <w:tcPr>
            <w:tcW w:w="1559" w:type="dxa"/>
          </w:tcPr>
          <w:p w14:paraId="09E6D009" w14:textId="77777777" w:rsidR="00A1126B" w:rsidRDefault="00A1126B" w:rsidP="00A1126B">
            <w:pPr>
              <w:rPr>
                <w:ins w:id="2522" w:author="Ghita Benotmane" w:date="2016-09-15T15:19:00Z"/>
                <w:rFonts w:asciiTheme="minorHAnsi" w:eastAsia="Times New Roman" w:hAnsiTheme="minorHAnsi" w:cstheme="minorHAnsi"/>
                <w:color w:val="000000"/>
                <w:sz w:val="16"/>
                <w:szCs w:val="16"/>
                <w:lang w:val="en-US"/>
              </w:rPr>
            </w:pPr>
            <w:ins w:id="2523" w:author="Ghita Benotmane" w:date="2016-09-15T15:19:00Z">
              <w:r>
                <w:rPr>
                  <w:rFonts w:asciiTheme="minorHAnsi" w:eastAsia="Times New Roman" w:hAnsiTheme="minorHAnsi" w:cstheme="minorHAnsi"/>
                  <w:color w:val="000000"/>
                  <w:sz w:val="16"/>
                  <w:szCs w:val="16"/>
                  <w:lang w:val="en-US"/>
                </w:rPr>
                <w:t xml:space="preserve">Quick Links component </w:t>
              </w:r>
            </w:ins>
          </w:p>
        </w:tc>
        <w:tc>
          <w:tcPr>
            <w:tcW w:w="4962" w:type="dxa"/>
          </w:tcPr>
          <w:p w14:paraId="76C78E22" w14:textId="77777777" w:rsidR="00A1126B" w:rsidRDefault="00A1126B" w:rsidP="00A1126B">
            <w:pPr>
              <w:rPr>
                <w:ins w:id="2524" w:author="Ghita Benotmane" w:date="2016-09-15T15:19:00Z"/>
                <w:rFonts w:asciiTheme="minorHAnsi" w:eastAsia="Times New Roman" w:hAnsiTheme="minorHAnsi" w:cstheme="minorHAnsi"/>
                <w:sz w:val="16"/>
                <w:szCs w:val="16"/>
                <w:lang w:val="en-US" w:eastAsia="ru-RU"/>
              </w:rPr>
            </w:pPr>
            <w:ins w:id="2525" w:author="Ghita Benotmane" w:date="2016-09-15T15:19:00Z">
              <w:r>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that I am a logged authorized publisher</w:t>
              </w:r>
            </w:ins>
          </w:p>
          <w:p w14:paraId="60A49647" w14:textId="77777777" w:rsidR="00A1126B" w:rsidRDefault="00A1126B" w:rsidP="00A1126B">
            <w:pPr>
              <w:rPr>
                <w:ins w:id="2526" w:author="Ghita Benotmane" w:date="2016-09-15T15:19:00Z"/>
                <w:rFonts w:asciiTheme="minorHAnsi" w:eastAsia="Times New Roman" w:hAnsiTheme="minorHAnsi" w:cstheme="minorHAnsi"/>
                <w:sz w:val="16"/>
                <w:szCs w:val="16"/>
                <w:lang w:val="en-US" w:eastAsia="ru-RU"/>
              </w:rPr>
            </w:pPr>
            <w:ins w:id="2527" w:author="Ghita Benotmane" w:date="2016-09-15T15:19:00Z">
              <w:r w:rsidRPr="00DD7931">
                <w:rPr>
                  <w:rFonts w:asciiTheme="minorHAnsi" w:eastAsia="Times New Roman" w:hAnsiTheme="minorHAnsi" w:cstheme="minorHAnsi"/>
                  <w:color w:val="0000FF"/>
                  <w:sz w:val="16"/>
                  <w:szCs w:val="16"/>
                  <w:lang w:val="en-US" w:eastAsia="ru-RU"/>
                </w:rPr>
                <w:t xml:space="preserve">When </w:t>
              </w:r>
              <w:r>
                <w:rPr>
                  <w:rFonts w:asciiTheme="minorHAnsi" w:eastAsia="Times New Roman" w:hAnsiTheme="minorHAnsi" w:cstheme="minorHAnsi"/>
                  <w:sz w:val="16"/>
                  <w:szCs w:val="16"/>
                  <w:lang w:val="en-US" w:eastAsia="ru-RU"/>
                </w:rPr>
                <w:t>I am on the Simple page template on the Quick Links section</w:t>
              </w:r>
            </w:ins>
          </w:p>
          <w:p w14:paraId="2525F93C" w14:textId="77777777" w:rsidR="00A1126B" w:rsidRDefault="00A1126B" w:rsidP="00A1126B">
            <w:pPr>
              <w:rPr>
                <w:ins w:id="2528" w:author="Ghita Benotmane" w:date="2016-09-15T15:19:00Z"/>
                <w:rFonts w:asciiTheme="minorHAnsi" w:eastAsia="Times New Roman" w:hAnsiTheme="minorHAnsi" w:cstheme="minorHAnsi"/>
                <w:sz w:val="16"/>
                <w:szCs w:val="16"/>
                <w:lang w:val="en-US" w:eastAsia="ru-RU"/>
              </w:rPr>
            </w:pPr>
            <w:ins w:id="2529" w:author="Ghita Benotmane" w:date="2016-09-15T15:19:00Z">
              <w:r w:rsidRPr="00D55617">
                <w:rPr>
                  <w:rFonts w:asciiTheme="minorHAnsi" w:eastAsia="Times New Roman" w:hAnsiTheme="minorHAnsi" w:cstheme="minorHAnsi"/>
                  <w:color w:val="0000FF"/>
                  <w:sz w:val="16"/>
                  <w:szCs w:val="16"/>
                  <w:lang w:val="en-US" w:eastAsia="ru-RU"/>
                </w:rPr>
                <w:t xml:space="preserve">Then </w:t>
              </w:r>
              <w:r>
                <w:rPr>
                  <w:rFonts w:asciiTheme="minorHAnsi" w:eastAsia="Times New Roman" w:hAnsiTheme="minorHAnsi" w:cstheme="minorHAnsi"/>
                  <w:sz w:val="16"/>
                  <w:szCs w:val="16"/>
                  <w:lang w:val="en-US" w:eastAsia="ru-RU"/>
                </w:rPr>
                <w:t xml:space="preserve">I can add a list of links to display on the Quick Links section </w:t>
              </w:r>
            </w:ins>
          </w:p>
          <w:p w14:paraId="3CD74BAA" w14:textId="77777777" w:rsidR="00A1126B" w:rsidRDefault="00A1126B" w:rsidP="00A1126B">
            <w:pPr>
              <w:rPr>
                <w:ins w:id="2530" w:author="Ghita Benotmane" w:date="2016-09-15T15:19:00Z"/>
                <w:rFonts w:asciiTheme="minorHAnsi" w:eastAsia="Times New Roman" w:hAnsiTheme="minorHAnsi" w:cstheme="minorHAnsi"/>
                <w:sz w:val="16"/>
                <w:szCs w:val="16"/>
                <w:lang w:val="en-US" w:eastAsia="ru-RU"/>
              </w:rPr>
            </w:pPr>
            <w:ins w:id="2531" w:author="Ghita Benotmane" w:date="2016-09-15T15:19:00Z">
              <w:r w:rsidRPr="00D55617">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I can choose between three types of links</w:t>
              </w:r>
            </w:ins>
          </w:p>
          <w:p w14:paraId="2A7E7C92" w14:textId="77777777" w:rsidR="00A1126B" w:rsidRDefault="00A1126B" w:rsidP="00A1126B">
            <w:pPr>
              <w:pStyle w:val="ListParagraph"/>
              <w:numPr>
                <w:ilvl w:val="0"/>
                <w:numId w:val="59"/>
              </w:numPr>
              <w:rPr>
                <w:ins w:id="2532" w:author="Ghita Benotmane" w:date="2016-09-15T15:19:00Z"/>
                <w:rFonts w:asciiTheme="minorHAnsi" w:eastAsia="Times New Roman" w:hAnsiTheme="minorHAnsi" w:cstheme="minorHAnsi"/>
                <w:sz w:val="16"/>
                <w:szCs w:val="16"/>
                <w:lang w:val="en-US" w:eastAsia="ru-RU"/>
              </w:rPr>
            </w:pPr>
            <w:ins w:id="2533" w:author="Ghita Benotmane" w:date="2016-09-15T15:19:00Z">
              <w:r>
                <w:rPr>
                  <w:rFonts w:asciiTheme="minorHAnsi" w:eastAsia="Times New Roman" w:hAnsiTheme="minorHAnsi" w:cstheme="minorHAnsi"/>
                  <w:sz w:val="16"/>
                  <w:szCs w:val="16"/>
                  <w:lang w:val="en-US" w:eastAsia="ru-RU"/>
                </w:rPr>
                <w:t>Internal page</w:t>
              </w:r>
            </w:ins>
          </w:p>
          <w:p w14:paraId="517DAF46" w14:textId="77777777" w:rsidR="00A1126B" w:rsidRDefault="00A1126B" w:rsidP="00A1126B">
            <w:pPr>
              <w:pStyle w:val="ListParagraph"/>
              <w:numPr>
                <w:ilvl w:val="0"/>
                <w:numId w:val="59"/>
              </w:numPr>
              <w:rPr>
                <w:ins w:id="2534" w:author="Ghita Benotmane" w:date="2016-09-15T15:19:00Z"/>
                <w:rFonts w:asciiTheme="minorHAnsi" w:eastAsia="Times New Roman" w:hAnsiTheme="minorHAnsi" w:cstheme="minorHAnsi"/>
                <w:sz w:val="16"/>
                <w:szCs w:val="16"/>
                <w:lang w:val="en-US" w:eastAsia="ru-RU"/>
              </w:rPr>
            </w:pPr>
            <w:ins w:id="2535" w:author="Ghita Benotmane" w:date="2016-09-15T15:19:00Z">
              <w:r>
                <w:rPr>
                  <w:rFonts w:asciiTheme="minorHAnsi" w:eastAsia="Times New Roman" w:hAnsiTheme="minorHAnsi" w:cstheme="minorHAnsi"/>
                  <w:sz w:val="16"/>
                  <w:szCs w:val="16"/>
                  <w:lang w:val="en-US" w:eastAsia="ru-RU"/>
                </w:rPr>
                <w:t>External site or application</w:t>
              </w:r>
            </w:ins>
          </w:p>
          <w:p w14:paraId="5DBA0025" w14:textId="77777777" w:rsidR="00A1126B" w:rsidRDefault="00A1126B" w:rsidP="00A1126B">
            <w:pPr>
              <w:pStyle w:val="ListParagraph"/>
              <w:numPr>
                <w:ilvl w:val="0"/>
                <w:numId w:val="59"/>
              </w:numPr>
              <w:rPr>
                <w:ins w:id="2536" w:author="Ghita Benotmane" w:date="2016-09-15T15:19:00Z"/>
                <w:rFonts w:asciiTheme="minorHAnsi" w:eastAsia="Times New Roman" w:hAnsiTheme="minorHAnsi" w:cstheme="minorHAnsi"/>
                <w:sz w:val="16"/>
                <w:szCs w:val="16"/>
                <w:lang w:val="en-US" w:eastAsia="ru-RU"/>
              </w:rPr>
            </w:pPr>
            <w:ins w:id="2537" w:author="Ghita Benotmane" w:date="2016-09-15T15:19:00Z">
              <w:r>
                <w:rPr>
                  <w:rFonts w:asciiTheme="minorHAnsi" w:eastAsia="Times New Roman" w:hAnsiTheme="minorHAnsi" w:cstheme="minorHAnsi"/>
                  <w:sz w:val="16"/>
                  <w:szCs w:val="16"/>
                  <w:lang w:val="en-US" w:eastAsia="ru-RU"/>
                </w:rPr>
                <w:t>Document</w:t>
              </w:r>
            </w:ins>
          </w:p>
          <w:p w14:paraId="43A484FA" w14:textId="77777777" w:rsidR="00A1126B" w:rsidRDefault="00A1126B" w:rsidP="00A1126B">
            <w:pPr>
              <w:rPr>
                <w:ins w:id="2538" w:author="Ghita Benotmane" w:date="2016-09-15T15:19:00Z"/>
                <w:rFonts w:asciiTheme="minorHAnsi" w:eastAsia="Times New Roman" w:hAnsiTheme="minorHAnsi" w:cstheme="minorHAnsi"/>
                <w:color w:val="0000FF"/>
                <w:sz w:val="16"/>
                <w:szCs w:val="16"/>
                <w:lang w:val="en-US" w:eastAsia="ru-RU"/>
              </w:rPr>
            </w:pPr>
            <w:ins w:id="2539" w:author="Ghita Benotmane" w:date="2016-09-15T15:19:00Z">
              <w:r w:rsidRPr="00D55617">
                <w:rPr>
                  <w:rFonts w:asciiTheme="minorHAnsi" w:eastAsia="Times New Roman" w:hAnsiTheme="minorHAnsi" w:cstheme="minorHAnsi"/>
                  <w:color w:val="0000FF"/>
                  <w:sz w:val="16"/>
                  <w:szCs w:val="16"/>
                  <w:lang w:val="en-US" w:eastAsia="ru-RU"/>
                </w:rPr>
                <w:t xml:space="preserve">And </w:t>
              </w:r>
              <w:r>
                <w:rPr>
                  <w:rFonts w:asciiTheme="minorHAnsi" w:eastAsia="Times New Roman" w:hAnsiTheme="minorHAnsi" w:cstheme="minorHAnsi"/>
                  <w:sz w:val="16"/>
                  <w:szCs w:val="16"/>
                  <w:lang w:val="en-US" w:eastAsia="ru-RU"/>
                </w:rPr>
                <w:t>for each link, I edit a title, a short description and a URL</w:t>
              </w:r>
            </w:ins>
          </w:p>
        </w:tc>
        <w:tc>
          <w:tcPr>
            <w:tcW w:w="884" w:type="dxa"/>
          </w:tcPr>
          <w:p w14:paraId="198E3620" w14:textId="77777777" w:rsidR="00A1126B" w:rsidRDefault="00A1126B" w:rsidP="00A1126B">
            <w:pPr>
              <w:jc w:val="right"/>
              <w:rPr>
                <w:ins w:id="2540" w:author="Ghita Benotmane" w:date="2016-09-15T15:19:00Z"/>
                <w:rFonts w:asciiTheme="minorHAnsi" w:eastAsia="Times New Roman" w:hAnsiTheme="minorHAnsi" w:cstheme="minorHAnsi"/>
                <w:color w:val="000000"/>
                <w:sz w:val="16"/>
                <w:szCs w:val="16"/>
                <w:lang w:val="en-US"/>
              </w:rPr>
            </w:pPr>
            <w:ins w:id="2541" w:author="Ghita Benotmane" w:date="2016-09-15T15:19:00Z">
              <w:r>
                <w:rPr>
                  <w:rFonts w:asciiTheme="minorHAnsi" w:eastAsia="Times New Roman" w:hAnsiTheme="minorHAnsi" w:cstheme="minorHAnsi"/>
                  <w:color w:val="000000"/>
                  <w:sz w:val="16"/>
                  <w:szCs w:val="16"/>
                  <w:lang w:val="en-US"/>
                </w:rPr>
                <w:t>1</w:t>
              </w:r>
            </w:ins>
          </w:p>
        </w:tc>
      </w:tr>
    </w:tbl>
    <w:p w14:paraId="47C55C96" w14:textId="2FA784AF" w:rsidR="008656B8" w:rsidRDefault="008656B8" w:rsidP="00ED5E60">
      <w:pPr>
        <w:pStyle w:val="Heading1"/>
        <w:numPr>
          <w:ilvl w:val="0"/>
          <w:numId w:val="20"/>
        </w:numPr>
        <w:rPr>
          <w:ins w:id="2542" w:author="Ghita Benotmane" w:date="2016-09-15T15:19:00Z"/>
        </w:rPr>
      </w:pPr>
      <w:bookmarkStart w:id="2543" w:name="_Toc461707194"/>
      <w:bookmarkStart w:id="2544" w:name="_Toc463013508"/>
      <w:ins w:id="2545" w:author="Ghita Benotmane" w:date="2016-09-15T15:19:00Z">
        <w:r>
          <w:t xml:space="preserve">Back </w:t>
        </w:r>
        <w:r w:rsidR="006956A1">
          <w:t>o</w:t>
        </w:r>
        <w:r>
          <w:t>ffice requirements</w:t>
        </w:r>
        <w:bookmarkEnd w:id="2543"/>
        <w:bookmarkEnd w:id="2544"/>
      </w:ins>
    </w:p>
    <w:p w14:paraId="4F2DB90C" w14:textId="31D54906" w:rsidR="000879C3" w:rsidRDefault="000879C3" w:rsidP="00ED5E60">
      <w:pPr>
        <w:pStyle w:val="Heading1"/>
        <w:numPr>
          <w:ilvl w:val="0"/>
          <w:numId w:val="20"/>
        </w:numPr>
      </w:pPr>
      <w:bookmarkStart w:id="2546" w:name="_Toc461707195"/>
      <w:bookmarkStart w:id="2547" w:name="_Toc463013509"/>
      <w:r>
        <w:t>Other site requirements</w:t>
      </w:r>
      <w:bookmarkEnd w:id="2546"/>
      <w:bookmarkEnd w:id="2547"/>
    </w:p>
    <w:p w14:paraId="59B87E61" w14:textId="3741AA1E" w:rsidR="00055229" w:rsidRDefault="00055229" w:rsidP="00ED5E60">
      <w:pPr>
        <w:pStyle w:val="Heading2"/>
        <w:numPr>
          <w:ilvl w:val="1"/>
          <w:numId w:val="20"/>
        </w:numPr>
      </w:pPr>
      <w:bookmarkStart w:id="2548" w:name="_Toc461707196"/>
      <w:bookmarkStart w:id="2549" w:name="_Toc463013510"/>
      <w:r>
        <w:t>Multi-language</w:t>
      </w:r>
      <w:bookmarkEnd w:id="2548"/>
      <w:bookmarkEnd w:id="2549"/>
    </w:p>
    <w:p w14:paraId="2F29C74C" w14:textId="77777777" w:rsidR="00CA1242" w:rsidRPr="00A1126B" w:rsidRDefault="00CA1242" w:rsidP="00A1126B">
      <w:pPr>
        <w:pStyle w:val="Bodycopy"/>
        <w:ind w:left="0"/>
      </w:pPr>
    </w:p>
    <w:p w14:paraId="4DE0E262" w14:textId="77777777" w:rsidR="00FE46DB" w:rsidRDefault="00FE46DB" w:rsidP="00A1126B">
      <w:pPr>
        <w:pStyle w:val="Bodycopy"/>
        <w:ind w:left="0"/>
      </w:pPr>
      <w:r>
        <w:t>The end user should be able to see the UI in the language that is set in his preferences. Regarding content, it should be created in each language ad-hoc. For the UI and based on stats, here is the list of languages that should be available (thus translated)</w:t>
      </w:r>
    </w:p>
    <w:p w14:paraId="47599727" w14:textId="77777777" w:rsidR="00FE46DB" w:rsidRDefault="00FE46DB" w:rsidP="00A1126B">
      <w:pPr>
        <w:pStyle w:val="Bodycopy"/>
        <w:ind w:left="0"/>
      </w:pPr>
    </w:p>
    <w:p w14:paraId="53088CEE" w14:textId="77777777" w:rsidR="00FE46DB" w:rsidRDefault="00FE46DB" w:rsidP="00A1126B">
      <w:pPr>
        <w:pStyle w:val="Bodycopy"/>
        <w:ind w:left="0"/>
      </w:pPr>
      <w:r>
        <w:t>List of languages available in the Profile preferences: English, Russian, Italian, German, French, Spanish, Portuguese.</w:t>
      </w:r>
    </w:p>
    <w:p w14:paraId="0A137788" w14:textId="77777777" w:rsidR="00FE46DB" w:rsidRDefault="00FE46DB" w:rsidP="00A1126B">
      <w:pPr>
        <w:pStyle w:val="Bodycopy"/>
        <w:ind w:left="0"/>
      </w:pPr>
      <w:r>
        <w:t>The UI has to be auto adapted to the End-user profile language preferences.</w:t>
      </w:r>
    </w:p>
    <w:p w14:paraId="27DD538E" w14:textId="77777777" w:rsidR="00FE46DB" w:rsidRDefault="00FE46DB" w:rsidP="00A1126B">
      <w:pPr>
        <w:pStyle w:val="Bodycopy"/>
        <w:ind w:left="0"/>
      </w:pPr>
    </w:p>
    <w:p w14:paraId="70DB3C6F" w14:textId="77777777" w:rsidR="00FE46DB" w:rsidRDefault="00FE46DB" w:rsidP="00A1126B">
      <w:pPr>
        <w:pStyle w:val="Bodycopy"/>
        <w:ind w:left="0"/>
      </w:pPr>
      <w:r>
        <w:t xml:space="preserve">In case the web publisher wants to have a content in different languages, the content in different languages will be created by the Web publisher. </w:t>
      </w:r>
      <w:r w:rsidRPr="00951E55">
        <w:rPr>
          <w:highlight w:val="yellow"/>
          <w:rPrChange w:id="2550" w:author="Addy, Paul" w:date="2016-09-16T10:38:00Z">
            <w:rPr/>
          </w:rPrChange>
        </w:rPr>
        <w:t>The vendor should provide an efficient way to manage and create this content is different languages.</w:t>
      </w:r>
    </w:p>
    <w:p w14:paraId="3A061000" w14:textId="77777777" w:rsidR="002167F4" w:rsidRPr="002167F4" w:rsidRDefault="002167F4" w:rsidP="002167F4">
      <w:pPr>
        <w:rPr>
          <w:lang w:eastAsia="en-GB"/>
        </w:rPr>
      </w:pPr>
    </w:p>
    <w:p w14:paraId="139ABAD5" w14:textId="31FE4C5B" w:rsidR="00CA1242" w:rsidRDefault="00CA1242" w:rsidP="00ED5E60">
      <w:pPr>
        <w:pStyle w:val="Heading2"/>
        <w:numPr>
          <w:ilvl w:val="1"/>
          <w:numId w:val="20"/>
        </w:numPr>
      </w:pPr>
      <w:bookmarkStart w:id="2551" w:name="_Toc461707197"/>
      <w:bookmarkStart w:id="2552" w:name="_Toc463013511"/>
      <w:r>
        <w:t>Responsive design</w:t>
      </w:r>
      <w:bookmarkEnd w:id="2551"/>
      <w:bookmarkEnd w:id="2552"/>
    </w:p>
    <w:p w14:paraId="6A45E42E" w14:textId="63EF374B" w:rsidR="00FE46DB" w:rsidRDefault="00FE46DB" w:rsidP="00FE46DB">
      <w:r>
        <w:t>The content should adapt to different devices and resolutions like screen, laptops, iPhone and iPad. In case of tablet, the content should be capable to adapt to vertical or horizontal mode.</w:t>
      </w:r>
    </w:p>
    <w:p w14:paraId="164FA3F0" w14:textId="77777777" w:rsidR="00FE46DB" w:rsidRPr="0091531B" w:rsidRDefault="00FE46DB" w:rsidP="00FE46DB">
      <w:pPr>
        <w:spacing w:after="0"/>
      </w:pPr>
      <w:r w:rsidRPr="0091531B">
        <w:t>For information purposes, during the creation of this document JTI has 6604 Devices. This list of devices is compound of 58 different models the picture below shows what are the most used Devices and Operating system.</w:t>
      </w:r>
    </w:p>
    <w:p w14:paraId="0850DEE5" w14:textId="77777777" w:rsidR="00FE46DB" w:rsidRDefault="00FE46DB" w:rsidP="00FE46DB">
      <w:pPr>
        <w:jc w:val="center"/>
        <w:rPr>
          <w:sz w:val="22"/>
        </w:rPr>
      </w:pPr>
      <w:r w:rsidRPr="005C0A47">
        <w:rPr>
          <w:noProof/>
          <w:lang w:val="sk-SK" w:eastAsia="sk-SK"/>
        </w:rPr>
        <w:drawing>
          <wp:inline distT="0" distB="0" distL="0" distR="0" wp14:anchorId="5398EF65" wp14:editId="2D24DC6B">
            <wp:extent cx="2743200" cy="22917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743200" cy="2291715"/>
                    </a:xfrm>
                    <a:prstGeom prst="rect">
                      <a:avLst/>
                    </a:prstGeom>
                    <a:noFill/>
                    <a:ln>
                      <a:noFill/>
                    </a:ln>
                  </pic:spPr>
                </pic:pic>
              </a:graphicData>
            </a:graphic>
          </wp:inline>
        </w:drawing>
      </w:r>
    </w:p>
    <w:p w14:paraId="2183AD38" w14:textId="77777777" w:rsidR="00FE46DB" w:rsidRDefault="00FE46DB" w:rsidP="00FE46DB">
      <w:pPr>
        <w:rPr>
          <w:ins w:id="2553" w:author="Addy, Paul" w:date="2016-09-19T12:07:00Z"/>
        </w:rPr>
      </w:pPr>
      <w:r w:rsidRPr="0091531B">
        <w:t xml:space="preserve">This list should be consulted to drive the devices and OS where the new intranet would be tested during the UAT phase (this list is covering 90% of current deployed Mobile device models) </w:t>
      </w:r>
    </w:p>
    <w:p w14:paraId="1B9AD912" w14:textId="1DB9EDBA" w:rsidR="009668C5" w:rsidRDefault="009668C5" w:rsidP="00FE46DB">
      <w:pPr>
        <w:rPr>
          <w:ins w:id="2554" w:author="Addy, Paul" w:date="2016-09-19T12:07:00Z"/>
        </w:rPr>
      </w:pPr>
    </w:p>
    <w:p w14:paraId="5F0A004A" w14:textId="7C166494" w:rsidR="009668C5" w:rsidRDefault="009668C5" w:rsidP="00FE46DB">
      <w:pPr>
        <w:rPr>
          <w:ins w:id="2555" w:author="Addy, Paul" w:date="2016-09-19T14:28:00Z"/>
          <w:highlight w:val="yellow"/>
        </w:rPr>
      </w:pPr>
      <w:ins w:id="2556" w:author="Addy, Paul" w:date="2016-09-19T12:07:00Z">
        <w:r w:rsidRPr="009668C5">
          <w:rPr>
            <w:highlight w:val="yellow"/>
            <w:rPrChange w:id="2557" w:author="Addy, Paul" w:date="2016-09-19T12:08:00Z">
              <w:rPr/>
            </w:rPrChange>
          </w:rPr>
          <w:t xml:space="preserve">&lt;Business Owners to define necessities of responsive for the </w:t>
        </w:r>
      </w:ins>
      <w:ins w:id="2558" w:author="Addy, Paul" w:date="2016-09-19T12:08:00Z">
        <w:r w:rsidRPr="009668C5">
          <w:rPr>
            <w:highlight w:val="yellow"/>
            <w:rPrChange w:id="2559" w:author="Addy, Paul" w:date="2016-09-19T12:08:00Z">
              <w:rPr/>
            </w:rPrChange>
          </w:rPr>
          <w:t>respective</w:t>
        </w:r>
      </w:ins>
      <w:ins w:id="2560" w:author="Addy, Paul" w:date="2016-09-19T12:07:00Z">
        <w:r w:rsidRPr="009668C5">
          <w:rPr>
            <w:highlight w:val="yellow"/>
            <w:rPrChange w:id="2561" w:author="Addy, Paul" w:date="2016-09-19T12:08:00Z">
              <w:rPr/>
            </w:rPrChange>
          </w:rPr>
          <w:t xml:space="preserve"> </w:t>
        </w:r>
      </w:ins>
      <w:ins w:id="2562" w:author="Addy, Paul" w:date="2016-09-19T12:08:00Z">
        <w:r w:rsidRPr="009668C5">
          <w:rPr>
            <w:highlight w:val="yellow"/>
            <w:rPrChange w:id="2563" w:author="Addy, Paul" w:date="2016-09-19T12:08:00Z">
              <w:rPr/>
            </w:rPrChange>
          </w:rPr>
          <w:t>areas defined in the above use cases</w:t>
        </w:r>
      </w:ins>
      <w:ins w:id="2564" w:author="Addy, Paul" w:date="2016-09-19T14:39:00Z">
        <w:r w:rsidR="00BF3268">
          <w:rPr>
            <w:highlight w:val="yellow"/>
          </w:rPr>
          <w:t xml:space="preserve"> Below to be completed</w:t>
        </w:r>
      </w:ins>
      <w:ins w:id="2565" w:author="Addy, Paul" w:date="2016-09-19T12:08:00Z">
        <w:r w:rsidRPr="009668C5">
          <w:rPr>
            <w:highlight w:val="yellow"/>
            <w:rPrChange w:id="2566" w:author="Addy, Paul" w:date="2016-09-19T12:08:00Z">
              <w:rPr/>
            </w:rPrChange>
          </w:rPr>
          <w:t>.&gt;</w:t>
        </w:r>
      </w:ins>
    </w:p>
    <w:tbl>
      <w:tblPr>
        <w:tblStyle w:val="GridTable5Dark-Accent1"/>
        <w:tblW w:w="0" w:type="auto"/>
        <w:tblLook w:val="04A0" w:firstRow="1" w:lastRow="0" w:firstColumn="1" w:lastColumn="0" w:noHBand="0" w:noVBand="1"/>
      </w:tblPr>
      <w:tblGrid>
        <w:gridCol w:w="1858"/>
        <w:gridCol w:w="1851"/>
        <w:gridCol w:w="1867"/>
        <w:gridCol w:w="1713"/>
        <w:gridCol w:w="1774"/>
      </w:tblGrid>
      <w:tr w:rsidR="00312A97" w:rsidRPr="00312A97" w14:paraId="609E92A5" w14:textId="77777777" w:rsidTr="00312A97">
        <w:trPr>
          <w:cnfStyle w:val="100000000000" w:firstRow="1" w:lastRow="0" w:firstColumn="0" w:lastColumn="0" w:oddVBand="0" w:evenVBand="0" w:oddHBand="0" w:evenHBand="0" w:firstRowFirstColumn="0" w:firstRowLastColumn="0" w:lastRowFirstColumn="0" w:lastRowLastColumn="0"/>
          <w:trHeight w:val="315"/>
          <w:ins w:id="2567" w:author="Addy, Paul" w:date="2016-09-19T14:28:00Z"/>
        </w:trPr>
        <w:tc>
          <w:tcPr>
            <w:cnfStyle w:val="001000000000" w:firstRow="0" w:lastRow="0" w:firstColumn="1" w:lastColumn="0" w:oddVBand="0" w:evenVBand="0" w:oddHBand="0" w:evenHBand="0" w:firstRowFirstColumn="0" w:firstRowLastColumn="0" w:lastRowFirstColumn="0" w:lastRowLastColumn="0"/>
            <w:tcW w:w="5980" w:type="dxa"/>
            <w:hideMark/>
          </w:tcPr>
          <w:p w14:paraId="2C3EE13D" w14:textId="77777777" w:rsidR="00312A97" w:rsidRPr="00312A97" w:rsidRDefault="00312A97">
            <w:pPr>
              <w:rPr>
                <w:ins w:id="2568" w:author="Addy, Paul" w:date="2016-09-19T14:28:00Z"/>
                <w:sz w:val="12"/>
                <w:rPrChange w:id="2569" w:author="Addy, Paul" w:date="2016-09-19T14:29:00Z">
                  <w:rPr>
                    <w:ins w:id="2570" w:author="Addy, Paul" w:date="2016-09-19T14:28:00Z"/>
                  </w:rPr>
                </w:rPrChange>
              </w:rPr>
            </w:pPr>
            <w:ins w:id="2571" w:author="Addy, Paul" w:date="2016-09-19T14:28:00Z">
              <w:r w:rsidRPr="00312A97">
                <w:rPr>
                  <w:sz w:val="12"/>
                  <w:rPrChange w:id="2572" w:author="Addy, Paul" w:date="2016-09-19T14:29:00Z">
                    <w:rPr/>
                  </w:rPrChange>
                </w:rPr>
                <w:t>Components</w:t>
              </w:r>
            </w:ins>
          </w:p>
        </w:tc>
        <w:tc>
          <w:tcPr>
            <w:tcW w:w="5980" w:type="dxa"/>
            <w:hideMark/>
          </w:tcPr>
          <w:p w14:paraId="0353BDC7" w14:textId="77777777" w:rsidR="00312A97" w:rsidRPr="00312A97" w:rsidRDefault="00312A97">
            <w:pPr>
              <w:cnfStyle w:val="100000000000" w:firstRow="1" w:lastRow="0" w:firstColumn="0" w:lastColumn="0" w:oddVBand="0" w:evenVBand="0" w:oddHBand="0" w:evenHBand="0" w:firstRowFirstColumn="0" w:firstRowLastColumn="0" w:lastRowFirstColumn="0" w:lastRowLastColumn="0"/>
              <w:rPr>
                <w:ins w:id="2573" w:author="Addy, Paul" w:date="2016-09-19T14:28:00Z"/>
                <w:sz w:val="12"/>
                <w:rPrChange w:id="2574" w:author="Addy, Paul" w:date="2016-09-19T14:29:00Z">
                  <w:rPr>
                    <w:ins w:id="2575" w:author="Addy, Paul" w:date="2016-09-19T14:28:00Z"/>
                  </w:rPr>
                </w:rPrChange>
              </w:rPr>
            </w:pPr>
            <w:ins w:id="2576" w:author="Addy, Paul" w:date="2016-09-19T14:28:00Z">
              <w:r w:rsidRPr="00312A97">
                <w:rPr>
                  <w:sz w:val="12"/>
                  <w:rPrChange w:id="2577" w:author="Addy, Paul" w:date="2016-09-19T14:29:00Z">
                    <w:rPr/>
                  </w:rPrChange>
                </w:rPr>
                <w:t>Must have in phase 1</w:t>
              </w:r>
            </w:ins>
          </w:p>
        </w:tc>
        <w:tc>
          <w:tcPr>
            <w:tcW w:w="5980" w:type="dxa"/>
            <w:hideMark/>
          </w:tcPr>
          <w:p w14:paraId="3EA41BE3" w14:textId="77777777" w:rsidR="00312A97" w:rsidRPr="00312A97" w:rsidRDefault="00312A97">
            <w:pPr>
              <w:cnfStyle w:val="100000000000" w:firstRow="1" w:lastRow="0" w:firstColumn="0" w:lastColumn="0" w:oddVBand="0" w:evenVBand="0" w:oddHBand="0" w:evenHBand="0" w:firstRowFirstColumn="0" w:firstRowLastColumn="0" w:lastRowFirstColumn="0" w:lastRowLastColumn="0"/>
              <w:rPr>
                <w:ins w:id="2578" w:author="Addy, Paul" w:date="2016-09-19T14:28:00Z"/>
                <w:sz w:val="12"/>
                <w:rPrChange w:id="2579" w:author="Addy, Paul" w:date="2016-09-19T14:29:00Z">
                  <w:rPr>
                    <w:ins w:id="2580" w:author="Addy, Paul" w:date="2016-09-19T14:28:00Z"/>
                  </w:rPr>
                </w:rPrChange>
              </w:rPr>
            </w:pPr>
            <w:ins w:id="2581" w:author="Addy, Paul" w:date="2016-09-19T14:28:00Z">
              <w:r w:rsidRPr="00312A97">
                <w:rPr>
                  <w:sz w:val="12"/>
                  <w:rPrChange w:id="2582" w:author="Addy, Paul" w:date="2016-09-19T14:29:00Z">
                    <w:rPr/>
                  </w:rPrChange>
                </w:rPr>
                <w:t xml:space="preserve">Some functional parts but can be phase 2 </w:t>
              </w:r>
            </w:ins>
          </w:p>
        </w:tc>
        <w:tc>
          <w:tcPr>
            <w:tcW w:w="5980" w:type="dxa"/>
            <w:hideMark/>
          </w:tcPr>
          <w:p w14:paraId="38CEADD5" w14:textId="77777777" w:rsidR="00312A97" w:rsidRPr="00312A97" w:rsidRDefault="00312A97">
            <w:pPr>
              <w:cnfStyle w:val="100000000000" w:firstRow="1" w:lastRow="0" w:firstColumn="0" w:lastColumn="0" w:oddVBand="0" w:evenVBand="0" w:oddHBand="0" w:evenHBand="0" w:firstRowFirstColumn="0" w:firstRowLastColumn="0" w:lastRowFirstColumn="0" w:lastRowLastColumn="0"/>
              <w:rPr>
                <w:ins w:id="2583" w:author="Addy, Paul" w:date="2016-09-19T14:28:00Z"/>
                <w:sz w:val="12"/>
                <w:rPrChange w:id="2584" w:author="Addy, Paul" w:date="2016-09-19T14:29:00Z">
                  <w:rPr>
                    <w:ins w:id="2585" w:author="Addy, Paul" w:date="2016-09-19T14:28:00Z"/>
                  </w:rPr>
                </w:rPrChange>
              </w:rPr>
            </w:pPr>
            <w:ins w:id="2586" w:author="Addy, Paul" w:date="2016-09-19T14:28:00Z">
              <w:r w:rsidRPr="00312A97">
                <w:rPr>
                  <w:sz w:val="12"/>
                  <w:rPrChange w:id="2587" w:author="Addy, Paul" w:date="2016-09-19T14:29:00Z">
                    <w:rPr/>
                  </w:rPrChange>
                </w:rPr>
                <w:t>Not important, and will revisit in O365</w:t>
              </w:r>
            </w:ins>
          </w:p>
        </w:tc>
        <w:tc>
          <w:tcPr>
            <w:tcW w:w="5980" w:type="dxa"/>
            <w:hideMark/>
          </w:tcPr>
          <w:p w14:paraId="6BEF911A" w14:textId="77777777" w:rsidR="00312A97" w:rsidRPr="00312A97" w:rsidRDefault="00312A97">
            <w:pPr>
              <w:cnfStyle w:val="100000000000" w:firstRow="1" w:lastRow="0" w:firstColumn="0" w:lastColumn="0" w:oddVBand="0" w:evenVBand="0" w:oddHBand="0" w:evenHBand="0" w:firstRowFirstColumn="0" w:firstRowLastColumn="0" w:lastRowFirstColumn="0" w:lastRowLastColumn="0"/>
              <w:rPr>
                <w:ins w:id="2588" w:author="Addy, Paul" w:date="2016-09-19T14:28:00Z"/>
                <w:sz w:val="12"/>
                <w:rPrChange w:id="2589" w:author="Addy, Paul" w:date="2016-09-19T14:29:00Z">
                  <w:rPr>
                    <w:ins w:id="2590" w:author="Addy, Paul" w:date="2016-09-19T14:28:00Z"/>
                  </w:rPr>
                </w:rPrChange>
              </w:rPr>
            </w:pPr>
            <w:ins w:id="2591" w:author="Addy, Paul" w:date="2016-09-19T14:28:00Z">
              <w:r w:rsidRPr="00312A97">
                <w:rPr>
                  <w:sz w:val="12"/>
                  <w:rPrChange w:id="2592" w:author="Addy, Paul" w:date="2016-09-19T14:29:00Z">
                    <w:rPr/>
                  </w:rPrChange>
                </w:rPr>
                <w:t>Not necessary at all</w:t>
              </w:r>
            </w:ins>
          </w:p>
        </w:tc>
      </w:tr>
      <w:tr w:rsidR="00312A97" w:rsidRPr="00312A97" w14:paraId="2160E741" w14:textId="77777777" w:rsidTr="00312A97">
        <w:trPr>
          <w:cnfStyle w:val="000000100000" w:firstRow="0" w:lastRow="0" w:firstColumn="0" w:lastColumn="0" w:oddVBand="0" w:evenVBand="0" w:oddHBand="1" w:evenHBand="0" w:firstRowFirstColumn="0" w:firstRowLastColumn="0" w:lastRowFirstColumn="0" w:lastRowLastColumn="0"/>
          <w:trHeight w:val="600"/>
          <w:ins w:id="2593" w:author="Addy, Paul" w:date="2016-09-19T14:28:00Z"/>
        </w:trPr>
        <w:tc>
          <w:tcPr>
            <w:cnfStyle w:val="001000000000" w:firstRow="0" w:lastRow="0" w:firstColumn="1" w:lastColumn="0" w:oddVBand="0" w:evenVBand="0" w:oddHBand="0" w:evenHBand="0" w:firstRowFirstColumn="0" w:firstRowLastColumn="0" w:lastRowFirstColumn="0" w:lastRowLastColumn="0"/>
            <w:tcW w:w="5980" w:type="dxa"/>
            <w:hideMark/>
          </w:tcPr>
          <w:p w14:paraId="3E6CBC0D" w14:textId="77777777" w:rsidR="00312A97" w:rsidRPr="00312A97" w:rsidRDefault="00312A97">
            <w:pPr>
              <w:rPr>
                <w:ins w:id="2594" w:author="Addy, Paul" w:date="2016-09-19T14:28:00Z"/>
                <w:sz w:val="12"/>
                <w:rPrChange w:id="2595" w:author="Addy, Paul" w:date="2016-09-19T14:29:00Z">
                  <w:rPr>
                    <w:ins w:id="2596" w:author="Addy, Paul" w:date="2016-09-19T14:28:00Z"/>
                  </w:rPr>
                </w:rPrChange>
              </w:rPr>
            </w:pPr>
            <w:ins w:id="2597" w:author="Addy, Paul" w:date="2016-09-19T14:28:00Z">
              <w:r w:rsidRPr="00312A97">
                <w:rPr>
                  <w:sz w:val="12"/>
                  <w:rPrChange w:id="2598" w:author="Addy, Paul" w:date="2016-09-19T14:29:00Z">
                    <w:rPr/>
                  </w:rPrChange>
                </w:rPr>
                <w:t>Universal Components</w:t>
              </w:r>
            </w:ins>
          </w:p>
        </w:tc>
        <w:tc>
          <w:tcPr>
            <w:tcW w:w="5980" w:type="dxa"/>
            <w:hideMark/>
          </w:tcPr>
          <w:p w14:paraId="6C771F14" w14:textId="06A269EC" w:rsidR="00312A97" w:rsidRPr="00312A97" w:rsidRDefault="00312A97">
            <w:pPr>
              <w:cnfStyle w:val="000000100000" w:firstRow="0" w:lastRow="0" w:firstColumn="0" w:lastColumn="0" w:oddVBand="0" w:evenVBand="0" w:oddHBand="1" w:evenHBand="0" w:firstRowFirstColumn="0" w:firstRowLastColumn="0" w:lastRowFirstColumn="0" w:lastRowLastColumn="0"/>
              <w:rPr>
                <w:ins w:id="2599" w:author="Addy, Paul" w:date="2016-09-19T14:28:00Z"/>
                <w:sz w:val="12"/>
                <w:rPrChange w:id="2600" w:author="Addy, Paul" w:date="2016-09-19T14:29:00Z">
                  <w:rPr>
                    <w:ins w:id="2601" w:author="Addy, Paul" w:date="2016-09-19T14:28:00Z"/>
                  </w:rPr>
                </w:rPrChange>
              </w:rPr>
            </w:pPr>
            <w:ins w:id="2602" w:author="Addy, Paul" w:date="2016-09-19T14:28:00Z">
              <w:r w:rsidRPr="00312A97">
                <w:rPr>
                  <w:sz w:val="12"/>
                  <w:rPrChange w:id="2603" w:author="Addy, Paul" w:date="2016-09-19T14:29:00Z">
                    <w:rPr/>
                  </w:rPrChange>
                </w:rPr>
                <w:t xml:space="preserve">Depends on the answers below but much of the universal </w:t>
              </w:r>
            </w:ins>
            <w:ins w:id="2604" w:author="Addy, Paul" w:date="2016-09-19T14:30:00Z">
              <w:r w:rsidRPr="00312A97">
                <w:rPr>
                  <w:sz w:val="12"/>
                </w:rPr>
                <w:t>components</w:t>
              </w:r>
            </w:ins>
            <w:ins w:id="2605" w:author="Addy, Paul" w:date="2016-09-19T14:28:00Z">
              <w:r w:rsidRPr="00312A97">
                <w:rPr>
                  <w:sz w:val="12"/>
                  <w:rPrChange w:id="2606" w:author="Addy, Paul" w:date="2016-09-19T14:29:00Z">
                    <w:rPr/>
                  </w:rPrChange>
                </w:rPr>
                <w:t xml:space="preserve"> will be required.</w:t>
              </w:r>
            </w:ins>
          </w:p>
        </w:tc>
        <w:tc>
          <w:tcPr>
            <w:tcW w:w="5980" w:type="dxa"/>
            <w:hideMark/>
          </w:tcPr>
          <w:p w14:paraId="30F032BC" w14:textId="77777777" w:rsidR="00312A97" w:rsidRPr="00312A97" w:rsidRDefault="00312A97">
            <w:pPr>
              <w:cnfStyle w:val="000000100000" w:firstRow="0" w:lastRow="0" w:firstColumn="0" w:lastColumn="0" w:oddVBand="0" w:evenVBand="0" w:oddHBand="1" w:evenHBand="0" w:firstRowFirstColumn="0" w:firstRowLastColumn="0" w:lastRowFirstColumn="0" w:lastRowLastColumn="0"/>
              <w:rPr>
                <w:ins w:id="2607" w:author="Addy, Paul" w:date="2016-09-19T14:28:00Z"/>
                <w:sz w:val="12"/>
                <w:rPrChange w:id="2608" w:author="Addy, Paul" w:date="2016-09-19T14:29:00Z">
                  <w:rPr>
                    <w:ins w:id="2609" w:author="Addy, Paul" w:date="2016-09-19T14:28:00Z"/>
                  </w:rPr>
                </w:rPrChange>
              </w:rPr>
            </w:pPr>
            <w:ins w:id="2610" w:author="Addy, Paul" w:date="2016-09-19T14:28:00Z">
              <w:r w:rsidRPr="00312A97">
                <w:rPr>
                  <w:sz w:val="12"/>
                  <w:rPrChange w:id="2611" w:author="Addy, Paul" w:date="2016-09-19T14:29:00Z">
                    <w:rPr/>
                  </w:rPrChange>
                </w:rPr>
                <w:t> </w:t>
              </w:r>
            </w:ins>
          </w:p>
        </w:tc>
        <w:tc>
          <w:tcPr>
            <w:tcW w:w="5980" w:type="dxa"/>
            <w:hideMark/>
          </w:tcPr>
          <w:p w14:paraId="09D72281" w14:textId="77777777" w:rsidR="00312A97" w:rsidRPr="00312A97" w:rsidRDefault="00312A97">
            <w:pPr>
              <w:cnfStyle w:val="000000100000" w:firstRow="0" w:lastRow="0" w:firstColumn="0" w:lastColumn="0" w:oddVBand="0" w:evenVBand="0" w:oddHBand="1" w:evenHBand="0" w:firstRowFirstColumn="0" w:firstRowLastColumn="0" w:lastRowFirstColumn="0" w:lastRowLastColumn="0"/>
              <w:rPr>
                <w:ins w:id="2612" w:author="Addy, Paul" w:date="2016-09-19T14:28:00Z"/>
                <w:sz w:val="12"/>
                <w:rPrChange w:id="2613" w:author="Addy, Paul" w:date="2016-09-19T14:29:00Z">
                  <w:rPr>
                    <w:ins w:id="2614" w:author="Addy, Paul" w:date="2016-09-19T14:28:00Z"/>
                  </w:rPr>
                </w:rPrChange>
              </w:rPr>
            </w:pPr>
            <w:ins w:id="2615" w:author="Addy, Paul" w:date="2016-09-19T14:28:00Z">
              <w:r w:rsidRPr="00312A97">
                <w:rPr>
                  <w:sz w:val="12"/>
                  <w:rPrChange w:id="2616" w:author="Addy, Paul" w:date="2016-09-19T14:29:00Z">
                    <w:rPr/>
                  </w:rPrChange>
                </w:rPr>
                <w:t> </w:t>
              </w:r>
            </w:ins>
          </w:p>
        </w:tc>
        <w:tc>
          <w:tcPr>
            <w:tcW w:w="5980" w:type="dxa"/>
            <w:hideMark/>
          </w:tcPr>
          <w:p w14:paraId="1D5357ED" w14:textId="77777777" w:rsidR="00312A97" w:rsidRPr="00312A97" w:rsidRDefault="00312A97">
            <w:pPr>
              <w:cnfStyle w:val="000000100000" w:firstRow="0" w:lastRow="0" w:firstColumn="0" w:lastColumn="0" w:oddVBand="0" w:evenVBand="0" w:oddHBand="1" w:evenHBand="0" w:firstRowFirstColumn="0" w:firstRowLastColumn="0" w:lastRowFirstColumn="0" w:lastRowLastColumn="0"/>
              <w:rPr>
                <w:ins w:id="2617" w:author="Addy, Paul" w:date="2016-09-19T14:28:00Z"/>
                <w:sz w:val="12"/>
                <w:rPrChange w:id="2618" w:author="Addy, Paul" w:date="2016-09-19T14:29:00Z">
                  <w:rPr>
                    <w:ins w:id="2619" w:author="Addy, Paul" w:date="2016-09-19T14:28:00Z"/>
                  </w:rPr>
                </w:rPrChange>
              </w:rPr>
            </w:pPr>
            <w:ins w:id="2620" w:author="Addy, Paul" w:date="2016-09-19T14:28:00Z">
              <w:r w:rsidRPr="00312A97">
                <w:rPr>
                  <w:sz w:val="12"/>
                  <w:rPrChange w:id="2621" w:author="Addy, Paul" w:date="2016-09-19T14:29:00Z">
                    <w:rPr/>
                  </w:rPrChange>
                </w:rPr>
                <w:t>1.5 Engage user card</w:t>
              </w:r>
            </w:ins>
          </w:p>
        </w:tc>
      </w:tr>
      <w:tr w:rsidR="00312A97" w:rsidRPr="00312A97" w14:paraId="561D333B" w14:textId="77777777" w:rsidTr="00312A97">
        <w:trPr>
          <w:trHeight w:val="315"/>
          <w:ins w:id="2622" w:author="Addy, Paul" w:date="2016-09-19T14:28:00Z"/>
        </w:trPr>
        <w:tc>
          <w:tcPr>
            <w:cnfStyle w:val="001000000000" w:firstRow="0" w:lastRow="0" w:firstColumn="1" w:lastColumn="0" w:oddVBand="0" w:evenVBand="0" w:oddHBand="0" w:evenHBand="0" w:firstRowFirstColumn="0" w:firstRowLastColumn="0" w:lastRowFirstColumn="0" w:lastRowLastColumn="0"/>
            <w:tcW w:w="5980" w:type="dxa"/>
            <w:hideMark/>
          </w:tcPr>
          <w:p w14:paraId="1D947F62" w14:textId="77777777" w:rsidR="00312A97" w:rsidRPr="00312A97" w:rsidRDefault="00312A97">
            <w:pPr>
              <w:rPr>
                <w:ins w:id="2623" w:author="Addy, Paul" w:date="2016-09-19T14:28:00Z"/>
                <w:sz w:val="12"/>
                <w:rPrChange w:id="2624" w:author="Addy, Paul" w:date="2016-09-19T14:29:00Z">
                  <w:rPr>
                    <w:ins w:id="2625" w:author="Addy, Paul" w:date="2016-09-19T14:28:00Z"/>
                  </w:rPr>
                </w:rPrChange>
              </w:rPr>
            </w:pPr>
            <w:ins w:id="2626" w:author="Addy, Paul" w:date="2016-09-19T14:28:00Z">
              <w:r w:rsidRPr="00312A97">
                <w:rPr>
                  <w:sz w:val="12"/>
                  <w:rPrChange w:id="2627" w:author="Addy, Paul" w:date="2016-09-19T14:29:00Z">
                    <w:rPr/>
                  </w:rPrChange>
                </w:rPr>
                <w:t>Main page</w:t>
              </w:r>
            </w:ins>
          </w:p>
        </w:tc>
        <w:tc>
          <w:tcPr>
            <w:tcW w:w="5980" w:type="dxa"/>
            <w:hideMark/>
          </w:tcPr>
          <w:p w14:paraId="64E7931D" w14:textId="77777777" w:rsidR="00312A97" w:rsidRPr="00312A97" w:rsidRDefault="00312A97">
            <w:pPr>
              <w:cnfStyle w:val="000000000000" w:firstRow="0" w:lastRow="0" w:firstColumn="0" w:lastColumn="0" w:oddVBand="0" w:evenVBand="0" w:oddHBand="0" w:evenHBand="0" w:firstRowFirstColumn="0" w:firstRowLastColumn="0" w:lastRowFirstColumn="0" w:lastRowLastColumn="0"/>
              <w:rPr>
                <w:ins w:id="2628" w:author="Addy, Paul" w:date="2016-09-19T14:28:00Z"/>
                <w:sz w:val="12"/>
                <w:rPrChange w:id="2629" w:author="Addy, Paul" w:date="2016-09-19T14:29:00Z">
                  <w:rPr>
                    <w:ins w:id="2630" w:author="Addy, Paul" w:date="2016-09-19T14:28:00Z"/>
                  </w:rPr>
                </w:rPrChange>
              </w:rPr>
            </w:pPr>
            <w:ins w:id="2631" w:author="Addy, Paul" w:date="2016-09-19T14:28:00Z">
              <w:r w:rsidRPr="00312A97">
                <w:rPr>
                  <w:sz w:val="12"/>
                  <w:rPrChange w:id="2632" w:author="Addy, Paul" w:date="2016-09-19T14:29:00Z">
                    <w:rPr/>
                  </w:rPrChange>
                </w:rPr>
                <w:t>Yes, to display news and engage feeds</w:t>
              </w:r>
            </w:ins>
          </w:p>
        </w:tc>
        <w:tc>
          <w:tcPr>
            <w:tcW w:w="5980" w:type="dxa"/>
            <w:hideMark/>
          </w:tcPr>
          <w:p w14:paraId="2303A870" w14:textId="77777777" w:rsidR="00312A97" w:rsidRPr="00312A97" w:rsidRDefault="00312A97">
            <w:pPr>
              <w:cnfStyle w:val="000000000000" w:firstRow="0" w:lastRow="0" w:firstColumn="0" w:lastColumn="0" w:oddVBand="0" w:evenVBand="0" w:oddHBand="0" w:evenHBand="0" w:firstRowFirstColumn="0" w:firstRowLastColumn="0" w:lastRowFirstColumn="0" w:lastRowLastColumn="0"/>
              <w:rPr>
                <w:ins w:id="2633" w:author="Addy, Paul" w:date="2016-09-19T14:28:00Z"/>
                <w:sz w:val="12"/>
                <w:rPrChange w:id="2634" w:author="Addy, Paul" w:date="2016-09-19T14:29:00Z">
                  <w:rPr>
                    <w:ins w:id="2635" w:author="Addy, Paul" w:date="2016-09-19T14:28:00Z"/>
                  </w:rPr>
                </w:rPrChange>
              </w:rPr>
            </w:pPr>
            <w:ins w:id="2636" w:author="Addy, Paul" w:date="2016-09-19T14:28:00Z">
              <w:r w:rsidRPr="00312A97">
                <w:rPr>
                  <w:sz w:val="12"/>
                  <w:rPrChange w:id="2637" w:author="Addy, Paul" w:date="2016-09-19T14:29:00Z">
                    <w:rPr/>
                  </w:rPrChange>
                </w:rPr>
                <w:t> </w:t>
              </w:r>
            </w:ins>
          </w:p>
        </w:tc>
        <w:tc>
          <w:tcPr>
            <w:tcW w:w="5980" w:type="dxa"/>
            <w:hideMark/>
          </w:tcPr>
          <w:p w14:paraId="5E618F8D" w14:textId="77777777" w:rsidR="00312A97" w:rsidRPr="00312A97" w:rsidRDefault="00312A97">
            <w:pPr>
              <w:cnfStyle w:val="000000000000" w:firstRow="0" w:lastRow="0" w:firstColumn="0" w:lastColumn="0" w:oddVBand="0" w:evenVBand="0" w:oddHBand="0" w:evenHBand="0" w:firstRowFirstColumn="0" w:firstRowLastColumn="0" w:lastRowFirstColumn="0" w:lastRowLastColumn="0"/>
              <w:rPr>
                <w:ins w:id="2638" w:author="Addy, Paul" w:date="2016-09-19T14:28:00Z"/>
                <w:sz w:val="12"/>
                <w:rPrChange w:id="2639" w:author="Addy, Paul" w:date="2016-09-19T14:29:00Z">
                  <w:rPr>
                    <w:ins w:id="2640" w:author="Addy, Paul" w:date="2016-09-19T14:28:00Z"/>
                  </w:rPr>
                </w:rPrChange>
              </w:rPr>
            </w:pPr>
            <w:ins w:id="2641" w:author="Addy, Paul" w:date="2016-09-19T14:28:00Z">
              <w:r w:rsidRPr="00312A97">
                <w:rPr>
                  <w:sz w:val="12"/>
                  <w:rPrChange w:id="2642" w:author="Addy, Paul" w:date="2016-09-19T14:29:00Z">
                    <w:rPr/>
                  </w:rPrChange>
                </w:rPr>
                <w:t> </w:t>
              </w:r>
            </w:ins>
          </w:p>
        </w:tc>
        <w:tc>
          <w:tcPr>
            <w:tcW w:w="5980" w:type="dxa"/>
            <w:hideMark/>
          </w:tcPr>
          <w:p w14:paraId="5FCCFD45" w14:textId="77777777" w:rsidR="00312A97" w:rsidRPr="00312A97" w:rsidRDefault="00312A97">
            <w:pPr>
              <w:cnfStyle w:val="000000000000" w:firstRow="0" w:lastRow="0" w:firstColumn="0" w:lastColumn="0" w:oddVBand="0" w:evenVBand="0" w:oddHBand="0" w:evenHBand="0" w:firstRowFirstColumn="0" w:firstRowLastColumn="0" w:lastRowFirstColumn="0" w:lastRowLastColumn="0"/>
              <w:rPr>
                <w:ins w:id="2643" w:author="Addy, Paul" w:date="2016-09-19T14:28:00Z"/>
                <w:sz w:val="12"/>
                <w:rPrChange w:id="2644" w:author="Addy, Paul" w:date="2016-09-19T14:29:00Z">
                  <w:rPr>
                    <w:ins w:id="2645" w:author="Addy, Paul" w:date="2016-09-19T14:28:00Z"/>
                  </w:rPr>
                </w:rPrChange>
              </w:rPr>
            </w:pPr>
            <w:ins w:id="2646" w:author="Addy, Paul" w:date="2016-09-19T14:28:00Z">
              <w:r w:rsidRPr="00312A97">
                <w:rPr>
                  <w:sz w:val="12"/>
                  <w:rPrChange w:id="2647" w:author="Addy, Paul" w:date="2016-09-19T14:29:00Z">
                    <w:rPr/>
                  </w:rPrChange>
                </w:rPr>
                <w:t> </w:t>
              </w:r>
            </w:ins>
          </w:p>
        </w:tc>
      </w:tr>
      <w:tr w:rsidR="00312A97" w:rsidRPr="00312A97" w14:paraId="10A4C41D" w14:textId="77777777" w:rsidTr="00312A97">
        <w:trPr>
          <w:cnfStyle w:val="000000100000" w:firstRow="0" w:lastRow="0" w:firstColumn="0" w:lastColumn="0" w:oddVBand="0" w:evenVBand="0" w:oddHBand="1" w:evenHBand="0" w:firstRowFirstColumn="0" w:firstRowLastColumn="0" w:lastRowFirstColumn="0" w:lastRowLastColumn="0"/>
          <w:trHeight w:val="1500"/>
          <w:ins w:id="2648" w:author="Addy, Paul" w:date="2016-09-19T14:28:00Z"/>
        </w:trPr>
        <w:tc>
          <w:tcPr>
            <w:cnfStyle w:val="001000000000" w:firstRow="0" w:lastRow="0" w:firstColumn="1" w:lastColumn="0" w:oddVBand="0" w:evenVBand="0" w:oddHBand="0" w:evenHBand="0" w:firstRowFirstColumn="0" w:firstRowLastColumn="0" w:lastRowFirstColumn="0" w:lastRowLastColumn="0"/>
            <w:tcW w:w="5980" w:type="dxa"/>
            <w:hideMark/>
          </w:tcPr>
          <w:p w14:paraId="39433F3E" w14:textId="77777777" w:rsidR="00312A97" w:rsidRPr="00312A97" w:rsidRDefault="00312A97">
            <w:pPr>
              <w:rPr>
                <w:ins w:id="2649" w:author="Addy, Paul" w:date="2016-09-19T14:28:00Z"/>
                <w:sz w:val="12"/>
                <w:rPrChange w:id="2650" w:author="Addy, Paul" w:date="2016-09-19T14:29:00Z">
                  <w:rPr>
                    <w:ins w:id="2651" w:author="Addy, Paul" w:date="2016-09-19T14:28:00Z"/>
                  </w:rPr>
                </w:rPrChange>
              </w:rPr>
            </w:pPr>
            <w:ins w:id="2652" w:author="Addy, Paul" w:date="2016-09-19T14:28:00Z">
              <w:r w:rsidRPr="00312A97">
                <w:rPr>
                  <w:sz w:val="12"/>
                  <w:rPrChange w:id="2653" w:author="Addy, Paul" w:date="2016-09-19T14:29:00Z">
                    <w:rPr/>
                  </w:rPrChange>
                </w:rPr>
                <w:t>Article</w:t>
              </w:r>
            </w:ins>
          </w:p>
        </w:tc>
        <w:tc>
          <w:tcPr>
            <w:tcW w:w="5980" w:type="dxa"/>
            <w:hideMark/>
          </w:tcPr>
          <w:p w14:paraId="63DDFB13" w14:textId="33F51D46" w:rsidR="00312A97" w:rsidRPr="00312A97" w:rsidRDefault="00312A97">
            <w:pPr>
              <w:cnfStyle w:val="000000100000" w:firstRow="0" w:lastRow="0" w:firstColumn="0" w:lastColumn="0" w:oddVBand="0" w:evenVBand="0" w:oddHBand="1" w:evenHBand="0" w:firstRowFirstColumn="0" w:firstRowLastColumn="0" w:lastRowFirstColumn="0" w:lastRowLastColumn="0"/>
              <w:rPr>
                <w:ins w:id="2654" w:author="Addy, Paul" w:date="2016-09-19T14:28:00Z"/>
                <w:sz w:val="12"/>
                <w:rPrChange w:id="2655" w:author="Addy, Paul" w:date="2016-09-19T14:29:00Z">
                  <w:rPr>
                    <w:ins w:id="2656" w:author="Addy, Paul" w:date="2016-09-19T14:28:00Z"/>
                  </w:rPr>
                </w:rPrChange>
              </w:rPr>
            </w:pPr>
            <w:ins w:id="2657" w:author="Addy, Paul" w:date="2016-09-19T14:28:00Z">
              <w:r w:rsidRPr="00312A97">
                <w:rPr>
                  <w:sz w:val="12"/>
                  <w:rPrChange w:id="2658" w:author="Addy, Paul" w:date="2016-09-19T14:29:00Z">
                    <w:rPr/>
                  </w:rPrChange>
                </w:rPr>
                <w:t xml:space="preserve">read, comment, like and share using all JTI smartphones (not only </w:t>
              </w:r>
            </w:ins>
            <w:ins w:id="2659" w:author="Addy, Paul" w:date="2016-09-19T14:30:00Z">
              <w:r w:rsidRPr="00312A97">
                <w:rPr>
                  <w:sz w:val="12"/>
                </w:rPr>
                <w:t>iPhone</w:t>
              </w:r>
            </w:ins>
            <w:ins w:id="2660" w:author="Addy, Paul" w:date="2016-09-19T14:28:00Z">
              <w:r w:rsidRPr="00312A97">
                <w:rPr>
                  <w:sz w:val="12"/>
                  <w:rPrChange w:id="2661" w:author="Addy, Paul" w:date="2016-09-19T14:29:00Z">
                    <w:rPr/>
                  </w:rPrChange>
                </w:rPr>
                <w:t xml:space="preserve">). User should be able to open links to documents, watch videos directly on their phones. Those elements should be uploaded on the intranet or on the MML or on </w:t>
              </w:r>
            </w:ins>
            <w:ins w:id="2662" w:author="Addy, Paul" w:date="2016-09-19T14:30:00Z">
              <w:r>
                <w:rPr>
                  <w:sz w:val="12"/>
                </w:rPr>
                <w:t>JTI Media library</w:t>
              </w:r>
            </w:ins>
            <w:ins w:id="2663" w:author="Addy, Paul" w:date="2016-09-19T14:28:00Z">
              <w:r w:rsidRPr="00312A97">
                <w:rPr>
                  <w:sz w:val="12"/>
                  <w:rPrChange w:id="2664" w:author="Addy, Paul" w:date="2016-09-19T14:29:00Z">
                    <w:rPr/>
                  </w:rPrChange>
                </w:rPr>
                <w:t xml:space="preserve"> </w:t>
              </w:r>
            </w:ins>
          </w:p>
        </w:tc>
        <w:tc>
          <w:tcPr>
            <w:tcW w:w="5980" w:type="dxa"/>
            <w:hideMark/>
          </w:tcPr>
          <w:p w14:paraId="55F5E1AA" w14:textId="77777777" w:rsidR="00312A97" w:rsidRPr="00312A97" w:rsidRDefault="00312A97">
            <w:pPr>
              <w:cnfStyle w:val="000000100000" w:firstRow="0" w:lastRow="0" w:firstColumn="0" w:lastColumn="0" w:oddVBand="0" w:evenVBand="0" w:oddHBand="1" w:evenHBand="0" w:firstRowFirstColumn="0" w:firstRowLastColumn="0" w:lastRowFirstColumn="0" w:lastRowLastColumn="0"/>
              <w:rPr>
                <w:ins w:id="2665" w:author="Addy, Paul" w:date="2016-09-19T14:28:00Z"/>
                <w:sz w:val="12"/>
                <w:rPrChange w:id="2666" w:author="Addy, Paul" w:date="2016-09-19T14:29:00Z">
                  <w:rPr>
                    <w:ins w:id="2667" w:author="Addy, Paul" w:date="2016-09-19T14:28:00Z"/>
                  </w:rPr>
                </w:rPrChange>
              </w:rPr>
            </w:pPr>
            <w:ins w:id="2668" w:author="Addy, Paul" w:date="2016-09-19T14:28:00Z">
              <w:r w:rsidRPr="00312A97">
                <w:rPr>
                  <w:sz w:val="12"/>
                  <w:rPrChange w:id="2669" w:author="Addy, Paul" w:date="2016-09-19T14:29:00Z">
                    <w:rPr/>
                  </w:rPrChange>
                </w:rPr>
                <w:t> </w:t>
              </w:r>
            </w:ins>
          </w:p>
        </w:tc>
        <w:tc>
          <w:tcPr>
            <w:tcW w:w="5980" w:type="dxa"/>
            <w:hideMark/>
          </w:tcPr>
          <w:p w14:paraId="54DF27D3" w14:textId="77777777" w:rsidR="00312A97" w:rsidRPr="00312A97" w:rsidRDefault="00312A97">
            <w:pPr>
              <w:cnfStyle w:val="000000100000" w:firstRow="0" w:lastRow="0" w:firstColumn="0" w:lastColumn="0" w:oddVBand="0" w:evenVBand="0" w:oddHBand="1" w:evenHBand="0" w:firstRowFirstColumn="0" w:firstRowLastColumn="0" w:lastRowFirstColumn="0" w:lastRowLastColumn="0"/>
              <w:rPr>
                <w:ins w:id="2670" w:author="Addy, Paul" w:date="2016-09-19T14:28:00Z"/>
                <w:sz w:val="12"/>
                <w:rPrChange w:id="2671" w:author="Addy, Paul" w:date="2016-09-19T14:29:00Z">
                  <w:rPr>
                    <w:ins w:id="2672" w:author="Addy, Paul" w:date="2016-09-19T14:28:00Z"/>
                  </w:rPr>
                </w:rPrChange>
              </w:rPr>
            </w:pPr>
            <w:ins w:id="2673" w:author="Addy, Paul" w:date="2016-09-19T14:28:00Z">
              <w:r w:rsidRPr="00312A97">
                <w:rPr>
                  <w:sz w:val="12"/>
                  <w:rPrChange w:id="2674" w:author="Addy, Paul" w:date="2016-09-19T14:29:00Z">
                    <w:rPr/>
                  </w:rPrChange>
                </w:rPr>
                <w:t> </w:t>
              </w:r>
            </w:ins>
          </w:p>
        </w:tc>
        <w:tc>
          <w:tcPr>
            <w:tcW w:w="5980" w:type="dxa"/>
            <w:hideMark/>
          </w:tcPr>
          <w:p w14:paraId="1007A72B" w14:textId="77777777" w:rsidR="00312A97" w:rsidRPr="00312A97" w:rsidRDefault="00312A97">
            <w:pPr>
              <w:cnfStyle w:val="000000100000" w:firstRow="0" w:lastRow="0" w:firstColumn="0" w:lastColumn="0" w:oddVBand="0" w:evenVBand="0" w:oddHBand="1" w:evenHBand="0" w:firstRowFirstColumn="0" w:firstRowLastColumn="0" w:lastRowFirstColumn="0" w:lastRowLastColumn="0"/>
              <w:rPr>
                <w:ins w:id="2675" w:author="Addy, Paul" w:date="2016-09-19T14:28:00Z"/>
                <w:sz w:val="12"/>
                <w:rPrChange w:id="2676" w:author="Addy, Paul" w:date="2016-09-19T14:29:00Z">
                  <w:rPr>
                    <w:ins w:id="2677" w:author="Addy, Paul" w:date="2016-09-19T14:28:00Z"/>
                  </w:rPr>
                </w:rPrChange>
              </w:rPr>
            </w:pPr>
            <w:ins w:id="2678" w:author="Addy, Paul" w:date="2016-09-19T14:28:00Z">
              <w:r w:rsidRPr="00312A97">
                <w:rPr>
                  <w:sz w:val="12"/>
                  <w:rPrChange w:id="2679" w:author="Addy, Paul" w:date="2016-09-19T14:29:00Z">
                    <w:rPr/>
                  </w:rPrChange>
                </w:rPr>
                <w:t> </w:t>
              </w:r>
            </w:ins>
          </w:p>
        </w:tc>
      </w:tr>
      <w:tr w:rsidR="00312A97" w:rsidRPr="00312A97" w14:paraId="510491F9" w14:textId="77777777" w:rsidTr="00312A97">
        <w:trPr>
          <w:trHeight w:val="1500"/>
          <w:ins w:id="2680" w:author="Addy, Paul" w:date="2016-09-19T14:28:00Z"/>
        </w:trPr>
        <w:tc>
          <w:tcPr>
            <w:cnfStyle w:val="001000000000" w:firstRow="0" w:lastRow="0" w:firstColumn="1" w:lastColumn="0" w:oddVBand="0" w:evenVBand="0" w:oddHBand="0" w:evenHBand="0" w:firstRowFirstColumn="0" w:firstRowLastColumn="0" w:lastRowFirstColumn="0" w:lastRowLastColumn="0"/>
            <w:tcW w:w="5980" w:type="dxa"/>
            <w:hideMark/>
          </w:tcPr>
          <w:p w14:paraId="1C043573" w14:textId="77777777" w:rsidR="00312A97" w:rsidRPr="00312A97" w:rsidRDefault="00312A97">
            <w:pPr>
              <w:rPr>
                <w:ins w:id="2681" w:author="Addy, Paul" w:date="2016-09-19T14:28:00Z"/>
                <w:sz w:val="12"/>
                <w:rPrChange w:id="2682" w:author="Addy, Paul" w:date="2016-09-19T14:29:00Z">
                  <w:rPr>
                    <w:ins w:id="2683" w:author="Addy, Paul" w:date="2016-09-19T14:28:00Z"/>
                  </w:rPr>
                </w:rPrChange>
              </w:rPr>
            </w:pPr>
            <w:ins w:id="2684" w:author="Addy, Paul" w:date="2016-09-19T14:28:00Z">
              <w:r w:rsidRPr="00312A97">
                <w:rPr>
                  <w:sz w:val="12"/>
                  <w:rPrChange w:id="2685" w:author="Addy, Paul" w:date="2016-09-19T14:29:00Z">
                    <w:rPr/>
                  </w:rPrChange>
                </w:rPr>
                <w:t>Engage Sitrion Components</w:t>
              </w:r>
            </w:ins>
          </w:p>
        </w:tc>
        <w:tc>
          <w:tcPr>
            <w:tcW w:w="5980" w:type="dxa"/>
            <w:hideMark/>
          </w:tcPr>
          <w:p w14:paraId="688336FF" w14:textId="77777777" w:rsidR="00312A97" w:rsidRPr="00312A97" w:rsidRDefault="00312A97">
            <w:pPr>
              <w:cnfStyle w:val="000000000000" w:firstRow="0" w:lastRow="0" w:firstColumn="0" w:lastColumn="0" w:oddVBand="0" w:evenVBand="0" w:oddHBand="0" w:evenHBand="0" w:firstRowFirstColumn="0" w:firstRowLastColumn="0" w:lastRowFirstColumn="0" w:lastRowLastColumn="0"/>
              <w:rPr>
                <w:ins w:id="2686" w:author="Addy, Paul" w:date="2016-09-19T14:28:00Z"/>
                <w:sz w:val="12"/>
                <w:rPrChange w:id="2687" w:author="Addy, Paul" w:date="2016-09-19T14:29:00Z">
                  <w:rPr>
                    <w:ins w:id="2688" w:author="Addy, Paul" w:date="2016-09-19T14:28:00Z"/>
                  </w:rPr>
                </w:rPrChange>
              </w:rPr>
            </w:pPr>
            <w:ins w:id="2689" w:author="Addy, Paul" w:date="2016-09-19T14:28:00Z">
              <w:r w:rsidRPr="00312A97">
                <w:rPr>
                  <w:sz w:val="12"/>
                  <w:rPrChange w:id="2690" w:author="Addy, Paul" w:date="2016-09-19T14:29:00Z">
                    <w:rPr/>
                  </w:rPrChange>
                </w:rPr>
                <w:t>Most of the components will be needed</w:t>
              </w:r>
              <w:r w:rsidRPr="00312A97">
                <w:rPr>
                  <w:sz w:val="12"/>
                  <w:rPrChange w:id="2691" w:author="Addy, Paul" w:date="2016-09-19T14:29:00Z">
                    <w:rPr/>
                  </w:rPrChange>
                </w:rPr>
                <w:br/>
              </w:r>
              <w:r w:rsidRPr="00312A97">
                <w:rPr>
                  <w:sz w:val="12"/>
                  <w:rPrChange w:id="2692" w:author="Addy, Paul" w:date="2016-09-19T14:29:00Z">
                    <w:rPr/>
                  </w:rPrChange>
                </w:rPr>
                <w:br/>
              </w:r>
              <w:r w:rsidRPr="00312A97">
                <w:rPr>
                  <w:b/>
                  <w:bCs/>
                  <w:sz w:val="12"/>
                  <w:rPrChange w:id="2693" w:author="Addy, Paul" w:date="2016-09-19T14:29:00Z">
                    <w:rPr>
                      <w:b/>
                      <w:bCs/>
                    </w:rPr>
                  </w:rPrChange>
                </w:rPr>
                <w:t>BIG QUESTION</w:t>
              </w:r>
              <w:r w:rsidRPr="00312A97">
                <w:rPr>
                  <w:b/>
                  <w:bCs/>
                  <w:sz w:val="12"/>
                  <w:rPrChange w:id="2694" w:author="Addy, Paul" w:date="2016-09-19T14:29:00Z">
                    <w:rPr>
                      <w:b/>
                      <w:bCs/>
                    </w:rPr>
                  </w:rPrChange>
                </w:rPr>
                <w:br/>
                <w:t xml:space="preserve">Stream components: Are the attach files/photos mobile compatible? </w:t>
              </w:r>
            </w:ins>
          </w:p>
        </w:tc>
        <w:tc>
          <w:tcPr>
            <w:tcW w:w="5980" w:type="dxa"/>
            <w:hideMark/>
          </w:tcPr>
          <w:p w14:paraId="0CE1B3A6" w14:textId="77777777" w:rsidR="00312A97" w:rsidRPr="00312A97" w:rsidRDefault="00312A97">
            <w:pPr>
              <w:cnfStyle w:val="000000000000" w:firstRow="0" w:lastRow="0" w:firstColumn="0" w:lastColumn="0" w:oddVBand="0" w:evenVBand="0" w:oddHBand="0" w:evenHBand="0" w:firstRowFirstColumn="0" w:firstRowLastColumn="0" w:lastRowFirstColumn="0" w:lastRowLastColumn="0"/>
              <w:rPr>
                <w:ins w:id="2695" w:author="Addy, Paul" w:date="2016-09-19T14:28:00Z"/>
                <w:sz w:val="12"/>
                <w:rPrChange w:id="2696" w:author="Addy, Paul" w:date="2016-09-19T14:29:00Z">
                  <w:rPr>
                    <w:ins w:id="2697" w:author="Addy, Paul" w:date="2016-09-19T14:28:00Z"/>
                  </w:rPr>
                </w:rPrChange>
              </w:rPr>
            </w:pPr>
            <w:ins w:id="2698" w:author="Addy, Paul" w:date="2016-09-19T14:28:00Z">
              <w:r w:rsidRPr="00312A97">
                <w:rPr>
                  <w:sz w:val="12"/>
                  <w:rPrChange w:id="2699" w:author="Addy, Paul" w:date="2016-09-19T14:29:00Z">
                    <w:rPr/>
                  </w:rPrChange>
                </w:rPr>
                <w:t> </w:t>
              </w:r>
            </w:ins>
          </w:p>
        </w:tc>
        <w:tc>
          <w:tcPr>
            <w:tcW w:w="5980" w:type="dxa"/>
            <w:hideMark/>
          </w:tcPr>
          <w:p w14:paraId="49B5A712" w14:textId="77777777" w:rsidR="00312A97" w:rsidRPr="00312A97" w:rsidRDefault="00312A97">
            <w:pPr>
              <w:cnfStyle w:val="000000000000" w:firstRow="0" w:lastRow="0" w:firstColumn="0" w:lastColumn="0" w:oddVBand="0" w:evenVBand="0" w:oddHBand="0" w:evenHBand="0" w:firstRowFirstColumn="0" w:firstRowLastColumn="0" w:lastRowFirstColumn="0" w:lastRowLastColumn="0"/>
              <w:rPr>
                <w:ins w:id="2700" w:author="Addy, Paul" w:date="2016-09-19T14:28:00Z"/>
                <w:sz w:val="12"/>
                <w:rPrChange w:id="2701" w:author="Addy, Paul" w:date="2016-09-19T14:29:00Z">
                  <w:rPr>
                    <w:ins w:id="2702" w:author="Addy, Paul" w:date="2016-09-19T14:28:00Z"/>
                  </w:rPr>
                </w:rPrChange>
              </w:rPr>
            </w:pPr>
            <w:ins w:id="2703" w:author="Addy, Paul" w:date="2016-09-19T14:28:00Z">
              <w:r w:rsidRPr="00312A97">
                <w:rPr>
                  <w:sz w:val="12"/>
                  <w:rPrChange w:id="2704" w:author="Addy, Paul" w:date="2016-09-19T14:29:00Z">
                    <w:rPr/>
                  </w:rPrChange>
                </w:rPr>
                <w:t>Would this be yammer instead of Sitrion?</w:t>
              </w:r>
            </w:ins>
          </w:p>
        </w:tc>
        <w:tc>
          <w:tcPr>
            <w:tcW w:w="5980" w:type="dxa"/>
            <w:hideMark/>
          </w:tcPr>
          <w:p w14:paraId="58D7271E" w14:textId="77777777" w:rsidR="00312A97" w:rsidRPr="00312A97" w:rsidRDefault="00312A97">
            <w:pPr>
              <w:cnfStyle w:val="000000000000" w:firstRow="0" w:lastRow="0" w:firstColumn="0" w:lastColumn="0" w:oddVBand="0" w:evenVBand="0" w:oddHBand="0" w:evenHBand="0" w:firstRowFirstColumn="0" w:firstRowLastColumn="0" w:lastRowFirstColumn="0" w:lastRowLastColumn="0"/>
              <w:rPr>
                <w:ins w:id="2705" w:author="Addy, Paul" w:date="2016-09-19T14:28:00Z"/>
                <w:sz w:val="12"/>
                <w:rPrChange w:id="2706" w:author="Addy, Paul" w:date="2016-09-19T14:29:00Z">
                  <w:rPr>
                    <w:ins w:id="2707" w:author="Addy, Paul" w:date="2016-09-19T14:28:00Z"/>
                  </w:rPr>
                </w:rPrChange>
              </w:rPr>
            </w:pPr>
            <w:ins w:id="2708" w:author="Addy, Paul" w:date="2016-09-19T14:28:00Z">
              <w:r w:rsidRPr="00312A97">
                <w:rPr>
                  <w:sz w:val="12"/>
                  <w:rPrChange w:id="2709" w:author="Addy, Paul" w:date="2016-09-19T14:29:00Z">
                    <w:rPr/>
                  </w:rPrChange>
                </w:rPr>
                <w:t>4.3.1 my stream filter web part on “My activity stream”</w:t>
              </w:r>
              <w:r w:rsidRPr="00312A97">
                <w:rPr>
                  <w:sz w:val="12"/>
                  <w:rPrChange w:id="2710" w:author="Addy, Paul" w:date="2016-09-19T14:29:00Z">
                    <w:rPr/>
                  </w:rPrChange>
                </w:rPr>
                <w:br/>
                <w:t>4.3.2 My stream filter web part on index page</w:t>
              </w:r>
              <w:r w:rsidRPr="00312A97">
                <w:rPr>
                  <w:sz w:val="12"/>
                  <w:rPrChange w:id="2711" w:author="Addy, Paul" w:date="2016-09-19T14:29:00Z">
                    <w:rPr/>
                  </w:rPrChange>
                </w:rPr>
                <w:br/>
                <w:t>4.3.3 Engage Tag Cloud web part on “community” page</w:t>
              </w:r>
            </w:ins>
          </w:p>
        </w:tc>
      </w:tr>
      <w:tr w:rsidR="00312A97" w:rsidRPr="00312A97" w14:paraId="26E5130D" w14:textId="77777777" w:rsidTr="00312A97">
        <w:trPr>
          <w:cnfStyle w:val="000000100000" w:firstRow="0" w:lastRow="0" w:firstColumn="0" w:lastColumn="0" w:oddVBand="0" w:evenVBand="0" w:oddHBand="1" w:evenHBand="0" w:firstRowFirstColumn="0" w:firstRowLastColumn="0" w:lastRowFirstColumn="0" w:lastRowLastColumn="0"/>
          <w:trHeight w:val="315"/>
          <w:ins w:id="2712" w:author="Addy, Paul" w:date="2016-09-19T14:28:00Z"/>
        </w:trPr>
        <w:tc>
          <w:tcPr>
            <w:cnfStyle w:val="001000000000" w:firstRow="0" w:lastRow="0" w:firstColumn="1" w:lastColumn="0" w:oddVBand="0" w:evenVBand="0" w:oddHBand="0" w:evenHBand="0" w:firstRowFirstColumn="0" w:firstRowLastColumn="0" w:lastRowFirstColumn="0" w:lastRowLastColumn="0"/>
            <w:tcW w:w="5980" w:type="dxa"/>
            <w:hideMark/>
          </w:tcPr>
          <w:p w14:paraId="3760E2C3" w14:textId="77777777" w:rsidR="00312A97" w:rsidRPr="00312A97" w:rsidRDefault="00312A97">
            <w:pPr>
              <w:rPr>
                <w:ins w:id="2713" w:author="Addy, Paul" w:date="2016-09-19T14:28:00Z"/>
                <w:sz w:val="12"/>
                <w:rPrChange w:id="2714" w:author="Addy, Paul" w:date="2016-09-19T14:29:00Z">
                  <w:rPr>
                    <w:ins w:id="2715" w:author="Addy, Paul" w:date="2016-09-19T14:28:00Z"/>
                  </w:rPr>
                </w:rPrChange>
              </w:rPr>
            </w:pPr>
            <w:ins w:id="2716" w:author="Addy, Paul" w:date="2016-09-19T14:28:00Z">
              <w:r w:rsidRPr="00312A97">
                <w:rPr>
                  <w:sz w:val="12"/>
                  <w:rPrChange w:id="2717" w:author="Addy, Paul" w:date="2016-09-19T14:29:00Z">
                    <w:rPr/>
                  </w:rPrChange>
                </w:rPr>
                <w:t>My Profile (internal and public)</w:t>
              </w:r>
            </w:ins>
          </w:p>
        </w:tc>
        <w:tc>
          <w:tcPr>
            <w:tcW w:w="5980" w:type="dxa"/>
            <w:hideMark/>
          </w:tcPr>
          <w:p w14:paraId="1AE81C7F" w14:textId="77777777" w:rsidR="00312A97" w:rsidRPr="00312A97" w:rsidRDefault="00312A97">
            <w:pPr>
              <w:cnfStyle w:val="000000100000" w:firstRow="0" w:lastRow="0" w:firstColumn="0" w:lastColumn="0" w:oddVBand="0" w:evenVBand="0" w:oddHBand="1" w:evenHBand="0" w:firstRowFirstColumn="0" w:firstRowLastColumn="0" w:lastRowFirstColumn="0" w:lastRowLastColumn="0"/>
              <w:rPr>
                <w:ins w:id="2718" w:author="Addy, Paul" w:date="2016-09-19T14:28:00Z"/>
                <w:sz w:val="12"/>
                <w:rPrChange w:id="2719" w:author="Addy, Paul" w:date="2016-09-19T14:29:00Z">
                  <w:rPr>
                    <w:ins w:id="2720" w:author="Addy, Paul" w:date="2016-09-19T14:28:00Z"/>
                  </w:rPr>
                </w:rPrChange>
              </w:rPr>
            </w:pPr>
            <w:ins w:id="2721" w:author="Addy, Paul" w:date="2016-09-19T14:28:00Z">
              <w:r w:rsidRPr="00312A97">
                <w:rPr>
                  <w:sz w:val="12"/>
                  <w:rPrChange w:id="2722" w:author="Addy, Paul" w:date="2016-09-19T14:29:00Z">
                    <w:rPr/>
                  </w:rPrChange>
                </w:rPr>
                <w:t>All needed</w:t>
              </w:r>
            </w:ins>
          </w:p>
        </w:tc>
        <w:tc>
          <w:tcPr>
            <w:tcW w:w="5980" w:type="dxa"/>
            <w:hideMark/>
          </w:tcPr>
          <w:p w14:paraId="5599FCD1" w14:textId="77777777" w:rsidR="00312A97" w:rsidRPr="00312A97" w:rsidRDefault="00312A97">
            <w:pPr>
              <w:cnfStyle w:val="000000100000" w:firstRow="0" w:lastRow="0" w:firstColumn="0" w:lastColumn="0" w:oddVBand="0" w:evenVBand="0" w:oddHBand="1" w:evenHBand="0" w:firstRowFirstColumn="0" w:firstRowLastColumn="0" w:lastRowFirstColumn="0" w:lastRowLastColumn="0"/>
              <w:rPr>
                <w:ins w:id="2723" w:author="Addy, Paul" w:date="2016-09-19T14:28:00Z"/>
                <w:sz w:val="12"/>
                <w:rPrChange w:id="2724" w:author="Addy, Paul" w:date="2016-09-19T14:29:00Z">
                  <w:rPr>
                    <w:ins w:id="2725" w:author="Addy, Paul" w:date="2016-09-19T14:28:00Z"/>
                  </w:rPr>
                </w:rPrChange>
              </w:rPr>
            </w:pPr>
            <w:ins w:id="2726" w:author="Addy, Paul" w:date="2016-09-19T14:28:00Z">
              <w:r w:rsidRPr="00312A97">
                <w:rPr>
                  <w:sz w:val="12"/>
                  <w:rPrChange w:id="2727" w:author="Addy, Paul" w:date="2016-09-19T14:29:00Z">
                    <w:rPr/>
                  </w:rPrChange>
                </w:rPr>
                <w:t> </w:t>
              </w:r>
            </w:ins>
          </w:p>
        </w:tc>
        <w:tc>
          <w:tcPr>
            <w:tcW w:w="5980" w:type="dxa"/>
            <w:hideMark/>
          </w:tcPr>
          <w:p w14:paraId="0F84BF1C" w14:textId="77777777" w:rsidR="00312A97" w:rsidRPr="00312A97" w:rsidRDefault="00312A97">
            <w:pPr>
              <w:cnfStyle w:val="000000100000" w:firstRow="0" w:lastRow="0" w:firstColumn="0" w:lastColumn="0" w:oddVBand="0" w:evenVBand="0" w:oddHBand="1" w:evenHBand="0" w:firstRowFirstColumn="0" w:firstRowLastColumn="0" w:lastRowFirstColumn="0" w:lastRowLastColumn="0"/>
              <w:rPr>
                <w:ins w:id="2728" w:author="Addy, Paul" w:date="2016-09-19T14:28:00Z"/>
                <w:sz w:val="12"/>
                <w:rPrChange w:id="2729" w:author="Addy, Paul" w:date="2016-09-19T14:29:00Z">
                  <w:rPr>
                    <w:ins w:id="2730" w:author="Addy, Paul" w:date="2016-09-19T14:28:00Z"/>
                  </w:rPr>
                </w:rPrChange>
              </w:rPr>
            </w:pPr>
            <w:ins w:id="2731" w:author="Addy, Paul" w:date="2016-09-19T14:28:00Z">
              <w:r w:rsidRPr="00312A97">
                <w:rPr>
                  <w:sz w:val="12"/>
                  <w:rPrChange w:id="2732" w:author="Addy, Paul" w:date="2016-09-19T14:29:00Z">
                    <w:rPr/>
                  </w:rPrChange>
                </w:rPr>
                <w:t>Would this be yammer instead of Sitrion?</w:t>
              </w:r>
            </w:ins>
          </w:p>
        </w:tc>
        <w:tc>
          <w:tcPr>
            <w:tcW w:w="5980" w:type="dxa"/>
            <w:hideMark/>
          </w:tcPr>
          <w:p w14:paraId="72A45F33" w14:textId="77777777" w:rsidR="00312A97" w:rsidRPr="00312A97" w:rsidRDefault="00312A97">
            <w:pPr>
              <w:cnfStyle w:val="000000100000" w:firstRow="0" w:lastRow="0" w:firstColumn="0" w:lastColumn="0" w:oddVBand="0" w:evenVBand="0" w:oddHBand="1" w:evenHBand="0" w:firstRowFirstColumn="0" w:firstRowLastColumn="0" w:lastRowFirstColumn="0" w:lastRowLastColumn="0"/>
              <w:rPr>
                <w:ins w:id="2733" w:author="Addy, Paul" w:date="2016-09-19T14:28:00Z"/>
                <w:sz w:val="12"/>
                <w:rPrChange w:id="2734" w:author="Addy, Paul" w:date="2016-09-19T14:29:00Z">
                  <w:rPr>
                    <w:ins w:id="2735" w:author="Addy, Paul" w:date="2016-09-19T14:28:00Z"/>
                  </w:rPr>
                </w:rPrChange>
              </w:rPr>
            </w:pPr>
            <w:ins w:id="2736" w:author="Addy, Paul" w:date="2016-09-19T14:28:00Z">
              <w:r w:rsidRPr="00312A97">
                <w:rPr>
                  <w:sz w:val="12"/>
                  <w:rPrChange w:id="2737" w:author="Addy, Paul" w:date="2016-09-19T14:29:00Z">
                    <w:rPr/>
                  </w:rPrChange>
                </w:rPr>
                <w:t> </w:t>
              </w:r>
            </w:ins>
          </w:p>
        </w:tc>
      </w:tr>
      <w:tr w:rsidR="00312A97" w:rsidRPr="00312A97" w14:paraId="54F072AD" w14:textId="77777777" w:rsidTr="00312A97">
        <w:trPr>
          <w:trHeight w:val="315"/>
          <w:ins w:id="2738" w:author="Addy, Paul" w:date="2016-09-19T14:28:00Z"/>
        </w:trPr>
        <w:tc>
          <w:tcPr>
            <w:cnfStyle w:val="001000000000" w:firstRow="0" w:lastRow="0" w:firstColumn="1" w:lastColumn="0" w:oddVBand="0" w:evenVBand="0" w:oddHBand="0" w:evenHBand="0" w:firstRowFirstColumn="0" w:firstRowLastColumn="0" w:lastRowFirstColumn="0" w:lastRowLastColumn="0"/>
            <w:tcW w:w="5980" w:type="dxa"/>
            <w:hideMark/>
          </w:tcPr>
          <w:p w14:paraId="3D18A660" w14:textId="77777777" w:rsidR="00312A97" w:rsidRPr="00312A97" w:rsidRDefault="00312A97">
            <w:pPr>
              <w:rPr>
                <w:ins w:id="2739" w:author="Addy, Paul" w:date="2016-09-19T14:28:00Z"/>
                <w:sz w:val="12"/>
                <w:rPrChange w:id="2740" w:author="Addy, Paul" w:date="2016-09-19T14:29:00Z">
                  <w:rPr>
                    <w:ins w:id="2741" w:author="Addy, Paul" w:date="2016-09-19T14:28:00Z"/>
                  </w:rPr>
                </w:rPrChange>
              </w:rPr>
            </w:pPr>
            <w:ins w:id="2742" w:author="Addy, Paul" w:date="2016-09-19T14:28:00Z">
              <w:r w:rsidRPr="00312A97">
                <w:rPr>
                  <w:sz w:val="12"/>
                  <w:rPrChange w:id="2743" w:author="Addy, Paul" w:date="2016-09-19T14:29:00Z">
                    <w:rPr/>
                  </w:rPrChange>
                </w:rPr>
                <w:t>Community Page Components</w:t>
              </w:r>
            </w:ins>
          </w:p>
        </w:tc>
        <w:tc>
          <w:tcPr>
            <w:tcW w:w="5980" w:type="dxa"/>
            <w:hideMark/>
          </w:tcPr>
          <w:p w14:paraId="75B383BE" w14:textId="77777777" w:rsidR="00312A97" w:rsidRPr="00312A97" w:rsidRDefault="00312A97">
            <w:pPr>
              <w:cnfStyle w:val="000000000000" w:firstRow="0" w:lastRow="0" w:firstColumn="0" w:lastColumn="0" w:oddVBand="0" w:evenVBand="0" w:oddHBand="0" w:evenHBand="0" w:firstRowFirstColumn="0" w:firstRowLastColumn="0" w:lastRowFirstColumn="0" w:lastRowLastColumn="0"/>
              <w:rPr>
                <w:ins w:id="2744" w:author="Addy, Paul" w:date="2016-09-19T14:28:00Z"/>
                <w:sz w:val="12"/>
                <w:rPrChange w:id="2745" w:author="Addy, Paul" w:date="2016-09-19T14:29:00Z">
                  <w:rPr>
                    <w:ins w:id="2746" w:author="Addy, Paul" w:date="2016-09-19T14:28:00Z"/>
                  </w:rPr>
                </w:rPrChange>
              </w:rPr>
            </w:pPr>
            <w:ins w:id="2747" w:author="Addy, Paul" w:date="2016-09-19T14:28:00Z">
              <w:r w:rsidRPr="00312A97">
                <w:rPr>
                  <w:sz w:val="12"/>
                  <w:rPrChange w:id="2748" w:author="Addy, Paul" w:date="2016-09-19T14:29:00Z">
                    <w:rPr/>
                  </w:rPrChange>
                </w:rPr>
                <w:t>All needed</w:t>
              </w:r>
            </w:ins>
          </w:p>
        </w:tc>
        <w:tc>
          <w:tcPr>
            <w:tcW w:w="5980" w:type="dxa"/>
            <w:hideMark/>
          </w:tcPr>
          <w:p w14:paraId="02D20C2F" w14:textId="77777777" w:rsidR="00312A97" w:rsidRPr="00312A97" w:rsidRDefault="00312A97">
            <w:pPr>
              <w:cnfStyle w:val="000000000000" w:firstRow="0" w:lastRow="0" w:firstColumn="0" w:lastColumn="0" w:oddVBand="0" w:evenVBand="0" w:oddHBand="0" w:evenHBand="0" w:firstRowFirstColumn="0" w:firstRowLastColumn="0" w:lastRowFirstColumn="0" w:lastRowLastColumn="0"/>
              <w:rPr>
                <w:ins w:id="2749" w:author="Addy, Paul" w:date="2016-09-19T14:28:00Z"/>
                <w:sz w:val="12"/>
                <w:rPrChange w:id="2750" w:author="Addy, Paul" w:date="2016-09-19T14:29:00Z">
                  <w:rPr>
                    <w:ins w:id="2751" w:author="Addy, Paul" w:date="2016-09-19T14:28:00Z"/>
                  </w:rPr>
                </w:rPrChange>
              </w:rPr>
            </w:pPr>
            <w:ins w:id="2752" w:author="Addy, Paul" w:date="2016-09-19T14:28:00Z">
              <w:r w:rsidRPr="00312A97">
                <w:rPr>
                  <w:sz w:val="12"/>
                  <w:rPrChange w:id="2753" w:author="Addy, Paul" w:date="2016-09-19T14:29:00Z">
                    <w:rPr/>
                  </w:rPrChange>
                </w:rPr>
                <w:t> </w:t>
              </w:r>
            </w:ins>
          </w:p>
        </w:tc>
        <w:tc>
          <w:tcPr>
            <w:tcW w:w="5980" w:type="dxa"/>
            <w:hideMark/>
          </w:tcPr>
          <w:p w14:paraId="4F2A19CD" w14:textId="77777777" w:rsidR="00312A97" w:rsidRPr="00312A97" w:rsidRDefault="00312A97">
            <w:pPr>
              <w:cnfStyle w:val="000000000000" w:firstRow="0" w:lastRow="0" w:firstColumn="0" w:lastColumn="0" w:oddVBand="0" w:evenVBand="0" w:oddHBand="0" w:evenHBand="0" w:firstRowFirstColumn="0" w:firstRowLastColumn="0" w:lastRowFirstColumn="0" w:lastRowLastColumn="0"/>
              <w:rPr>
                <w:ins w:id="2754" w:author="Addy, Paul" w:date="2016-09-19T14:28:00Z"/>
                <w:sz w:val="12"/>
                <w:rPrChange w:id="2755" w:author="Addy, Paul" w:date="2016-09-19T14:29:00Z">
                  <w:rPr>
                    <w:ins w:id="2756" w:author="Addy, Paul" w:date="2016-09-19T14:28:00Z"/>
                  </w:rPr>
                </w:rPrChange>
              </w:rPr>
            </w:pPr>
            <w:ins w:id="2757" w:author="Addy, Paul" w:date="2016-09-19T14:28:00Z">
              <w:r w:rsidRPr="00312A97">
                <w:rPr>
                  <w:sz w:val="12"/>
                  <w:rPrChange w:id="2758" w:author="Addy, Paul" w:date="2016-09-19T14:29:00Z">
                    <w:rPr/>
                  </w:rPrChange>
                </w:rPr>
                <w:t>Would this be yammer instead of Sitrion?</w:t>
              </w:r>
            </w:ins>
          </w:p>
        </w:tc>
        <w:tc>
          <w:tcPr>
            <w:tcW w:w="5980" w:type="dxa"/>
            <w:hideMark/>
          </w:tcPr>
          <w:p w14:paraId="1D2CA631" w14:textId="77777777" w:rsidR="00312A97" w:rsidRPr="00312A97" w:rsidRDefault="00312A97">
            <w:pPr>
              <w:cnfStyle w:val="000000000000" w:firstRow="0" w:lastRow="0" w:firstColumn="0" w:lastColumn="0" w:oddVBand="0" w:evenVBand="0" w:oddHBand="0" w:evenHBand="0" w:firstRowFirstColumn="0" w:firstRowLastColumn="0" w:lastRowFirstColumn="0" w:lastRowLastColumn="0"/>
              <w:rPr>
                <w:ins w:id="2759" w:author="Addy, Paul" w:date="2016-09-19T14:28:00Z"/>
                <w:sz w:val="12"/>
                <w:rPrChange w:id="2760" w:author="Addy, Paul" w:date="2016-09-19T14:29:00Z">
                  <w:rPr>
                    <w:ins w:id="2761" w:author="Addy, Paul" w:date="2016-09-19T14:28:00Z"/>
                  </w:rPr>
                </w:rPrChange>
              </w:rPr>
            </w:pPr>
            <w:ins w:id="2762" w:author="Addy, Paul" w:date="2016-09-19T14:28:00Z">
              <w:r w:rsidRPr="00312A97">
                <w:rPr>
                  <w:sz w:val="12"/>
                  <w:rPrChange w:id="2763" w:author="Addy, Paul" w:date="2016-09-19T14:29:00Z">
                    <w:rPr/>
                  </w:rPrChange>
                </w:rPr>
                <w:t> </w:t>
              </w:r>
            </w:ins>
          </w:p>
        </w:tc>
      </w:tr>
      <w:tr w:rsidR="00312A97" w:rsidRPr="00312A97" w14:paraId="20794E6F" w14:textId="77777777" w:rsidTr="00312A97">
        <w:trPr>
          <w:cnfStyle w:val="000000100000" w:firstRow="0" w:lastRow="0" w:firstColumn="0" w:lastColumn="0" w:oddVBand="0" w:evenVBand="0" w:oddHBand="1" w:evenHBand="0" w:firstRowFirstColumn="0" w:firstRowLastColumn="0" w:lastRowFirstColumn="0" w:lastRowLastColumn="0"/>
          <w:trHeight w:val="315"/>
          <w:ins w:id="2764" w:author="Addy, Paul" w:date="2016-09-19T14:28:00Z"/>
        </w:trPr>
        <w:tc>
          <w:tcPr>
            <w:cnfStyle w:val="001000000000" w:firstRow="0" w:lastRow="0" w:firstColumn="1" w:lastColumn="0" w:oddVBand="0" w:evenVBand="0" w:oddHBand="0" w:evenHBand="0" w:firstRowFirstColumn="0" w:firstRowLastColumn="0" w:lastRowFirstColumn="0" w:lastRowLastColumn="0"/>
            <w:tcW w:w="5980" w:type="dxa"/>
            <w:hideMark/>
          </w:tcPr>
          <w:p w14:paraId="276C3EA0" w14:textId="77777777" w:rsidR="00312A97" w:rsidRPr="00312A97" w:rsidRDefault="00312A97">
            <w:pPr>
              <w:rPr>
                <w:ins w:id="2765" w:author="Addy, Paul" w:date="2016-09-19T14:28:00Z"/>
                <w:sz w:val="12"/>
                <w:rPrChange w:id="2766" w:author="Addy, Paul" w:date="2016-09-19T14:29:00Z">
                  <w:rPr>
                    <w:ins w:id="2767" w:author="Addy, Paul" w:date="2016-09-19T14:28:00Z"/>
                  </w:rPr>
                </w:rPrChange>
              </w:rPr>
            </w:pPr>
            <w:ins w:id="2768" w:author="Addy, Paul" w:date="2016-09-19T14:28:00Z">
              <w:r w:rsidRPr="00312A97">
                <w:rPr>
                  <w:sz w:val="12"/>
                  <w:rPrChange w:id="2769" w:author="Addy, Paul" w:date="2016-09-19T14:29:00Z">
                    <w:rPr/>
                  </w:rPrChange>
                </w:rPr>
                <w:lastRenderedPageBreak/>
                <w:t>Tags Page Components</w:t>
              </w:r>
            </w:ins>
          </w:p>
        </w:tc>
        <w:tc>
          <w:tcPr>
            <w:tcW w:w="5980" w:type="dxa"/>
            <w:hideMark/>
          </w:tcPr>
          <w:p w14:paraId="7EAB498D" w14:textId="77777777" w:rsidR="00312A97" w:rsidRPr="00312A97" w:rsidRDefault="00312A97">
            <w:pPr>
              <w:cnfStyle w:val="000000100000" w:firstRow="0" w:lastRow="0" w:firstColumn="0" w:lastColumn="0" w:oddVBand="0" w:evenVBand="0" w:oddHBand="1" w:evenHBand="0" w:firstRowFirstColumn="0" w:firstRowLastColumn="0" w:lastRowFirstColumn="0" w:lastRowLastColumn="0"/>
              <w:rPr>
                <w:ins w:id="2770" w:author="Addy, Paul" w:date="2016-09-19T14:28:00Z"/>
                <w:sz w:val="12"/>
                <w:rPrChange w:id="2771" w:author="Addy, Paul" w:date="2016-09-19T14:29:00Z">
                  <w:rPr>
                    <w:ins w:id="2772" w:author="Addy, Paul" w:date="2016-09-19T14:28:00Z"/>
                  </w:rPr>
                </w:rPrChange>
              </w:rPr>
            </w:pPr>
            <w:ins w:id="2773" w:author="Addy, Paul" w:date="2016-09-19T14:28:00Z">
              <w:r w:rsidRPr="00312A97">
                <w:rPr>
                  <w:sz w:val="12"/>
                  <w:rPrChange w:id="2774" w:author="Addy, Paul" w:date="2016-09-19T14:29:00Z">
                    <w:rPr/>
                  </w:rPrChange>
                </w:rPr>
                <w:t> </w:t>
              </w:r>
            </w:ins>
          </w:p>
        </w:tc>
        <w:tc>
          <w:tcPr>
            <w:tcW w:w="5980" w:type="dxa"/>
            <w:hideMark/>
          </w:tcPr>
          <w:p w14:paraId="0C31A6BA" w14:textId="77777777" w:rsidR="00312A97" w:rsidRPr="00312A97" w:rsidRDefault="00312A97">
            <w:pPr>
              <w:cnfStyle w:val="000000100000" w:firstRow="0" w:lastRow="0" w:firstColumn="0" w:lastColumn="0" w:oddVBand="0" w:evenVBand="0" w:oddHBand="1" w:evenHBand="0" w:firstRowFirstColumn="0" w:firstRowLastColumn="0" w:lastRowFirstColumn="0" w:lastRowLastColumn="0"/>
              <w:rPr>
                <w:ins w:id="2775" w:author="Addy, Paul" w:date="2016-09-19T14:28:00Z"/>
                <w:sz w:val="12"/>
                <w:rPrChange w:id="2776" w:author="Addy, Paul" w:date="2016-09-19T14:29:00Z">
                  <w:rPr>
                    <w:ins w:id="2777" w:author="Addy, Paul" w:date="2016-09-19T14:28:00Z"/>
                  </w:rPr>
                </w:rPrChange>
              </w:rPr>
            </w:pPr>
            <w:ins w:id="2778" w:author="Addy, Paul" w:date="2016-09-19T14:28:00Z">
              <w:r w:rsidRPr="00312A97">
                <w:rPr>
                  <w:sz w:val="12"/>
                  <w:rPrChange w:id="2779" w:author="Addy, Paul" w:date="2016-09-19T14:29:00Z">
                    <w:rPr/>
                  </w:rPrChange>
                </w:rPr>
                <w:t> </w:t>
              </w:r>
            </w:ins>
          </w:p>
        </w:tc>
        <w:tc>
          <w:tcPr>
            <w:tcW w:w="5980" w:type="dxa"/>
            <w:hideMark/>
          </w:tcPr>
          <w:p w14:paraId="67D5F4D3" w14:textId="77777777" w:rsidR="00312A97" w:rsidRPr="00312A97" w:rsidRDefault="00312A97">
            <w:pPr>
              <w:cnfStyle w:val="000000100000" w:firstRow="0" w:lastRow="0" w:firstColumn="0" w:lastColumn="0" w:oddVBand="0" w:evenVBand="0" w:oddHBand="1" w:evenHBand="0" w:firstRowFirstColumn="0" w:firstRowLastColumn="0" w:lastRowFirstColumn="0" w:lastRowLastColumn="0"/>
              <w:rPr>
                <w:ins w:id="2780" w:author="Addy, Paul" w:date="2016-09-19T14:28:00Z"/>
                <w:sz w:val="12"/>
                <w:rPrChange w:id="2781" w:author="Addy, Paul" w:date="2016-09-19T14:29:00Z">
                  <w:rPr>
                    <w:ins w:id="2782" w:author="Addy, Paul" w:date="2016-09-19T14:28:00Z"/>
                  </w:rPr>
                </w:rPrChange>
              </w:rPr>
            </w:pPr>
            <w:ins w:id="2783" w:author="Addy, Paul" w:date="2016-09-19T14:28:00Z">
              <w:r w:rsidRPr="00312A97">
                <w:rPr>
                  <w:sz w:val="12"/>
                  <w:rPrChange w:id="2784" w:author="Addy, Paul" w:date="2016-09-19T14:29:00Z">
                    <w:rPr/>
                  </w:rPrChange>
                </w:rPr>
                <w:t>Would this be yammer instead of Sitrion?</w:t>
              </w:r>
            </w:ins>
          </w:p>
        </w:tc>
        <w:tc>
          <w:tcPr>
            <w:tcW w:w="5980" w:type="dxa"/>
            <w:hideMark/>
          </w:tcPr>
          <w:p w14:paraId="161E38E4" w14:textId="77777777" w:rsidR="00312A97" w:rsidRPr="00312A97" w:rsidRDefault="00312A97">
            <w:pPr>
              <w:cnfStyle w:val="000000100000" w:firstRow="0" w:lastRow="0" w:firstColumn="0" w:lastColumn="0" w:oddVBand="0" w:evenVBand="0" w:oddHBand="1" w:evenHBand="0" w:firstRowFirstColumn="0" w:firstRowLastColumn="0" w:lastRowFirstColumn="0" w:lastRowLastColumn="0"/>
              <w:rPr>
                <w:ins w:id="2785" w:author="Addy, Paul" w:date="2016-09-19T14:28:00Z"/>
                <w:sz w:val="12"/>
                <w:rPrChange w:id="2786" w:author="Addy, Paul" w:date="2016-09-19T14:29:00Z">
                  <w:rPr>
                    <w:ins w:id="2787" w:author="Addy, Paul" w:date="2016-09-19T14:28:00Z"/>
                  </w:rPr>
                </w:rPrChange>
              </w:rPr>
            </w:pPr>
            <w:ins w:id="2788" w:author="Addy, Paul" w:date="2016-09-19T14:28:00Z">
              <w:r w:rsidRPr="00312A97">
                <w:rPr>
                  <w:sz w:val="12"/>
                  <w:rPrChange w:id="2789" w:author="Addy, Paul" w:date="2016-09-19T14:29:00Z">
                    <w:rPr/>
                  </w:rPrChange>
                </w:rPr>
                <w:t>x</w:t>
              </w:r>
            </w:ins>
          </w:p>
        </w:tc>
      </w:tr>
      <w:tr w:rsidR="00312A97" w:rsidRPr="00312A97" w14:paraId="0268679A" w14:textId="77777777" w:rsidTr="00312A97">
        <w:trPr>
          <w:trHeight w:val="315"/>
          <w:ins w:id="2790" w:author="Addy, Paul" w:date="2016-09-19T14:28:00Z"/>
        </w:trPr>
        <w:tc>
          <w:tcPr>
            <w:cnfStyle w:val="001000000000" w:firstRow="0" w:lastRow="0" w:firstColumn="1" w:lastColumn="0" w:oddVBand="0" w:evenVBand="0" w:oddHBand="0" w:evenHBand="0" w:firstRowFirstColumn="0" w:firstRowLastColumn="0" w:lastRowFirstColumn="0" w:lastRowLastColumn="0"/>
            <w:tcW w:w="5980" w:type="dxa"/>
            <w:hideMark/>
          </w:tcPr>
          <w:p w14:paraId="68C2B65D" w14:textId="77777777" w:rsidR="00312A97" w:rsidRPr="00312A97" w:rsidRDefault="00312A97">
            <w:pPr>
              <w:rPr>
                <w:ins w:id="2791" w:author="Addy, Paul" w:date="2016-09-19T14:28:00Z"/>
                <w:sz w:val="12"/>
                <w:rPrChange w:id="2792" w:author="Addy, Paul" w:date="2016-09-19T14:29:00Z">
                  <w:rPr>
                    <w:ins w:id="2793" w:author="Addy, Paul" w:date="2016-09-19T14:28:00Z"/>
                  </w:rPr>
                </w:rPrChange>
              </w:rPr>
            </w:pPr>
            <w:ins w:id="2794" w:author="Addy, Paul" w:date="2016-09-19T14:28:00Z">
              <w:r w:rsidRPr="00312A97">
                <w:rPr>
                  <w:sz w:val="12"/>
                  <w:rPrChange w:id="2795" w:author="Addy, Paul" w:date="2016-09-19T14:29:00Z">
                    <w:rPr/>
                  </w:rPrChange>
                </w:rPr>
                <w:t>Communities</w:t>
              </w:r>
            </w:ins>
          </w:p>
        </w:tc>
        <w:tc>
          <w:tcPr>
            <w:tcW w:w="5980" w:type="dxa"/>
            <w:hideMark/>
          </w:tcPr>
          <w:p w14:paraId="10DAF6EA" w14:textId="77777777" w:rsidR="00312A97" w:rsidRPr="00312A97" w:rsidRDefault="00312A97">
            <w:pPr>
              <w:cnfStyle w:val="000000000000" w:firstRow="0" w:lastRow="0" w:firstColumn="0" w:lastColumn="0" w:oddVBand="0" w:evenVBand="0" w:oddHBand="0" w:evenHBand="0" w:firstRowFirstColumn="0" w:firstRowLastColumn="0" w:lastRowFirstColumn="0" w:lastRowLastColumn="0"/>
              <w:rPr>
                <w:ins w:id="2796" w:author="Addy, Paul" w:date="2016-09-19T14:28:00Z"/>
                <w:sz w:val="12"/>
                <w:rPrChange w:id="2797" w:author="Addy, Paul" w:date="2016-09-19T14:29:00Z">
                  <w:rPr>
                    <w:ins w:id="2798" w:author="Addy, Paul" w:date="2016-09-19T14:28:00Z"/>
                  </w:rPr>
                </w:rPrChange>
              </w:rPr>
            </w:pPr>
            <w:ins w:id="2799" w:author="Addy, Paul" w:date="2016-09-19T14:28:00Z">
              <w:r w:rsidRPr="00312A97">
                <w:rPr>
                  <w:sz w:val="12"/>
                  <w:rPrChange w:id="2800" w:author="Addy, Paul" w:date="2016-09-19T14:29:00Z">
                    <w:rPr/>
                  </w:rPrChange>
                </w:rPr>
                <w:t>Most of the components will be needed</w:t>
              </w:r>
            </w:ins>
          </w:p>
        </w:tc>
        <w:tc>
          <w:tcPr>
            <w:tcW w:w="5980" w:type="dxa"/>
            <w:hideMark/>
          </w:tcPr>
          <w:p w14:paraId="3B3F1C6A" w14:textId="77777777" w:rsidR="00312A97" w:rsidRPr="00312A97" w:rsidRDefault="00312A97">
            <w:pPr>
              <w:cnfStyle w:val="000000000000" w:firstRow="0" w:lastRow="0" w:firstColumn="0" w:lastColumn="0" w:oddVBand="0" w:evenVBand="0" w:oddHBand="0" w:evenHBand="0" w:firstRowFirstColumn="0" w:firstRowLastColumn="0" w:lastRowFirstColumn="0" w:lastRowLastColumn="0"/>
              <w:rPr>
                <w:ins w:id="2801" w:author="Addy, Paul" w:date="2016-09-19T14:28:00Z"/>
                <w:sz w:val="12"/>
                <w:rPrChange w:id="2802" w:author="Addy, Paul" w:date="2016-09-19T14:29:00Z">
                  <w:rPr>
                    <w:ins w:id="2803" w:author="Addy, Paul" w:date="2016-09-19T14:28:00Z"/>
                  </w:rPr>
                </w:rPrChange>
              </w:rPr>
            </w:pPr>
            <w:ins w:id="2804" w:author="Addy, Paul" w:date="2016-09-19T14:28:00Z">
              <w:r w:rsidRPr="00312A97">
                <w:rPr>
                  <w:sz w:val="12"/>
                  <w:rPrChange w:id="2805" w:author="Addy, Paul" w:date="2016-09-19T14:29:00Z">
                    <w:rPr/>
                  </w:rPrChange>
                </w:rPr>
                <w:t> </w:t>
              </w:r>
            </w:ins>
          </w:p>
        </w:tc>
        <w:tc>
          <w:tcPr>
            <w:tcW w:w="5980" w:type="dxa"/>
            <w:hideMark/>
          </w:tcPr>
          <w:p w14:paraId="7F31EB31" w14:textId="77777777" w:rsidR="00312A97" w:rsidRPr="00312A97" w:rsidRDefault="00312A97">
            <w:pPr>
              <w:cnfStyle w:val="000000000000" w:firstRow="0" w:lastRow="0" w:firstColumn="0" w:lastColumn="0" w:oddVBand="0" w:evenVBand="0" w:oddHBand="0" w:evenHBand="0" w:firstRowFirstColumn="0" w:firstRowLastColumn="0" w:lastRowFirstColumn="0" w:lastRowLastColumn="0"/>
              <w:rPr>
                <w:ins w:id="2806" w:author="Addy, Paul" w:date="2016-09-19T14:28:00Z"/>
                <w:sz w:val="12"/>
                <w:rPrChange w:id="2807" w:author="Addy, Paul" w:date="2016-09-19T14:29:00Z">
                  <w:rPr>
                    <w:ins w:id="2808" w:author="Addy, Paul" w:date="2016-09-19T14:28:00Z"/>
                  </w:rPr>
                </w:rPrChange>
              </w:rPr>
            </w:pPr>
            <w:ins w:id="2809" w:author="Addy, Paul" w:date="2016-09-19T14:28:00Z">
              <w:r w:rsidRPr="00312A97">
                <w:rPr>
                  <w:sz w:val="12"/>
                  <w:rPrChange w:id="2810" w:author="Addy, Paul" w:date="2016-09-19T14:29:00Z">
                    <w:rPr/>
                  </w:rPrChange>
                </w:rPr>
                <w:t> </w:t>
              </w:r>
            </w:ins>
          </w:p>
        </w:tc>
        <w:tc>
          <w:tcPr>
            <w:tcW w:w="5980" w:type="dxa"/>
            <w:hideMark/>
          </w:tcPr>
          <w:p w14:paraId="3918AB17" w14:textId="77777777" w:rsidR="00312A97" w:rsidRPr="00312A97" w:rsidRDefault="00312A97">
            <w:pPr>
              <w:cnfStyle w:val="000000000000" w:firstRow="0" w:lastRow="0" w:firstColumn="0" w:lastColumn="0" w:oddVBand="0" w:evenVBand="0" w:oddHBand="0" w:evenHBand="0" w:firstRowFirstColumn="0" w:firstRowLastColumn="0" w:lastRowFirstColumn="0" w:lastRowLastColumn="0"/>
              <w:rPr>
                <w:ins w:id="2811" w:author="Addy, Paul" w:date="2016-09-19T14:28:00Z"/>
                <w:sz w:val="12"/>
                <w:rPrChange w:id="2812" w:author="Addy, Paul" w:date="2016-09-19T14:29:00Z">
                  <w:rPr>
                    <w:ins w:id="2813" w:author="Addy, Paul" w:date="2016-09-19T14:28:00Z"/>
                  </w:rPr>
                </w:rPrChange>
              </w:rPr>
            </w:pPr>
            <w:ins w:id="2814" w:author="Addy, Paul" w:date="2016-09-19T14:28:00Z">
              <w:r w:rsidRPr="00312A97">
                <w:rPr>
                  <w:sz w:val="12"/>
                  <w:rPrChange w:id="2815" w:author="Addy, Paul" w:date="2016-09-19T14:29:00Z">
                    <w:rPr/>
                  </w:rPrChange>
                </w:rPr>
                <w:t>9.3 Create a community</w:t>
              </w:r>
            </w:ins>
          </w:p>
        </w:tc>
      </w:tr>
      <w:tr w:rsidR="00312A97" w:rsidRPr="00312A97" w14:paraId="28B846F7" w14:textId="77777777" w:rsidTr="00312A97">
        <w:trPr>
          <w:cnfStyle w:val="000000100000" w:firstRow="0" w:lastRow="0" w:firstColumn="0" w:lastColumn="0" w:oddVBand="0" w:evenVBand="0" w:oddHBand="1" w:evenHBand="0" w:firstRowFirstColumn="0" w:firstRowLastColumn="0" w:lastRowFirstColumn="0" w:lastRowLastColumn="0"/>
          <w:trHeight w:val="315"/>
          <w:ins w:id="2816" w:author="Addy, Paul" w:date="2016-09-19T14:28:00Z"/>
        </w:trPr>
        <w:tc>
          <w:tcPr>
            <w:cnfStyle w:val="001000000000" w:firstRow="0" w:lastRow="0" w:firstColumn="1" w:lastColumn="0" w:oddVBand="0" w:evenVBand="0" w:oddHBand="0" w:evenHBand="0" w:firstRowFirstColumn="0" w:firstRowLastColumn="0" w:lastRowFirstColumn="0" w:lastRowLastColumn="0"/>
            <w:tcW w:w="5980" w:type="dxa"/>
            <w:hideMark/>
          </w:tcPr>
          <w:p w14:paraId="7A5B350A" w14:textId="77777777" w:rsidR="00312A97" w:rsidRPr="00312A97" w:rsidRDefault="00312A97">
            <w:pPr>
              <w:rPr>
                <w:ins w:id="2817" w:author="Addy, Paul" w:date="2016-09-19T14:28:00Z"/>
                <w:sz w:val="12"/>
                <w:rPrChange w:id="2818" w:author="Addy, Paul" w:date="2016-09-19T14:29:00Z">
                  <w:rPr>
                    <w:ins w:id="2819" w:author="Addy, Paul" w:date="2016-09-19T14:28:00Z"/>
                  </w:rPr>
                </w:rPrChange>
              </w:rPr>
            </w:pPr>
            <w:ins w:id="2820" w:author="Addy, Paul" w:date="2016-09-19T14:28:00Z">
              <w:r w:rsidRPr="00312A97">
                <w:rPr>
                  <w:sz w:val="12"/>
                  <w:rPrChange w:id="2821" w:author="Addy, Paul" w:date="2016-09-19T14:29:00Z">
                    <w:rPr/>
                  </w:rPrChange>
                </w:rPr>
                <w:t>Search</w:t>
              </w:r>
            </w:ins>
          </w:p>
        </w:tc>
        <w:tc>
          <w:tcPr>
            <w:tcW w:w="5980" w:type="dxa"/>
            <w:hideMark/>
          </w:tcPr>
          <w:p w14:paraId="180EC663" w14:textId="77777777" w:rsidR="00312A97" w:rsidRPr="00312A97" w:rsidRDefault="00312A97">
            <w:pPr>
              <w:cnfStyle w:val="000000100000" w:firstRow="0" w:lastRow="0" w:firstColumn="0" w:lastColumn="0" w:oddVBand="0" w:evenVBand="0" w:oddHBand="1" w:evenHBand="0" w:firstRowFirstColumn="0" w:firstRowLastColumn="0" w:lastRowFirstColumn="0" w:lastRowLastColumn="0"/>
              <w:rPr>
                <w:ins w:id="2822" w:author="Addy, Paul" w:date="2016-09-19T14:28:00Z"/>
                <w:sz w:val="12"/>
                <w:rPrChange w:id="2823" w:author="Addy, Paul" w:date="2016-09-19T14:29:00Z">
                  <w:rPr>
                    <w:ins w:id="2824" w:author="Addy, Paul" w:date="2016-09-19T14:28:00Z"/>
                  </w:rPr>
                </w:rPrChange>
              </w:rPr>
            </w:pPr>
            <w:ins w:id="2825" w:author="Addy, Paul" w:date="2016-09-19T14:28:00Z">
              <w:r w:rsidRPr="00312A97">
                <w:rPr>
                  <w:sz w:val="12"/>
                  <w:rPrChange w:id="2826" w:author="Addy, Paul" w:date="2016-09-19T14:29:00Z">
                    <w:rPr/>
                  </w:rPrChange>
                </w:rPr>
                <w:t> </w:t>
              </w:r>
            </w:ins>
          </w:p>
        </w:tc>
        <w:tc>
          <w:tcPr>
            <w:tcW w:w="5980" w:type="dxa"/>
            <w:hideMark/>
          </w:tcPr>
          <w:p w14:paraId="09DD70DA" w14:textId="77777777" w:rsidR="00312A97" w:rsidRPr="00312A97" w:rsidRDefault="00312A97">
            <w:pPr>
              <w:cnfStyle w:val="000000100000" w:firstRow="0" w:lastRow="0" w:firstColumn="0" w:lastColumn="0" w:oddVBand="0" w:evenVBand="0" w:oddHBand="1" w:evenHBand="0" w:firstRowFirstColumn="0" w:firstRowLastColumn="0" w:lastRowFirstColumn="0" w:lastRowLastColumn="0"/>
              <w:rPr>
                <w:ins w:id="2827" w:author="Addy, Paul" w:date="2016-09-19T14:28:00Z"/>
                <w:sz w:val="12"/>
                <w:rPrChange w:id="2828" w:author="Addy, Paul" w:date="2016-09-19T14:29:00Z">
                  <w:rPr>
                    <w:ins w:id="2829" w:author="Addy, Paul" w:date="2016-09-19T14:28:00Z"/>
                  </w:rPr>
                </w:rPrChange>
              </w:rPr>
            </w:pPr>
            <w:ins w:id="2830" w:author="Addy, Paul" w:date="2016-09-19T14:28:00Z">
              <w:r w:rsidRPr="00312A97">
                <w:rPr>
                  <w:sz w:val="12"/>
                  <w:rPrChange w:id="2831" w:author="Addy, Paul" w:date="2016-09-19T14:29:00Z">
                    <w:rPr/>
                  </w:rPrChange>
                </w:rPr>
                <w:t> </w:t>
              </w:r>
            </w:ins>
          </w:p>
        </w:tc>
        <w:tc>
          <w:tcPr>
            <w:tcW w:w="5980" w:type="dxa"/>
            <w:hideMark/>
          </w:tcPr>
          <w:p w14:paraId="0F3F071B" w14:textId="77777777" w:rsidR="00312A97" w:rsidRPr="00312A97" w:rsidRDefault="00312A97">
            <w:pPr>
              <w:cnfStyle w:val="000000100000" w:firstRow="0" w:lastRow="0" w:firstColumn="0" w:lastColumn="0" w:oddVBand="0" w:evenVBand="0" w:oddHBand="1" w:evenHBand="0" w:firstRowFirstColumn="0" w:firstRowLastColumn="0" w:lastRowFirstColumn="0" w:lastRowLastColumn="0"/>
              <w:rPr>
                <w:ins w:id="2832" w:author="Addy, Paul" w:date="2016-09-19T14:28:00Z"/>
                <w:sz w:val="12"/>
                <w:rPrChange w:id="2833" w:author="Addy, Paul" w:date="2016-09-19T14:29:00Z">
                  <w:rPr>
                    <w:ins w:id="2834" w:author="Addy, Paul" w:date="2016-09-19T14:28:00Z"/>
                  </w:rPr>
                </w:rPrChange>
              </w:rPr>
            </w:pPr>
            <w:ins w:id="2835" w:author="Addy, Paul" w:date="2016-09-19T14:28:00Z">
              <w:r w:rsidRPr="00312A97">
                <w:rPr>
                  <w:sz w:val="12"/>
                  <w:rPrChange w:id="2836" w:author="Addy, Paul" w:date="2016-09-19T14:29:00Z">
                    <w:rPr/>
                  </w:rPrChange>
                </w:rPr>
                <w:t>X ?</w:t>
              </w:r>
            </w:ins>
          </w:p>
        </w:tc>
        <w:tc>
          <w:tcPr>
            <w:tcW w:w="5980" w:type="dxa"/>
            <w:hideMark/>
          </w:tcPr>
          <w:p w14:paraId="00005B39" w14:textId="77777777" w:rsidR="00312A97" w:rsidRPr="00312A97" w:rsidRDefault="00312A97">
            <w:pPr>
              <w:cnfStyle w:val="000000100000" w:firstRow="0" w:lastRow="0" w:firstColumn="0" w:lastColumn="0" w:oddVBand="0" w:evenVBand="0" w:oddHBand="1" w:evenHBand="0" w:firstRowFirstColumn="0" w:firstRowLastColumn="0" w:lastRowFirstColumn="0" w:lastRowLastColumn="0"/>
              <w:rPr>
                <w:ins w:id="2837" w:author="Addy, Paul" w:date="2016-09-19T14:28:00Z"/>
                <w:sz w:val="12"/>
                <w:rPrChange w:id="2838" w:author="Addy, Paul" w:date="2016-09-19T14:29:00Z">
                  <w:rPr>
                    <w:ins w:id="2839" w:author="Addy, Paul" w:date="2016-09-19T14:28:00Z"/>
                  </w:rPr>
                </w:rPrChange>
              </w:rPr>
            </w:pPr>
            <w:ins w:id="2840" w:author="Addy, Paul" w:date="2016-09-19T14:28:00Z">
              <w:r w:rsidRPr="00312A97">
                <w:rPr>
                  <w:sz w:val="12"/>
                  <w:rPrChange w:id="2841" w:author="Addy, Paul" w:date="2016-09-19T14:29:00Z">
                    <w:rPr/>
                  </w:rPrChange>
                </w:rPr>
                <w:t> </w:t>
              </w:r>
            </w:ins>
          </w:p>
        </w:tc>
      </w:tr>
      <w:tr w:rsidR="00312A97" w:rsidRPr="00312A97" w14:paraId="4DD440E9" w14:textId="77777777" w:rsidTr="00312A97">
        <w:trPr>
          <w:trHeight w:val="1500"/>
          <w:ins w:id="2842" w:author="Addy, Paul" w:date="2016-09-19T14:28:00Z"/>
        </w:trPr>
        <w:tc>
          <w:tcPr>
            <w:cnfStyle w:val="001000000000" w:firstRow="0" w:lastRow="0" w:firstColumn="1" w:lastColumn="0" w:oddVBand="0" w:evenVBand="0" w:oddHBand="0" w:evenHBand="0" w:firstRowFirstColumn="0" w:firstRowLastColumn="0" w:lastRowFirstColumn="0" w:lastRowLastColumn="0"/>
            <w:tcW w:w="5980" w:type="dxa"/>
            <w:hideMark/>
          </w:tcPr>
          <w:p w14:paraId="4087407B" w14:textId="77777777" w:rsidR="00312A97" w:rsidRPr="00312A97" w:rsidRDefault="00312A97">
            <w:pPr>
              <w:rPr>
                <w:ins w:id="2843" w:author="Addy, Paul" w:date="2016-09-19T14:28:00Z"/>
                <w:sz w:val="12"/>
                <w:rPrChange w:id="2844" w:author="Addy, Paul" w:date="2016-09-19T14:29:00Z">
                  <w:rPr>
                    <w:ins w:id="2845" w:author="Addy, Paul" w:date="2016-09-19T14:28:00Z"/>
                  </w:rPr>
                </w:rPrChange>
              </w:rPr>
            </w:pPr>
            <w:ins w:id="2846" w:author="Addy, Paul" w:date="2016-09-19T14:28:00Z">
              <w:r w:rsidRPr="00312A97">
                <w:rPr>
                  <w:sz w:val="12"/>
                  <w:rPrChange w:id="2847" w:author="Addy, Paul" w:date="2016-09-19T14:29:00Z">
                    <w:rPr/>
                  </w:rPrChange>
                </w:rPr>
                <w:t>News</w:t>
              </w:r>
            </w:ins>
          </w:p>
        </w:tc>
        <w:tc>
          <w:tcPr>
            <w:tcW w:w="5980" w:type="dxa"/>
            <w:hideMark/>
          </w:tcPr>
          <w:p w14:paraId="1FC192A4" w14:textId="00EBA48C" w:rsidR="00312A97" w:rsidRPr="00312A97" w:rsidRDefault="00312A97">
            <w:pPr>
              <w:cnfStyle w:val="000000000000" w:firstRow="0" w:lastRow="0" w:firstColumn="0" w:lastColumn="0" w:oddVBand="0" w:evenVBand="0" w:oddHBand="0" w:evenHBand="0" w:firstRowFirstColumn="0" w:firstRowLastColumn="0" w:lastRowFirstColumn="0" w:lastRowLastColumn="0"/>
              <w:rPr>
                <w:ins w:id="2848" w:author="Addy, Paul" w:date="2016-09-19T14:28:00Z"/>
                <w:sz w:val="12"/>
                <w:rPrChange w:id="2849" w:author="Addy, Paul" w:date="2016-09-19T14:29:00Z">
                  <w:rPr>
                    <w:ins w:id="2850" w:author="Addy, Paul" w:date="2016-09-19T14:28:00Z"/>
                  </w:rPr>
                </w:rPrChange>
              </w:rPr>
            </w:pPr>
            <w:ins w:id="2851" w:author="Addy, Paul" w:date="2016-09-19T14:28:00Z">
              <w:r w:rsidRPr="00312A97">
                <w:rPr>
                  <w:sz w:val="12"/>
                  <w:rPrChange w:id="2852" w:author="Addy, Paul" w:date="2016-09-19T14:29:00Z">
                    <w:rPr/>
                  </w:rPrChange>
                </w:rPr>
                <w:t xml:space="preserve">read, comment, like and share using all JTI smartphones (not only </w:t>
              </w:r>
            </w:ins>
            <w:ins w:id="2853" w:author="Addy, Paul" w:date="2016-09-19T14:30:00Z">
              <w:r w:rsidRPr="00312A97">
                <w:rPr>
                  <w:sz w:val="12"/>
                </w:rPr>
                <w:t>iPhone</w:t>
              </w:r>
            </w:ins>
            <w:ins w:id="2854" w:author="Addy, Paul" w:date="2016-09-19T14:28:00Z">
              <w:r w:rsidRPr="00312A97">
                <w:rPr>
                  <w:sz w:val="12"/>
                  <w:rPrChange w:id="2855" w:author="Addy, Paul" w:date="2016-09-19T14:29:00Z">
                    <w:rPr/>
                  </w:rPrChange>
                </w:rPr>
                <w:t>). User should be able to open links to documents, watch videos directly on their phones. Those elements should be uploaded on the intranet or on the MML or on JTI_</w:t>
              </w:r>
            </w:ins>
            <w:ins w:id="2856" w:author="Addy, Paul" w:date="2016-09-19T14:30:00Z">
              <w:r>
                <w:rPr>
                  <w:sz w:val="12"/>
                </w:rPr>
                <w:t>media library</w:t>
              </w:r>
            </w:ins>
            <w:ins w:id="2857" w:author="Addy, Paul" w:date="2016-09-19T14:28:00Z">
              <w:r w:rsidRPr="00312A97">
                <w:rPr>
                  <w:sz w:val="12"/>
                  <w:rPrChange w:id="2858" w:author="Addy, Paul" w:date="2016-09-19T14:29:00Z">
                    <w:rPr/>
                  </w:rPrChange>
                </w:rPr>
                <w:t xml:space="preserve"> </w:t>
              </w:r>
            </w:ins>
          </w:p>
        </w:tc>
        <w:tc>
          <w:tcPr>
            <w:tcW w:w="5980" w:type="dxa"/>
            <w:hideMark/>
          </w:tcPr>
          <w:p w14:paraId="60235CE4" w14:textId="77777777" w:rsidR="00312A97" w:rsidRPr="00312A97" w:rsidRDefault="00312A97">
            <w:pPr>
              <w:cnfStyle w:val="000000000000" w:firstRow="0" w:lastRow="0" w:firstColumn="0" w:lastColumn="0" w:oddVBand="0" w:evenVBand="0" w:oddHBand="0" w:evenHBand="0" w:firstRowFirstColumn="0" w:firstRowLastColumn="0" w:lastRowFirstColumn="0" w:lastRowLastColumn="0"/>
              <w:rPr>
                <w:ins w:id="2859" w:author="Addy, Paul" w:date="2016-09-19T14:28:00Z"/>
                <w:sz w:val="12"/>
                <w:rPrChange w:id="2860" w:author="Addy, Paul" w:date="2016-09-19T14:29:00Z">
                  <w:rPr>
                    <w:ins w:id="2861" w:author="Addy, Paul" w:date="2016-09-19T14:28:00Z"/>
                  </w:rPr>
                </w:rPrChange>
              </w:rPr>
            </w:pPr>
            <w:ins w:id="2862" w:author="Addy, Paul" w:date="2016-09-19T14:28:00Z">
              <w:r w:rsidRPr="00312A97">
                <w:rPr>
                  <w:sz w:val="12"/>
                  <w:rPrChange w:id="2863" w:author="Addy, Paul" w:date="2016-09-19T14:29:00Z">
                    <w:rPr/>
                  </w:rPrChange>
                </w:rPr>
                <w:t> </w:t>
              </w:r>
            </w:ins>
          </w:p>
        </w:tc>
        <w:tc>
          <w:tcPr>
            <w:tcW w:w="5980" w:type="dxa"/>
            <w:hideMark/>
          </w:tcPr>
          <w:p w14:paraId="47AF8353" w14:textId="77777777" w:rsidR="00312A97" w:rsidRPr="00312A97" w:rsidRDefault="00312A97">
            <w:pPr>
              <w:cnfStyle w:val="000000000000" w:firstRow="0" w:lastRow="0" w:firstColumn="0" w:lastColumn="0" w:oddVBand="0" w:evenVBand="0" w:oddHBand="0" w:evenHBand="0" w:firstRowFirstColumn="0" w:firstRowLastColumn="0" w:lastRowFirstColumn="0" w:lastRowLastColumn="0"/>
              <w:rPr>
                <w:ins w:id="2864" w:author="Addy, Paul" w:date="2016-09-19T14:28:00Z"/>
                <w:sz w:val="12"/>
                <w:rPrChange w:id="2865" w:author="Addy, Paul" w:date="2016-09-19T14:29:00Z">
                  <w:rPr>
                    <w:ins w:id="2866" w:author="Addy, Paul" w:date="2016-09-19T14:28:00Z"/>
                  </w:rPr>
                </w:rPrChange>
              </w:rPr>
            </w:pPr>
            <w:ins w:id="2867" w:author="Addy, Paul" w:date="2016-09-19T14:28:00Z">
              <w:r w:rsidRPr="00312A97">
                <w:rPr>
                  <w:sz w:val="12"/>
                  <w:rPrChange w:id="2868" w:author="Addy, Paul" w:date="2016-09-19T14:29:00Z">
                    <w:rPr/>
                  </w:rPrChange>
                </w:rPr>
                <w:t> </w:t>
              </w:r>
            </w:ins>
          </w:p>
        </w:tc>
        <w:tc>
          <w:tcPr>
            <w:tcW w:w="5980" w:type="dxa"/>
            <w:hideMark/>
          </w:tcPr>
          <w:p w14:paraId="334DE198" w14:textId="77777777" w:rsidR="00312A97" w:rsidRPr="00312A97" w:rsidRDefault="00312A97">
            <w:pPr>
              <w:cnfStyle w:val="000000000000" w:firstRow="0" w:lastRow="0" w:firstColumn="0" w:lastColumn="0" w:oddVBand="0" w:evenVBand="0" w:oddHBand="0" w:evenHBand="0" w:firstRowFirstColumn="0" w:firstRowLastColumn="0" w:lastRowFirstColumn="0" w:lastRowLastColumn="0"/>
              <w:rPr>
                <w:ins w:id="2869" w:author="Addy, Paul" w:date="2016-09-19T14:28:00Z"/>
                <w:sz w:val="12"/>
                <w:rPrChange w:id="2870" w:author="Addy, Paul" w:date="2016-09-19T14:29:00Z">
                  <w:rPr>
                    <w:ins w:id="2871" w:author="Addy, Paul" w:date="2016-09-19T14:28:00Z"/>
                  </w:rPr>
                </w:rPrChange>
              </w:rPr>
            </w:pPr>
            <w:ins w:id="2872" w:author="Addy, Paul" w:date="2016-09-19T14:28:00Z">
              <w:r w:rsidRPr="00312A97">
                <w:rPr>
                  <w:sz w:val="12"/>
                  <w:rPrChange w:id="2873" w:author="Addy, Paul" w:date="2016-09-19T14:29:00Z">
                    <w:rPr/>
                  </w:rPrChange>
                </w:rPr>
                <w:t> </w:t>
              </w:r>
            </w:ins>
          </w:p>
        </w:tc>
      </w:tr>
      <w:tr w:rsidR="00312A97" w:rsidRPr="00312A97" w14:paraId="1D452B5F" w14:textId="77777777" w:rsidTr="00312A97">
        <w:trPr>
          <w:cnfStyle w:val="000000100000" w:firstRow="0" w:lastRow="0" w:firstColumn="0" w:lastColumn="0" w:oddVBand="0" w:evenVBand="0" w:oddHBand="1" w:evenHBand="0" w:firstRowFirstColumn="0" w:firstRowLastColumn="0" w:lastRowFirstColumn="0" w:lastRowLastColumn="0"/>
          <w:trHeight w:val="900"/>
          <w:ins w:id="2874" w:author="Addy, Paul" w:date="2016-09-19T14:28:00Z"/>
        </w:trPr>
        <w:tc>
          <w:tcPr>
            <w:cnfStyle w:val="001000000000" w:firstRow="0" w:lastRow="0" w:firstColumn="1" w:lastColumn="0" w:oddVBand="0" w:evenVBand="0" w:oddHBand="0" w:evenHBand="0" w:firstRowFirstColumn="0" w:firstRowLastColumn="0" w:lastRowFirstColumn="0" w:lastRowLastColumn="0"/>
            <w:tcW w:w="5980" w:type="dxa"/>
            <w:hideMark/>
          </w:tcPr>
          <w:p w14:paraId="62CB096D" w14:textId="77777777" w:rsidR="00312A97" w:rsidRPr="00312A97" w:rsidRDefault="00312A97">
            <w:pPr>
              <w:rPr>
                <w:ins w:id="2875" w:author="Addy, Paul" w:date="2016-09-19T14:28:00Z"/>
                <w:sz w:val="12"/>
                <w:rPrChange w:id="2876" w:author="Addy, Paul" w:date="2016-09-19T14:29:00Z">
                  <w:rPr>
                    <w:ins w:id="2877" w:author="Addy, Paul" w:date="2016-09-19T14:28:00Z"/>
                  </w:rPr>
                </w:rPrChange>
              </w:rPr>
            </w:pPr>
            <w:ins w:id="2878" w:author="Addy, Paul" w:date="2016-09-19T14:28:00Z">
              <w:r w:rsidRPr="00312A97">
                <w:rPr>
                  <w:sz w:val="12"/>
                  <w:rPrChange w:id="2879" w:author="Addy, Paul" w:date="2016-09-19T14:29:00Z">
                    <w:rPr/>
                  </w:rPrChange>
                </w:rPr>
                <w:t xml:space="preserve">Settings Page Components </w:t>
              </w:r>
            </w:ins>
          </w:p>
        </w:tc>
        <w:tc>
          <w:tcPr>
            <w:tcW w:w="5980" w:type="dxa"/>
            <w:hideMark/>
          </w:tcPr>
          <w:p w14:paraId="2235922F" w14:textId="77777777" w:rsidR="00312A97" w:rsidRPr="00312A97" w:rsidRDefault="00312A97">
            <w:pPr>
              <w:cnfStyle w:val="000000100000" w:firstRow="0" w:lastRow="0" w:firstColumn="0" w:lastColumn="0" w:oddVBand="0" w:evenVBand="0" w:oddHBand="1" w:evenHBand="0" w:firstRowFirstColumn="0" w:firstRowLastColumn="0" w:lastRowFirstColumn="0" w:lastRowLastColumn="0"/>
              <w:rPr>
                <w:ins w:id="2880" w:author="Addy, Paul" w:date="2016-09-19T14:28:00Z"/>
                <w:sz w:val="12"/>
                <w:rPrChange w:id="2881" w:author="Addy, Paul" w:date="2016-09-19T14:29:00Z">
                  <w:rPr>
                    <w:ins w:id="2882" w:author="Addy, Paul" w:date="2016-09-19T14:28:00Z"/>
                  </w:rPr>
                </w:rPrChange>
              </w:rPr>
            </w:pPr>
            <w:ins w:id="2883" w:author="Addy, Paul" w:date="2016-09-19T14:28:00Z">
              <w:r w:rsidRPr="00312A97">
                <w:rPr>
                  <w:sz w:val="12"/>
                  <w:rPrChange w:id="2884" w:author="Addy, Paul" w:date="2016-09-19T14:29:00Z">
                    <w:rPr/>
                  </w:rPrChange>
                </w:rPr>
                <w:t> </w:t>
              </w:r>
            </w:ins>
          </w:p>
        </w:tc>
        <w:tc>
          <w:tcPr>
            <w:tcW w:w="5980" w:type="dxa"/>
            <w:hideMark/>
          </w:tcPr>
          <w:p w14:paraId="7C35EB03" w14:textId="77777777" w:rsidR="00312A97" w:rsidRPr="00312A97" w:rsidRDefault="00312A97">
            <w:pPr>
              <w:cnfStyle w:val="000000100000" w:firstRow="0" w:lastRow="0" w:firstColumn="0" w:lastColumn="0" w:oddVBand="0" w:evenVBand="0" w:oddHBand="1" w:evenHBand="0" w:firstRowFirstColumn="0" w:firstRowLastColumn="0" w:lastRowFirstColumn="0" w:lastRowLastColumn="0"/>
              <w:rPr>
                <w:ins w:id="2885" w:author="Addy, Paul" w:date="2016-09-19T14:28:00Z"/>
                <w:sz w:val="12"/>
                <w:rPrChange w:id="2886" w:author="Addy, Paul" w:date="2016-09-19T14:29:00Z">
                  <w:rPr>
                    <w:ins w:id="2887" w:author="Addy, Paul" w:date="2016-09-19T14:28:00Z"/>
                  </w:rPr>
                </w:rPrChange>
              </w:rPr>
            </w:pPr>
            <w:ins w:id="2888" w:author="Addy, Paul" w:date="2016-09-19T14:28:00Z">
              <w:r w:rsidRPr="00312A97">
                <w:rPr>
                  <w:sz w:val="12"/>
                  <w:rPrChange w:id="2889" w:author="Addy, Paul" w:date="2016-09-19T14:29:00Z">
                    <w:rPr/>
                  </w:rPrChange>
                </w:rPr>
                <w:t>Page could be displayed (phase 1) on different form factors but if necessary with content that says 'Access the settings page on your PC to adjust'</w:t>
              </w:r>
            </w:ins>
          </w:p>
        </w:tc>
        <w:tc>
          <w:tcPr>
            <w:tcW w:w="5980" w:type="dxa"/>
            <w:hideMark/>
          </w:tcPr>
          <w:p w14:paraId="3B85DF68" w14:textId="77777777" w:rsidR="00312A97" w:rsidRPr="00312A97" w:rsidRDefault="00312A97">
            <w:pPr>
              <w:cnfStyle w:val="000000100000" w:firstRow="0" w:lastRow="0" w:firstColumn="0" w:lastColumn="0" w:oddVBand="0" w:evenVBand="0" w:oddHBand="1" w:evenHBand="0" w:firstRowFirstColumn="0" w:firstRowLastColumn="0" w:lastRowFirstColumn="0" w:lastRowLastColumn="0"/>
              <w:rPr>
                <w:ins w:id="2890" w:author="Addy, Paul" w:date="2016-09-19T14:28:00Z"/>
                <w:sz w:val="12"/>
                <w:rPrChange w:id="2891" w:author="Addy, Paul" w:date="2016-09-19T14:29:00Z">
                  <w:rPr>
                    <w:ins w:id="2892" w:author="Addy, Paul" w:date="2016-09-19T14:28:00Z"/>
                  </w:rPr>
                </w:rPrChange>
              </w:rPr>
            </w:pPr>
            <w:ins w:id="2893" w:author="Addy, Paul" w:date="2016-09-19T14:28:00Z">
              <w:r w:rsidRPr="00312A97">
                <w:rPr>
                  <w:sz w:val="12"/>
                  <w:rPrChange w:id="2894" w:author="Addy, Paul" w:date="2016-09-19T14:29:00Z">
                    <w:rPr/>
                  </w:rPrChange>
                </w:rPr>
                <w:t> </w:t>
              </w:r>
            </w:ins>
          </w:p>
        </w:tc>
        <w:tc>
          <w:tcPr>
            <w:tcW w:w="5980" w:type="dxa"/>
            <w:hideMark/>
          </w:tcPr>
          <w:p w14:paraId="19D86270" w14:textId="77777777" w:rsidR="00312A97" w:rsidRPr="00312A97" w:rsidRDefault="00312A97">
            <w:pPr>
              <w:cnfStyle w:val="000000100000" w:firstRow="0" w:lastRow="0" w:firstColumn="0" w:lastColumn="0" w:oddVBand="0" w:evenVBand="0" w:oddHBand="1" w:evenHBand="0" w:firstRowFirstColumn="0" w:firstRowLastColumn="0" w:lastRowFirstColumn="0" w:lastRowLastColumn="0"/>
              <w:rPr>
                <w:ins w:id="2895" w:author="Addy, Paul" w:date="2016-09-19T14:28:00Z"/>
                <w:sz w:val="12"/>
                <w:rPrChange w:id="2896" w:author="Addy, Paul" w:date="2016-09-19T14:29:00Z">
                  <w:rPr>
                    <w:ins w:id="2897" w:author="Addy, Paul" w:date="2016-09-19T14:28:00Z"/>
                  </w:rPr>
                </w:rPrChange>
              </w:rPr>
            </w:pPr>
            <w:ins w:id="2898" w:author="Addy, Paul" w:date="2016-09-19T14:28:00Z">
              <w:r w:rsidRPr="00312A97">
                <w:rPr>
                  <w:sz w:val="12"/>
                  <w:rPrChange w:id="2899" w:author="Addy, Paul" w:date="2016-09-19T14:29:00Z">
                    <w:rPr/>
                  </w:rPrChange>
                </w:rPr>
                <w:t> </w:t>
              </w:r>
            </w:ins>
          </w:p>
        </w:tc>
      </w:tr>
      <w:tr w:rsidR="00312A97" w:rsidRPr="00312A97" w14:paraId="548DCC57" w14:textId="77777777" w:rsidTr="00312A97">
        <w:trPr>
          <w:trHeight w:val="315"/>
          <w:ins w:id="2900" w:author="Addy, Paul" w:date="2016-09-19T14:28:00Z"/>
        </w:trPr>
        <w:tc>
          <w:tcPr>
            <w:cnfStyle w:val="001000000000" w:firstRow="0" w:lastRow="0" w:firstColumn="1" w:lastColumn="0" w:oddVBand="0" w:evenVBand="0" w:oddHBand="0" w:evenHBand="0" w:firstRowFirstColumn="0" w:firstRowLastColumn="0" w:lastRowFirstColumn="0" w:lastRowLastColumn="0"/>
            <w:tcW w:w="5980" w:type="dxa"/>
            <w:hideMark/>
          </w:tcPr>
          <w:p w14:paraId="019D9656" w14:textId="77777777" w:rsidR="00312A97" w:rsidRPr="00312A97" w:rsidRDefault="00312A97">
            <w:pPr>
              <w:rPr>
                <w:ins w:id="2901" w:author="Addy, Paul" w:date="2016-09-19T14:28:00Z"/>
                <w:sz w:val="12"/>
                <w:rPrChange w:id="2902" w:author="Addy, Paul" w:date="2016-09-19T14:29:00Z">
                  <w:rPr>
                    <w:ins w:id="2903" w:author="Addy, Paul" w:date="2016-09-19T14:28:00Z"/>
                  </w:rPr>
                </w:rPrChange>
              </w:rPr>
            </w:pPr>
            <w:ins w:id="2904" w:author="Addy, Paul" w:date="2016-09-19T14:28:00Z">
              <w:r w:rsidRPr="00312A97">
                <w:rPr>
                  <w:sz w:val="12"/>
                  <w:rPrChange w:id="2905" w:author="Addy, Paul" w:date="2016-09-19T14:29:00Z">
                    <w:rPr/>
                  </w:rPrChange>
                </w:rPr>
                <w:t xml:space="preserve">Onboarding Wizard </w:t>
              </w:r>
            </w:ins>
          </w:p>
        </w:tc>
        <w:tc>
          <w:tcPr>
            <w:tcW w:w="5980" w:type="dxa"/>
            <w:hideMark/>
          </w:tcPr>
          <w:p w14:paraId="159D04E9" w14:textId="77777777" w:rsidR="00312A97" w:rsidRPr="00312A97" w:rsidRDefault="00312A97">
            <w:pPr>
              <w:cnfStyle w:val="000000000000" w:firstRow="0" w:lastRow="0" w:firstColumn="0" w:lastColumn="0" w:oddVBand="0" w:evenVBand="0" w:oddHBand="0" w:evenHBand="0" w:firstRowFirstColumn="0" w:firstRowLastColumn="0" w:lastRowFirstColumn="0" w:lastRowLastColumn="0"/>
              <w:rPr>
                <w:ins w:id="2906" w:author="Addy, Paul" w:date="2016-09-19T14:28:00Z"/>
                <w:sz w:val="12"/>
                <w:rPrChange w:id="2907" w:author="Addy, Paul" w:date="2016-09-19T14:29:00Z">
                  <w:rPr>
                    <w:ins w:id="2908" w:author="Addy, Paul" w:date="2016-09-19T14:28:00Z"/>
                  </w:rPr>
                </w:rPrChange>
              </w:rPr>
            </w:pPr>
            <w:ins w:id="2909" w:author="Addy, Paul" w:date="2016-09-19T14:28:00Z">
              <w:r w:rsidRPr="00312A97">
                <w:rPr>
                  <w:sz w:val="12"/>
                  <w:rPrChange w:id="2910" w:author="Addy, Paul" w:date="2016-09-19T14:29:00Z">
                    <w:rPr/>
                  </w:rPrChange>
                </w:rPr>
                <w:t> </w:t>
              </w:r>
            </w:ins>
          </w:p>
        </w:tc>
        <w:tc>
          <w:tcPr>
            <w:tcW w:w="5980" w:type="dxa"/>
            <w:hideMark/>
          </w:tcPr>
          <w:p w14:paraId="43D223CE" w14:textId="77777777" w:rsidR="00312A97" w:rsidRPr="00312A97" w:rsidRDefault="00312A97">
            <w:pPr>
              <w:cnfStyle w:val="000000000000" w:firstRow="0" w:lastRow="0" w:firstColumn="0" w:lastColumn="0" w:oddVBand="0" w:evenVBand="0" w:oddHBand="0" w:evenHBand="0" w:firstRowFirstColumn="0" w:firstRowLastColumn="0" w:lastRowFirstColumn="0" w:lastRowLastColumn="0"/>
              <w:rPr>
                <w:ins w:id="2911" w:author="Addy, Paul" w:date="2016-09-19T14:28:00Z"/>
                <w:sz w:val="12"/>
                <w:rPrChange w:id="2912" w:author="Addy, Paul" w:date="2016-09-19T14:29:00Z">
                  <w:rPr>
                    <w:ins w:id="2913" w:author="Addy, Paul" w:date="2016-09-19T14:28:00Z"/>
                  </w:rPr>
                </w:rPrChange>
              </w:rPr>
            </w:pPr>
            <w:ins w:id="2914" w:author="Addy, Paul" w:date="2016-09-19T14:28:00Z">
              <w:r w:rsidRPr="00312A97">
                <w:rPr>
                  <w:sz w:val="12"/>
                  <w:rPrChange w:id="2915" w:author="Addy, Paul" w:date="2016-09-19T14:29:00Z">
                    <w:rPr/>
                  </w:rPrChange>
                </w:rPr>
                <w:t> </w:t>
              </w:r>
            </w:ins>
          </w:p>
        </w:tc>
        <w:tc>
          <w:tcPr>
            <w:tcW w:w="5980" w:type="dxa"/>
            <w:hideMark/>
          </w:tcPr>
          <w:p w14:paraId="6FB46DE9" w14:textId="77777777" w:rsidR="00312A97" w:rsidRPr="00312A97" w:rsidRDefault="00312A97">
            <w:pPr>
              <w:cnfStyle w:val="000000000000" w:firstRow="0" w:lastRow="0" w:firstColumn="0" w:lastColumn="0" w:oddVBand="0" w:evenVBand="0" w:oddHBand="0" w:evenHBand="0" w:firstRowFirstColumn="0" w:firstRowLastColumn="0" w:lastRowFirstColumn="0" w:lastRowLastColumn="0"/>
              <w:rPr>
                <w:ins w:id="2916" w:author="Addy, Paul" w:date="2016-09-19T14:28:00Z"/>
                <w:sz w:val="12"/>
                <w:rPrChange w:id="2917" w:author="Addy, Paul" w:date="2016-09-19T14:29:00Z">
                  <w:rPr>
                    <w:ins w:id="2918" w:author="Addy, Paul" w:date="2016-09-19T14:28:00Z"/>
                  </w:rPr>
                </w:rPrChange>
              </w:rPr>
            </w:pPr>
            <w:ins w:id="2919" w:author="Addy, Paul" w:date="2016-09-19T14:28:00Z">
              <w:r w:rsidRPr="00312A97">
                <w:rPr>
                  <w:sz w:val="12"/>
                  <w:rPrChange w:id="2920" w:author="Addy, Paul" w:date="2016-09-19T14:29:00Z">
                    <w:rPr/>
                  </w:rPrChange>
                </w:rPr>
                <w:t> </w:t>
              </w:r>
            </w:ins>
          </w:p>
        </w:tc>
        <w:tc>
          <w:tcPr>
            <w:tcW w:w="5980" w:type="dxa"/>
            <w:hideMark/>
          </w:tcPr>
          <w:p w14:paraId="77E98485" w14:textId="77777777" w:rsidR="00312A97" w:rsidRPr="00312A97" w:rsidRDefault="00312A97">
            <w:pPr>
              <w:cnfStyle w:val="000000000000" w:firstRow="0" w:lastRow="0" w:firstColumn="0" w:lastColumn="0" w:oddVBand="0" w:evenVBand="0" w:oddHBand="0" w:evenHBand="0" w:firstRowFirstColumn="0" w:firstRowLastColumn="0" w:lastRowFirstColumn="0" w:lastRowLastColumn="0"/>
              <w:rPr>
                <w:ins w:id="2921" w:author="Addy, Paul" w:date="2016-09-19T14:28:00Z"/>
                <w:sz w:val="12"/>
                <w:rPrChange w:id="2922" w:author="Addy, Paul" w:date="2016-09-19T14:29:00Z">
                  <w:rPr>
                    <w:ins w:id="2923" w:author="Addy, Paul" w:date="2016-09-19T14:28:00Z"/>
                  </w:rPr>
                </w:rPrChange>
              </w:rPr>
            </w:pPr>
            <w:ins w:id="2924" w:author="Addy, Paul" w:date="2016-09-19T14:28:00Z">
              <w:r w:rsidRPr="00312A97">
                <w:rPr>
                  <w:sz w:val="12"/>
                  <w:rPrChange w:id="2925" w:author="Addy, Paul" w:date="2016-09-19T14:29:00Z">
                    <w:rPr/>
                  </w:rPrChange>
                </w:rPr>
                <w:t>x</w:t>
              </w:r>
            </w:ins>
          </w:p>
        </w:tc>
      </w:tr>
      <w:tr w:rsidR="00312A97" w:rsidRPr="00312A97" w14:paraId="593B4C6B" w14:textId="77777777" w:rsidTr="00312A97">
        <w:trPr>
          <w:cnfStyle w:val="000000100000" w:firstRow="0" w:lastRow="0" w:firstColumn="0" w:lastColumn="0" w:oddVBand="0" w:evenVBand="0" w:oddHBand="1" w:evenHBand="0" w:firstRowFirstColumn="0" w:firstRowLastColumn="0" w:lastRowFirstColumn="0" w:lastRowLastColumn="0"/>
          <w:trHeight w:val="900"/>
          <w:ins w:id="2926" w:author="Addy, Paul" w:date="2016-09-19T14:28:00Z"/>
        </w:trPr>
        <w:tc>
          <w:tcPr>
            <w:cnfStyle w:val="001000000000" w:firstRow="0" w:lastRow="0" w:firstColumn="1" w:lastColumn="0" w:oddVBand="0" w:evenVBand="0" w:oddHBand="0" w:evenHBand="0" w:firstRowFirstColumn="0" w:firstRowLastColumn="0" w:lastRowFirstColumn="0" w:lastRowLastColumn="0"/>
            <w:tcW w:w="5980" w:type="dxa"/>
            <w:hideMark/>
          </w:tcPr>
          <w:p w14:paraId="5EE50058" w14:textId="77777777" w:rsidR="00312A97" w:rsidRPr="00312A97" w:rsidRDefault="00312A97">
            <w:pPr>
              <w:rPr>
                <w:ins w:id="2927" w:author="Addy, Paul" w:date="2016-09-19T14:28:00Z"/>
                <w:sz w:val="12"/>
                <w:rPrChange w:id="2928" w:author="Addy, Paul" w:date="2016-09-19T14:29:00Z">
                  <w:rPr>
                    <w:ins w:id="2929" w:author="Addy, Paul" w:date="2016-09-19T14:28:00Z"/>
                  </w:rPr>
                </w:rPrChange>
              </w:rPr>
            </w:pPr>
            <w:ins w:id="2930" w:author="Addy, Paul" w:date="2016-09-19T14:28:00Z">
              <w:r w:rsidRPr="00312A97">
                <w:rPr>
                  <w:sz w:val="12"/>
                  <w:rPrChange w:id="2931" w:author="Addy, Paul" w:date="2016-09-19T14:29:00Z">
                    <w:rPr/>
                  </w:rPrChange>
                </w:rPr>
                <w:t>Resources Page Components</w:t>
              </w:r>
            </w:ins>
          </w:p>
        </w:tc>
        <w:tc>
          <w:tcPr>
            <w:tcW w:w="5980" w:type="dxa"/>
            <w:hideMark/>
          </w:tcPr>
          <w:p w14:paraId="124B0889" w14:textId="77777777" w:rsidR="00312A97" w:rsidRPr="00312A97" w:rsidRDefault="00312A97">
            <w:pPr>
              <w:cnfStyle w:val="000000100000" w:firstRow="0" w:lastRow="0" w:firstColumn="0" w:lastColumn="0" w:oddVBand="0" w:evenVBand="0" w:oddHBand="1" w:evenHBand="0" w:firstRowFirstColumn="0" w:firstRowLastColumn="0" w:lastRowFirstColumn="0" w:lastRowLastColumn="0"/>
              <w:rPr>
                <w:ins w:id="2932" w:author="Addy, Paul" w:date="2016-09-19T14:28:00Z"/>
                <w:sz w:val="12"/>
                <w:rPrChange w:id="2933" w:author="Addy, Paul" w:date="2016-09-19T14:29:00Z">
                  <w:rPr>
                    <w:ins w:id="2934" w:author="Addy, Paul" w:date="2016-09-19T14:28:00Z"/>
                  </w:rPr>
                </w:rPrChange>
              </w:rPr>
            </w:pPr>
            <w:ins w:id="2935" w:author="Addy, Paul" w:date="2016-09-19T14:28:00Z">
              <w:r w:rsidRPr="00312A97">
                <w:rPr>
                  <w:sz w:val="12"/>
                  <w:rPrChange w:id="2936" w:author="Addy, Paul" w:date="2016-09-19T14:29:00Z">
                    <w:rPr/>
                  </w:rPrChange>
                </w:rPr>
                <w:t> </w:t>
              </w:r>
            </w:ins>
          </w:p>
        </w:tc>
        <w:tc>
          <w:tcPr>
            <w:tcW w:w="5980" w:type="dxa"/>
            <w:hideMark/>
          </w:tcPr>
          <w:p w14:paraId="63933E11" w14:textId="37A5B70D" w:rsidR="00312A97" w:rsidRPr="00312A97" w:rsidRDefault="00312A97">
            <w:pPr>
              <w:cnfStyle w:val="000000100000" w:firstRow="0" w:lastRow="0" w:firstColumn="0" w:lastColumn="0" w:oddVBand="0" w:evenVBand="0" w:oddHBand="1" w:evenHBand="0" w:firstRowFirstColumn="0" w:firstRowLastColumn="0" w:lastRowFirstColumn="0" w:lastRowLastColumn="0"/>
              <w:rPr>
                <w:ins w:id="2937" w:author="Addy, Paul" w:date="2016-09-19T14:28:00Z"/>
                <w:sz w:val="12"/>
                <w:rPrChange w:id="2938" w:author="Addy, Paul" w:date="2016-09-19T14:29:00Z">
                  <w:rPr>
                    <w:ins w:id="2939" w:author="Addy, Paul" w:date="2016-09-19T14:28:00Z"/>
                  </w:rPr>
                </w:rPrChange>
              </w:rPr>
            </w:pPr>
            <w:ins w:id="2940" w:author="Addy, Paul" w:date="2016-09-19T14:28:00Z">
              <w:r w:rsidRPr="00312A97">
                <w:rPr>
                  <w:sz w:val="12"/>
                  <w:rPrChange w:id="2941" w:author="Addy, Paul" w:date="2016-09-19T14:29:00Z">
                    <w:rPr/>
                  </w:rPrChange>
                </w:rPr>
                <w:t>Resources will always be limited by the access of applications and documents on the mobile device, so can be de</w:t>
              </w:r>
            </w:ins>
            <w:ins w:id="2942" w:author="Addy, Paul" w:date="2016-09-19T14:30:00Z">
              <w:r>
                <w:rPr>
                  <w:sz w:val="12"/>
                </w:rPr>
                <w:t>-</w:t>
              </w:r>
            </w:ins>
            <w:ins w:id="2943" w:author="Addy, Paul" w:date="2016-09-19T14:28:00Z">
              <w:r w:rsidRPr="00312A97">
                <w:rPr>
                  <w:sz w:val="12"/>
                  <w:rPrChange w:id="2944" w:author="Addy, Paul" w:date="2016-09-19T14:29:00Z">
                    <w:rPr/>
                  </w:rPrChange>
                </w:rPr>
                <w:t xml:space="preserve">scoped in the initial go live. </w:t>
              </w:r>
            </w:ins>
          </w:p>
        </w:tc>
        <w:tc>
          <w:tcPr>
            <w:tcW w:w="5980" w:type="dxa"/>
            <w:hideMark/>
          </w:tcPr>
          <w:p w14:paraId="22C10B43" w14:textId="77777777" w:rsidR="00312A97" w:rsidRPr="00312A97" w:rsidRDefault="00312A97">
            <w:pPr>
              <w:cnfStyle w:val="000000100000" w:firstRow="0" w:lastRow="0" w:firstColumn="0" w:lastColumn="0" w:oddVBand="0" w:evenVBand="0" w:oddHBand="1" w:evenHBand="0" w:firstRowFirstColumn="0" w:firstRowLastColumn="0" w:lastRowFirstColumn="0" w:lastRowLastColumn="0"/>
              <w:rPr>
                <w:ins w:id="2945" w:author="Addy, Paul" w:date="2016-09-19T14:28:00Z"/>
                <w:sz w:val="12"/>
                <w:rPrChange w:id="2946" w:author="Addy, Paul" w:date="2016-09-19T14:29:00Z">
                  <w:rPr>
                    <w:ins w:id="2947" w:author="Addy, Paul" w:date="2016-09-19T14:28:00Z"/>
                  </w:rPr>
                </w:rPrChange>
              </w:rPr>
            </w:pPr>
            <w:ins w:id="2948" w:author="Addy, Paul" w:date="2016-09-19T14:28:00Z">
              <w:r w:rsidRPr="00312A97">
                <w:rPr>
                  <w:sz w:val="12"/>
                  <w:rPrChange w:id="2949" w:author="Addy, Paul" w:date="2016-09-19T14:29:00Z">
                    <w:rPr/>
                  </w:rPrChange>
                </w:rPr>
                <w:t> </w:t>
              </w:r>
            </w:ins>
          </w:p>
        </w:tc>
        <w:tc>
          <w:tcPr>
            <w:tcW w:w="5980" w:type="dxa"/>
            <w:hideMark/>
          </w:tcPr>
          <w:p w14:paraId="62D9D132" w14:textId="77777777" w:rsidR="00312A97" w:rsidRPr="00312A97" w:rsidRDefault="00312A97">
            <w:pPr>
              <w:cnfStyle w:val="000000100000" w:firstRow="0" w:lastRow="0" w:firstColumn="0" w:lastColumn="0" w:oddVBand="0" w:evenVBand="0" w:oddHBand="1" w:evenHBand="0" w:firstRowFirstColumn="0" w:firstRowLastColumn="0" w:lastRowFirstColumn="0" w:lastRowLastColumn="0"/>
              <w:rPr>
                <w:ins w:id="2950" w:author="Addy, Paul" w:date="2016-09-19T14:28:00Z"/>
                <w:sz w:val="12"/>
                <w:rPrChange w:id="2951" w:author="Addy, Paul" w:date="2016-09-19T14:29:00Z">
                  <w:rPr>
                    <w:ins w:id="2952" w:author="Addy, Paul" w:date="2016-09-19T14:28:00Z"/>
                  </w:rPr>
                </w:rPrChange>
              </w:rPr>
            </w:pPr>
            <w:ins w:id="2953" w:author="Addy, Paul" w:date="2016-09-19T14:28:00Z">
              <w:r w:rsidRPr="00312A97">
                <w:rPr>
                  <w:sz w:val="12"/>
                  <w:rPrChange w:id="2954" w:author="Addy, Paul" w:date="2016-09-19T14:29:00Z">
                    <w:rPr/>
                  </w:rPrChange>
                </w:rPr>
                <w:t> </w:t>
              </w:r>
            </w:ins>
          </w:p>
        </w:tc>
      </w:tr>
      <w:tr w:rsidR="00312A97" w:rsidRPr="00312A97" w14:paraId="4938E4A2" w14:textId="77777777" w:rsidTr="00312A97">
        <w:trPr>
          <w:trHeight w:val="1200"/>
          <w:ins w:id="2955" w:author="Addy, Paul" w:date="2016-09-19T14:28:00Z"/>
        </w:trPr>
        <w:tc>
          <w:tcPr>
            <w:cnfStyle w:val="001000000000" w:firstRow="0" w:lastRow="0" w:firstColumn="1" w:lastColumn="0" w:oddVBand="0" w:evenVBand="0" w:oddHBand="0" w:evenHBand="0" w:firstRowFirstColumn="0" w:firstRowLastColumn="0" w:lastRowFirstColumn="0" w:lastRowLastColumn="0"/>
            <w:tcW w:w="5980" w:type="dxa"/>
            <w:hideMark/>
          </w:tcPr>
          <w:p w14:paraId="52EF9C3B" w14:textId="77777777" w:rsidR="00312A97" w:rsidRPr="00312A97" w:rsidRDefault="00312A97">
            <w:pPr>
              <w:rPr>
                <w:ins w:id="2956" w:author="Addy, Paul" w:date="2016-09-19T14:28:00Z"/>
                <w:sz w:val="12"/>
                <w:rPrChange w:id="2957" w:author="Addy, Paul" w:date="2016-09-19T14:29:00Z">
                  <w:rPr>
                    <w:ins w:id="2958" w:author="Addy, Paul" w:date="2016-09-19T14:28:00Z"/>
                  </w:rPr>
                </w:rPrChange>
              </w:rPr>
            </w:pPr>
            <w:ins w:id="2959" w:author="Addy, Paul" w:date="2016-09-19T14:28:00Z">
              <w:r w:rsidRPr="00312A97">
                <w:rPr>
                  <w:sz w:val="12"/>
                  <w:rPrChange w:id="2960" w:author="Addy, Paul" w:date="2016-09-19T14:29:00Z">
                    <w:rPr/>
                  </w:rPrChange>
                </w:rPr>
                <w:t>Topic page</w:t>
              </w:r>
            </w:ins>
          </w:p>
        </w:tc>
        <w:tc>
          <w:tcPr>
            <w:tcW w:w="5980" w:type="dxa"/>
            <w:hideMark/>
          </w:tcPr>
          <w:p w14:paraId="4D496AD6" w14:textId="77777777" w:rsidR="00312A97" w:rsidRPr="00312A97" w:rsidRDefault="00312A97">
            <w:pPr>
              <w:cnfStyle w:val="000000000000" w:firstRow="0" w:lastRow="0" w:firstColumn="0" w:lastColumn="0" w:oddVBand="0" w:evenVBand="0" w:oddHBand="0" w:evenHBand="0" w:firstRowFirstColumn="0" w:firstRowLastColumn="0" w:lastRowFirstColumn="0" w:lastRowLastColumn="0"/>
              <w:rPr>
                <w:ins w:id="2961" w:author="Addy, Paul" w:date="2016-09-19T14:28:00Z"/>
                <w:sz w:val="12"/>
                <w:rPrChange w:id="2962" w:author="Addy, Paul" w:date="2016-09-19T14:29:00Z">
                  <w:rPr>
                    <w:ins w:id="2963" w:author="Addy, Paul" w:date="2016-09-19T14:28:00Z"/>
                  </w:rPr>
                </w:rPrChange>
              </w:rPr>
            </w:pPr>
            <w:ins w:id="2964" w:author="Addy, Paul" w:date="2016-09-19T14:28:00Z">
              <w:r w:rsidRPr="00312A97">
                <w:rPr>
                  <w:sz w:val="12"/>
                  <w:rPrChange w:id="2965" w:author="Addy, Paul" w:date="2016-09-19T14:29:00Z">
                    <w:rPr/>
                  </w:rPrChange>
                </w:rPr>
                <w:t> </w:t>
              </w:r>
            </w:ins>
          </w:p>
        </w:tc>
        <w:tc>
          <w:tcPr>
            <w:tcW w:w="5980" w:type="dxa"/>
            <w:hideMark/>
          </w:tcPr>
          <w:p w14:paraId="149460B2" w14:textId="6B6C399F" w:rsidR="00312A97" w:rsidRPr="00312A97" w:rsidRDefault="00312A97">
            <w:pPr>
              <w:cnfStyle w:val="000000000000" w:firstRow="0" w:lastRow="0" w:firstColumn="0" w:lastColumn="0" w:oddVBand="0" w:evenVBand="0" w:oddHBand="0" w:evenHBand="0" w:firstRowFirstColumn="0" w:firstRowLastColumn="0" w:lastRowFirstColumn="0" w:lastRowLastColumn="0"/>
              <w:rPr>
                <w:ins w:id="2966" w:author="Addy, Paul" w:date="2016-09-19T14:28:00Z"/>
                <w:sz w:val="12"/>
                <w:rPrChange w:id="2967" w:author="Addy, Paul" w:date="2016-09-19T14:29:00Z">
                  <w:rPr>
                    <w:ins w:id="2968" w:author="Addy, Paul" w:date="2016-09-19T14:28:00Z"/>
                  </w:rPr>
                </w:rPrChange>
              </w:rPr>
            </w:pPr>
            <w:ins w:id="2969" w:author="Addy, Paul" w:date="2016-09-19T14:28:00Z">
              <w:r w:rsidRPr="00312A97">
                <w:rPr>
                  <w:sz w:val="12"/>
                  <w:rPrChange w:id="2970" w:author="Addy, Paul" w:date="2016-09-19T14:29:00Z">
                    <w:rPr/>
                  </w:rPrChange>
                </w:rPr>
                <w:t xml:space="preserve">Partial display of topics static content. Links to </w:t>
              </w:r>
            </w:ins>
            <w:ins w:id="2971" w:author="Addy, Paul" w:date="2016-09-19T14:30:00Z">
              <w:r w:rsidRPr="00312A97">
                <w:rPr>
                  <w:sz w:val="12"/>
                </w:rPr>
                <w:t>resources</w:t>
              </w:r>
            </w:ins>
            <w:ins w:id="2972" w:author="Addy, Paul" w:date="2016-09-19T14:28:00Z">
              <w:r w:rsidRPr="00312A97">
                <w:rPr>
                  <w:sz w:val="12"/>
                  <w:rPrChange w:id="2973" w:author="Addy, Paul" w:date="2016-09-19T14:29:00Z">
                    <w:rPr/>
                  </w:rPrChange>
                </w:rPr>
                <w:t xml:space="preserve">, dynamic content and other </w:t>
              </w:r>
            </w:ins>
            <w:ins w:id="2974" w:author="Addy, Paul" w:date="2016-09-19T14:30:00Z">
              <w:r w:rsidRPr="00312A97">
                <w:rPr>
                  <w:sz w:val="12"/>
                </w:rPr>
                <w:t>web parts</w:t>
              </w:r>
            </w:ins>
            <w:ins w:id="2975" w:author="Addy, Paul" w:date="2016-09-19T14:28:00Z">
              <w:r w:rsidRPr="00312A97">
                <w:rPr>
                  <w:sz w:val="12"/>
                  <w:rPrChange w:id="2976" w:author="Addy, Paul" w:date="2016-09-19T14:29:00Z">
                    <w:rPr/>
                  </w:rPrChange>
                </w:rPr>
                <w:t xml:space="preserve"> could be de</w:t>
              </w:r>
            </w:ins>
            <w:ins w:id="2977" w:author="Addy, Paul" w:date="2016-09-19T14:30:00Z">
              <w:r>
                <w:rPr>
                  <w:sz w:val="12"/>
                </w:rPr>
                <w:t>-</w:t>
              </w:r>
            </w:ins>
            <w:ins w:id="2978" w:author="Addy, Paul" w:date="2016-09-19T14:28:00Z">
              <w:r w:rsidRPr="00312A97">
                <w:rPr>
                  <w:sz w:val="12"/>
                  <w:rPrChange w:id="2979" w:author="Addy, Paul" w:date="2016-09-19T14:29:00Z">
                    <w:rPr/>
                  </w:rPrChange>
                </w:rPr>
                <w:t>scoped for phase 1. As wells as Meet the team if the data comes from AD or an external application/DB</w:t>
              </w:r>
            </w:ins>
          </w:p>
        </w:tc>
        <w:tc>
          <w:tcPr>
            <w:tcW w:w="5980" w:type="dxa"/>
            <w:hideMark/>
          </w:tcPr>
          <w:p w14:paraId="1B4E550C" w14:textId="77777777" w:rsidR="00312A97" w:rsidRPr="00312A97" w:rsidRDefault="00312A97">
            <w:pPr>
              <w:cnfStyle w:val="000000000000" w:firstRow="0" w:lastRow="0" w:firstColumn="0" w:lastColumn="0" w:oddVBand="0" w:evenVBand="0" w:oddHBand="0" w:evenHBand="0" w:firstRowFirstColumn="0" w:firstRowLastColumn="0" w:lastRowFirstColumn="0" w:lastRowLastColumn="0"/>
              <w:rPr>
                <w:ins w:id="2980" w:author="Addy, Paul" w:date="2016-09-19T14:28:00Z"/>
                <w:sz w:val="12"/>
                <w:rPrChange w:id="2981" w:author="Addy, Paul" w:date="2016-09-19T14:29:00Z">
                  <w:rPr>
                    <w:ins w:id="2982" w:author="Addy, Paul" w:date="2016-09-19T14:28:00Z"/>
                  </w:rPr>
                </w:rPrChange>
              </w:rPr>
            </w:pPr>
            <w:ins w:id="2983" w:author="Addy, Paul" w:date="2016-09-19T14:28:00Z">
              <w:r w:rsidRPr="00312A97">
                <w:rPr>
                  <w:sz w:val="12"/>
                  <w:rPrChange w:id="2984" w:author="Addy, Paul" w:date="2016-09-19T14:29:00Z">
                    <w:rPr/>
                  </w:rPrChange>
                </w:rPr>
                <w:t> </w:t>
              </w:r>
            </w:ins>
          </w:p>
        </w:tc>
        <w:tc>
          <w:tcPr>
            <w:tcW w:w="5980" w:type="dxa"/>
            <w:hideMark/>
          </w:tcPr>
          <w:p w14:paraId="272172AB" w14:textId="77777777" w:rsidR="00312A97" w:rsidRPr="00312A97" w:rsidRDefault="00312A97">
            <w:pPr>
              <w:cnfStyle w:val="000000000000" w:firstRow="0" w:lastRow="0" w:firstColumn="0" w:lastColumn="0" w:oddVBand="0" w:evenVBand="0" w:oddHBand="0" w:evenHBand="0" w:firstRowFirstColumn="0" w:firstRowLastColumn="0" w:lastRowFirstColumn="0" w:lastRowLastColumn="0"/>
              <w:rPr>
                <w:ins w:id="2985" w:author="Addy, Paul" w:date="2016-09-19T14:28:00Z"/>
                <w:sz w:val="12"/>
                <w:rPrChange w:id="2986" w:author="Addy, Paul" w:date="2016-09-19T14:29:00Z">
                  <w:rPr>
                    <w:ins w:id="2987" w:author="Addy, Paul" w:date="2016-09-19T14:28:00Z"/>
                  </w:rPr>
                </w:rPrChange>
              </w:rPr>
            </w:pPr>
            <w:ins w:id="2988" w:author="Addy, Paul" w:date="2016-09-19T14:28:00Z">
              <w:r w:rsidRPr="00312A97">
                <w:rPr>
                  <w:sz w:val="12"/>
                  <w:rPrChange w:id="2989" w:author="Addy, Paul" w:date="2016-09-19T14:29:00Z">
                    <w:rPr/>
                  </w:rPrChange>
                </w:rPr>
                <w:t> </w:t>
              </w:r>
            </w:ins>
          </w:p>
        </w:tc>
      </w:tr>
      <w:tr w:rsidR="00312A97" w:rsidRPr="00312A97" w14:paraId="5621ECA8" w14:textId="77777777" w:rsidTr="00312A97">
        <w:trPr>
          <w:cnfStyle w:val="000000100000" w:firstRow="0" w:lastRow="0" w:firstColumn="0" w:lastColumn="0" w:oddVBand="0" w:evenVBand="0" w:oddHBand="1" w:evenHBand="0" w:firstRowFirstColumn="0" w:firstRowLastColumn="0" w:lastRowFirstColumn="0" w:lastRowLastColumn="0"/>
          <w:trHeight w:val="315"/>
          <w:ins w:id="2990" w:author="Addy, Paul" w:date="2016-09-19T14:28:00Z"/>
        </w:trPr>
        <w:tc>
          <w:tcPr>
            <w:cnfStyle w:val="001000000000" w:firstRow="0" w:lastRow="0" w:firstColumn="1" w:lastColumn="0" w:oddVBand="0" w:evenVBand="0" w:oddHBand="0" w:evenHBand="0" w:firstRowFirstColumn="0" w:firstRowLastColumn="0" w:lastRowFirstColumn="0" w:lastRowLastColumn="0"/>
            <w:tcW w:w="5980" w:type="dxa"/>
            <w:hideMark/>
          </w:tcPr>
          <w:p w14:paraId="26A804E1" w14:textId="77777777" w:rsidR="00312A97" w:rsidRPr="00312A97" w:rsidRDefault="00312A97">
            <w:pPr>
              <w:rPr>
                <w:ins w:id="2991" w:author="Addy, Paul" w:date="2016-09-19T14:28:00Z"/>
                <w:sz w:val="12"/>
                <w:rPrChange w:id="2992" w:author="Addy, Paul" w:date="2016-09-19T14:29:00Z">
                  <w:rPr>
                    <w:ins w:id="2993" w:author="Addy, Paul" w:date="2016-09-19T14:28:00Z"/>
                  </w:rPr>
                </w:rPrChange>
              </w:rPr>
            </w:pPr>
            <w:ins w:id="2994" w:author="Addy, Paul" w:date="2016-09-19T14:28:00Z">
              <w:r w:rsidRPr="00312A97">
                <w:rPr>
                  <w:sz w:val="12"/>
                  <w:rPrChange w:id="2995" w:author="Addy, Paul" w:date="2016-09-19T14:29:00Z">
                    <w:rPr/>
                  </w:rPrChange>
                </w:rPr>
                <w:t>Back office components</w:t>
              </w:r>
            </w:ins>
          </w:p>
        </w:tc>
        <w:tc>
          <w:tcPr>
            <w:tcW w:w="5980" w:type="dxa"/>
            <w:hideMark/>
          </w:tcPr>
          <w:p w14:paraId="16CFE00B" w14:textId="77777777" w:rsidR="00312A97" w:rsidRPr="00312A97" w:rsidRDefault="00312A97">
            <w:pPr>
              <w:cnfStyle w:val="000000100000" w:firstRow="0" w:lastRow="0" w:firstColumn="0" w:lastColumn="0" w:oddVBand="0" w:evenVBand="0" w:oddHBand="1" w:evenHBand="0" w:firstRowFirstColumn="0" w:firstRowLastColumn="0" w:lastRowFirstColumn="0" w:lastRowLastColumn="0"/>
              <w:rPr>
                <w:ins w:id="2996" w:author="Addy, Paul" w:date="2016-09-19T14:28:00Z"/>
                <w:sz w:val="12"/>
                <w:rPrChange w:id="2997" w:author="Addy, Paul" w:date="2016-09-19T14:29:00Z">
                  <w:rPr>
                    <w:ins w:id="2998" w:author="Addy, Paul" w:date="2016-09-19T14:28:00Z"/>
                  </w:rPr>
                </w:rPrChange>
              </w:rPr>
            </w:pPr>
            <w:ins w:id="2999" w:author="Addy, Paul" w:date="2016-09-19T14:28:00Z">
              <w:r w:rsidRPr="00312A97">
                <w:rPr>
                  <w:sz w:val="12"/>
                  <w:rPrChange w:id="3000" w:author="Addy, Paul" w:date="2016-09-19T14:29:00Z">
                    <w:rPr/>
                  </w:rPrChange>
                </w:rPr>
                <w:t> </w:t>
              </w:r>
            </w:ins>
          </w:p>
        </w:tc>
        <w:tc>
          <w:tcPr>
            <w:tcW w:w="5980" w:type="dxa"/>
            <w:hideMark/>
          </w:tcPr>
          <w:p w14:paraId="3FD2B13B" w14:textId="77777777" w:rsidR="00312A97" w:rsidRPr="00312A97" w:rsidRDefault="00312A97">
            <w:pPr>
              <w:cnfStyle w:val="000000100000" w:firstRow="0" w:lastRow="0" w:firstColumn="0" w:lastColumn="0" w:oddVBand="0" w:evenVBand="0" w:oddHBand="1" w:evenHBand="0" w:firstRowFirstColumn="0" w:firstRowLastColumn="0" w:lastRowFirstColumn="0" w:lastRowLastColumn="0"/>
              <w:rPr>
                <w:ins w:id="3001" w:author="Addy, Paul" w:date="2016-09-19T14:28:00Z"/>
                <w:sz w:val="12"/>
                <w:rPrChange w:id="3002" w:author="Addy, Paul" w:date="2016-09-19T14:29:00Z">
                  <w:rPr>
                    <w:ins w:id="3003" w:author="Addy, Paul" w:date="2016-09-19T14:28:00Z"/>
                  </w:rPr>
                </w:rPrChange>
              </w:rPr>
            </w:pPr>
            <w:ins w:id="3004" w:author="Addy, Paul" w:date="2016-09-19T14:28:00Z">
              <w:r w:rsidRPr="00312A97">
                <w:rPr>
                  <w:sz w:val="12"/>
                  <w:rPrChange w:id="3005" w:author="Addy, Paul" w:date="2016-09-19T14:29:00Z">
                    <w:rPr/>
                  </w:rPrChange>
                </w:rPr>
                <w:t> </w:t>
              </w:r>
            </w:ins>
          </w:p>
        </w:tc>
        <w:tc>
          <w:tcPr>
            <w:tcW w:w="5980" w:type="dxa"/>
            <w:hideMark/>
          </w:tcPr>
          <w:p w14:paraId="10E5F6DC" w14:textId="77777777" w:rsidR="00312A97" w:rsidRPr="00312A97" w:rsidRDefault="00312A97">
            <w:pPr>
              <w:cnfStyle w:val="000000100000" w:firstRow="0" w:lastRow="0" w:firstColumn="0" w:lastColumn="0" w:oddVBand="0" w:evenVBand="0" w:oddHBand="1" w:evenHBand="0" w:firstRowFirstColumn="0" w:firstRowLastColumn="0" w:lastRowFirstColumn="0" w:lastRowLastColumn="0"/>
              <w:rPr>
                <w:ins w:id="3006" w:author="Addy, Paul" w:date="2016-09-19T14:28:00Z"/>
                <w:sz w:val="12"/>
                <w:rPrChange w:id="3007" w:author="Addy, Paul" w:date="2016-09-19T14:29:00Z">
                  <w:rPr>
                    <w:ins w:id="3008" w:author="Addy, Paul" w:date="2016-09-19T14:28:00Z"/>
                  </w:rPr>
                </w:rPrChange>
              </w:rPr>
            </w:pPr>
            <w:ins w:id="3009" w:author="Addy, Paul" w:date="2016-09-19T14:28:00Z">
              <w:r w:rsidRPr="00312A97">
                <w:rPr>
                  <w:sz w:val="12"/>
                  <w:rPrChange w:id="3010" w:author="Addy, Paul" w:date="2016-09-19T14:29:00Z">
                    <w:rPr/>
                  </w:rPrChange>
                </w:rPr>
                <w:t> </w:t>
              </w:r>
            </w:ins>
          </w:p>
        </w:tc>
        <w:tc>
          <w:tcPr>
            <w:tcW w:w="5980" w:type="dxa"/>
            <w:hideMark/>
          </w:tcPr>
          <w:p w14:paraId="613C01E7" w14:textId="77777777" w:rsidR="00312A97" w:rsidRPr="00312A97" w:rsidRDefault="00312A97">
            <w:pPr>
              <w:cnfStyle w:val="000000100000" w:firstRow="0" w:lastRow="0" w:firstColumn="0" w:lastColumn="0" w:oddVBand="0" w:evenVBand="0" w:oddHBand="1" w:evenHBand="0" w:firstRowFirstColumn="0" w:firstRowLastColumn="0" w:lastRowFirstColumn="0" w:lastRowLastColumn="0"/>
              <w:rPr>
                <w:ins w:id="3011" w:author="Addy, Paul" w:date="2016-09-19T14:28:00Z"/>
                <w:sz w:val="12"/>
                <w:rPrChange w:id="3012" w:author="Addy, Paul" w:date="2016-09-19T14:29:00Z">
                  <w:rPr>
                    <w:ins w:id="3013" w:author="Addy, Paul" w:date="2016-09-19T14:28:00Z"/>
                  </w:rPr>
                </w:rPrChange>
              </w:rPr>
            </w:pPr>
            <w:ins w:id="3014" w:author="Addy, Paul" w:date="2016-09-19T14:28:00Z">
              <w:r w:rsidRPr="00312A97">
                <w:rPr>
                  <w:sz w:val="12"/>
                  <w:rPrChange w:id="3015" w:author="Addy, Paul" w:date="2016-09-19T14:29:00Z">
                    <w:rPr/>
                  </w:rPrChange>
                </w:rPr>
                <w:t>x</w:t>
              </w:r>
            </w:ins>
          </w:p>
        </w:tc>
      </w:tr>
      <w:tr w:rsidR="00312A97" w:rsidRPr="00312A97" w14:paraId="11A3F778" w14:textId="77777777" w:rsidTr="00312A97">
        <w:trPr>
          <w:trHeight w:val="315"/>
          <w:ins w:id="3016" w:author="Addy, Paul" w:date="2016-09-19T14:28:00Z"/>
        </w:trPr>
        <w:tc>
          <w:tcPr>
            <w:cnfStyle w:val="001000000000" w:firstRow="0" w:lastRow="0" w:firstColumn="1" w:lastColumn="0" w:oddVBand="0" w:evenVBand="0" w:oddHBand="0" w:evenHBand="0" w:firstRowFirstColumn="0" w:firstRowLastColumn="0" w:lastRowFirstColumn="0" w:lastRowLastColumn="0"/>
            <w:tcW w:w="5980" w:type="dxa"/>
            <w:hideMark/>
          </w:tcPr>
          <w:p w14:paraId="6E80DEE4" w14:textId="77777777" w:rsidR="00312A97" w:rsidRPr="00312A97" w:rsidRDefault="00312A97">
            <w:pPr>
              <w:rPr>
                <w:ins w:id="3017" w:author="Addy, Paul" w:date="2016-09-19T14:28:00Z"/>
                <w:sz w:val="12"/>
                <w:rPrChange w:id="3018" w:author="Addy, Paul" w:date="2016-09-19T14:29:00Z">
                  <w:rPr>
                    <w:ins w:id="3019" w:author="Addy, Paul" w:date="2016-09-19T14:28:00Z"/>
                  </w:rPr>
                </w:rPrChange>
              </w:rPr>
            </w:pPr>
            <w:ins w:id="3020" w:author="Addy, Paul" w:date="2016-09-19T14:28:00Z">
              <w:r w:rsidRPr="00312A97">
                <w:rPr>
                  <w:sz w:val="12"/>
                  <w:rPrChange w:id="3021" w:author="Addy, Paul" w:date="2016-09-19T14:29:00Z">
                    <w:rPr/>
                  </w:rPrChange>
                </w:rPr>
                <w:t>Metadata structure and content</w:t>
              </w:r>
            </w:ins>
          </w:p>
        </w:tc>
        <w:tc>
          <w:tcPr>
            <w:tcW w:w="5980" w:type="dxa"/>
            <w:hideMark/>
          </w:tcPr>
          <w:p w14:paraId="60F3C650" w14:textId="77777777" w:rsidR="00312A97" w:rsidRPr="00312A97" w:rsidRDefault="00312A97">
            <w:pPr>
              <w:cnfStyle w:val="000000000000" w:firstRow="0" w:lastRow="0" w:firstColumn="0" w:lastColumn="0" w:oddVBand="0" w:evenVBand="0" w:oddHBand="0" w:evenHBand="0" w:firstRowFirstColumn="0" w:firstRowLastColumn="0" w:lastRowFirstColumn="0" w:lastRowLastColumn="0"/>
              <w:rPr>
                <w:ins w:id="3022" w:author="Addy, Paul" w:date="2016-09-19T14:28:00Z"/>
                <w:sz w:val="12"/>
                <w:rPrChange w:id="3023" w:author="Addy, Paul" w:date="2016-09-19T14:29:00Z">
                  <w:rPr>
                    <w:ins w:id="3024" w:author="Addy, Paul" w:date="2016-09-19T14:28:00Z"/>
                  </w:rPr>
                </w:rPrChange>
              </w:rPr>
            </w:pPr>
            <w:ins w:id="3025" w:author="Addy, Paul" w:date="2016-09-19T14:28:00Z">
              <w:r w:rsidRPr="00312A97">
                <w:rPr>
                  <w:sz w:val="12"/>
                  <w:rPrChange w:id="3026" w:author="Addy, Paul" w:date="2016-09-19T14:29:00Z">
                    <w:rPr/>
                  </w:rPrChange>
                </w:rPr>
                <w:t> </w:t>
              </w:r>
            </w:ins>
          </w:p>
        </w:tc>
        <w:tc>
          <w:tcPr>
            <w:tcW w:w="5980" w:type="dxa"/>
            <w:hideMark/>
          </w:tcPr>
          <w:p w14:paraId="030BE413" w14:textId="77777777" w:rsidR="00312A97" w:rsidRPr="00312A97" w:rsidRDefault="00312A97">
            <w:pPr>
              <w:cnfStyle w:val="000000000000" w:firstRow="0" w:lastRow="0" w:firstColumn="0" w:lastColumn="0" w:oddVBand="0" w:evenVBand="0" w:oddHBand="0" w:evenHBand="0" w:firstRowFirstColumn="0" w:firstRowLastColumn="0" w:lastRowFirstColumn="0" w:lastRowLastColumn="0"/>
              <w:rPr>
                <w:ins w:id="3027" w:author="Addy, Paul" w:date="2016-09-19T14:28:00Z"/>
                <w:sz w:val="12"/>
                <w:rPrChange w:id="3028" w:author="Addy, Paul" w:date="2016-09-19T14:29:00Z">
                  <w:rPr>
                    <w:ins w:id="3029" w:author="Addy, Paul" w:date="2016-09-19T14:28:00Z"/>
                  </w:rPr>
                </w:rPrChange>
              </w:rPr>
            </w:pPr>
            <w:ins w:id="3030" w:author="Addy, Paul" w:date="2016-09-19T14:28:00Z">
              <w:r w:rsidRPr="00312A97">
                <w:rPr>
                  <w:sz w:val="12"/>
                  <w:rPrChange w:id="3031" w:author="Addy, Paul" w:date="2016-09-19T14:29:00Z">
                    <w:rPr/>
                  </w:rPrChange>
                </w:rPr>
                <w:t> </w:t>
              </w:r>
            </w:ins>
          </w:p>
        </w:tc>
        <w:tc>
          <w:tcPr>
            <w:tcW w:w="5980" w:type="dxa"/>
            <w:hideMark/>
          </w:tcPr>
          <w:p w14:paraId="7A396DC9" w14:textId="77777777" w:rsidR="00312A97" w:rsidRPr="00312A97" w:rsidRDefault="00312A97">
            <w:pPr>
              <w:cnfStyle w:val="000000000000" w:firstRow="0" w:lastRow="0" w:firstColumn="0" w:lastColumn="0" w:oddVBand="0" w:evenVBand="0" w:oddHBand="0" w:evenHBand="0" w:firstRowFirstColumn="0" w:firstRowLastColumn="0" w:lastRowFirstColumn="0" w:lastRowLastColumn="0"/>
              <w:rPr>
                <w:ins w:id="3032" w:author="Addy, Paul" w:date="2016-09-19T14:28:00Z"/>
                <w:sz w:val="12"/>
                <w:rPrChange w:id="3033" w:author="Addy, Paul" w:date="2016-09-19T14:29:00Z">
                  <w:rPr>
                    <w:ins w:id="3034" w:author="Addy, Paul" w:date="2016-09-19T14:28:00Z"/>
                  </w:rPr>
                </w:rPrChange>
              </w:rPr>
            </w:pPr>
            <w:ins w:id="3035" w:author="Addy, Paul" w:date="2016-09-19T14:28:00Z">
              <w:r w:rsidRPr="00312A97">
                <w:rPr>
                  <w:sz w:val="12"/>
                  <w:rPrChange w:id="3036" w:author="Addy, Paul" w:date="2016-09-19T14:29:00Z">
                    <w:rPr/>
                  </w:rPrChange>
                </w:rPr>
                <w:t> </w:t>
              </w:r>
            </w:ins>
          </w:p>
        </w:tc>
        <w:tc>
          <w:tcPr>
            <w:tcW w:w="5980" w:type="dxa"/>
            <w:hideMark/>
          </w:tcPr>
          <w:p w14:paraId="0835C3C4" w14:textId="77777777" w:rsidR="00312A97" w:rsidRPr="00312A97" w:rsidRDefault="00312A97">
            <w:pPr>
              <w:cnfStyle w:val="000000000000" w:firstRow="0" w:lastRow="0" w:firstColumn="0" w:lastColumn="0" w:oddVBand="0" w:evenVBand="0" w:oddHBand="0" w:evenHBand="0" w:firstRowFirstColumn="0" w:firstRowLastColumn="0" w:lastRowFirstColumn="0" w:lastRowLastColumn="0"/>
              <w:rPr>
                <w:ins w:id="3037" w:author="Addy, Paul" w:date="2016-09-19T14:28:00Z"/>
                <w:sz w:val="12"/>
                <w:rPrChange w:id="3038" w:author="Addy, Paul" w:date="2016-09-19T14:29:00Z">
                  <w:rPr>
                    <w:ins w:id="3039" w:author="Addy, Paul" w:date="2016-09-19T14:28:00Z"/>
                  </w:rPr>
                </w:rPrChange>
              </w:rPr>
            </w:pPr>
            <w:ins w:id="3040" w:author="Addy, Paul" w:date="2016-09-19T14:28:00Z">
              <w:r w:rsidRPr="00312A97">
                <w:rPr>
                  <w:sz w:val="12"/>
                  <w:rPrChange w:id="3041" w:author="Addy, Paul" w:date="2016-09-19T14:29:00Z">
                    <w:rPr/>
                  </w:rPrChange>
                </w:rPr>
                <w:t>x</w:t>
              </w:r>
            </w:ins>
          </w:p>
        </w:tc>
      </w:tr>
      <w:tr w:rsidR="00312A97" w:rsidRPr="00312A97" w14:paraId="190256A9" w14:textId="77777777" w:rsidTr="00312A97">
        <w:trPr>
          <w:cnfStyle w:val="000000100000" w:firstRow="0" w:lastRow="0" w:firstColumn="0" w:lastColumn="0" w:oddVBand="0" w:evenVBand="0" w:oddHBand="1" w:evenHBand="0" w:firstRowFirstColumn="0" w:firstRowLastColumn="0" w:lastRowFirstColumn="0" w:lastRowLastColumn="0"/>
          <w:trHeight w:val="315"/>
          <w:ins w:id="3042" w:author="Addy, Paul" w:date="2016-09-19T14:28:00Z"/>
        </w:trPr>
        <w:tc>
          <w:tcPr>
            <w:cnfStyle w:val="001000000000" w:firstRow="0" w:lastRow="0" w:firstColumn="1" w:lastColumn="0" w:oddVBand="0" w:evenVBand="0" w:oddHBand="0" w:evenHBand="0" w:firstRowFirstColumn="0" w:firstRowLastColumn="0" w:lastRowFirstColumn="0" w:lastRowLastColumn="0"/>
            <w:tcW w:w="5980" w:type="dxa"/>
            <w:hideMark/>
          </w:tcPr>
          <w:p w14:paraId="5A597216" w14:textId="77777777" w:rsidR="00312A97" w:rsidRPr="00312A97" w:rsidRDefault="00312A97">
            <w:pPr>
              <w:rPr>
                <w:ins w:id="3043" w:author="Addy, Paul" w:date="2016-09-19T14:28:00Z"/>
                <w:sz w:val="12"/>
                <w:rPrChange w:id="3044" w:author="Addy, Paul" w:date="2016-09-19T14:29:00Z">
                  <w:rPr>
                    <w:ins w:id="3045" w:author="Addy, Paul" w:date="2016-09-19T14:28:00Z"/>
                  </w:rPr>
                </w:rPrChange>
              </w:rPr>
            </w:pPr>
            <w:ins w:id="3046" w:author="Addy, Paul" w:date="2016-09-19T14:28:00Z">
              <w:r w:rsidRPr="00312A97">
                <w:rPr>
                  <w:sz w:val="12"/>
                  <w:rPrChange w:id="3047" w:author="Addy, Paul" w:date="2016-09-19T14:29:00Z">
                    <w:rPr/>
                  </w:rPrChange>
                </w:rPr>
                <w:t>Analytics and reporting</w:t>
              </w:r>
            </w:ins>
          </w:p>
        </w:tc>
        <w:tc>
          <w:tcPr>
            <w:tcW w:w="5980" w:type="dxa"/>
            <w:hideMark/>
          </w:tcPr>
          <w:p w14:paraId="347A9860" w14:textId="77777777" w:rsidR="00312A97" w:rsidRPr="00312A97" w:rsidRDefault="00312A97">
            <w:pPr>
              <w:cnfStyle w:val="000000100000" w:firstRow="0" w:lastRow="0" w:firstColumn="0" w:lastColumn="0" w:oddVBand="0" w:evenVBand="0" w:oddHBand="1" w:evenHBand="0" w:firstRowFirstColumn="0" w:firstRowLastColumn="0" w:lastRowFirstColumn="0" w:lastRowLastColumn="0"/>
              <w:rPr>
                <w:ins w:id="3048" w:author="Addy, Paul" w:date="2016-09-19T14:28:00Z"/>
                <w:sz w:val="12"/>
                <w:rPrChange w:id="3049" w:author="Addy, Paul" w:date="2016-09-19T14:29:00Z">
                  <w:rPr>
                    <w:ins w:id="3050" w:author="Addy, Paul" w:date="2016-09-19T14:28:00Z"/>
                  </w:rPr>
                </w:rPrChange>
              </w:rPr>
            </w:pPr>
            <w:ins w:id="3051" w:author="Addy, Paul" w:date="2016-09-19T14:28:00Z">
              <w:r w:rsidRPr="00312A97">
                <w:rPr>
                  <w:sz w:val="12"/>
                  <w:rPrChange w:id="3052" w:author="Addy, Paul" w:date="2016-09-19T14:29:00Z">
                    <w:rPr/>
                  </w:rPrChange>
                </w:rPr>
                <w:t> </w:t>
              </w:r>
            </w:ins>
          </w:p>
        </w:tc>
        <w:tc>
          <w:tcPr>
            <w:tcW w:w="5980" w:type="dxa"/>
            <w:hideMark/>
          </w:tcPr>
          <w:p w14:paraId="5E34614E" w14:textId="77777777" w:rsidR="00312A97" w:rsidRPr="00312A97" w:rsidRDefault="00312A97">
            <w:pPr>
              <w:cnfStyle w:val="000000100000" w:firstRow="0" w:lastRow="0" w:firstColumn="0" w:lastColumn="0" w:oddVBand="0" w:evenVBand="0" w:oddHBand="1" w:evenHBand="0" w:firstRowFirstColumn="0" w:firstRowLastColumn="0" w:lastRowFirstColumn="0" w:lastRowLastColumn="0"/>
              <w:rPr>
                <w:ins w:id="3053" w:author="Addy, Paul" w:date="2016-09-19T14:28:00Z"/>
                <w:sz w:val="12"/>
                <w:rPrChange w:id="3054" w:author="Addy, Paul" w:date="2016-09-19T14:29:00Z">
                  <w:rPr>
                    <w:ins w:id="3055" w:author="Addy, Paul" w:date="2016-09-19T14:28:00Z"/>
                  </w:rPr>
                </w:rPrChange>
              </w:rPr>
            </w:pPr>
            <w:ins w:id="3056" w:author="Addy, Paul" w:date="2016-09-19T14:28:00Z">
              <w:r w:rsidRPr="00312A97">
                <w:rPr>
                  <w:sz w:val="12"/>
                  <w:rPrChange w:id="3057" w:author="Addy, Paul" w:date="2016-09-19T14:29:00Z">
                    <w:rPr/>
                  </w:rPrChange>
                </w:rPr>
                <w:t> </w:t>
              </w:r>
            </w:ins>
          </w:p>
        </w:tc>
        <w:tc>
          <w:tcPr>
            <w:tcW w:w="5980" w:type="dxa"/>
            <w:hideMark/>
          </w:tcPr>
          <w:p w14:paraId="1A85E3A6" w14:textId="77777777" w:rsidR="00312A97" w:rsidRPr="00312A97" w:rsidRDefault="00312A97">
            <w:pPr>
              <w:cnfStyle w:val="000000100000" w:firstRow="0" w:lastRow="0" w:firstColumn="0" w:lastColumn="0" w:oddVBand="0" w:evenVBand="0" w:oddHBand="1" w:evenHBand="0" w:firstRowFirstColumn="0" w:firstRowLastColumn="0" w:lastRowFirstColumn="0" w:lastRowLastColumn="0"/>
              <w:rPr>
                <w:ins w:id="3058" w:author="Addy, Paul" w:date="2016-09-19T14:28:00Z"/>
                <w:sz w:val="12"/>
                <w:rPrChange w:id="3059" w:author="Addy, Paul" w:date="2016-09-19T14:29:00Z">
                  <w:rPr>
                    <w:ins w:id="3060" w:author="Addy, Paul" w:date="2016-09-19T14:28:00Z"/>
                  </w:rPr>
                </w:rPrChange>
              </w:rPr>
            </w:pPr>
            <w:ins w:id="3061" w:author="Addy, Paul" w:date="2016-09-19T14:28:00Z">
              <w:r w:rsidRPr="00312A97">
                <w:rPr>
                  <w:sz w:val="12"/>
                  <w:rPrChange w:id="3062" w:author="Addy, Paul" w:date="2016-09-19T14:29:00Z">
                    <w:rPr/>
                  </w:rPrChange>
                </w:rPr>
                <w:t>X ?</w:t>
              </w:r>
            </w:ins>
          </w:p>
        </w:tc>
        <w:tc>
          <w:tcPr>
            <w:tcW w:w="5980" w:type="dxa"/>
            <w:hideMark/>
          </w:tcPr>
          <w:p w14:paraId="1D7B29E1" w14:textId="77777777" w:rsidR="00312A97" w:rsidRPr="00312A97" w:rsidRDefault="00312A97">
            <w:pPr>
              <w:cnfStyle w:val="000000100000" w:firstRow="0" w:lastRow="0" w:firstColumn="0" w:lastColumn="0" w:oddVBand="0" w:evenVBand="0" w:oddHBand="1" w:evenHBand="0" w:firstRowFirstColumn="0" w:firstRowLastColumn="0" w:lastRowFirstColumn="0" w:lastRowLastColumn="0"/>
              <w:rPr>
                <w:ins w:id="3063" w:author="Addy, Paul" w:date="2016-09-19T14:28:00Z"/>
                <w:sz w:val="12"/>
                <w:rPrChange w:id="3064" w:author="Addy, Paul" w:date="2016-09-19T14:29:00Z">
                  <w:rPr>
                    <w:ins w:id="3065" w:author="Addy, Paul" w:date="2016-09-19T14:28:00Z"/>
                  </w:rPr>
                </w:rPrChange>
              </w:rPr>
            </w:pPr>
            <w:ins w:id="3066" w:author="Addy, Paul" w:date="2016-09-19T14:28:00Z">
              <w:r w:rsidRPr="00312A97">
                <w:rPr>
                  <w:sz w:val="12"/>
                  <w:rPrChange w:id="3067" w:author="Addy, Paul" w:date="2016-09-19T14:29:00Z">
                    <w:rPr/>
                  </w:rPrChange>
                </w:rPr>
                <w:t> </w:t>
              </w:r>
            </w:ins>
          </w:p>
        </w:tc>
      </w:tr>
      <w:tr w:rsidR="00312A97" w:rsidRPr="00312A97" w14:paraId="57C7FAD8" w14:textId="77777777" w:rsidTr="00312A97">
        <w:trPr>
          <w:trHeight w:val="315"/>
          <w:ins w:id="3068" w:author="Addy, Paul" w:date="2016-09-19T14:28:00Z"/>
        </w:trPr>
        <w:tc>
          <w:tcPr>
            <w:cnfStyle w:val="001000000000" w:firstRow="0" w:lastRow="0" w:firstColumn="1" w:lastColumn="0" w:oddVBand="0" w:evenVBand="0" w:oddHBand="0" w:evenHBand="0" w:firstRowFirstColumn="0" w:firstRowLastColumn="0" w:lastRowFirstColumn="0" w:lastRowLastColumn="0"/>
            <w:tcW w:w="5980" w:type="dxa"/>
            <w:hideMark/>
          </w:tcPr>
          <w:p w14:paraId="09C35489" w14:textId="77777777" w:rsidR="00312A97" w:rsidRPr="00312A97" w:rsidRDefault="00312A97">
            <w:pPr>
              <w:rPr>
                <w:ins w:id="3069" w:author="Addy, Paul" w:date="2016-09-19T14:28:00Z"/>
                <w:sz w:val="12"/>
                <w:rPrChange w:id="3070" w:author="Addy, Paul" w:date="2016-09-19T14:29:00Z">
                  <w:rPr>
                    <w:ins w:id="3071" w:author="Addy, Paul" w:date="2016-09-19T14:28:00Z"/>
                  </w:rPr>
                </w:rPrChange>
              </w:rPr>
            </w:pPr>
            <w:ins w:id="3072" w:author="Addy, Paul" w:date="2016-09-19T14:28:00Z">
              <w:r w:rsidRPr="00312A97">
                <w:rPr>
                  <w:sz w:val="12"/>
                  <w:rPrChange w:id="3073" w:author="Addy, Paul" w:date="2016-09-19T14:29:00Z">
                    <w:rPr/>
                  </w:rPrChange>
                </w:rPr>
                <w:t>Styleguide</w:t>
              </w:r>
            </w:ins>
          </w:p>
        </w:tc>
        <w:tc>
          <w:tcPr>
            <w:tcW w:w="5980" w:type="dxa"/>
            <w:hideMark/>
          </w:tcPr>
          <w:p w14:paraId="258EB5A8" w14:textId="77777777" w:rsidR="00312A97" w:rsidRPr="00312A97" w:rsidRDefault="00312A97">
            <w:pPr>
              <w:cnfStyle w:val="000000000000" w:firstRow="0" w:lastRow="0" w:firstColumn="0" w:lastColumn="0" w:oddVBand="0" w:evenVBand="0" w:oddHBand="0" w:evenHBand="0" w:firstRowFirstColumn="0" w:firstRowLastColumn="0" w:lastRowFirstColumn="0" w:lastRowLastColumn="0"/>
              <w:rPr>
                <w:ins w:id="3074" w:author="Addy, Paul" w:date="2016-09-19T14:28:00Z"/>
                <w:sz w:val="12"/>
                <w:rPrChange w:id="3075" w:author="Addy, Paul" w:date="2016-09-19T14:29:00Z">
                  <w:rPr>
                    <w:ins w:id="3076" w:author="Addy, Paul" w:date="2016-09-19T14:28:00Z"/>
                  </w:rPr>
                </w:rPrChange>
              </w:rPr>
            </w:pPr>
            <w:ins w:id="3077" w:author="Addy, Paul" w:date="2016-09-19T14:28:00Z">
              <w:r w:rsidRPr="00312A97">
                <w:rPr>
                  <w:sz w:val="12"/>
                  <w:rPrChange w:id="3078" w:author="Addy, Paul" w:date="2016-09-19T14:29:00Z">
                    <w:rPr/>
                  </w:rPrChange>
                </w:rPr>
                <w:t> </w:t>
              </w:r>
            </w:ins>
          </w:p>
        </w:tc>
        <w:tc>
          <w:tcPr>
            <w:tcW w:w="5980" w:type="dxa"/>
            <w:hideMark/>
          </w:tcPr>
          <w:p w14:paraId="6EDBB61C" w14:textId="77777777" w:rsidR="00312A97" w:rsidRPr="00312A97" w:rsidRDefault="00312A97">
            <w:pPr>
              <w:cnfStyle w:val="000000000000" w:firstRow="0" w:lastRow="0" w:firstColumn="0" w:lastColumn="0" w:oddVBand="0" w:evenVBand="0" w:oddHBand="0" w:evenHBand="0" w:firstRowFirstColumn="0" w:firstRowLastColumn="0" w:lastRowFirstColumn="0" w:lastRowLastColumn="0"/>
              <w:rPr>
                <w:ins w:id="3079" w:author="Addy, Paul" w:date="2016-09-19T14:28:00Z"/>
                <w:sz w:val="12"/>
                <w:rPrChange w:id="3080" w:author="Addy, Paul" w:date="2016-09-19T14:29:00Z">
                  <w:rPr>
                    <w:ins w:id="3081" w:author="Addy, Paul" w:date="2016-09-19T14:28:00Z"/>
                  </w:rPr>
                </w:rPrChange>
              </w:rPr>
            </w:pPr>
            <w:ins w:id="3082" w:author="Addy, Paul" w:date="2016-09-19T14:28:00Z">
              <w:r w:rsidRPr="00312A97">
                <w:rPr>
                  <w:sz w:val="12"/>
                  <w:rPrChange w:id="3083" w:author="Addy, Paul" w:date="2016-09-19T14:29:00Z">
                    <w:rPr/>
                  </w:rPrChange>
                </w:rPr>
                <w:t> </w:t>
              </w:r>
            </w:ins>
          </w:p>
        </w:tc>
        <w:tc>
          <w:tcPr>
            <w:tcW w:w="5980" w:type="dxa"/>
            <w:hideMark/>
          </w:tcPr>
          <w:p w14:paraId="7DE64655" w14:textId="77777777" w:rsidR="00312A97" w:rsidRPr="00312A97" w:rsidRDefault="00312A97">
            <w:pPr>
              <w:cnfStyle w:val="000000000000" w:firstRow="0" w:lastRow="0" w:firstColumn="0" w:lastColumn="0" w:oddVBand="0" w:evenVBand="0" w:oddHBand="0" w:evenHBand="0" w:firstRowFirstColumn="0" w:firstRowLastColumn="0" w:lastRowFirstColumn="0" w:lastRowLastColumn="0"/>
              <w:rPr>
                <w:ins w:id="3084" w:author="Addy, Paul" w:date="2016-09-19T14:28:00Z"/>
                <w:sz w:val="12"/>
                <w:rPrChange w:id="3085" w:author="Addy, Paul" w:date="2016-09-19T14:29:00Z">
                  <w:rPr>
                    <w:ins w:id="3086" w:author="Addy, Paul" w:date="2016-09-19T14:28:00Z"/>
                  </w:rPr>
                </w:rPrChange>
              </w:rPr>
            </w:pPr>
            <w:ins w:id="3087" w:author="Addy, Paul" w:date="2016-09-19T14:28:00Z">
              <w:r w:rsidRPr="00312A97">
                <w:rPr>
                  <w:sz w:val="12"/>
                  <w:rPrChange w:id="3088" w:author="Addy, Paul" w:date="2016-09-19T14:29:00Z">
                    <w:rPr/>
                  </w:rPrChange>
                </w:rPr>
                <w:t> </w:t>
              </w:r>
            </w:ins>
          </w:p>
        </w:tc>
        <w:tc>
          <w:tcPr>
            <w:tcW w:w="5980" w:type="dxa"/>
            <w:hideMark/>
          </w:tcPr>
          <w:p w14:paraId="062515F5" w14:textId="77777777" w:rsidR="00312A97" w:rsidRPr="00312A97" w:rsidRDefault="00312A97">
            <w:pPr>
              <w:cnfStyle w:val="000000000000" w:firstRow="0" w:lastRow="0" w:firstColumn="0" w:lastColumn="0" w:oddVBand="0" w:evenVBand="0" w:oddHBand="0" w:evenHBand="0" w:firstRowFirstColumn="0" w:firstRowLastColumn="0" w:lastRowFirstColumn="0" w:lastRowLastColumn="0"/>
              <w:rPr>
                <w:ins w:id="3089" w:author="Addy, Paul" w:date="2016-09-19T14:28:00Z"/>
                <w:sz w:val="12"/>
                <w:rPrChange w:id="3090" w:author="Addy, Paul" w:date="2016-09-19T14:29:00Z">
                  <w:rPr>
                    <w:ins w:id="3091" w:author="Addy, Paul" w:date="2016-09-19T14:28:00Z"/>
                  </w:rPr>
                </w:rPrChange>
              </w:rPr>
            </w:pPr>
            <w:ins w:id="3092" w:author="Addy, Paul" w:date="2016-09-19T14:28:00Z">
              <w:r w:rsidRPr="00312A97">
                <w:rPr>
                  <w:sz w:val="12"/>
                  <w:rPrChange w:id="3093" w:author="Addy, Paul" w:date="2016-09-19T14:29:00Z">
                    <w:rPr/>
                  </w:rPrChange>
                </w:rPr>
                <w:t>x</w:t>
              </w:r>
            </w:ins>
          </w:p>
        </w:tc>
      </w:tr>
    </w:tbl>
    <w:p w14:paraId="2E99A644" w14:textId="77777777" w:rsidR="00312A97" w:rsidRPr="0091531B" w:rsidRDefault="00312A97" w:rsidP="00FE46DB"/>
    <w:p w14:paraId="28BE1811" w14:textId="77777777" w:rsidR="002167F4" w:rsidRPr="002167F4" w:rsidRDefault="002167F4" w:rsidP="002167F4">
      <w:pPr>
        <w:pStyle w:val="Bodycopy"/>
        <w:rPr>
          <w:lang w:eastAsia="en-GB"/>
        </w:rPr>
      </w:pPr>
    </w:p>
    <w:p w14:paraId="37032276" w14:textId="69E1C7C1" w:rsidR="000879C3" w:rsidRPr="00014A99" w:rsidRDefault="002167F4">
      <w:pPr>
        <w:pStyle w:val="Heading2"/>
        <w:numPr>
          <w:ilvl w:val="1"/>
          <w:numId w:val="20"/>
        </w:numPr>
        <w:pPrChange w:id="3094" w:author="Ghita Benotmane" w:date="2016-09-15T15:19:00Z">
          <w:pPr/>
        </w:pPrChange>
      </w:pPr>
      <w:bookmarkStart w:id="3095" w:name="_Toc461707198"/>
      <w:bookmarkStart w:id="3096" w:name="_Toc463013512"/>
      <w:r>
        <w:t>Multi-browser</w:t>
      </w:r>
      <w:bookmarkEnd w:id="3095"/>
      <w:bookmarkEnd w:id="3096"/>
    </w:p>
    <w:p w14:paraId="6BF7A183" w14:textId="77777777" w:rsidR="00055229" w:rsidRPr="00A1126B" w:rsidRDefault="00055229" w:rsidP="00A1126B">
      <w:pPr>
        <w:rPr>
          <w:lang w:val="en-US"/>
        </w:rPr>
      </w:pPr>
      <w:r>
        <w:t>The new intranet should be compatible with Internet Explorer 11 native mode. At the same time should be usable in other browsers like Safari, Firefox and Google chrome.</w:t>
      </w:r>
    </w:p>
    <w:p w14:paraId="5C692A99" w14:textId="77777777" w:rsidR="00262202" w:rsidRDefault="00262202" w:rsidP="00ED5E60">
      <w:pPr>
        <w:pStyle w:val="Heading2"/>
        <w:numPr>
          <w:ilvl w:val="1"/>
          <w:numId w:val="20"/>
        </w:numPr>
      </w:pPr>
      <w:bookmarkStart w:id="3097" w:name="_Toc461707199"/>
      <w:bookmarkStart w:id="3098" w:name="_Toc463013513"/>
      <w:r>
        <w:t>Performance</w:t>
      </w:r>
      <w:bookmarkEnd w:id="3097"/>
      <w:bookmarkEnd w:id="3098"/>
    </w:p>
    <w:p w14:paraId="6355EFE4" w14:textId="3EC7DE24" w:rsidR="00262202" w:rsidRDefault="00262202" w:rsidP="00A1126B">
      <w:r>
        <w:t xml:space="preserve">To ensure the new intranet is usable and providing a good user experience, it is requested to ensure it is not spending too much time in loading the home page, putting the focus on Geneva hosted users. </w:t>
      </w:r>
      <w:ins w:id="3099" w:author="Addy, Paul" w:date="2016-09-16T12:18:00Z">
        <w:r w:rsidR="004033B4">
          <w:t xml:space="preserve"> ( </w:t>
        </w:r>
      </w:ins>
      <w:r>
        <w:t>It is considered an optimum Home page loading time of 3 seconds for Geneva users.</w:t>
      </w:r>
    </w:p>
    <w:p w14:paraId="42B6ED23" w14:textId="77777777" w:rsidR="002167F4" w:rsidRPr="002167F4" w:rsidRDefault="002167F4" w:rsidP="002167F4">
      <w:pPr>
        <w:rPr>
          <w:lang w:val="en-US" w:eastAsia="en-GB"/>
        </w:rPr>
      </w:pPr>
    </w:p>
    <w:p w14:paraId="1EC2B597" w14:textId="1412370B" w:rsidR="00262202" w:rsidRDefault="00262202" w:rsidP="00ED5E60">
      <w:pPr>
        <w:pStyle w:val="Heading2"/>
        <w:numPr>
          <w:ilvl w:val="1"/>
          <w:numId w:val="20"/>
        </w:numPr>
      </w:pPr>
      <w:bookmarkStart w:id="3100" w:name="_Toc461707200"/>
      <w:bookmarkStart w:id="3101" w:name="_Toc463013514"/>
      <w:r>
        <w:t>URLs and Transport layer protocols</w:t>
      </w:r>
      <w:bookmarkEnd w:id="3100"/>
      <w:bookmarkEnd w:id="3101"/>
    </w:p>
    <w:p w14:paraId="5244CBA8" w14:textId="77777777" w:rsidR="00262202" w:rsidRDefault="00262202" w:rsidP="00A1126B">
      <w:r>
        <w:t>In order to ensure the maximum level of security and readiness for future and integration with other Microsoft or 3</w:t>
      </w:r>
      <w:r w:rsidRPr="00B940F0">
        <w:rPr>
          <w:vertAlign w:val="superscript"/>
        </w:rPr>
        <w:t>rd</w:t>
      </w:r>
      <w:r>
        <w:t xml:space="preserve"> party products (e.g. Sitrion) it is requested to consider the use of HTTP and HTTPs protocols to implement the new intranet.</w:t>
      </w:r>
    </w:p>
    <w:p w14:paraId="7E5AC57C" w14:textId="717DFEA0" w:rsidR="00055229" w:rsidRDefault="00262202" w:rsidP="00ED5E60">
      <w:pPr>
        <w:pStyle w:val="Heading2"/>
        <w:numPr>
          <w:ilvl w:val="1"/>
          <w:numId w:val="20"/>
        </w:numPr>
      </w:pPr>
      <w:bookmarkStart w:id="3102" w:name="_Looks_and_feel"/>
      <w:bookmarkStart w:id="3103" w:name="_Toc461707201"/>
      <w:bookmarkStart w:id="3104" w:name="_Toc463013515"/>
      <w:bookmarkEnd w:id="3102"/>
      <w:r>
        <w:t>Looks and feel and visual style</w:t>
      </w:r>
      <w:bookmarkEnd w:id="3103"/>
      <w:bookmarkEnd w:id="3104"/>
    </w:p>
    <w:p w14:paraId="592E863A" w14:textId="77777777" w:rsidR="00262202" w:rsidRDefault="00262202" w:rsidP="00262202">
      <w:pPr>
        <w:rPr>
          <w:lang w:val="en-US" w:eastAsia="en-GB"/>
        </w:rPr>
      </w:pPr>
      <w:r>
        <w:rPr>
          <w:lang w:val="en-US" w:eastAsia="en-GB"/>
        </w:rPr>
        <w:t>All the technical deliverables to be rendered in a browser must follow the style guide defined in the analysis phase. See the link below</w:t>
      </w:r>
    </w:p>
    <w:p w14:paraId="68E03FBA" w14:textId="77777777" w:rsidR="00262202" w:rsidRDefault="008F5848" w:rsidP="00262202">
      <w:pPr>
        <w:rPr>
          <w:rStyle w:val="Hyperlink"/>
          <w:lang w:val="en-US"/>
        </w:rPr>
      </w:pPr>
      <w:hyperlink r:id="rId171" w:history="1">
        <w:r w:rsidR="00262202">
          <w:rPr>
            <w:rStyle w:val="Hyperlink"/>
            <w:lang w:val="en-US"/>
          </w:rPr>
          <w:t>http://insidejti.azurewebsites.net/styleguide/dist/patterns.html</w:t>
        </w:r>
      </w:hyperlink>
    </w:p>
    <w:p w14:paraId="7DF9A88B" w14:textId="77777777" w:rsidR="00262202" w:rsidRPr="0091531B" w:rsidRDefault="00262202" w:rsidP="00262202">
      <w:pPr>
        <w:pStyle w:val="NormalWeb"/>
        <w:spacing w:before="0" w:beforeAutospacing="0" w:after="0" w:afterAutospacing="0"/>
        <w:rPr>
          <w:rFonts w:ascii="Arial" w:eastAsiaTheme="minorHAnsi" w:hAnsi="Arial" w:cstheme="minorBidi"/>
          <w:sz w:val="18"/>
          <w:szCs w:val="22"/>
          <w:lang w:eastAsia="en-GB"/>
        </w:rPr>
      </w:pPr>
      <w:r w:rsidRPr="0091531B">
        <w:rPr>
          <w:rFonts w:ascii="Arial" w:eastAsiaTheme="minorHAnsi" w:hAnsi="Arial" w:cstheme="minorBidi"/>
          <w:sz w:val="18"/>
          <w:szCs w:val="22"/>
          <w:lang w:eastAsia="en-GB"/>
        </w:rPr>
        <w:lastRenderedPageBreak/>
        <w:t>User: insideJTIux</w:t>
      </w:r>
    </w:p>
    <w:p w14:paraId="6DC3E4DD" w14:textId="18015F34" w:rsidR="00262202" w:rsidRPr="002C2C06" w:rsidDel="00E463B4" w:rsidRDefault="00262202" w:rsidP="00262202">
      <w:pPr>
        <w:spacing w:after="0" w:line="240" w:lineRule="auto"/>
        <w:rPr>
          <w:del w:id="3105" w:author="Erce, Juan Antonio" w:date="2016-09-21T13:51:00Z"/>
          <w:lang w:val="en-US" w:eastAsia="en-GB"/>
        </w:rPr>
      </w:pPr>
      <w:r w:rsidRPr="0091531B">
        <w:rPr>
          <w:lang w:val="en-US" w:eastAsia="en-GB"/>
        </w:rPr>
        <w:t>Password</w:t>
      </w:r>
      <w:r w:rsidRPr="002C2C06">
        <w:rPr>
          <w:lang w:val="en-US" w:eastAsia="en-GB"/>
        </w:rPr>
        <w:t>: Proto12UXJTI</w:t>
      </w:r>
    </w:p>
    <w:p w14:paraId="546A2229" w14:textId="77777777" w:rsidR="004075D4" w:rsidRDefault="004075D4">
      <w:pPr>
        <w:spacing w:after="0" w:line="240" w:lineRule="auto"/>
        <w:rPr>
          <w:lang w:val="en-US" w:eastAsia="en-GB"/>
        </w:rPr>
        <w:pPrChange w:id="3106" w:author="Erce, Juan Antonio" w:date="2016-09-21T13:51:00Z">
          <w:pPr>
            <w:spacing w:after="0"/>
          </w:pPr>
        </w:pPrChange>
      </w:pPr>
    </w:p>
    <w:p w14:paraId="2966E510" w14:textId="443DEA31" w:rsidR="00E463B4" w:rsidRDefault="00E463B4">
      <w:pPr>
        <w:spacing w:after="0" w:line="240" w:lineRule="auto"/>
        <w:rPr>
          <w:sz w:val="22"/>
        </w:rPr>
        <w:pPrChange w:id="3107" w:author="Erce, Juan Antonio" w:date="2016-09-21T13:51:00Z">
          <w:pPr>
            <w:spacing w:after="0"/>
          </w:pPr>
        </w:pPrChange>
      </w:pPr>
    </w:p>
    <w:p w14:paraId="54BFB439" w14:textId="4E3F1E56" w:rsidR="00632E00" w:rsidRPr="00632E00" w:rsidRDefault="00E463B4" w:rsidP="00632E00">
      <w:pPr>
        <w:pStyle w:val="Heading2"/>
        <w:numPr>
          <w:ilvl w:val="1"/>
          <w:numId w:val="20"/>
        </w:numPr>
      </w:pPr>
      <w:bookmarkStart w:id="3108" w:name="_Toc463013516"/>
      <w:r w:rsidRPr="00061F5F">
        <w:rPr>
          <w:highlight w:val="yellow"/>
          <w:rPrChange w:id="3109" w:author="Erce, Juan Antonio" w:date="2016-09-21T18:51:00Z">
            <w:rPr/>
          </w:rPrChange>
        </w:rPr>
        <w:t xml:space="preserve">Go-live </w:t>
      </w:r>
      <w:commentRangeStart w:id="3110"/>
      <w:r w:rsidRPr="00061F5F">
        <w:rPr>
          <w:highlight w:val="yellow"/>
          <w:rPrChange w:id="3111" w:author="Erce, Juan Antonio" w:date="2016-09-21T18:51:00Z">
            <w:rPr/>
          </w:rPrChange>
        </w:rPr>
        <w:t>requirements</w:t>
      </w:r>
      <w:commentRangeEnd w:id="3110"/>
      <w:r w:rsidR="00951A2C">
        <w:rPr>
          <w:rStyle w:val="CommentReference"/>
          <w:rFonts w:ascii="Arial" w:eastAsiaTheme="minorHAnsi" w:hAnsi="Arial" w:cstheme="minorBidi"/>
          <w:bCs w:val="0"/>
          <w:color w:val="auto"/>
          <w:lang w:val="en-GB" w:eastAsia="en-US"/>
        </w:rPr>
        <w:commentReference w:id="3110"/>
      </w:r>
      <w:ins w:id="3112" w:author="Erce, Juan Antonio" w:date="2016-10-01T16:33:00Z">
        <w:r w:rsidR="006625BB">
          <w:t xml:space="preserve"> </w:t>
        </w:r>
        <w:r w:rsidR="006625BB" w:rsidRPr="006625BB">
          <w:rPr>
            <w:highlight w:val="yellow"/>
            <w:rPrChange w:id="3113" w:author="Erce, Juan Antonio" w:date="2016-10-01T16:33:00Z">
              <w:rPr/>
            </w:rPrChange>
          </w:rPr>
          <w:t>(updated)</w:t>
        </w:r>
      </w:ins>
      <w:r>
        <w:t>.</w:t>
      </w:r>
      <w:bookmarkEnd w:id="3108"/>
    </w:p>
    <w:p w14:paraId="29647DB2" w14:textId="7AB6CE07" w:rsidR="00165D4F" w:rsidRDefault="009959F1">
      <w:pPr>
        <w:ind w:left="792"/>
        <w:rPr>
          <w:ins w:id="3114" w:author="Erce, Juan Antonio" w:date="2016-10-01T09:11:00Z"/>
          <w:lang w:val="en-US" w:eastAsia="en-GB"/>
        </w:rPr>
        <w:pPrChange w:id="3115" w:author="Erce, Juan Antonio" w:date="2016-10-01T09:02:00Z">
          <w:pPr>
            <w:pStyle w:val="ListParagraph"/>
            <w:numPr>
              <w:numId w:val="20"/>
            </w:numPr>
            <w:ind w:left="360" w:hanging="360"/>
          </w:pPr>
        </w:pPrChange>
      </w:pPr>
      <w:ins w:id="3116" w:author="Erce, Juan Antonio" w:date="2016-10-01T09:02:00Z">
        <w:r>
          <w:rPr>
            <w:lang w:val="en-US" w:eastAsia="en-GB"/>
          </w:rPr>
          <w:t xml:space="preserve">Functional description about how the </w:t>
        </w:r>
      </w:ins>
      <w:ins w:id="3117" w:author="Erce, Juan Antonio" w:date="2016-10-01T10:06:00Z">
        <w:r w:rsidR="000314F5">
          <w:rPr>
            <w:lang w:val="en-US" w:eastAsia="en-GB"/>
          </w:rPr>
          <w:t>Functional components</w:t>
        </w:r>
      </w:ins>
      <w:ins w:id="3118" w:author="Erce, Juan Antonio" w:date="2016-10-01T09:03:00Z">
        <w:r w:rsidR="00951A2C">
          <w:rPr>
            <w:lang w:val="en-US" w:eastAsia="en-GB"/>
          </w:rPr>
          <w:t xml:space="preserve"> ha</w:t>
        </w:r>
      </w:ins>
      <w:ins w:id="3119" w:author="Erce, Juan Antonio" w:date="2016-10-01T10:06:00Z">
        <w:r w:rsidR="000314F5">
          <w:rPr>
            <w:lang w:val="en-US" w:eastAsia="en-GB"/>
          </w:rPr>
          <w:t>ve</w:t>
        </w:r>
      </w:ins>
      <w:ins w:id="3120" w:author="Erce, Juan Antonio" w:date="2016-10-01T09:03:00Z">
        <w:r w:rsidR="00951A2C">
          <w:rPr>
            <w:lang w:val="en-US" w:eastAsia="en-GB"/>
          </w:rPr>
          <w:t xml:space="preserve"> to work after M&amp;S Go-live</w:t>
        </w:r>
      </w:ins>
    </w:p>
    <w:p w14:paraId="680E1803" w14:textId="3E64F6F8" w:rsidR="00951A2C" w:rsidRDefault="005B4EA2">
      <w:pPr>
        <w:ind w:left="792"/>
        <w:rPr>
          <w:ins w:id="3121" w:author="Erce, Juan Antonio" w:date="2016-10-01T09:00:00Z"/>
          <w:lang w:val="en-US" w:eastAsia="en-GB"/>
        </w:rPr>
        <w:pPrChange w:id="3122" w:author="Erce, Juan Antonio" w:date="2016-10-01T09:02:00Z">
          <w:pPr>
            <w:pStyle w:val="ListParagraph"/>
            <w:numPr>
              <w:numId w:val="20"/>
            </w:numPr>
            <w:ind w:left="360" w:hanging="360"/>
          </w:pPr>
        </w:pPrChange>
      </w:pPr>
      <w:ins w:id="3123" w:author="Erce, Juan Antonio" w:date="2016-10-01T09:43:00Z">
        <w:r>
          <w:rPr>
            <w:lang w:val="en-US" w:eastAsia="en-GB"/>
          </w:rPr>
          <w:t>Shared Component: Top Navigation</w:t>
        </w:r>
      </w:ins>
    </w:p>
    <w:tbl>
      <w:tblPr>
        <w:tblStyle w:val="TableGrid"/>
        <w:tblW w:w="9532" w:type="dxa"/>
        <w:tblInd w:w="-289" w:type="dxa"/>
        <w:tblLayout w:type="fixed"/>
        <w:tblLook w:val="04A0" w:firstRow="1" w:lastRow="0" w:firstColumn="1" w:lastColumn="0" w:noHBand="0" w:noVBand="1"/>
      </w:tblPr>
      <w:tblGrid>
        <w:gridCol w:w="710"/>
        <w:gridCol w:w="1134"/>
        <w:gridCol w:w="1275"/>
        <w:gridCol w:w="5529"/>
        <w:gridCol w:w="884"/>
        <w:tblGridChange w:id="3124">
          <w:tblGrid>
            <w:gridCol w:w="710"/>
            <w:gridCol w:w="1134"/>
            <w:gridCol w:w="468"/>
            <w:gridCol w:w="710"/>
            <w:gridCol w:w="97"/>
            <w:gridCol w:w="1037"/>
            <w:gridCol w:w="1275"/>
            <w:gridCol w:w="3217"/>
            <w:gridCol w:w="884"/>
            <w:gridCol w:w="1428"/>
            <w:gridCol w:w="884"/>
          </w:tblGrid>
        </w:tblGridChange>
      </w:tblGrid>
      <w:tr w:rsidR="009959F1" w:rsidRPr="00193438" w14:paraId="40DECD54" w14:textId="77777777" w:rsidTr="009959F1">
        <w:trPr>
          <w:trHeight w:val="280"/>
        </w:trPr>
        <w:tc>
          <w:tcPr>
            <w:tcW w:w="710" w:type="dxa"/>
            <w:shd w:val="clear" w:color="auto" w:fill="122632" w:themeFill="text1"/>
            <w:hideMark/>
          </w:tcPr>
          <w:p w14:paraId="07B03E1D" w14:textId="77777777" w:rsidR="009959F1" w:rsidRPr="00193438" w:rsidRDefault="009959F1" w:rsidP="009959F1">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Id</w:t>
            </w:r>
          </w:p>
        </w:tc>
        <w:tc>
          <w:tcPr>
            <w:tcW w:w="1134" w:type="dxa"/>
            <w:shd w:val="clear" w:color="auto" w:fill="122632" w:themeFill="text1"/>
            <w:hideMark/>
          </w:tcPr>
          <w:p w14:paraId="0F4BA280" w14:textId="77777777" w:rsidR="009959F1" w:rsidRPr="00193438" w:rsidRDefault="009959F1" w:rsidP="009959F1">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category</w:t>
            </w:r>
          </w:p>
        </w:tc>
        <w:tc>
          <w:tcPr>
            <w:tcW w:w="1275" w:type="dxa"/>
            <w:shd w:val="clear" w:color="auto" w:fill="122632" w:themeFill="text1"/>
            <w:hideMark/>
          </w:tcPr>
          <w:p w14:paraId="63A5B24F" w14:textId="77777777" w:rsidR="009959F1" w:rsidRPr="00193438" w:rsidRDefault="009959F1" w:rsidP="009959F1">
            <w:pPr>
              <w:jc w:val="center"/>
              <w:rPr>
                <w:rFonts w:asciiTheme="minorHAnsi" w:eastAsia="Times New Roman" w:hAnsiTheme="minorHAnsi" w:cstheme="minorHAnsi"/>
                <w:b/>
                <w:bCs/>
                <w:color w:val="FFFFFF" w:themeColor="background1"/>
                <w:sz w:val="16"/>
                <w:szCs w:val="16"/>
                <w:lang w:val="en-US"/>
              </w:rPr>
            </w:pPr>
            <w:r>
              <w:rPr>
                <w:rFonts w:asciiTheme="minorHAnsi" w:eastAsia="Times New Roman" w:hAnsiTheme="minorHAnsi" w:cstheme="minorHAnsi"/>
                <w:b/>
                <w:bCs/>
                <w:color w:val="FFFFFF" w:themeColor="background1"/>
                <w:sz w:val="16"/>
                <w:szCs w:val="16"/>
                <w:lang w:val="en-US"/>
              </w:rPr>
              <w:t>Feature name</w:t>
            </w:r>
          </w:p>
        </w:tc>
        <w:tc>
          <w:tcPr>
            <w:tcW w:w="5529" w:type="dxa"/>
            <w:shd w:val="clear" w:color="auto" w:fill="122632" w:themeFill="text1"/>
            <w:hideMark/>
          </w:tcPr>
          <w:p w14:paraId="66B6682C" w14:textId="77777777" w:rsidR="009959F1" w:rsidRPr="00193438" w:rsidRDefault="009959F1" w:rsidP="009959F1">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Description</w:t>
            </w:r>
          </w:p>
        </w:tc>
        <w:tc>
          <w:tcPr>
            <w:tcW w:w="884" w:type="dxa"/>
            <w:shd w:val="clear" w:color="auto" w:fill="122632" w:themeFill="text1"/>
            <w:hideMark/>
          </w:tcPr>
          <w:p w14:paraId="7EC75A44" w14:textId="77777777" w:rsidR="009959F1" w:rsidRPr="00193438" w:rsidRDefault="009959F1" w:rsidP="009959F1">
            <w:pPr>
              <w:jc w:val="center"/>
              <w:rPr>
                <w:rFonts w:asciiTheme="minorHAnsi" w:eastAsia="Times New Roman" w:hAnsiTheme="minorHAnsi" w:cstheme="minorHAnsi"/>
                <w:b/>
                <w:bCs/>
                <w:color w:val="FFFFFF" w:themeColor="background1"/>
                <w:sz w:val="16"/>
                <w:szCs w:val="16"/>
                <w:lang w:val="en-US"/>
              </w:rPr>
            </w:pPr>
            <w:r w:rsidRPr="00193438">
              <w:rPr>
                <w:rFonts w:asciiTheme="minorHAnsi" w:eastAsia="Times New Roman" w:hAnsiTheme="minorHAnsi" w:cstheme="minorHAnsi"/>
                <w:b/>
                <w:bCs/>
                <w:color w:val="FFFFFF" w:themeColor="background1"/>
                <w:sz w:val="16"/>
                <w:szCs w:val="16"/>
                <w:lang w:val="en-US"/>
              </w:rPr>
              <w:t>Priority</w:t>
            </w:r>
          </w:p>
        </w:tc>
      </w:tr>
      <w:tr w:rsidR="009959F1" w14:paraId="597119A0" w14:textId="77777777" w:rsidTr="009959F1">
        <w:trPr>
          <w:trHeight w:val="709"/>
        </w:trPr>
        <w:tc>
          <w:tcPr>
            <w:tcW w:w="9532" w:type="dxa"/>
            <w:gridSpan w:val="5"/>
          </w:tcPr>
          <w:p w14:paraId="3E77D546" w14:textId="77777777" w:rsidR="009959F1" w:rsidRDefault="009959F1" w:rsidP="009959F1">
            <w:pPr>
              <w:jc w:val="right"/>
              <w:rPr>
                <w:rFonts w:asciiTheme="minorHAnsi" w:eastAsia="Times New Roman" w:hAnsiTheme="minorHAnsi" w:cstheme="minorHAnsi"/>
                <w:color w:val="000000"/>
                <w:sz w:val="16"/>
                <w:szCs w:val="16"/>
                <w:lang w:val="en-US"/>
              </w:rPr>
            </w:pPr>
          </w:p>
          <w:p w14:paraId="163DBC65" w14:textId="77777777" w:rsidR="009959F1" w:rsidRDefault="009959F1" w:rsidP="009959F1">
            <w:pPr>
              <w:jc w:val="right"/>
              <w:rPr>
                <w:rFonts w:asciiTheme="minorHAnsi" w:eastAsia="Times New Roman" w:hAnsiTheme="minorHAnsi" w:cstheme="minorHAnsi"/>
                <w:color w:val="000000"/>
                <w:sz w:val="16"/>
                <w:szCs w:val="16"/>
                <w:lang w:val="en-US"/>
              </w:rPr>
            </w:pPr>
            <w:r>
              <w:rPr>
                <w:noProof/>
                <w:lang w:val="sk-SK" w:eastAsia="sk-SK"/>
              </w:rPr>
              <w:drawing>
                <wp:inline distT="0" distB="0" distL="0" distR="0" wp14:anchorId="39EAE4AD" wp14:editId="035397D8">
                  <wp:extent cx="5915660" cy="1963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15660" cy="196357"/>
                          </a:xfrm>
                          <a:prstGeom prst="rect">
                            <a:avLst/>
                          </a:prstGeom>
                        </pic:spPr>
                      </pic:pic>
                    </a:graphicData>
                  </a:graphic>
                </wp:inline>
              </w:drawing>
            </w:r>
          </w:p>
        </w:tc>
      </w:tr>
      <w:tr w:rsidR="009959F1" w:rsidRPr="00193438" w14:paraId="39DD7D7A" w14:textId="77777777" w:rsidTr="002376B3">
        <w:tblPrEx>
          <w:tblW w:w="9532" w:type="dxa"/>
          <w:tblInd w:w="-289" w:type="dxa"/>
          <w:tblLayout w:type="fixed"/>
          <w:tblPrExChange w:id="3125" w:author="Erce, Juan Antonio" w:date="2016-10-01T09:18:00Z">
            <w:tblPrEx>
              <w:tblW w:w="9532" w:type="dxa"/>
              <w:tblInd w:w="-289" w:type="dxa"/>
              <w:tblLayout w:type="fixed"/>
            </w:tblPrEx>
          </w:tblPrExChange>
        </w:tblPrEx>
        <w:trPr>
          <w:trHeight w:val="736"/>
          <w:trPrChange w:id="3126" w:author="Erce, Juan Antonio" w:date="2016-10-01T09:18:00Z">
            <w:trPr>
              <w:gridBefore w:val="3"/>
              <w:trHeight w:val="736"/>
            </w:trPr>
          </w:trPrChange>
        </w:trPr>
        <w:tc>
          <w:tcPr>
            <w:tcW w:w="710" w:type="dxa"/>
            <w:tcPrChange w:id="3127" w:author="Erce, Juan Antonio" w:date="2016-10-01T09:18:00Z">
              <w:tcPr>
                <w:tcW w:w="710" w:type="dxa"/>
              </w:tcPr>
            </w:tcPrChange>
          </w:tcPr>
          <w:p w14:paraId="62F0EC09" w14:textId="7AF273C1" w:rsidR="009959F1" w:rsidRPr="00951A2C" w:rsidRDefault="009959F1" w:rsidP="009959F1">
            <w:pPr>
              <w:jc w:val="right"/>
              <w:rPr>
                <w:rFonts w:asciiTheme="minorHAnsi" w:eastAsia="Times New Roman" w:hAnsiTheme="minorHAnsi" w:cstheme="minorHAnsi"/>
                <w:color w:val="000000"/>
                <w:sz w:val="16"/>
                <w:szCs w:val="16"/>
                <w:highlight w:val="yellow"/>
                <w:lang w:val="en-US"/>
                <w:rPrChange w:id="3128" w:author="Erce, Juan Antonio" w:date="2016-10-01T09:12:00Z">
                  <w:rPr>
                    <w:rFonts w:asciiTheme="minorHAnsi" w:eastAsia="Times New Roman" w:hAnsiTheme="minorHAnsi" w:cstheme="minorHAnsi"/>
                    <w:color w:val="000000"/>
                    <w:sz w:val="16"/>
                    <w:szCs w:val="16"/>
                    <w:lang w:val="en-US"/>
                  </w:rPr>
                </w:rPrChange>
              </w:rPr>
            </w:pPr>
          </w:p>
        </w:tc>
        <w:tc>
          <w:tcPr>
            <w:tcW w:w="1134" w:type="dxa"/>
            <w:hideMark/>
            <w:tcPrChange w:id="3129" w:author="Erce, Juan Antonio" w:date="2016-10-01T09:18:00Z">
              <w:tcPr>
                <w:tcW w:w="1134" w:type="dxa"/>
                <w:gridSpan w:val="2"/>
                <w:hideMark/>
              </w:tcPr>
            </w:tcPrChange>
          </w:tcPr>
          <w:p w14:paraId="4F9BF819" w14:textId="77777777" w:rsidR="009959F1" w:rsidRPr="00951A2C" w:rsidRDefault="009959F1" w:rsidP="009959F1">
            <w:pPr>
              <w:rPr>
                <w:rFonts w:asciiTheme="minorHAnsi" w:eastAsia="Times New Roman" w:hAnsiTheme="minorHAnsi" w:cstheme="minorHAnsi"/>
                <w:color w:val="000000"/>
                <w:sz w:val="16"/>
                <w:szCs w:val="16"/>
                <w:highlight w:val="yellow"/>
                <w:lang w:val="en-US"/>
                <w:rPrChange w:id="3130" w:author="Erce, Juan Antonio" w:date="2016-10-01T09:12:00Z">
                  <w:rPr>
                    <w:rFonts w:asciiTheme="minorHAnsi" w:eastAsia="Times New Roman" w:hAnsiTheme="minorHAnsi" w:cstheme="minorHAnsi"/>
                    <w:color w:val="000000"/>
                    <w:sz w:val="16"/>
                    <w:szCs w:val="16"/>
                    <w:lang w:val="en-US"/>
                  </w:rPr>
                </w:rPrChange>
              </w:rPr>
            </w:pPr>
            <w:r w:rsidRPr="00951A2C">
              <w:rPr>
                <w:rFonts w:asciiTheme="minorHAnsi" w:eastAsia="Times New Roman" w:hAnsiTheme="minorHAnsi" w:cstheme="minorHAnsi"/>
                <w:color w:val="000000"/>
                <w:sz w:val="16"/>
                <w:szCs w:val="16"/>
                <w:highlight w:val="yellow"/>
                <w:lang w:val="en-US"/>
                <w:rPrChange w:id="3131" w:author="Erce, Juan Antonio" w:date="2016-10-01T09:12:00Z">
                  <w:rPr>
                    <w:rFonts w:asciiTheme="minorHAnsi" w:eastAsia="Times New Roman" w:hAnsiTheme="minorHAnsi" w:cstheme="minorHAnsi"/>
                    <w:color w:val="000000"/>
                    <w:sz w:val="16"/>
                    <w:szCs w:val="16"/>
                    <w:lang w:val="en-US"/>
                  </w:rPr>
                </w:rPrChange>
              </w:rPr>
              <w:t>Index page link</w:t>
            </w:r>
          </w:p>
        </w:tc>
        <w:tc>
          <w:tcPr>
            <w:tcW w:w="1275" w:type="dxa"/>
            <w:hideMark/>
            <w:tcPrChange w:id="3132" w:author="Erce, Juan Antonio" w:date="2016-10-01T09:18:00Z">
              <w:tcPr>
                <w:tcW w:w="1275" w:type="dxa"/>
                <w:hideMark/>
              </w:tcPr>
            </w:tcPrChange>
          </w:tcPr>
          <w:p w14:paraId="2D89C753" w14:textId="77777777" w:rsidR="009959F1" w:rsidRPr="00951A2C" w:rsidRDefault="009959F1" w:rsidP="009959F1">
            <w:pPr>
              <w:rPr>
                <w:rFonts w:asciiTheme="minorHAnsi" w:eastAsia="Times New Roman" w:hAnsiTheme="minorHAnsi" w:cstheme="minorHAnsi"/>
                <w:color w:val="000000"/>
                <w:sz w:val="16"/>
                <w:szCs w:val="16"/>
                <w:highlight w:val="yellow"/>
                <w:lang w:val="en-US"/>
                <w:rPrChange w:id="3133" w:author="Erce, Juan Antonio" w:date="2016-10-01T09:12:00Z">
                  <w:rPr>
                    <w:rFonts w:asciiTheme="minorHAnsi" w:eastAsia="Times New Roman" w:hAnsiTheme="minorHAnsi" w:cstheme="minorHAnsi"/>
                    <w:color w:val="000000"/>
                    <w:sz w:val="16"/>
                    <w:szCs w:val="16"/>
                    <w:lang w:val="en-US"/>
                  </w:rPr>
                </w:rPrChange>
              </w:rPr>
            </w:pPr>
            <w:r w:rsidRPr="00951A2C">
              <w:rPr>
                <w:rFonts w:asciiTheme="minorHAnsi" w:eastAsia="Times New Roman" w:hAnsiTheme="minorHAnsi" w:cstheme="minorHAnsi"/>
                <w:color w:val="000000"/>
                <w:sz w:val="16"/>
                <w:szCs w:val="16"/>
                <w:highlight w:val="yellow"/>
                <w:lang w:val="en-US"/>
                <w:rPrChange w:id="3134" w:author="Erce, Juan Antonio" w:date="2016-10-01T09:12:00Z">
                  <w:rPr>
                    <w:rFonts w:asciiTheme="minorHAnsi" w:eastAsia="Times New Roman" w:hAnsiTheme="minorHAnsi" w:cstheme="minorHAnsi"/>
                    <w:color w:val="000000"/>
                    <w:sz w:val="16"/>
                    <w:szCs w:val="16"/>
                    <w:lang w:val="en-US"/>
                  </w:rPr>
                </w:rPrChange>
              </w:rPr>
              <w:t>Inside logo</w:t>
            </w:r>
          </w:p>
        </w:tc>
        <w:tc>
          <w:tcPr>
            <w:tcW w:w="5529" w:type="dxa"/>
            <w:hideMark/>
            <w:tcPrChange w:id="3135" w:author="Erce, Juan Antonio" w:date="2016-10-01T09:18:00Z">
              <w:tcPr>
                <w:tcW w:w="5529" w:type="dxa"/>
                <w:gridSpan w:val="3"/>
                <w:hideMark/>
              </w:tcPr>
            </w:tcPrChange>
          </w:tcPr>
          <w:p w14:paraId="19B098BE" w14:textId="77777777" w:rsidR="009959F1" w:rsidRPr="00951A2C" w:rsidRDefault="009959F1" w:rsidP="009959F1">
            <w:pPr>
              <w:rPr>
                <w:rFonts w:asciiTheme="minorHAnsi" w:eastAsia="Times New Roman" w:hAnsiTheme="minorHAnsi" w:cstheme="minorHAnsi"/>
                <w:sz w:val="16"/>
                <w:szCs w:val="16"/>
                <w:highlight w:val="yellow"/>
                <w:lang w:val="en-US" w:eastAsia="ru-RU"/>
                <w:rPrChange w:id="3136" w:author="Erce, Juan Antonio" w:date="2016-10-01T09:12:00Z">
                  <w:rPr>
                    <w:rFonts w:asciiTheme="minorHAnsi" w:eastAsia="Times New Roman" w:hAnsiTheme="minorHAnsi" w:cstheme="minorHAnsi"/>
                    <w:sz w:val="16"/>
                    <w:szCs w:val="16"/>
                    <w:lang w:val="en-US" w:eastAsia="ru-RU"/>
                  </w:rPr>
                </w:rPrChange>
              </w:rPr>
            </w:pPr>
            <w:r w:rsidRPr="00951A2C">
              <w:rPr>
                <w:rFonts w:asciiTheme="minorHAnsi" w:eastAsia="Times New Roman" w:hAnsiTheme="minorHAnsi" w:cstheme="minorHAnsi"/>
                <w:color w:val="0000FF"/>
                <w:sz w:val="16"/>
                <w:szCs w:val="16"/>
                <w:highlight w:val="yellow"/>
                <w:lang w:val="en-US" w:eastAsia="ru-RU"/>
                <w:rPrChange w:id="3137" w:author="Erce, Juan Antonio" w:date="2016-10-01T09:12:00Z">
                  <w:rPr>
                    <w:rFonts w:asciiTheme="minorHAnsi" w:eastAsia="Times New Roman" w:hAnsiTheme="minorHAnsi" w:cstheme="minorHAnsi"/>
                    <w:color w:val="0000FF"/>
                    <w:sz w:val="16"/>
                    <w:szCs w:val="16"/>
                    <w:lang w:val="en-US" w:eastAsia="ru-RU"/>
                  </w:rPr>
                </w:rPrChange>
              </w:rPr>
              <w:t xml:space="preserve">Given </w:t>
            </w:r>
            <w:r w:rsidRPr="00951A2C">
              <w:rPr>
                <w:rFonts w:asciiTheme="minorHAnsi" w:eastAsia="Times New Roman" w:hAnsiTheme="minorHAnsi" w:cstheme="minorHAnsi"/>
                <w:sz w:val="16"/>
                <w:szCs w:val="16"/>
                <w:highlight w:val="yellow"/>
                <w:lang w:val="en-US" w:eastAsia="ru-RU"/>
                <w:rPrChange w:id="3138" w:author="Erce, Juan Antonio" w:date="2016-10-01T09:12:00Z">
                  <w:rPr>
                    <w:rFonts w:asciiTheme="minorHAnsi" w:eastAsia="Times New Roman" w:hAnsiTheme="minorHAnsi" w:cstheme="minorHAnsi"/>
                    <w:sz w:val="16"/>
                    <w:szCs w:val="16"/>
                    <w:lang w:val="en-US" w:eastAsia="ru-RU"/>
                  </w:rPr>
                </w:rPrChange>
              </w:rPr>
              <w:t>that I am a logged user</w:t>
            </w:r>
          </w:p>
          <w:p w14:paraId="26E05F7B" w14:textId="77777777" w:rsidR="009959F1" w:rsidRPr="00951A2C" w:rsidRDefault="009959F1" w:rsidP="009959F1">
            <w:pPr>
              <w:rPr>
                <w:rFonts w:asciiTheme="minorHAnsi" w:eastAsia="Times New Roman" w:hAnsiTheme="minorHAnsi" w:cstheme="minorHAnsi"/>
                <w:sz w:val="16"/>
                <w:szCs w:val="16"/>
                <w:highlight w:val="yellow"/>
                <w:lang w:val="en-US" w:eastAsia="ru-RU"/>
                <w:rPrChange w:id="3139" w:author="Erce, Juan Antonio" w:date="2016-10-01T09:12:00Z">
                  <w:rPr>
                    <w:rFonts w:asciiTheme="minorHAnsi" w:eastAsia="Times New Roman" w:hAnsiTheme="minorHAnsi" w:cstheme="minorHAnsi"/>
                    <w:sz w:val="16"/>
                    <w:szCs w:val="16"/>
                    <w:lang w:val="en-US" w:eastAsia="ru-RU"/>
                  </w:rPr>
                </w:rPrChange>
              </w:rPr>
            </w:pPr>
            <w:r w:rsidRPr="00951A2C">
              <w:rPr>
                <w:rFonts w:asciiTheme="minorHAnsi" w:eastAsia="Times New Roman" w:hAnsiTheme="minorHAnsi" w:cstheme="minorHAnsi"/>
                <w:color w:val="0000FF"/>
                <w:sz w:val="16"/>
                <w:szCs w:val="16"/>
                <w:highlight w:val="yellow"/>
                <w:lang w:val="en-US" w:eastAsia="ru-RU"/>
                <w:rPrChange w:id="3140" w:author="Erce, Juan Antonio" w:date="2016-10-01T09:12:00Z">
                  <w:rPr>
                    <w:rFonts w:asciiTheme="minorHAnsi" w:eastAsia="Times New Roman" w:hAnsiTheme="minorHAnsi" w:cstheme="minorHAnsi"/>
                    <w:color w:val="0000FF"/>
                    <w:sz w:val="16"/>
                    <w:szCs w:val="16"/>
                    <w:lang w:val="en-US" w:eastAsia="ru-RU"/>
                  </w:rPr>
                </w:rPrChange>
              </w:rPr>
              <w:t>And</w:t>
            </w:r>
            <w:r w:rsidRPr="00951A2C">
              <w:rPr>
                <w:rFonts w:asciiTheme="minorHAnsi" w:eastAsia="Times New Roman" w:hAnsiTheme="minorHAnsi" w:cstheme="minorHAnsi"/>
                <w:sz w:val="16"/>
                <w:szCs w:val="16"/>
                <w:highlight w:val="yellow"/>
                <w:lang w:val="en-US" w:eastAsia="ru-RU"/>
                <w:rPrChange w:id="3141" w:author="Erce, Juan Antonio" w:date="2016-10-01T09:12:00Z">
                  <w:rPr>
                    <w:rFonts w:asciiTheme="minorHAnsi" w:eastAsia="Times New Roman" w:hAnsiTheme="minorHAnsi" w:cstheme="minorHAnsi"/>
                    <w:sz w:val="16"/>
                    <w:szCs w:val="16"/>
                    <w:lang w:val="en-US" w:eastAsia="ru-RU"/>
                  </w:rPr>
                </w:rPrChange>
              </w:rPr>
              <w:t xml:space="preserve"> located anywhere in the system</w:t>
            </w:r>
          </w:p>
          <w:p w14:paraId="08BBBCD7" w14:textId="77777777" w:rsidR="009959F1" w:rsidRPr="00951A2C" w:rsidRDefault="009959F1" w:rsidP="009959F1">
            <w:pPr>
              <w:rPr>
                <w:rFonts w:asciiTheme="minorHAnsi" w:eastAsia="Times New Roman" w:hAnsiTheme="minorHAnsi" w:cstheme="minorHAnsi"/>
                <w:color w:val="0000FF"/>
                <w:sz w:val="16"/>
                <w:szCs w:val="16"/>
                <w:highlight w:val="yellow"/>
                <w:lang w:val="en-US" w:eastAsia="ru-RU"/>
                <w:rPrChange w:id="3142" w:author="Erce, Juan Antonio" w:date="2016-10-01T09:12:00Z">
                  <w:rPr>
                    <w:rFonts w:asciiTheme="minorHAnsi" w:eastAsia="Times New Roman" w:hAnsiTheme="minorHAnsi" w:cstheme="minorHAnsi"/>
                    <w:color w:val="0000FF"/>
                    <w:sz w:val="16"/>
                    <w:szCs w:val="16"/>
                    <w:lang w:val="en-US" w:eastAsia="ru-RU"/>
                  </w:rPr>
                </w:rPrChange>
              </w:rPr>
            </w:pPr>
            <w:r w:rsidRPr="00951A2C">
              <w:rPr>
                <w:rFonts w:asciiTheme="minorHAnsi" w:eastAsia="Times New Roman" w:hAnsiTheme="minorHAnsi" w:cstheme="minorHAnsi"/>
                <w:color w:val="0000FF"/>
                <w:sz w:val="16"/>
                <w:szCs w:val="16"/>
                <w:highlight w:val="yellow"/>
                <w:lang w:val="en-US" w:eastAsia="ru-RU"/>
                <w:rPrChange w:id="3143" w:author="Erce, Juan Antonio" w:date="2016-10-01T09:12:00Z">
                  <w:rPr>
                    <w:rFonts w:asciiTheme="minorHAnsi" w:eastAsia="Times New Roman" w:hAnsiTheme="minorHAnsi" w:cstheme="minorHAnsi"/>
                    <w:color w:val="0000FF"/>
                    <w:sz w:val="16"/>
                    <w:szCs w:val="16"/>
                    <w:lang w:val="en-US" w:eastAsia="ru-RU"/>
                  </w:rPr>
                </w:rPrChange>
              </w:rPr>
              <w:t xml:space="preserve">When </w:t>
            </w:r>
            <w:r w:rsidRPr="00951A2C">
              <w:rPr>
                <w:rFonts w:asciiTheme="minorHAnsi" w:eastAsia="Times New Roman" w:hAnsiTheme="minorHAnsi" w:cstheme="minorHAnsi"/>
                <w:sz w:val="16"/>
                <w:szCs w:val="16"/>
                <w:highlight w:val="yellow"/>
                <w:lang w:val="en-US" w:eastAsia="ru-RU"/>
                <w:rPrChange w:id="3144" w:author="Erce, Juan Antonio" w:date="2016-10-01T09:12:00Z">
                  <w:rPr>
                    <w:rFonts w:asciiTheme="minorHAnsi" w:eastAsia="Times New Roman" w:hAnsiTheme="minorHAnsi" w:cstheme="minorHAnsi"/>
                    <w:sz w:val="16"/>
                    <w:szCs w:val="16"/>
                    <w:lang w:val="en-US" w:eastAsia="ru-RU"/>
                  </w:rPr>
                </w:rPrChange>
              </w:rPr>
              <w:t>I click in the inside logo</w:t>
            </w:r>
          </w:p>
          <w:p w14:paraId="25483EB4" w14:textId="6C57ADE3" w:rsidR="00951A2C" w:rsidRPr="00951A2C" w:rsidRDefault="009959F1" w:rsidP="00951A2C">
            <w:pPr>
              <w:rPr>
                <w:rFonts w:asciiTheme="minorHAnsi" w:eastAsia="Times New Roman" w:hAnsiTheme="minorHAnsi" w:cstheme="minorHAnsi"/>
                <w:sz w:val="16"/>
                <w:szCs w:val="16"/>
                <w:highlight w:val="yellow"/>
                <w:lang w:val="en-US" w:eastAsia="ru-RU"/>
                <w:rPrChange w:id="3145" w:author="Erce, Juan Antonio" w:date="2016-10-01T09:12:00Z">
                  <w:rPr>
                    <w:rFonts w:asciiTheme="minorHAnsi" w:eastAsia="Times New Roman" w:hAnsiTheme="minorHAnsi" w:cstheme="minorHAnsi"/>
                    <w:sz w:val="16"/>
                    <w:szCs w:val="16"/>
                    <w:lang w:val="en-US" w:eastAsia="ru-RU"/>
                  </w:rPr>
                </w:rPrChange>
              </w:rPr>
            </w:pPr>
            <w:r w:rsidRPr="00951A2C">
              <w:rPr>
                <w:rFonts w:asciiTheme="minorHAnsi" w:eastAsia="Times New Roman" w:hAnsiTheme="minorHAnsi" w:cstheme="minorHAnsi"/>
                <w:color w:val="0000FF"/>
                <w:sz w:val="16"/>
                <w:szCs w:val="16"/>
                <w:highlight w:val="yellow"/>
                <w:lang w:val="en-US" w:eastAsia="ru-RU"/>
                <w:rPrChange w:id="3146" w:author="Erce, Juan Antonio" w:date="2016-10-01T09:12:00Z">
                  <w:rPr>
                    <w:rFonts w:asciiTheme="minorHAnsi" w:eastAsia="Times New Roman" w:hAnsiTheme="minorHAnsi" w:cstheme="minorHAnsi"/>
                    <w:color w:val="0000FF"/>
                    <w:sz w:val="16"/>
                    <w:szCs w:val="16"/>
                    <w:lang w:val="en-US" w:eastAsia="ru-RU"/>
                  </w:rPr>
                </w:rPrChange>
              </w:rPr>
              <w:t xml:space="preserve">Then </w:t>
            </w:r>
            <w:r w:rsidRPr="00951A2C">
              <w:rPr>
                <w:rFonts w:asciiTheme="minorHAnsi" w:eastAsia="Times New Roman" w:hAnsiTheme="minorHAnsi" w:cstheme="minorHAnsi"/>
                <w:sz w:val="16"/>
                <w:szCs w:val="16"/>
                <w:highlight w:val="yellow"/>
                <w:lang w:val="en-US" w:eastAsia="ru-RU"/>
                <w:rPrChange w:id="3147" w:author="Erce, Juan Antonio" w:date="2016-10-01T09:12:00Z">
                  <w:rPr>
                    <w:rFonts w:asciiTheme="minorHAnsi" w:eastAsia="Times New Roman" w:hAnsiTheme="minorHAnsi" w:cstheme="minorHAnsi"/>
                    <w:sz w:val="16"/>
                    <w:szCs w:val="16"/>
                    <w:lang w:val="en-US" w:eastAsia="ru-RU"/>
                  </w:rPr>
                </w:rPrChange>
              </w:rPr>
              <w:t>the system should redirect me to the “</w:t>
            </w:r>
            <w:ins w:id="3148" w:author="Erce, Juan Antonio" w:date="2016-10-01T09:04:00Z">
              <w:r w:rsidR="00951A2C" w:rsidRPr="00951A2C">
                <w:rPr>
                  <w:rFonts w:asciiTheme="minorHAnsi" w:eastAsia="Times New Roman" w:hAnsiTheme="minorHAnsi" w:cstheme="minorHAnsi"/>
                  <w:sz w:val="16"/>
                  <w:szCs w:val="16"/>
                  <w:highlight w:val="yellow"/>
                  <w:lang w:val="en-US" w:eastAsia="ru-RU"/>
                  <w:rPrChange w:id="3149" w:author="Erce, Juan Antonio" w:date="2016-10-01T09:12:00Z">
                    <w:rPr>
                      <w:rFonts w:asciiTheme="minorHAnsi" w:eastAsia="Times New Roman" w:hAnsiTheme="minorHAnsi" w:cstheme="minorHAnsi"/>
                      <w:sz w:val="16"/>
                      <w:szCs w:val="16"/>
                      <w:lang w:val="en-US" w:eastAsia="ru-RU"/>
                    </w:rPr>
                  </w:rPrChange>
                </w:rPr>
                <w:t>M&amp;S Landing</w:t>
              </w:r>
            </w:ins>
            <w:r w:rsidRPr="00951A2C">
              <w:rPr>
                <w:rFonts w:asciiTheme="minorHAnsi" w:eastAsia="Times New Roman" w:hAnsiTheme="minorHAnsi" w:cstheme="minorHAnsi"/>
                <w:sz w:val="16"/>
                <w:szCs w:val="16"/>
                <w:highlight w:val="yellow"/>
                <w:lang w:val="en-US" w:eastAsia="ru-RU"/>
                <w:rPrChange w:id="3150" w:author="Erce, Juan Antonio" w:date="2016-10-01T09:12:00Z">
                  <w:rPr>
                    <w:rFonts w:asciiTheme="minorHAnsi" w:eastAsia="Times New Roman" w:hAnsiTheme="minorHAnsi" w:cstheme="minorHAnsi"/>
                    <w:sz w:val="16"/>
                    <w:szCs w:val="16"/>
                    <w:lang w:val="en-US" w:eastAsia="ru-RU"/>
                  </w:rPr>
                </w:rPrChange>
              </w:rPr>
              <w:t>” page</w:t>
            </w:r>
            <w:ins w:id="3151" w:author="Erce, Juan Antonio" w:date="2016-10-01T09:03:00Z">
              <w:r w:rsidR="00951A2C" w:rsidRPr="00951A2C">
                <w:rPr>
                  <w:rFonts w:asciiTheme="minorHAnsi" w:eastAsia="Times New Roman" w:hAnsiTheme="minorHAnsi" w:cstheme="minorHAnsi"/>
                  <w:sz w:val="16"/>
                  <w:szCs w:val="16"/>
                  <w:highlight w:val="yellow"/>
                  <w:lang w:val="en-US" w:eastAsia="ru-RU"/>
                  <w:rPrChange w:id="3152" w:author="Erce, Juan Antonio" w:date="2016-10-01T09:12:00Z">
                    <w:rPr>
                      <w:rFonts w:asciiTheme="minorHAnsi" w:eastAsia="Times New Roman" w:hAnsiTheme="minorHAnsi" w:cstheme="minorHAnsi"/>
                      <w:sz w:val="16"/>
                      <w:szCs w:val="16"/>
                      <w:lang w:val="en-US" w:eastAsia="ru-RU"/>
                    </w:rPr>
                  </w:rPrChange>
                </w:rPr>
                <w:t xml:space="preserve"> </w:t>
              </w:r>
            </w:ins>
          </w:p>
        </w:tc>
        <w:tc>
          <w:tcPr>
            <w:tcW w:w="884" w:type="dxa"/>
            <w:hideMark/>
            <w:tcPrChange w:id="3153" w:author="Erce, Juan Antonio" w:date="2016-10-01T09:18:00Z">
              <w:tcPr>
                <w:tcW w:w="884" w:type="dxa"/>
                <w:hideMark/>
              </w:tcPr>
            </w:tcPrChange>
          </w:tcPr>
          <w:p w14:paraId="5F9A3483" w14:textId="77777777" w:rsidR="009959F1" w:rsidRPr="00193438" w:rsidRDefault="009959F1" w:rsidP="009959F1">
            <w:pPr>
              <w:jc w:val="right"/>
              <w:rPr>
                <w:rFonts w:asciiTheme="minorHAnsi" w:eastAsia="Times New Roman" w:hAnsiTheme="minorHAnsi" w:cstheme="minorHAnsi"/>
                <w:color w:val="000000"/>
                <w:sz w:val="16"/>
                <w:szCs w:val="16"/>
                <w:lang w:val="en-US"/>
              </w:rPr>
            </w:pPr>
            <w:r w:rsidRPr="00193438">
              <w:rPr>
                <w:rFonts w:asciiTheme="minorHAnsi" w:eastAsia="Times New Roman" w:hAnsiTheme="minorHAnsi" w:cstheme="minorHAnsi"/>
                <w:color w:val="000000"/>
                <w:sz w:val="16"/>
                <w:szCs w:val="16"/>
                <w:lang w:val="en-US"/>
              </w:rPr>
              <w:t>1</w:t>
            </w:r>
          </w:p>
        </w:tc>
      </w:tr>
      <w:tr w:rsidR="009959F1" w:rsidRPr="00193438" w14:paraId="7ED177A1" w14:textId="77777777" w:rsidTr="009959F1">
        <w:trPr>
          <w:trHeight w:val="1144"/>
        </w:trPr>
        <w:tc>
          <w:tcPr>
            <w:tcW w:w="710" w:type="dxa"/>
          </w:tcPr>
          <w:p w14:paraId="01237CC7" w14:textId="2D499554" w:rsidR="009959F1" w:rsidRPr="00E76C2C" w:rsidRDefault="009959F1" w:rsidP="009959F1">
            <w:pPr>
              <w:jc w:val="right"/>
              <w:rPr>
                <w:rFonts w:asciiTheme="minorHAnsi" w:hAnsiTheme="minorHAnsi"/>
                <w:color w:val="000000"/>
                <w:sz w:val="16"/>
                <w:highlight w:val="yellow"/>
                <w:lang w:val="en-US"/>
              </w:rPr>
            </w:pPr>
          </w:p>
        </w:tc>
        <w:tc>
          <w:tcPr>
            <w:tcW w:w="1134" w:type="dxa"/>
          </w:tcPr>
          <w:p w14:paraId="49768E66" w14:textId="77777777" w:rsidR="009959F1" w:rsidRPr="00E76C2C" w:rsidRDefault="009959F1" w:rsidP="009959F1">
            <w:pPr>
              <w:rPr>
                <w:rFonts w:asciiTheme="minorHAnsi" w:hAnsiTheme="minorHAnsi"/>
                <w:color w:val="000000"/>
                <w:sz w:val="16"/>
                <w:highlight w:val="yellow"/>
                <w:lang w:val="en-US"/>
              </w:rPr>
            </w:pPr>
            <w:r w:rsidRPr="00E76C2C">
              <w:rPr>
                <w:rFonts w:asciiTheme="minorHAnsi" w:hAnsiTheme="minorHAnsi"/>
                <w:color w:val="000000"/>
                <w:sz w:val="16"/>
                <w:highlight w:val="yellow"/>
                <w:lang w:val="en-US"/>
              </w:rPr>
              <w:t>Top navigation</w:t>
            </w:r>
          </w:p>
        </w:tc>
        <w:tc>
          <w:tcPr>
            <w:tcW w:w="1275" w:type="dxa"/>
          </w:tcPr>
          <w:p w14:paraId="6441AA0F" w14:textId="77777777" w:rsidR="009959F1" w:rsidRPr="00E76C2C" w:rsidRDefault="009959F1" w:rsidP="009959F1">
            <w:pPr>
              <w:rPr>
                <w:rFonts w:asciiTheme="minorHAnsi" w:hAnsiTheme="minorHAnsi"/>
                <w:color w:val="000000"/>
                <w:sz w:val="16"/>
                <w:highlight w:val="yellow"/>
                <w:lang w:val="en-US"/>
              </w:rPr>
            </w:pPr>
            <w:r>
              <w:rPr>
                <w:rFonts w:asciiTheme="minorHAnsi" w:eastAsia="Times New Roman" w:hAnsiTheme="minorHAnsi" w:cstheme="minorHAnsi"/>
                <w:color w:val="000000"/>
                <w:sz w:val="16"/>
                <w:szCs w:val="16"/>
                <w:highlight w:val="yellow"/>
                <w:lang w:val="en-US"/>
              </w:rPr>
              <w:t>My Pages</w:t>
            </w:r>
          </w:p>
        </w:tc>
        <w:tc>
          <w:tcPr>
            <w:tcW w:w="5529" w:type="dxa"/>
          </w:tcPr>
          <w:p w14:paraId="4625DFEF" w14:textId="77777777" w:rsidR="009959F1" w:rsidRPr="00E76C2C" w:rsidRDefault="009959F1" w:rsidP="009959F1">
            <w:pPr>
              <w:rPr>
                <w:rFonts w:asciiTheme="minorHAnsi" w:hAnsiTheme="minorHAnsi"/>
                <w:sz w:val="16"/>
                <w:lang w:val="en-US"/>
              </w:rPr>
            </w:pPr>
            <w:r w:rsidRPr="00E76C2C">
              <w:rPr>
                <w:rFonts w:asciiTheme="minorHAnsi" w:hAnsiTheme="minorHAnsi"/>
                <w:color w:val="0000FF"/>
                <w:sz w:val="16"/>
                <w:highlight w:val="yellow"/>
                <w:lang w:val="en-US"/>
              </w:rPr>
              <w:t xml:space="preserve">Given </w:t>
            </w:r>
            <w:r w:rsidRPr="00E76C2C">
              <w:rPr>
                <w:rFonts w:asciiTheme="minorHAnsi" w:hAnsiTheme="minorHAnsi"/>
                <w:sz w:val="16"/>
                <w:highlight w:val="yellow"/>
                <w:lang w:val="en-US"/>
              </w:rPr>
              <w:t>that I am a logged user</w:t>
            </w:r>
          </w:p>
          <w:p w14:paraId="360CAF8A" w14:textId="77777777" w:rsidR="009959F1" w:rsidRPr="00E76C2C" w:rsidRDefault="009959F1" w:rsidP="009959F1">
            <w:pPr>
              <w:rPr>
                <w:rFonts w:asciiTheme="minorHAnsi" w:hAnsiTheme="minorHAnsi"/>
                <w:sz w:val="16"/>
                <w:highlight w:val="yellow"/>
                <w:lang w:val="en-US"/>
              </w:rPr>
            </w:pPr>
            <w:r w:rsidRPr="00E76C2C">
              <w:rPr>
                <w:rFonts w:asciiTheme="minorHAnsi" w:hAnsiTheme="minorHAnsi"/>
                <w:color w:val="0000FF"/>
                <w:sz w:val="16"/>
                <w:highlight w:val="yellow"/>
                <w:lang w:val="en-US"/>
              </w:rPr>
              <w:t>And</w:t>
            </w:r>
            <w:r w:rsidRPr="00E76C2C">
              <w:rPr>
                <w:rFonts w:asciiTheme="minorHAnsi" w:hAnsiTheme="minorHAnsi"/>
                <w:sz w:val="16"/>
                <w:highlight w:val="yellow"/>
                <w:lang w:val="en-US"/>
              </w:rPr>
              <w:t xml:space="preserve"> located anywhere in the system</w:t>
            </w:r>
          </w:p>
          <w:p w14:paraId="1FB70133" w14:textId="77777777" w:rsidR="009959F1" w:rsidRPr="00E76C2C" w:rsidRDefault="009959F1" w:rsidP="009959F1">
            <w:pPr>
              <w:rPr>
                <w:rFonts w:asciiTheme="minorHAnsi" w:hAnsiTheme="minorHAnsi"/>
                <w:sz w:val="16"/>
                <w:highlight w:val="yellow"/>
                <w:lang w:val="en-US"/>
              </w:rPr>
            </w:pPr>
            <w:r w:rsidRPr="00E76C2C">
              <w:rPr>
                <w:rFonts w:asciiTheme="minorHAnsi" w:hAnsiTheme="minorHAnsi"/>
                <w:color w:val="0000FF"/>
                <w:sz w:val="16"/>
                <w:highlight w:val="yellow"/>
                <w:lang w:val="en-US"/>
              </w:rPr>
              <w:t xml:space="preserve">When </w:t>
            </w:r>
            <w:r w:rsidRPr="00E76C2C">
              <w:rPr>
                <w:rFonts w:asciiTheme="minorHAnsi" w:hAnsiTheme="minorHAnsi"/>
                <w:sz w:val="16"/>
                <w:highlight w:val="yellow"/>
                <w:lang w:val="en-US"/>
              </w:rPr>
              <w:t>I click on “</w:t>
            </w:r>
            <w:r w:rsidRPr="00A970D2">
              <w:rPr>
                <w:rFonts w:asciiTheme="minorHAnsi" w:eastAsia="Times New Roman" w:hAnsiTheme="minorHAnsi" w:cstheme="minorHAnsi"/>
                <w:sz w:val="16"/>
                <w:szCs w:val="16"/>
                <w:highlight w:val="yellow"/>
                <w:lang w:val="en-US" w:eastAsia="ru-RU"/>
              </w:rPr>
              <w:t>My Pages”</w:t>
            </w:r>
          </w:p>
          <w:p w14:paraId="4AB5C09E" w14:textId="5CF7FE7D" w:rsidR="009959F1" w:rsidRPr="00E76C2C" w:rsidRDefault="009959F1" w:rsidP="009959F1">
            <w:pPr>
              <w:rPr>
                <w:rFonts w:asciiTheme="minorHAnsi" w:hAnsiTheme="minorHAnsi"/>
                <w:sz w:val="16"/>
                <w:highlight w:val="yellow"/>
                <w:lang w:val="en-US"/>
              </w:rPr>
            </w:pPr>
            <w:r w:rsidRPr="00E76C2C">
              <w:rPr>
                <w:rFonts w:asciiTheme="minorHAnsi" w:hAnsiTheme="minorHAnsi"/>
                <w:color w:val="0000FF"/>
                <w:sz w:val="16"/>
                <w:highlight w:val="yellow"/>
                <w:lang w:val="en-US"/>
              </w:rPr>
              <w:t xml:space="preserve">Then </w:t>
            </w:r>
            <w:r w:rsidRPr="00E76C2C">
              <w:rPr>
                <w:rFonts w:asciiTheme="minorHAnsi" w:hAnsiTheme="minorHAnsi"/>
                <w:sz w:val="16"/>
                <w:highlight w:val="yellow"/>
                <w:lang w:val="en-US"/>
              </w:rPr>
              <w:t xml:space="preserve">the system shows me a list of </w:t>
            </w:r>
            <w:r w:rsidRPr="00A970D2">
              <w:rPr>
                <w:rFonts w:asciiTheme="minorHAnsi" w:eastAsia="Times New Roman" w:hAnsiTheme="minorHAnsi" w:cstheme="minorHAnsi"/>
                <w:sz w:val="16"/>
                <w:szCs w:val="16"/>
                <w:highlight w:val="yellow"/>
                <w:lang w:val="en-US" w:eastAsia="ru-RU"/>
              </w:rPr>
              <w:t xml:space="preserve">pages </w:t>
            </w:r>
            <w:r>
              <w:rPr>
                <w:rFonts w:asciiTheme="minorHAnsi" w:eastAsia="Times New Roman" w:hAnsiTheme="minorHAnsi" w:cstheme="minorHAnsi"/>
                <w:sz w:val="16"/>
                <w:szCs w:val="16"/>
                <w:highlight w:val="yellow"/>
                <w:lang w:val="en-US" w:eastAsia="ru-RU"/>
              </w:rPr>
              <w:t>“Recommended for you”</w:t>
            </w:r>
          </w:p>
          <w:p w14:paraId="39AB44FE" w14:textId="77777777" w:rsidR="009959F1" w:rsidRDefault="009959F1" w:rsidP="009959F1">
            <w:pPr>
              <w:rPr>
                <w:rFonts w:asciiTheme="minorHAnsi" w:eastAsia="Times New Roman" w:hAnsiTheme="minorHAnsi" w:cstheme="minorHAnsi"/>
                <w:sz w:val="16"/>
                <w:szCs w:val="16"/>
                <w:highlight w:val="yellow"/>
                <w:lang w:val="en-US" w:eastAsia="ru-RU"/>
              </w:rPr>
            </w:pPr>
            <w:r w:rsidRPr="00E76C2C">
              <w:rPr>
                <w:rFonts w:asciiTheme="minorHAnsi" w:eastAsia="Times New Roman" w:hAnsiTheme="minorHAnsi" w:cstheme="minorHAnsi"/>
                <w:color w:val="0000FF"/>
                <w:sz w:val="16"/>
                <w:szCs w:val="16"/>
                <w:highlight w:val="yellow"/>
                <w:lang w:val="en-US" w:eastAsia="ru-RU"/>
              </w:rPr>
              <w:t xml:space="preserve">And </w:t>
            </w:r>
            <w:r>
              <w:rPr>
                <w:rFonts w:asciiTheme="minorHAnsi" w:eastAsia="Times New Roman" w:hAnsiTheme="minorHAnsi" w:cstheme="minorHAnsi"/>
                <w:sz w:val="16"/>
                <w:szCs w:val="16"/>
                <w:highlight w:val="yellow"/>
                <w:lang w:val="en-US" w:eastAsia="ru-RU"/>
              </w:rPr>
              <w:t>by default, every user has</w:t>
            </w:r>
            <w:r w:rsidRPr="00E76C2C">
              <w:rPr>
                <w:rFonts w:asciiTheme="minorHAnsi" w:hAnsiTheme="minorHAnsi"/>
                <w:sz w:val="16"/>
                <w:highlight w:val="yellow"/>
                <w:lang w:val="en-US"/>
              </w:rPr>
              <w:t xml:space="preserve"> a list of </w:t>
            </w:r>
            <w:r>
              <w:rPr>
                <w:rFonts w:asciiTheme="minorHAnsi" w:eastAsia="Times New Roman" w:hAnsiTheme="minorHAnsi" w:cstheme="minorHAnsi"/>
                <w:sz w:val="16"/>
                <w:szCs w:val="16"/>
                <w:highlight w:val="yellow"/>
                <w:lang w:val="en-US" w:eastAsia="ru-RU"/>
              </w:rPr>
              <w:t xml:space="preserve">pre-defined topic pages added to his pages the first time he arrives on the Intranet, corresponding to </w:t>
            </w:r>
          </w:p>
          <w:p w14:paraId="161CA561" w14:textId="77777777" w:rsidR="009959F1" w:rsidRDefault="009959F1" w:rsidP="009959F1">
            <w:pPr>
              <w:pStyle w:val="ListParagraph"/>
              <w:numPr>
                <w:ilvl w:val="0"/>
                <w:numId w:val="73"/>
              </w:numPr>
              <w:rPr>
                <w:rFonts w:asciiTheme="minorHAnsi" w:eastAsia="Times New Roman" w:hAnsiTheme="minorHAnsi" w:cstheme="minorHAnsi"/>
                <w:sz w:val="16"/>
                <w:szCs w:val="16"/>
                <w:highlight w:val="yellow"/>
                <w:lang w:val="en-US" w:eastAsia="ru-RU"/>
              </w:rPr>
            </w:pPr>
            <w:r>
              <w:rPr>
                <w:rFonts w:asciiTheme="minorHAnsi" w:eastAsia="Times New Roman" w:hAnsiTheme="minorHAnsi" w:cstheme="minorHAnsi"/>
                <w:sz w:val="16"/>
                <w:szCs w:val="16"/>
                <w:highlight w:val="yellow"/>
                <w:lang w:val="en-US" w:eastAsia="ru-RU"/>
              </w:rPr>
              <w:t>Pre-defined pages by corporate communications necessary to the user for induction (Recommended for you)</w:t>
            </w:r>
          </w:p>
          <w:p w14:paraId="6401271E" w14:textId="3616864A" w:rsidR="009959F1" w:rsidRDefault="009959F1" w:rsidP="009959F1">
            <w:pPr>
              <w:rPr>
                <w:rFonts w:asciiTheme="minorHAnsi" w:eastAsia="Times New Roman" w:hAnsiTheme="minorHAnsi" w:cstheme="minorHAnsi"/>
                <w:sz w:val="16"/>
                <w:szCs w:val="16"/>
                <w:highlight w:val="yellow"/>
                <w:lang w:val="en-US" w:eastAsia="ru-RU"/>
              </w:rPr>
            </w:pPr>
            <w:r w:rsidRPr="00132D2C">
              <w:rPr>
                <w:rFonts w:asciiTheme="minorHAnsi" w:eastAsia="Times New Roman" w:hAnsiTheme="minorHAnsi" w:cstheme="minorHAnsi"/>
                <w:color w:val="0000FF"/>
                <w:sz w:val="16"/>
                <w:szCs w:val="16"/>
                <w:highlight w:val="yellow"/>
                <w:lang w:val="en-US" w:eastAsia="ru-RU"/>
              </w:rPr>
              <w:t>And</w:t>
            </w:r>
            <w:r w:rsidRPr="00E76C2C">
              <w:rPr>
                <w:rFonts w:asciiTheme="minorHAnsi" w:eastAsia="Times New Roman" w:hAnsiTheme="minorHAnsi" w:cstheme="minorHAnsi"/>
                <w:sz w:val="16"/>
                <w:szCs w:val="16"/>
                <w:highlight w:val="yellow"/>
                <w:lang w:val="en-US" w:eastAsia="ru-RU"/>
              </w:rPr>
              <w:t xml:space="preserve"> the mega menu displays </w:t>
            </w:r>
            <w:r>
              <w:rPr>
                <w:rFonts w:asciiTheme="minorHAnsi" w:eastAsia="Times New Roman" w:hAnsiTheme="minorHAnsi" w:cstheme="minorHAnsi"/>
                <w:sz w:val="16"/>
                <w:szCs w:val="16"/>
                <w:highlight w:val="yellow"/>
                <w:lang w:val="en-US" w:eastAsia="ru-RU"/>
              </w:rPr>
              <w:t>first 5 links pushed by Global corporate communications</w:t>
            </w:r>
          </w:p>
          <w:p w14:paraId="1B46A289" w14:textId="77777777" w:rsidR="009959F1" w:rsidRPr="00E76C2C" w:rsidRDefault="009959F1" w:rsidP="009959F1">
            <w:pPr>
              <w:rPr>
                <w:rFonts w:asciiTheme="minorHAnsi" w:eastAsia="Times New Roman" w:hAnsiTheme="minorHAnsi" w:cstheme="minorHAnsi"/>
                <w:sz w:val="16"/>
                <w:szCs w:val="16"/>
                <w:highlight w:val="yellow"/>
                <w:lang w:val="en-US" w:eastAsia="ru-RU"/>
              </w:rPr>
            </w:pPr>
            <w:r w:rsidRPr="006F1201">
              <w:rPr>
                <w:rFonts w:asciiTheme="minorHAnsi" w:eastAsia="Times New Roman" w:hAnsiTheme="minorHAnsi" w:cstheme="minorHAnsi"/>
                <w:color w:val="0000FF"/>
                <w:sz w:val="16"/>
                <w:szCs w:val="16"/>
                <w:highlight w:val="yellow"/>
                <w:lang w:val="en-US" w:eastAsia="ru-RU"/>
              </w:rPr>
              <w:t xml:space="preserve">And </w:t>
            </w:r>
            <w:r>
              <w:rPr>
                <w:rFonts w:asciiTheme="minorHAnsi" w:eastAsia="Times New Roman" w:hAnsiTheme="minorHAnsi" w:cstheme="minorHAnsi"/>
                <w:sz w:val="16"/>
                <w:szCs w:val="16"/>
                <w:highlight w:val="yellow"/>
                <w:lang w:val="en-US" w:eastAsia="ru-RU"/>
              </w:rPr>
              <w:t>corporate communications users are able to push forward pages using the tag “recommendedforyou” in the metadata of topic pages</w:t>
            </w:r>
          </w:p>
          <w:p w14:paraId="55838654" w14:textId="6B9BA341" w:rsidR="009959F1" w:rsidRPr="00E76C2C" w:rsidRDefault="009959F1" w:rsidP="009959F1">
            <w:pPr>
              <w:rPr>
                <w:rFonts w:asciiTheme="minorHAnsi" w:eastAsia="Times New Roman" w:hAnsiTheme="minorHAnsi" w:cstheme="minorHAnsi"/>
                <w:sz w:val="16"/>
                <w:szCs w:val="16"/>
                <w:highlight w:val="yellow"/>
                <w:lang w:val="en-US" w:eastAsia="ru-RU"/>
              </w:rPr>
            </w:pPr>
          </w:p>
          <w:p w14:paraId="31C539A1" w14:textId="77777777" w:rsidR="009959F1" w:rsidRPr="002C4770" w:rsidRDefault="009959F1" w:rsidP="009959F1">
            <w:pPr>
              <w:tabs>
                <w:tab w:val="left" w:pos="1020"/>
              </w:tabs>
              <w:rPr>
                <w:rFonts w:asciiTheme="minorHAnsi" w:eastAsia="Times New Roman" w:hAnsiTheme="minorHAnsi" w:cstheme="minorHAnsi"/>
                <w:sz w:val="16"/>
                <w:szCs w:val="16"/>
                <w:highlight w:val="yellow"/>
                <w:lang w:val="en-US" w:eastAsia="ru-RU"/>
              </w:rPr>
            </w:pPr>
            <w:r>
              <w:rPr>
                <w:rFonts w:asciiTheme="minorHAnsi" w:eastAsia="Times New Roman" w:hAnsiTheme="minorHAnsi" w:cstheme="minorHAnsi"/>
                <w:sz w:val="16"/>
                <w:szCs w:val="16"/>
                <w:highlight w:val="yellow"/>
                <w:lang w:val="en-US" w:eastAsia="ru-RU"/>
              </w:rPr>
              <w:tab/>
            </w:r>
          </w:p>
          <w:p w14:paraId="7640ABA7" w14:textId="77777777" w:rsidR="009959F1" w:rsidRPr="002C4770" w:rsidRDefault="009959F1" w:rsidP="009959F1">
            <w:pPr>
              <w:pStyle w:val="ListParagraph"/>
              <w:ind w:left="0"/>
              <w:rPr>
                <w:rFonts w:asciiTheme="minorHAnsi" w:eastAsia="Times New Roman" w:hAnsiTheme="minorHAnsi" w:cstheme="minorHAnsi"/>
                <w:sz w:val="16"/>
                <w:szCs w:val="16"/>
                <w:highlight w:val="yellow"/>
                <w:lang w:val="en-US" w:eastAsia="ru-RU"/>
              </w:rPr>
            </w:pPr>
            <w:r>
              <w:rPr>
                <w:noProof/>
                <w:lang w:val="sk-SK" w:eastAsia="sk-SK"/>
              </w:rPr>
              <w:drawing>
                <wp:inline distT="0" distB="0" distL="0" distR="0" wp14:anchorId="38F4E886" wp14:editId="26893938">
                  <wp:extent cx="3373755" cy="96202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3755" cy="962025"/>
                          </a:xfrm>
                          <a:prstGeom prst="rect">
                            <a:avLst/>
                          </a:prstGeom>
                        </pic:spPr>
                      </pic:pic>
                    </a:graphicData>
                  </a:graphic>
                </wp:inline>
              </w:drawing>
            </w:r>
          </w:p>
          <w:p w14:paraId="2A062187" w14:textId="77777777" w:rsidR="009959F1" w:rsidRPr="00E76C2C" w:rsidRDefault="009959F1" w:rsidP="009959F1">
            <w:pPr>
              <w:pStyle w:val="ListParagraph"/>
              <w:ind w:left="0"/>
              <w:rPr>
                <w:rFonts w:asciiTheme="minorHAnsi" w:eastAsia="Times New Roman" w:hAnsiTheme="minorHAnsi" w:cstheme="minorHAnsi"/>
                <w:sz w:val="16"/>
                <w:szCs w:val="16"/>
                <w:highlight w:val="yellow"/>
                <w:lang w:val="en-US" w:eastAsia="ru-RU"/>
              </w:rPr>
            </w:pPr>
          </w:p>
          <w:p w14:paraId="4840F542" w14:textId="0E3B2525" w:rsidR="009959F1" w:rsidRPr="00E76C2C" w:rsidDel="00951A2C" w:rsidRDefault="009959F1" w:rsidP="009959F1">
            <w:pPr>
              <w:rPr>
                <w:del w:id="3154" w:author="Erce, Juan Antonio" w:date="2016-10-01T09:07:00Z"/>
                <w:rFonts w:asciiTheme="minorHAnsi" w:eastAsia="Times New Roman" w:hAnsiTheme="minorHAnsi" w:cstheme="minorHAnsi"/>
                <w:sz w:val="16"/>
                <w:szCs w:val="16"/>
                <w:lang w:val="en-US" w:eastAsia="ru-RU"/>
              </w:rPr>
            </w:pPr>
            <w:del w:id="3155" w:author="Erce, Juan Antonio" w:date="2016-10-01T09:07:00Z">
              <w:r w:rsidRPr="00E76C2C" w:rsidDel="00951A2C">
                <w:rPr>
                  <w:rFonts w:asciiTheme="minorHAnsi" w:eastAsia="Times New Roman" w:hAnsiTheme="minorHAnsi" w:cstheme="minorHAnsi"/>
                  <w:b/>
                  <w:sz w:val="16"/>
                  <w:szCs w:val="16"/>
                  <w:highlight w:val="yellow"/>
                  <w:lang w:val="en-US" w:eastAsia="ru-RU"/>
                </w:rPr>
                <w:delText>New PBI</w:delText>
              </w:r>
              <w:r w:rsidRPr="00E76C2C" w:rsidDel="00951A2C">
                <w:rPr>
                  <w:rFonts w:asciiTheme="minorHAnsi" w:eastAsia="Times New Roman" w:hAnsiTheme="minorHAnsi" w:cstheme="minorHAnsi"/>
                  <w:sz w:val="16"/>
                  <w:szCs w:val="16"/>
                  <w:highlight w:val="yellow"/>
                  <w:lang w:val="en-US" w:eastAsia="ru-RU"/>
                </w:rPr>
                <w:delText xml:space="preserve"> : aligning UI, wording and user interaction for the top navigationMarkets: link to a topic page </w:delText>
              </w:r>
            </w:del>
          </w:p>
          <w:p w14:paraId="7F0DCE2C" w14:textId="77777777" w:rsidR="009959F1" w:rsidRPr="00BD2AE2" w:rsidRDefault="009959F1">
            <w:pPr>
              <w:rPr>
                <w:rFonts w:asciiTheme="minorHAnsi" w:hAnsiTheme="minorHAnsi"/>
                <w:sz w:val="16"/>
                <w:highlight w:val="yellow"/>
                <w:lang w:val="en-US"/>
              </w:rPr>
              <w:pPrChange w:id="3156" w:author="Erce, Juan Antonio" w:date="2016-10-01T09:07:00Z">
                <w:pPr>
                  <w:pStyle w:val="ListParagraph"/>
                  <w:ind w:left="0"/>
                </w:pPr>
              </w:pPrChange>
            </w:pPr>
          </w:p>
        </w:tc>
        <w:tc>
          <w:tcPr>
            <w:tcW w:w="884" w:type="dxa"/>
          </w:tcPr>
          <w:p w14:paraId="4FAB6F16" w14:textId="77777777" w:rsidR="009959F1" w:rsidRPr="00193438" w:rsidRDefault="009959F1" w:rsidP="009959F1">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9959F1" w:rsidRPr="00193438" w14:paraId="38654CAA" w14:textId="77777777" w:rsidTr="009959F1">
        <w:trPr>
          <w:trHeight w:val="777"/>
        </w:trPr>
        <w:tc>
          <w:tcPr>
            <w:tcW w:w="710" w:type="dxa"/>
          </w:tcPr>
          <w:p w14:paraId="44E7571F" w14:textId="68FC2CA5" w:rsidR="009959F1" w:rsidRPr="00193438" w:rsidRDefault="009959F1" w:rsidP="009959F1">
            <w:pPr>
              <w:jc w:val="right"/>
              <w:rPr>
                <w:rFonts w:asciiTheme="minorHAnsi" w:eastAsia="Times New Roman" w:hAnsiTheme="minorHAnsi" w:cstheme="minorHAnsi"/>
                <w:color w:val="000000"/>
                <w:sz w:val="16"/>
                <w:szCs w:val="16"/>
                <w:lang w:val="en-US"/>
              </w:rPr>
            </w:pPr>
          </w:p>
        </w:tc>
        <w:tc>
          <w:tcPr>
            <w:tcW w:w="1134" w:type="dxa"/>
          </w:tcPr>
          <w:p w14:paraId="7A060F02" w14:textId="77777777" w:rsidR="009959F1" w:rsidRPr="00193438" w:rsidRDefault="009959F1" w:rsidP="009959F1">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Top navigation</w:t>
            </w:r>
          </w:p>
        </w:tc>
        <w:tc>
          <w:tcPr>
            <w:tcW w:w="1275" w:type="dxa"/>
          </w:tcPr>
          <w:p w14:paraId="557ABC42" w14:textId="77777777" w:rsidR="009959F1" w:rsidRDefault="009959F1" w:rsidP="009959F1">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News</w:t>
            </w:r>
          </w:p>
        </w:tc>
        <w:tc>
          <w:tcPr>
            <w:tcW w:w="5529" w:type="dxa"/>
          </w:tcPr>
          <w:p w14:paraId="6095059E" w14:textId="77777777" w:rsidR="009959F1" w:rsidRDefault="009959F1" w:rsidP="009959F1">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sidRPr="00123367">
              <w:rPr>
                <w:rFonts w:asciiTheme="minorHAnsi" w:eastAsia="Times New Roman" w:hAnsiTheme="minorHAnsi" w:cstheme="minorHAnsi"/>
                <w:sz w:val="16"/>
                <w:szCs w:val="16"/>
                <w:lang w:val="en-US" w:eastAsia="ru-RU"/>
              </w:rPr>
              <w:t xml:space="preserve">that I am </w:t>
            </w:r>
            <w:r>
              <w:rPr>
                <w:rFonts w:asciiTheme="minorHAnsi" w:eastAsia="Times New Roman" w:hAnsiTheme="minorHAnsi" w:cstheme="minorHAnsi"/>
                <w:sz w:val="16"/>
                <w:szCs w:val="16"/>
                <w:lang w:val="en-US" w:eastAsia="ru-RU"/>
              </w:rPr>
              <w:t>a logged user</w:t>
            </w:r>
          </w:p>
          <w:p w14:paraId="50056FD7" w14:textId="77777777" w:rsidR="009959F1" w:rsidRDefault="009959F1" w:rsidP="009959F1">
            <w:pPr>
              <w:rPr>
                <w:rFonts w:asciiTheme="minorHAnsi" w:eastAsia="Times New Roman" w:hAnsiTheme="minorHAnsi" w:cstheme="minorHAnsi"/>
                <w:sz w:val="16"/>
                <w:szCs w:val="16"/>
                <w:lang w:val="en-US" w:eastAsia="ru-RU"/>
              </w:rPr>
            </w:pPr>
            <w:r w:rsidRPr="001921E5">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located anywhere in the system</w:t>
            </w:r>
          </w:p>
          <w:p w14:paraId="7BA06517" w14:textId="16E1A5DE" w:rsidR="009959F1" w:rsidRPr="00123367" w:rsidRDefault="009959F1" w:rsidP="00951A2C">
            <w:pPr>
              <w:rPr>
                <w:rFonts w:asciiTheme="minorHAnsi" w:eastAsia="Times New Roman" w:hAnsiTheme="minorHAnsi" w:cstheme="minorHAnsi"/>
                <w:color w:val="0000FF"/>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When </w:t>
            </w:r>
            <w:r w:rsidRPr="00123367">
              <w:rPr>
                <w:rFonts w:asciiTheme="minorHAnsi" w:eastAsia="Times New Roman" w:hAnsiTheme="minorHAnsi" w:cstheme="minorHAnsi"/>
                <w:sz w:val="16"/>
                <w:szCs w:val="16"/>
                <w:lang w:val="en-US" w:eastAsia="ru-RU"/>
              </w:rPr>
              <w:t xml:space="preserve">I </w:t>
            </w:r>
            <w:r>
              <w:rPr>
                <w:rFonts w:asciiTheme="minorHAnsi" w:eastAsia="Times New Roman" w:hAnsiTheme="minorHAnsi" w:cstheme="minorHAnsi"/>
                <w:sz w:val="16"/>
                <w:szCs w:val="16"/>
                <w:lang w:val="en-US" w:eastAsia="ru-RU"/>
              </w:rPr>
              <w:t>click in the “news” link</w:t>
            </w:r>
            <w:r>
              <w:rPr>
                <w:rFonts w:asciiTheme="minorHAnsi" w:eastAsia="Times New Roman" w:hAnsiTheme="minorHAnsi" w:cstheme="minorHAnsi"/>
                <w:color w:val="0000FF"/>
                <w:sz w:val="16"/>
                <w:szCs w:val="16"/>
                <w:lang w:val="en-US" w:eastAsia="ru-RU"/>
              </w:rPr>
              <w:br/>
              <w:t>T</w:t>
            </w:r>
            <w:r w:rsidRPr="00123367">
              <w:rPr>
                <w:rFonts w:asciiTheme="minorHAnsi" w:eastAsia="Times New Roman" w:hAnsiTheme="minorHAnsi" w:cstheme="minorHAnsi"/>
                <w:color w:val="0000FF"/>
                <w:sz w:val="16"/>
                <w:szCs w:val="16"/>
                <w:lang w:val="en-US" w:eastAsia="ru-RU"/>
              </w:rPr>
              <w:t xml:space="preserve">hen </w:t>
            </w:r>
            <w:r w:rsidRPr="00123367">
              <w:rPr>
                <w:rFonts w:asciiTheme="minorHAnsi" w:eastAsia="Times New Roman" w:hAnsiTheme="minorHAnsi" w:cstheme="minorHAnsi"/>
                <w:sz w:val="16"/>
                <w:szCs w:val="16"/>
                <w:lang w:val="en-US" w:eastAsia="ru-RU"/>
              </w:rPr>
              <w:t xml:space="preserve">the system should </w:t>
            </w:r>
            <w:r>
              <w:rPr>
                <w:rFonts w:asciiTheme="minorHAnsi" w:eastAsia="Times New Roman" w:hAnsiTheme="minorHAnsi" w:cstheme="minorHAnsi"/>
                <w:sz w:val="16"/>
                <w:szCs w:val="16"/>
                <w:lang w:val="en-US" w:eastAsia="ru-RU"/>
              </w:rPr>
              <w:t xml:space="preserve">redirect me by default to the </w:t>
            </w:r>
            <w:ins w:id="3157" w:author="Erce, Juan Antonio" w:date="2016-10-01T09:07:00Z">
              <w:r w:rsidR="00951A2C">
                <w:rPr>
                  <w:rFonts w:asciiTheme="minorHAnsi" w:eastAsia="Times New Roman" w:hAnsiTheme="minorHAnsi" w:cstheme="minorHAnsi"/>
                  <w:sz w:val="16"/>
                  <w:szCs w:val="16"/>
                  <w:lang w:val="en-US" w:eastAsia="ru-RU"/>
                </w:rPr>
                <w:t xml:space="preserve">Old Intranet </w:t>
              </w:r>
            </w:ins>
            <w:del w:id="3158" w:author="Erce, Juan Antonio" w:date="2016-10-01T09:07:00Z">
              <w:r w:rsidDel="00951A2C">
                <w:rPr>
                  <w:rFonts w:asciiTheme="minorHAnsi" w:eastAsia="Times New Roman" w:hAnsiTheme="minorHAnsi" w:cstheme="minorHAnsi"/>
                  <w:sz w:val="16"/>
                  <w:szCs w:val="16"/>
                  <w:lang w:val="en-US" w:eastAsia="ru-RU"/>
                </w:rPr>
                <w:delText>“My news”</w:delText>
              </w:r>
            </w:del>
            <w:ins w:id="3159" w:author="Erce, Juan Antonio" w:date="2016-10-01T09:07:00Z">
              <w:r w:rsidR="00951A2C">
                <w:rPr>
                  <w:rFonts w:asciiTheme="minorHAnsi" w:eastAsia="Times New Roman" w:hAnsiTheme="minorHAnsi" w:cstheme="minorHAnsi"/>
                  <w:sz w:val="16"/>
                  <w:szCs w:val="16"/>
                  <w:lang w:val="en-US" w:eastAsia="ru-RU"/>
                </w:rPr>
                <w:t>Global news</w:t>
              </w:r>
            </w:ins>
            <w:r>
              <w:rPr>
                <w:rFonts w:asciiTheme="minorHAnsi" w:eastAsia="Times New Roman" w:hAnsiTheme="minorHAnsi" w:cstheme="minorHAnsi"/>
                <w:sz w:val="16"/>
                <w:szCs w:val="16"/>
                <w:lang w:val="en-US" w:eastAsia="ru-RU"/>
              </w:rPr>
              <w:t xml:space="preserve"> page</w:t>
            </w:r>
            <w:ins w:id="3160" w:author="Erce, Juan Antonio" w:date="2016-10-01T09:07:00Z">
              <w:r w:rsidR="00951A2C">
                <w:rPr>
                  <w:rFonts w:asciiTheme="minorHAnsi" w:eastAsia="Times New Roman" w:hAnsiTheme="minorHAnsi" w:cstheme="minorHAnsi"/>
                  <w:sz w:val="16"/>
                  <w:szCs w:val="16"/>
                  <w:lang w:val="en-US" w:eastAsia="ru-RU"/>
                </w:rPr>
                <w:t xml:space="preserve"> (</w:t>
              </w:r>
            </w:ins>
            <w:ins w:id="3161" w:author="Erce, Juan Antonio" w:date="2016-10-01T09:13:00Z">
              <w:r w:rsidR="00951A2C" w:rsidRPr="00951A2C">
                <w:rPr>
                  <w:rFonts w:asciiTheme="minorHAnsi" w:eastAsia="Times New Roman" w:hAnsiTheme="minorHAnsi" w:cstheme="minorHAnsi"/>
                  <w:sz w:val="16"/>
                  <w:szCs w:val="16"/>
                  <w:lang w:val="en-US" w:eastAsia="ru-RU"/>
                </w:rPr>
                <w:t>http://intranet.jti.com/HQ/Today/Pages/NewsList.aspx</w:t>
              </w:r>
              <w:r w:rsidR="00951A2C">
                <w:rPr>
                  <w:rFonts w:asciiTheme="minorHAnsi" w:eastAsia="Times New Roman" w:hAnsiTheme="minorHAnsi" w:cstheme="minorHAnsi"/>
                  <w:sz w:val="16"/>
                  <w:szCs w:val="16"/>
                  <w:lang w:val="en-US" w:eastAsia="ru-RU"/>
                </w:rPr>
                <w:t>)</w:t>
              </w:r>
            </w:ins>
            <w:r>
              <w:rPr>
                <w:rFonts w:asciiTheme="minorHAnsi" w:eastAsia="Times New Roman" w:hAnsiTheme="minorHAnsi" w:cstheme="minorHAnsi"/>
                <w:sz w:val="16"/>
                <w:szCs w:val="16"/>
                <w:lang w:val="en-US" w:eastAsia="ru-RU"/>
              </w:rPr>
              <w:t>,</w:t>
            </w:r>
          </w:p>
        </w:tc>
        <w:tc>
          <w:tcPr>
            <w:tcW w:w="884" w:type="dxa"/>
          </w:tcPr>
          <w:p w14:paraId="53532954" w14:textId="77777777" w:rsidR="009959F1" w:rsidRDefault="009959F1" w:rsidP="009959F1">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9959F1" w:rsidRPr="00193438" w14:paraId="0D551A1C" w14:textId="77777777" w:rsidTr="009959F1">
        <w:trPr>
          <w:trHeight w:val="777"/>
        </w:trPr>
        <w:tc>
          <w:tcPr>
            <w:tcW w:w="710" w:type="dxa"/>
          </w:tcPr>
          <w:p w14:paraId="213AE4BC" w14:textId="648F4FFB" w:rsidR="009959F1" w:rsidRDefault="009959F1" w:rsidP="009959F1">
            <w:pPr>
              <w:jc w:val="right"/>
              <w:rPr>
                <w:rFonts w:asciiTheme="minorHAnsi" w:eastAsia="Times New Roman" w:hAnsiTheme="minorHAnsi" w:cstheme="minorHAnsi"/>
                <w:color w:val="000000"/>
                <w:sz w:val="16"/>
                <w:szCs w:val="16"/>
                <w:lang w:val="en-US"/>
              </w:rPr>
            </w:pPr>
          </w:p>
        </w:tc>
        <w:tc>
          <w:tcPr>
            <w:tcW w:w="1134" w:type="dxa"/>
          </w:tcPr>
          <w:p w14:paraId="6B65C501" w14:textId="77777777" w:rsidR="009959F1" w:rsidRPr="00193438" w:rsidRDefault="009959F1" w:rsidP="009959F1">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Top navigation</w:t>
            </w:r>
          </w:p>
        </w:tc>
        <w:tc>
          <w:tcPr>
            <w:tcW w:w="1275" w:type="dxa"/>
          </w:tcPr>
          <w:p w14:paraId="3A43A6DB" w14:textId="77777777" w:rsidR="009959F1" w:rsidRDefault="009959F1" w:rsidP="009959F1">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Engage</w:t>
            </w:r>
          </w:p>
        </w:tc>
        <w:tc>
          <w:tcPr>
            <w:tcW w:w="5529" w:type="dxa"/>
          </w:tcPr>
          <w:p w14:paraId="50650430" w14:textId="77777777" w:rsidR="009959F1" w:rsidRDefault="009959F1" w:rsidP="009959F1">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sidRPr="00123367">
              <w:rPr>
                <w:rFonts w:asciiTheme="minorHAnsi" w:eastAsia="Times New Roman" w:hAnsiTheme="minorHAnsi" w:cstheme="minorHAnsi"/>
                <w:sz w:val="16"/>
                <w:szCs w:val="16"/>
                <w:lang w:val="en-US" w:eastAsia="ru-RU"/>
              </w:rPr>
              <w:t xml:space="preserve">that I am </w:t>
            </w:r>
            <w:r>
              <w:rPr>
                <w:rFonts w:asciiTheme="minorHAnsi" w:eastAsia="Times New Roman" w:hAnsiTheme="minorHAnsi" w:cstheme="minorHAnsi"/>
                <w:sz w:val="16"/>
                <w:szCs w:val="16"/>
                <w:lang w:val="en-US" w:eastAsia="ru-RU"/>
              </w:rPr>
              <w:t>a logged user</w:t>
            </w:r>
          </w:p>
          <w:p w14:paraId="4E5E7D1A" w14:textId="77777777" w:rsidR="009959F1" w:rsidRDefault="009959F1" w:rsidP="009959F1">
            <w:pPr>
              <w:rPr>
                <w:rFonts w:asciiTheme="minorHAnsi" w:eastAsia="Times New Roman" w:hAnsiTheme="minorHAnsi" w:cstheme="minorHAnsi"/>
                <w:sz w:val="16"/>
                <w:szCs w:val="16"/>
                <w:lang w:val="en-US" w:eastAsia="ru-RU"/>
              </w:rPr>
            </w:pPr>
            <w:r w:rsidRPr="001921E5">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located anywhere in the system</w:t>
            </w:r>
          </w:p>
          <w:p w14:paraId="67988C39" w14:textId="77777777" w:rsidR="009959F1" w:rsidRDefault="009959F1" w:rsidP="009959F1">
            <w:pPr>
              <w:rPr>
                <w:ins w:id="3162" w:author="Erce, Juan Antonio" w:date="2016-10-01T09:14:00Z"/>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When </w:t>
            </w:r>
            <w:r w:rsidRPr="00123367">
              <w:rPr>
                <w:rFonts w:asciiTheme="minorHAnsi" w:eastAsia="Times New Roman" w:hAnsiTheme="minorHAnsi" w:cstheme="minorHAnsi"/>
                <w:sz w:val="16"/>
                <w:szCs w:val="16"/>
                <w:lang w:val="en-US" w:eastAsia="ru-RU"/>
              </w:rPr>
              <w:t xml:space="preserve">I </w:t>
            </w:r>
            <w:r>
              <w:rPr>
                <w:rFonts w:asciiTheme="minorHAnsi" w:eastAsia="Times New Roman" w:hAnsiTheme="minorHAnsi" w:cstheme="minorHAnsi"/>
                <w:sz w:val="16"/>
                <w:szCs w:val="16"/>
                <w:lang w:val="en-US" w:eastAsia="ru-RU"/>
              </w:rPr>
              <w:t>click in the engage link</w:t>
            </w:r>
            <w:r>
              <w:rPr>
                <w:rFonts w:asciiTheme="minorHAnsi" w:eastAsia="Times New Roman" w:hAnsiTheme="minorHAnsi" w:cstheme="minorHAnsi"/>
                <w:color w:val="0000FF"/>
                <w:sz w:val="16"/>
                <w:szCs w:val="16"/>
                <w:lang w:val="en-US" w:eastAsia="ru-RU"/>
              </w:rPr>
              <w:br/>
              <w:t>T</w:t>
            </w:r>
            <w:r w:rsidRPr="00123367">
              <w:rPr>
                <w:rFonts w:asciiTheme="minorHAnsi" w:eastAsia="Times New Roman" w:hAnsiTheme="minorHAnsi" w:cstheme="minorHAnsi"/>
                <w:color w:val="0000FF"/>
                <w:sz w:val="16"/>
                <w:szCs w:val="16"/>
                <w:lang w:val="en-US" w:eastAsia="ru-RU"/>
              </w:rPr>
              <w:t xml:space="preserve">hen </w:t>
            </w:r>
            <w:r w:rsidRPr="00123367">
              <w:rPr>
                <w:rFonts w:asciiTheme="minorHAnsi" w:eastAsia="Times New Roman" w:hAnsiTheme="minorHAnsi" w:cstheme="minorHAnsi"/>
                <w:sz w:val="16"/>
                <w:szCs w:val="16"/>
                <w:lang w:val="en-US" w:eastAsia="ru-RU"/>
              </w:rPr>
              <w:t xml:space="preserve">the system should </w:t>
            </w:r>
            <w:r>
              <w:rPr>
                <w:rFonts w:asciiTheme="minorHAnsi" w:eastAsia="Times New Roman" w:hAnsiTheme="minorHAnsi" w:cstheme="minorHAnsi"/>
                <w:sz w:val="16"/>
                <w:szCs w:val="16"/>
                <w:lang w:val="en-US" w:eastAsia="ru-RU"/>
              </w:rPr>
              <w:t xml:space="preserve">redirect me to the </w:t>
            </w:r>
            <w:ins w:id="3163" w:author="Erce, Juan Antonio" w:date="2016-10-01T09:08:00Z">
              <w:r w:rsidR="00951A2C">
                <w:rPr>
                  <w:rFonts w:asciiTheme="minorHAnsi" w:eastAsia="Times New Roman" w:hAnsiTheme="minorHAnsi" w:cstheme="minorHAnsi"/>
                  <w:sz w:val="16"/>
                  <w:szCs w:val="16"/>
                  <w:lang w:val="en-US" w:eastAsia="ru-RU"/>
                </w:rPr>
                <w:t xml:space="preserve">OLD </w:t>
              </w:r>
            </w:ins>
            <w:r>
              <w:rPr>
                <w:rFonts w:asciiTheme="minorHAnsi" w:eastAsia="Times New Roman" w:hAnsiTheme="minorHAnsi" w:cstheme="minorHAnsi"/>
                <w:sz w:val="16"/>
                <w:szCs w:val="16"/>
                <w:lang w:val="en-US" w:eastAsia="ru-RU"/>
              </w:rPr>
              <w:t>“engage” home page</w:t>
            </w:r>
          </w:p>
          <w:p w14:paraId="19F23C38" w14:textId="7C170C62" w:rsidR="00753C9C" w:rsidRPr="00DB207B" w:rsidRDefault="00753C9C" w:rsidP="009959F1">
            <w:pPr>
              <w:rPr>
                <w:rFonts w:asciiTheme="minorHAnsi" w:eastAsia="Times New Roman" w:hAnsiTheme="minorHAnsi" w:cstheme="minorHAnsi"/>
                <w:sz w:val="16"/>
                <w:szCs w:val="16"/>
                <w:lang w:val="en-US" w:eastAsia="ru-RU"/>
              </w:rPr>
            </w:pPr>
            <w:ins w:id="3164" w:author="Erce, Juan Antonio" w:date="2016-10-01T09:14:00Z">
              <w:r>
                <w:rPr>
                  <w:rFonts w:asciiTheme="minorHAnsi" w:eastAsia="Times New Roman" w:hAnsiTheme="minorHAnsi" w:cstheme="minorHAnsi"/>
                  <w:sz w:val="16"/>
                  <w:szCs w:val="16"/>
                  <w:lang w:val="en-US" w:eastAsia="ru-RU"/>
                </w:rPr>
                <w:t>(</w:t>
              </w:r>
              <w:r w:rsidRPr="00753C9C">
                <w:rPr>
                  <w:rFonts w:asciiTheme="minorHAnsi" w:eastAsia="Times New Roman" w:hAnsiTheme="minorHAnsi" w:cstheme="minorHAnsi"/>
                  <w:sz w:val="16"/>
                  <w:szCs w:val="16"/>
                  <w:lang w:val="en-US" w:eastAsia="ru-RU"/>
                </w:rPr>
                <w:t>http://engage.jti.com/SitePages/Home.aspx</w:t>
              </w:r>
              <w:r>
                <w:rPr>
                  <w:rFonts w:asciiTheme="minorHAnsi" w:eastAsia="Times New Roman" w:hAnsiTheme="minorHAnsi" w:cstheme="minorHAnsi"/>
                  <w:sz w:val="16"/>
                  <w:szCs w:val="16"/>
                  <w:lang w:val="en-US" w:eastAsia="ru-RU"/>
                </w:rPr>
                <w:t>)</w:t>
              </w:r>
            </w:ins>
          </w:p>
        </w:tc>
        <w:tc>
          <w:tcPr>
            <w:tcW w:w="884" w:type="dxa"/>
          </w:tcPr>
          <w:p w14:paraId="7CFCE7CA" w14:textId="77777777" w:rsidR="009959F1" w:rsidRDefault="009959F1" w:rsidP="009959F1">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9959F1" w:rsidRPr="00193438" w14:paraId="6C3BAE3A" w14:textId="77777777" w:rsidTr="009959F1">
        <w:trPr>
          <w:trHeight w:val="687"/>
        </w:trPr>
        <w:tc>
          <w:tcPr>
            <w:tcW w:w="710" w:type="dxa"/>
          </w:tcPr>
          <w:p w14:paraId="14D7630A" w14:textId="4313AAE1" w:rsidR="009959F1" w:rsidRDefault="009959F1" w:rsidP="009959F1">
            <w:pPr>
              <w:jc w:val="right"/>
              <w:rPr>
                <w:rFonts w:asciiTheme="minorHAnsi" w:eastAsia="Times New Roman" w:hAnsiTheme="minorHAnsi" w:cstheme="minorHAnsi"/>
                <w:color w:val="000000"/>
                <w:sz w:val="16"/>
                <w:szCs w:val="16"/>
                <w:lang w:val="en-US"/>
              </w:rPr>
            </w:pPr>
          </w:p>
        </w:tc>
        <w:tc>
          <w:tcPr>
            <w:tcW w:w="1134" w:type="dxa"/>
          </w:tcPr>
          <w:p w14:paraId="25FF3952" w14:textId="77777777" w:rsidR="009959F1" w:rsidRPr="00193438" w:rsidRDefault="009959F1" w:rsidP="009959F1">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Top navigation</w:t>
            </w:r>
          </w:p>
        </w:tc>
        <w:tc>
          <w:tcPr>
            <w:tcW w:w="1275" w:type="dxa"/>
          </w:tcPr>
          <w:p w14:paraId="4B46CB97" w14:textId="77777777" w:rsidR="009959F1" w:rsidRDefault="009959F1" w:rsidP="009959F1">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Resource</w:t>
            </w:r>
          </w:p>
        </w:tc>
        <w:tc>
          <w:tcPr>
            <w:tcW w:w="5529" w:type="dxa"/>
          </w:tcPr>
          <w:p w14:paraId="75FD40A9" w14:textId="77777777" w:rsidR="009959F1" w:rsidRDefault="009959F1" w:rsidP="009959F1">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Given </w:t>
            </w:r>
            <w:r w:rsidRPr="00123367">
              <w:rPr>
                <w:rFonts w:asciiTheme="minorHAnsi" w:eastAsia="Times New Roman" w:hAnsiTheme="minorHAnsi" w:cstheme="minorHAnsi"/>
                <w:sz w:val="16"/>
                <w:szCs w:val="16"/>
                <w:lang w:val="en-US" w:eastAsia="ru-RU"/>
              </w:rPr>
              <w:t xml:space="preserve">that I am </w:t>
            </w:r>
            <w:r>
              <w:rPr>
                <w:rFonts w:asciiTheme="minorHAnsi" w:eastAsia="Times New Roman" w:hAnsiTheme="minorHAnsi" w:cstheme="minorHAnsi"/>
                <w:sz w:val="16"/>
                <w:szCs w:val="16"/>
                <w:lang w:val="en-US" w:eastAsia="ru-RU"/>
              </w:rPr>
              <w:t>a logged user</w:t>
            </w:r>
          </w:p>
          <w:p w14:paraId="0FA68750" w14:textId="77777777" w:rsidR="009959F1" w:rsidRDefault="009959F1" w:rsidP="009959F1">
            <w:pPr>
              <w:rPr>
                <w:rFonts w:asciiTheme="minorHAnsi" w:eastAsia="Times New Roman" w:hAnsiTheme="minorHAnsi" w:cstheme="minorHAnsi"/>
                <w:sz w:val="16"/>
                <w:szCs w:val="16"/>
                <w:lang w:val="en-US" w:eastAsia="ru-RU"/>
              </w:rPr>
            </w:pPr>
            <w:r w:rsidRPr="001921E5">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located anywhere in the system</w:t>
            </w:r>
          </w:p>
          <w:p w14:paraId="02A1BB8B" w14:textId="3F885B5C" w:rsidR="009959F1" w:rsidRPr="00DB207B" w:rsidRDefault="009959F1" w:rsidP="007B243F">
            <w:pPr>
              <w:rPr>
                <w:rFonts w:asciiTheme="minorHAnsi" w:eastAsia="Times New Roman" w:hAnsiTheme="minorHAnsi" w:cstheme="minorHAnsi"/>
                <w:sz w:val="16"/>
                <w:szCs w:val="16"/>
                <w:lang w:val="en-US" w:eastAsia="ru-RU"/>
              </w:rPr>
            </w:pPr>
            <w:r w:rsidRPr="00123367">
              <w:rPr>
                <w:rFonts w:asciiTheme="minorHAnsi" w:eastAsia="Times New Roman" w:hAnsiTheme="minorHAnsi" w:cstheme="minorHAnsi"/>
                <w:color w:val="0000FF"/>
                <w:sz w:val="16"/>
                <w:szCs w:val="16"/>
                <w:lang w:val="en-US" w:eastAsia="ru-RU"/>
              </w:rPr>
              <w:t xml:space="preserve">When </w:t>
            </w:r>
            <w:r w:rsidRPr="00123367">
              <w:rPr>
                <w:rFonts w:asciiTheme="minorHAnsi" w:eastAsia="Times New Roman" w:hAnsiTheme="minorHAnsi" w:cstheme="minorHAnsi"/>
                <w:sz w:val="16"/>
                <w:szCs w:val="16"/>
                <w:lang w:val="en-US" w:eastAsia="ru-RU"/>
              </w:rPr>
              <w:t xml:space="preserve">I </w:t>
            </w:r>
            <w:r>
              <w:rPr>
                <w:rFonts w:asciiTheme="minorHAnsi" w:eastAsia="Times New Roman" w:hAnsiTheme="minorHAnsi" w:cstheme="minorHAnsi"/>
                <w:sz w:val="16"/>
                <w:szCs w:val="16"/>
                <w:lang w:val="en-US" w:eastAsia="ru-RU"/>
              </w:rPr>
              <w:t>click in the “resource” link</w:t>
            </w:r>
            <w:r>
              <w:rPr>
                <w:rFonts w:asciiTheme="minorHAnsi" w:eastAsia="Times New Roman" w:hAnsiTheme="minorHAnsi" w:cstheme="minorHAnsi"/>
                <w:color w:val="0000FF"/>
                <w:sz w:val="16"/>
                <w:szCs w:val="16"/>
                <w:lang w:val="en-US" w:eastAsia="ru-RU"/>
              </w:rPr>
              <w:br/>
              <w:t>T</w:t>
            </w:r>
            <w:r w:rsidRPr="00123367">
              <w:rPr>
                <w:rFonts w:asciiTheme="minorHAnsi" w:eastAsia="Times New Roman" w:hAnsiTheme="minorHAnsi" w:cstheme="minorHAnsi"/>
                <w:color w:val="0000FF"/>
                <w:sz w:val="16"/>
                <w:szCs w:val="16"/>
                <w:lang w:val="en-US" w:eastAsia="ru-RU"/>
              </w:rPr>
              <w:t xml:space="preserve">hen </w:t>
            </w:r>
            <w:r w:rsidRPr="00123367">
              <w:rPr>
                <w:rFonts w:asciiTheme="minorHAnsi" w:eastAsia="Times New Roman" w:hAnsiTheme="minorHAnsi" w:cstheme="minorHAnsi"/>
                <w:sz w:val="16"/>
                <w:szCs w:val="16"/>
                <w:lang w:val="en-US" w:eastAsia="ru-RU"/>
              </w:rPr>
              <w:t xml:space="preserve">the system should </w:t>
            </w:r>
            <w:r>
              <w:rPr>
                <w:rFonts w:asciiTheme="minorHAnsi" w:eastAsia="Times New Roman" w:hAnsiTheme="minorHAnsi" w:cstheme="minorHAnsi"/>
                <w:sz w:val="16"/>
                <w:szCs w:val="16"/>
                <w:lang w:val="en-US" w:eastAsia="ru-RU"/>
              </w:rPr>
              <w:t>redirect me to the “</w:t>
            </w:r>
            <w:del w:id="3165" w:author="Erce, Juan Antonio" w:date="2016-10-01T09:15:00Z">
              <w:r w:rsidRPr="00746F5C" w:rsidDel="007B243F">
                <w:rPr>
                  <w:rFonts w:asciiTheme="minorHAnsi" w:eastAsia="Times New Roman" w:hAnsiTheme="minorHAnsi" w:cstheme="minorHAnsi"/>
                  <w:sz w:val="16"/>
                  <w:szCs w:val="16"/>
                  <w:highlight w:val="yellow"/>
                  <w:lang w:val="en-US" w:eastAsia="ru-RU"/>
                </w:rPr>
                <w:delText>My Favorites</w:delText>
              </w:r>
            </w:del>
            <w:ins w:id="3166" w:author="Erce, Juan Antonio" w:date="2016-10-01T09:15:00Z">
              <w:r w:rsidR="007B243F">
                <w:rPr>
                  <w:rFonts w:asciiTheme="minorHAnsi" w:eastAsia="Times New Roman" w:hAnsiTheme="minorHAnsi" w:cstheme="minorHAnsi"/>
                  <w:sz w:val="16"/>
                  <w:szCs w:val="16"/>
                  <w:lang w:val="en-US" w:eastAsia="ru-RU"/>
                </w:rPr>
                <w:t>Resources</w:t>
              </w:r>
            </w:ins>
            <w:r>
              <w:rPr>
                <w:rFonts w:asciiTheme="minorHAnsi" w:eastAsia="Times New Roman" w:hAnsiTheme="minorHAnsi" w:cstheme="minorHAnsi"/>
                <w:sz w:val="16"/>
                <w:szCs w:val="16"/>
                <w:lang w:val="en-US" w:eastAsia="ru-RU"/>
              </w:rPr>
              <w:t>” page</w:t>
            </w:r>
          </w:p>
        </w:tc>
        <w:tc>
          <w:tcPr>
            <w:tcW w:w="884" w:type="dxa"/>
          </w:tcPr>
          <w:p w14:paraId="11A46ECF" w14:textId="77777777" w:rsidR="009959F1" w:rsidRDefault="009959F1" w:rsidP="009959F1">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9959F1" w:rsidRPr="00193438" w14:paraId="51ADB228" w14:textId="77777777" w:rsidTr="009959F1">
        <w:trPr>
          <w:trHeight w:val="484"/>
        </w:trPr>
        <w:tc>
          <w:tcPr>
            <w:tcW w:w="710" w:type="dxa"/>
          </w:tcPr>
          <w:p w14:paraId="4897CC4C" w14:textId="09C41985" w:rsidR="009959F1" w:rsidRDefault="009959F1" w:rsidP="009959F1">
            <w:pPr>
              <w:jc w:val="right"/>
              <w:rPr>
                <w:rFonts w:asciiTheme="minorHAnsi" w:eastAsia="Times New Roman" w:hAnsiTheme="minorHAnsi" w:cstheme="minorHAnsi"/>
                <w:color w:val="000000"/>
                <w:sz w:val="16"/>
                <w:szCs w:val="16"/>
                <w:lang w:val="en-US"/>
              </w:rPr>
            </w:pPr>
          </w:p>
        </w:tc>
        <w:tc>
          <w:tcPr>
            <w:tcW w:w="1134" w:type="dxa"/>
          </w:tcPr>
          <w:p w14:paraId="028568BD" w14:textId="77777777" w:rsidR="009959F1" w:rsidRPr="00193438" w:rsidRDefault="009959F1" w:rsidP="009959F1">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Top navigation</w:t>
            </w:r>
          </w:p>
        </w:tc>
        <w:tc>
          <w:tcPr>
            <w:tcW w:w="1275" w:type="dxa"/>
          </w:tcPr>
          <w:p w14:paraId="530FC811" w14:textId="77777777" w:rsidR="009959F1" w:rsidRDefault="009959F1" w:rsidP="009959F1">
            <w:pPr>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Search field</w:t>
            </w:r>
          </w:p>
        </w:tc>
        <w:tc>
          <w:tcPr>
            <w:tcW w:w="5529" w:type="dxa"/>
          </w:tcPr>
          <w:p w14:paraId="7FACB942" w14:textId="77777777" w:rsidR="007B243F" w:rsidRDefault="007B243F" w:rsidP="007B243F">
            <w:pPr>
              <w:rPr>
                <w:ins w:id="3167" w:author="Erce, Juan Antonio" w:date="2016-10-01T09:15:00Z"/>
                <w:rFonts w:asciiTheme="minorHAnsi" w:eastAsia="Times New Roman" w:hAnsiTheme="minorHAnsi" w:cstheme="minorHAnsi"/>
                <w:sz w:val="16"/>
                <w:szCs w:val="16"/>
                <w:lang w:val="en-US" w:eastAsia="ru-RU"/>
              </w:rPr>
            </w:pPr>
            <w:ins w:id="3168" w:author="Erce, Juan Antonio" w:date="2016-10-01T09:15:00Z">
              <w:r w:rsidRPr="00123367">
                <w:rPr>
                  <w:rFonts w:asciiTheme="minorHAnsi" w:eastAsia="Times New Roman" w:hAnsiTheme="minorHAnsi" w:cstheme="minorHAnsi"/>
                  <w:color w:val="0000FF"/>
                  <w:sz w:val="16"/>
                  <w:szCs w:val="16"/>
                  <w:lang w:val="en-US" w:eastAsia="ru-RU"/>
                </w:rPr>
                <w:t xml:space="preserve">Given </w:t>
              </w:r>
              <w:r w:rsidRPr="00123367">
                <w:rPr>
                  <w:rFonts w:asciiTheme="minorHAnsi" w:eastAsia="Times New Roman" w:hAnsiTheme="minorHAnsi" w:cstheme="minorHAnsi"/>
                  <w:sz w:val="16"/>
                  <w:szCs w:val="16"/>
                  <w:lang w:val="en-US" w:eastAsia="ru-RU"/>
                </w:rPr>
                <w:t xml:space="preserve">that I am </w:t>
              </w:r>
              <w:r>
                <w:rPr>
                  <w:rFonts w:asciiTheme="minorHAnsi" w:eastAsia="Times New Roman" w:hAnsiTheme="minorHAnsi" w:cstheme="minorHAnsi"/>
                  <w:sz w:val="16"/>
                  <w:szCs w:val="16"/>
                  <w:lang w:val="en-US" w:eastAsia="ru-RU"/>
                </w:rPr>
                <w:t>a logged user</w:t>
              </w:r>
            </w:ins>
          </w:p>
          <w:p w14:paraId="204C100A" w14:textId="77777777" w:rsidR="007B243F" w:rsidRDefault="007B243F" w:rsidP="007B243F">
            <w:pPr>
              <w:rPr>
                <w:ins w:id="3169" w:author="Erce, Juan Antonio" w:date="2016-10-01T09:15:00Z"/>
                <w:rFonts w:asciiTheme="minorHAnsi" w:eastAsia="Times New Roman" w:hAnsiTheme="minorHAnsi" w:cstheme="minorHAnsi"/>
                <w:sz w:val="16"/>
                <w:szCs w:val="16"/>
                <w:lang w:val="en-US" w:eastAsia="ru-RU"/>
              </w:rPr>
            </w:pPr>
            <w:ins w:id="3170" w:author="Erce, Juan Antonio" w:date="2016-10-01T09:15:00Z">
              <w:r w:rsidRPr="001921E5">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located anywhere in the system</w:t>
              </w:r>
            </w:ins>
          </w:p>
          <w:p w14:paraId="729A7EB3" w14:textId="5BED6837" w:rsidR="007B243F" w:rsidRDefault="007B243F" w:rsidP="007B243F">
            <w:pPr>
              <w:rPr>
                <w:ins w:id="3171" w:author="Erce, Juan Antonio" w:date="2016-10-01T09:15:00Z"/>
                <w:rFonts w:asciiTheme="minorHAnsi" w:eastAsia="Times New Roman" w:hAnsiTheme="minorHAnsi" w:cstheme="minorHAnsi"/>
                <w:sz w:val="16"/>
                <w:szCs w:val="16"/>
                <w:lang w:val="en-US" w:eastAsia="ru-RU"/>
              </w:rPr>
            </w:pPr>
            <w:ins w:id="3172" w:author="Erce, Juan Antonio" w:date="2016-10-01T09:15:00Z">
              <w:r w:rsidRPr="00123367">
                <w:rPr>
                  <w:rFonts w:asciiTheme="minorHAnsi" w:eastAsia="Times New Roman" w:hAnsiTheme="minorHAnsi" w:cstheme="minorHAnsi"/>
                  <w:color w:val="0000FF"/>
                  <w:sz w:val="16"/>
                  <w:szCs w:val="16"/>
                  <w:lang w:val="en-US" w:eastAsia="ru-RU"/>
                </w:rPr>
                <w:t xml:space="preserve">When </w:t>
              </w:r>
              <w:r w:rsidRPr="00123367">
                <w:rPr>
                  <w:rFonts w:asciiTheme="minorHAnsi" w:eastAsia="Times New Roman" w:hAnsiTheme="minorHAnsi" w:cstheme="minorHAnsi"/>
                  <w:sz w:val="16"/>
                  <w:szCs w:val="16"/>
                  <w:lang w:val="en-US" w:eastAsia="ru-RU"/>
                </w:rPr>
                <w:t xml:space="preserve">I </w:t>
              </w:r>
              <w:r>
                <w:rPr>
                  <w:rFonts w:asciiTheme="minorHAnsi" w:eastAsia="Times New Roman" w:hAnsiTheme="minorHAnsi" w:cstheme="minorHAnsi"/>
                  <w:sz w:val="16"/>
                  <w:szCs w:val="16"/>
                  <w:lang w:val="en-US" w:eastAsia="ru-RU"/>
                </w:rPr>
                <w:t xml:space="preserve">click in the “Search” </w:t>
              </w:r>
            </w:ins>
            <w:ins w:id="3173" w:author="Erce, Juan Antonio" w:date="2016-10-01T09:16:00Z">
              <w:r>
                <w:rPr>
                  <w:rFonts w:asciiTheme="minorHAnsi" w:eastAsia="Times New Roman" w:hAnsiTheme="minorHAnsi" w:cstheme="minorHAnsi"/>
                  <w:sz w:val="16"/>
                  <w:szCs w:val="16"/>
                  <w:lang w:val="en-US" w:eastAsia="ru-RU"/>
                </w:rPr>
                <w:t>button</w:t>
              </w:r>
            </w:ins>
            <w:ins w:id="3174" w:author="Erce, Juan Antonio" w:date="2016-10-01T09:15:00Z">
              <w:r>
                <w:rPr>
                  <w:rFonts w:asciiTheme="minorHAnsi" w:eastAsia="Times New Roman" w:hAnsiTheme="minorHAnsi" w:cstheme="minorHAnsi"/>
                  <w:color w:val="0000FF"/>
                  <w:sz w:val="16"/>
                  <w:szCs w:val="16"/>
                  <w:lang w:val="en-US" w:eastAsia="ru-RU"/>
                </w:rPr>
                <w:br/>
                <w:t>T</w:t>
              </w:r>
              <w:r w:rsidRPr="00123367">
                <w:rPr>
                  <w:rFonts w:asciiTheme="minorHAnsi" w:eastAsia="Times New Roman" w:hAnsiTheme="minorHAnsi" w:cstheme="minorHAnsi"/>
                  <w:color w:val="0000FF"/>
                  <w:sz w:val="16"/>
                  <w:szCs w:val="16"/>
                  <w:lang w:val="en-US" w:eastAsia="ru-RU"/>
                </w:rPr>
                <w:t xml:space="preserve">hen </w:t>
              </w:r>
              <w:r w:rsidRPr="00123367">
                <w:rPr>
                  <w:rFonts w:asciiTheme="minorHAnsi" w:eastAsia="Times New Roman" w:hAnsiTheme="minorHAnsi" w:cstheme="minorHAnsi"/>
                  <w:sz w:val="16"/>
                  <w:szCs w:val="16"/>
                  <w:lang w:val="en-US" w:eastAsia="ru-RU"/>
                </w:rPr>
                <w:t xml:space="preserve">the system should </w:t>
              </w:r>
              <w:r>
                <w:rPr>
                  <w:rFonts w:asciiTheme="minorHAnsi" w:eastAsia="Times New Roman" w:hAnsiTheme="minorHAnsi" w:cstheme="minorHAnsi"/>
                  <w:sz w:val="16"/>
                  <w:szCs w:val="16"/>
                  <w:lang w:val="en-US" w:eastAsia="ru-RU"/>
                </w:rPr>
                <w:t>redirect me to the “</w:t>
              </w:r>
            </w:ins>
            <w:ins w:id="3175" w:author="Erce, Juan Antonio" w:date="2016-10-01T09:16:00Z">
              <w:r>
                <w:rPr>
                  <w:rFonts w:asciiTheme="minorHAnsi" w:eastAsia="Times New Roman" w:hAnsiTheme="minorHAnsi" w:cstheme="minorHAnsi"/>
                  <w:sz w:val="16"/>
                  <w:szCs w:val="16"/>
                  <w:lang w:val="en-US" w:eastAsia="ru-RU"/>
                </w:rPr>
                <w:t>Search Center</w:t>
              </w:r>
            </w:ins>
            <w:ins w:id="3176" w:author="Erce, Juan Antonio" w:date="2016-10-01T09:15:00Z">
              <w:r>
                <w:rPr>
                  <w:rFonts w:asciiTheme="minorHAnsi" w:eastAsia="Times New Roman" w:hAnsiTheme="minorHAnsi" w:cstheme="minorHAnsi"/>
                  <w:sz w:val="16"/>
                  <w:szCs w:val="16"/>
                  <w:lang w:val="en-US" w:eastAsia="ru-RU"/>
                </w:rPr>
                <w:t>” page</w:t>
              </w:r>
            </w:ins>
          </w:p>
          <w:p w14:paraId="1F7B10DE" w14:textId="768A64DA" w:rsidR="009959F1" w:rsidRPr="00A153D4" w:rsidRDefault="009959F1" w:rsidP="006625BB">
            <w:pPr>
              <w:rPr>
                <w:rFonts w:asciiTheme="minorHAnsi" w:eastAsia="Times New Roman" w:hAnsiTheme="minorHAnsi" w:cstheme="minorHAnsi"/>
                <w:sz w:val="16"/>
                <w:szCs w:val="16"/>
                <w:lang w:val="en-US" w:eastAsia="ru-RU"/>
              </w:rPr>
            </w:pPr>
            <w:r>
              <w:rPr>
                <w:rFonts w:asciiTheme="minorHAnsi" w:eastAsia="Times New Roman" w:hAnsiTheme="minorHAnsi" w:cstheme="minorHAnsi"/>
                <w:sz w:val="16"/>
                <w:szCs w:val="16"/>
                <w:lang w:val="en-US" w:eastAsia="ru-RU"/>
              </w:rPr>
              <w:t>Please refer to the</w:t>
            </w:r>
            <w:del w:id="3177" w:author="Erce, Juan Antonio" w:date="2016-10-01T16:33:00Z">
              <w:r w:rsidDel="006625BB">
                <w:rPr>
                  <w:rFonts w:asciiTheme="minorHAnsi" w:eastAsia="Times New Roman" w:hAnsiTheme="minorHAnsi" w:cstheme="minorHAnsi"/>
                  <w:sz w:val="16"/>
                  <w:szCs w:val="16"/>
                  <w:lang w:val="en-US" w:eastAsia="ru-RU"/>
                </w:rPr>
                <w:delText xml:space="preserve"> 10</w:delText>
              </w:r>
            </w:del>
            <w:r>
              <w:rPr>
                <w:rFonts w:asciiTheme="minorHAnsi" w:eastAsia="Times New Roman" w:hAnsiTheme="minorHAnsi" w:cstheme="minorHAnsi"/>
                <w:sz w:val="16"/>
                <w:szCs w:val="16"/>
                <w:lang w:val="en-US" w:eastAsia="ru-RU"/>
              </w:rPr>
              <w:t>. Search section</w:t>
            </w:r>
            <w:ins w:id="3178" w:author="Erce, Juan Antonio" w:date="2016-10-01T10:09:00Z">
              <w:r w:rsidR="00DA3E34">
                <w:rPr>
                  <w:rFonts w:asciiTheme="minorHAnsi" w:eastAsia="Times New Roman" w:hAnsiTheme="minorHAnsi" w:cstheme="minorHAnsi"/>
                  <w:sz w:val="16"/>
                  <w:szCs w:val="16"/>
                  <w:lang w:val="en-US" w:eastAsia="ru-RU"/>
                </w:rPr>
                <w:t xml:space="preserve"> </w:t>
              </w:r>
            </w:ins>
            <w:ins w:id="3179" w:author="Erce, Juan Antonio" w:date="2016-10-01T16:33:00Z">
              <w:r w:rsidR="006625BB">
                <w:rPr>
                  <w:rFonts w:asciiTheme="minorHAnsi" w:eastAsia="Times New Roman" w:hAnsiTheme="minorHAnsi" w:cstheme="minorHAnsi"/>
                  <w:sz w:val="16"/>
                  <w:szCs w:val="16"/>
                  <w:lang w:val="en-US" w:eastAsia="ru-RU"/>
                </w:rPr>
                <w:t xml:space="preserve"> below</w:t>
              </w:r>
            </w:ins>
          </w:p>
        </w:tc>
        <w:tc>
          <w:tcPr>
            <w:tcW w:w="884" w:type="dxa"/>
          </w:tcPr>
          <w:p w14:paraId="4F42D337" w14:textId="77777777" w:rsidR="009959F1" w:rsidRDefault="009959F1" w:rsidP="009959F1">
            <w:pPr>
              <w:jc w:val="right"/>
              <w:rPr>
                <w:rFonts w:asciiTheme="minorHAnsi" w:eastAsia="Times New Roman" w:hAnsiTheme="minorHAnsi" w:cstheme="minorHAnsi"/>
                <w:color w:val="000000"/>
                <w:sz w:val="16"/>
                <w:szCs w:val="16"/>
                <w:lang w:val="en-US"/>
              </w:rPr>
            </w:pPr>
            <w:r>
              <w:rPr>
                <w:rFonts w:asciiTheme="minorHAnsi" w:eastAsia="Times New Roman" w:hAnsiTheme="minorHAnsi" w:cstheme="minorHAnsi"/>
                <w:color w:val="000000"/>
                <w:sz w:val="16"/>
                <w:szCs w:val="16"/>
                <w:lang w:val="en-US"/>
              </w:rPr>
              <w:t>1</w:t>
            </w:r>
          </w:p>
        </w:tc>
      </w:tr>
      <w:tr w:rsidR="002376B3" w:rsidRPr="00193438" w14:paraId="0C834819" w14:textId="77777777" w:rsidTr="009959F1">
        <w:trPr>
          <w:trHeight w:val="484"/>
          <w:ins w:id="3180" w:author="Erce, Juan Antonio" w:date="2016-10-01T09:17:00Z"/>
        </w:trPr>
        <w:tc>
          <w:tcPr>
            <w:tcW w:w="710" w:type="dxa"/>
          </w:tcPr>
          <w:p w14:paraId="256B202B" w14:textId="57343AE4" w:rsidR="002376B3" w:rsidRDefault="002376B3" w:rsidP="002376B3">
            <w:pPr>
              <w:jc w:val="right"/>
              <w:rPr>
                <w:ins w:id="3181" w:author="Erce, Juan Antonio" w:date="2016-10-01T09:17:00Z"/>
                <w:rFonts w:asciiTheme="minorHAnsi" w:eastAsia="Times New Roman" w:hAnsiTheme="minorHAnsi" w:cstheme="minorHAnsi"/>
                <w:color w:val="000000"/>
                <w:sz w:val="16"/>
                <w:szCs w:val="16"/>
                <w:lang w:val="en-US"/>
              </w:rPr>
            </w:pPr>
          </w:p>
        </w:tc>
        <w:tc>
          <w:tcPr>
            <w:tcW w:w="1134" w:type="dxa"/>
          </w:tcPr>
          <w:p w14:paraId="19BDD7FB" w14:textId="6980847D" w:rsidR="002376B3" w:rsidRDefault="002376B3" w:rsidP="002376B3">
            <w:pPr>
              <w:rPr>
                <w:ins w:id="3182" w:author="Erce, Juan Antonio" w:date="2016-10-01T09:17:00Z"/>
                <w:rFonts w:asciiTheme="minorHAnsi" w:eastAsia="Times New Roman" w:hAnsiTheme="minorHAnsi" w:cstheme="minorHAnsi"/>
                <w:color w:val="000000"/>
                <w:sz w:val="16"/>
                <w:szCs w:val="16"/>
                <w:lang w:val="en-US"/>
              </w:rPr>
            </w:pPr>
            <w:ins w:id="3183" w:author="Erce, Juan Antonio" w:date="2016-10-01T09:20:00Z">
              <w:r>
                <w:rPr>
                  <w:rFonts w:asciiTheme="minorHAnsi" w:eastAsia="Times New Roman" w:hAnsiTheme="minorHAnsi" w:cstheme="minorHAnsi"/>
                  <w:color w:val="000000"/>
                  <w:sz w:val="16"/>
                  <w:szCs w:val="16"/>
                  <w:lang w:val="en-US"/>
                </w:rPr>
                <w:t>Top navigation</w:t>
              </w:r>
            </w:ins>
          </w:p>
        </w:tc>
        <w:tc>
          <w:tcPr>
            <w:tcW w:w="1275" w:type="dxa"/>
          </w:tcPr>
          <w:p w14:paraId="2313812A" w14:textId="24D98234" w:rsidR="002376B3" w:rsidRDefault="002376B3" w:rsidP="002376B3">
            <w:pPr>
              <w:rPr>
                <w:ins w:id="3184" w:author="Erce, Juan Antonio" w:date="2016-10-01T09:17:00Z"/>
                <w:rFonts w:asciiTheme="minorHAnsi" w:eastAsia="Times New Roman" w:hAnsiTheme="minorHAnsi" w:cstheme="minorHAnsi"/>
                <w:color w:val="000000"/>
                <w:sz w:val="16"/>
                <w:szCs w:val="16"/>
                <w:lang w:val="en-US"/>
              </w:rPr>
            </w:pPr>
            <w:ins w:id="3185" w:author="Erce, Juan Antonio" w:date="2016-10-01T09:19:00Z">
              <w:r w:rsidRPr="002376B3">
                <w:rPr>
                  <w:rFonts w:asciiTheme="minorHAnsi" w:eastAsia="Times New Roman" w:hAnsiTheme="minorHAnsi" w:cstheme="minorHAnsi"/>
                  <w:color w:val="000000"/>
                  <w:sz w:val="16"/>
                  <w:szCs w:val="16"/>
                  <w:lang w:val="en-US"/>
                </w:rPr>
                <w:t>Notifications</w:t>
              </w:r>
            </w:ins>
          </w:p>
        </w:tc>
        <w:tc>
          <w:tcPr>
            <w:tcW w:w="5529" w:type="dxa"/>
          </w:tcPr>
          <w:p w14:paraId="2F5C5BEF" w14:textId="77777777" w:rsidR="002376B3" w:rsidRDefault="002376B3" w:rsidP="002376B3">
            <w:pPr>
              <w:rPr>
                <w:ins w:id="3186" w:author="Erce, Juan Antonio" w:date="2016-10-01T09:18:00Z"/>
                <w:rFonts w:asciiTheme="minorHAnsi" w:eastAsia="Times New Roman" w:hAnsiTheme="minorHAnsi" w:cstheme="minorHAnsi"/>
                <w:sz w:val="16"/>
                <w:szCs w:val="16"/>
                <w:lang w:val="en-US" w:eastAsia="ru-RU"/>
              </w:rPr>
            </w:pPr>
            <w:ins w:id="3187" w:author="Erce, Juan Antonio" w:date="2016-10-01T09:18:00Z">
              <w:r w:rsidRPr="00123367">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I am a logged in user</w:t>
              </w:r>
            </w:ins>
          </w:p>
          <w:p w14:paraId="053FAAE8" w14:textId="77777777" w:rsidR="002376B3" w:rsidRDefault="002376B3" w:rsidP="002376B3">
            <w:pPr>
              <w:rPr>
                <w:ins w:id="3188" w:author="Erce, Juan Antonio" w:date="2016-10-01T09:18:00Z"/>
                <w:rFonts w:asciiTheme="minorHAnsi" w:eastAsia="Times New Roman" w:hAnsiTheme="minorHAnsi" w:cstheme="minorHAnsi"/>
                <w:sz w:val="16"/>
                <w:szCs w:val="16"/>
                <w:lang w:val="en-US" w:eastAsia="ru-RU"/>
              </w:rPr>
            </w:pPr>
            <w:ins w:id="3189" w:author="Erce, Juan Antonio" w:date="2016-10-01T09:18:00Z">
              <w:r w:rsidRPr="001921E5">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located anywhere in the system</w:t>
              </w:r>
            </w:ins>
          </w:p>
          <w:p w14:paraId="3E4EFEF3" w14:textId="3BCDF88E" w:rsidR="002376B3" w:rsidRPr="00123367" w:rsidRDefault="002376B3" w:rsidP="002376B3">
            <w:pPr>
              <w:rPr>
                <w:ins w:id="3190" w:author="Erce, Juan Antonio" w:date="2016-10-01T09:17:00Z"/>
                <w:rFonts w:asciiTheme="minorHAnsi" w:eastAsia="Times New Roman" w:hAnsiTheme="minorHAnsi" w:cstheme="minorHAnsi"/>
                <w:color w:val="0000FF"/>
                <w:sz w:val="16"/>
                <w:szCs w:val="16"/>
                <w:lang w:val="en-US" w:eastAsia="ru-RU"/>
              </w:rPr>
            </w:pPr>
            <w:ins w:id="3191" w:author="Erce, Juan Antonio" w:date="2016-10-01T09:19:00Z">
              <w:r>
                <w:rPr>
                  <w:rFonts w:asciiTheme="minorHAnsi" w:eastAsia="Times New Roman" w:hAnsiTheme="minorHAnsi" w:cstheme="minorHAnsi"/>
                  <w:color w:val="0000FF"/>
                  <w:sz w:val="16"/>
                  <w:szCs w:val="16"/>
                  <w:lang w:val="en-US" w:eastAsia="ru-RU"/>
                </w:rPr>
                <w:t>Notifications options is hidden until Global Go-Live</w:t>
              </w:r>
            </w:ins>
          </w:p>
        </w:tc>
        <w:tc>
          <w:tcPr>
            <w:tcW w:w="884" w:type="dxa"/>
          </w:tcPr>
          <w:p w14:paraId="7797902F" w14:textId="2BA253D3" w:rsidR="002376B3" w:rsidRDefault="004A14D7" w:rsidP="002376B3">
            <w:pPr>
              <w:jc w:val="right"/>
              <w:rPr>
                <w:ins w:id="3192" w:author="Erce, Juan Antonio" w:date="2016-10-01T09:17:00Z"/>
                <w:rFonts w:asciiTheme="minorHAnsi" w:eastAsia="Times New Roman" w:hAnsiTheme="minorHAnsi" w:cstheme="minorHAnsi"/>
                <w:color w:val="000000"/>
                <w:sz w:val="16"/>
                <w:szCs w:val="16"/>
                <w:lang w:val="en-US"/>
              </w:rPr>
            </w:pPr>
            <w:ins w:id="3193" w:author="Erce, Juan Antonio" w:date="2016-10-01T09:24:00Z">
              <w:r>
                <w:rPr>
                  <w:rFonts w:asciiTheme="minorHAnsi" w:eastAsia="Times New Roman" w:hAnsiTheme="minorHAnsi" w:cstheme="minorHAnsi"/>
                  <w:color w:val="000000"/>
                  <w:sz w:val="16"/>
                  <w:szCs w:val="16"/>
                  <w:lang w:val="en-US"/>
                </w:rPr>
                <w:t>1</w:t>
              </w:r>
            </w:ins>
          </w:p>
        </w:tc>
      </w:tr>
      <w:tr w:rsidR="002376B3" w:rsidRPr="00193438" w14:paraId="314B55E5" w14:textId="77777777" w:rsidTr="009959F1">
        <w:trPr>
          <w:trHeight w:val="484"/>
          <w:ins w:id="3194" w:author="Erce, Juan Antonio" w:date="2016-10-01T09:22:00Z"/>
        </w:trPr>
        <w:tc>
          <w:tcPr>
            <w:tcW w:w="710" w:type="dxa"/>
          </w:tcPr>
          <w:p w14:paraId="1F5F60D9" w14:textId="77777777" w:rsidR="002376B3" w:rsidDel="002376B3" w:rsidRDefault="002376B3" w:rsidP="002376B3">
            <w:pPr>
              <w:jc w:val="right"/>
              <w:rPr>
                <w:ins w:id="3195" w:author="Erce, Juan Antonio" w:date="2016-10-01T09:22:00Z"/>
                <w:rFonts w:asciiTheme="minorHAnsi" w:eastAsia="Times New Roman" w:hAnsiTheme="minorHAnsi" w:cstheme="minorHAnsi"/>
                <w:color w:val="000000"/>
                <w:sz w:val="16"/>
                <w:szCs w:val="16"/>
                <w:lang w:val="en-US"/>
              </w:rPr>
            </w:pPr>
          </w:p>
        </w:tc>
        <w:tc>
          <w:tcPr>
            <w:tcW w:w="1134" w:type="dxa"/>
          </w:tcPr>
          <w:p w14:paraId="29131A7B" w14:textId="6C4823A7" w:rsidR="002376B3" w:rsidRDefault="002376B3" w:rsidP="002376B3">
            <w:pPr>
              <w:rPr>
                <w:ins w:id="3196" w:author="Erce, Juan Antonio" w:date="2016-10-01T09:22:00Z"/>
                <w:rFonts w:asciiTheme="minorHAnsi" w:eastAsia="Times New Roman" w:hAnsiTheme="minorHAnsi" w:cstheme="minorHAnsi"/>
                <w:color w:val="000000"/>
                <w:sz w:val="16"/>
                <w:szCs w:val="16"/>
                <w:lang w:val="en-US"/>
              </w:rPr>
            </w:pPr>
            <w:ins w:id="3197" w:author="Erce, Juan Antonio" w:date="2016-10-01T09:22:00Z">
              <w:r>
                <w:rPr>
                  <w:rFonts w:asciiTheme="minorHAnsi" w:eastAsia="Times New Roman" w:hAnsiTheme="minorHAnsi" w:cstheme="minorHAnsi"/>
                  <w:color w:val="000000"/>
                  <w:sz w:val="16"/>
                  <w:szCs w:val="16"/>
                  <w:lang w:val="en-US"/>
                </w:rPr>
                <w:t>Top Navigation</w:t>
              </w:r>
            </w:ins>
          </w:p>
        </w:tc>
        <w:tc>
          <w:tcPr>
            <w:tcW w:w="1275" w:type="dxa"/>
          </w:tcPr>
          <w:p w14:paraId="5CEBBC9F" w14:textId="6FD8EEBF" w:rsidR="002376B3" w:rsidRDefault="002376B3" w:rsidP="002376B3">
            <w:pPr>
              <w:rPr>
                <w:ins w:id="3198" w:author="Erce, Juan Antonio" w:date="2016-10-01T09:22:00Z"/>
                <w:rFonts w:asciiTheme="minorHAnsi" w:eastAsia="Times New Roman" w:hAnsiTheme="minorHAnsi" w:cstheme="minorHAnsi"/>
                <w:color w:val="000000"/>
                <w:sz w:val="16"/>
                <w:szCs w:val="16"/>
                <w:lang w:val="en-US"/>
              </w:rPr>
            </w:pPr>
            <w:ins w:id="3199" w:author="Erce, Juan Antonio" w:date="2016-10-01T09:23:00Z">
              <w:r>
                <w:rPr>
                  <w:rFonts w:asciiTheme="minorHAnsi" w:eastAsia="Times New Roman" w:hAnsiTheme="minorHAnsi" w:cstheme="minorHAnsi"/>
                  <w:color w:val="000000"/>
                  <w:sz w:val="16"/>
                  <w:szCs w:val="16"/>
                  <w:lang w:val="en-US"/>
                </w:rPr>
                <w:t xml:space="preserve">User card / </w:t>
              </w:r>
            </w:ins>
            <w:ins w:id="3200" w:author="Erce, Juan Antonio" w:date="2016-10-01T09:22:00Z">
              <w:r>
                <w:rPr>
                  <w:rFonts w:asciiTheme="minorHAnsi" w:eastAsia="Times New Roman" w:hAnsiTheme="minorHAnsi" w:cstheme="minorHAnsi"/>
                  <w:color w:val="000000"/>
                  <w:sz w:val="16"/>
                  <w:szCs w:val="16"/>
                  <w:lang w:val="en-US"/>
                </w:rPr>
                <w:t>User Profile</w:t>
              </w:r>
            </w:ins>
          </w:p>
        </w:tc>
        <w:tc>
          <w:tcPr>
            <w:tcW w:w="5529" w:type="dxa"/>
          </w:tcPr>
          <w:p w14:paraId="4A28593F" w14:textId="77777777" w:rsidR="002376B3" w:rsidRDefault="002376B3" w:rsidP="002376B3">
            <w:pPr>
              <w:rPr>
                <w:ins w:id="3201" w:author="Erce, Juan Antonio" w:date="2016-10-01T09:23:00Z"/>
                <w:rFonts w:asciiTheme="minorHAnsi" w:eastAsia="Times New Roman" w:hAnsiTheme="minorHAnsi" w:cstheme="minorHAnsi"/>
                <w:sz w:val="16"/>
                <w:szCs w:val="16"/>
                <w:lang w:val="en-US" w:eastAsia="ru-RU"/>
              </w:rPr>
            </w:pPr>
            <w:ins w:id="3202" w:author="Erce, Juan Antonio" w:date="2016-10-01T09:23:00Z">
              <w:r w:rsidRPr="00123367">
                <w:rPr>
                  <w:rFonts w:asciiTheme="minorHAnsi" w:eastAsia="Times New Roman" w:hAnsiTheme="minorHAnsi" w:cstheme="minorHAnsi"/>
                  <w:color w:val="0000FF"/>
                  <w:sz w:val="16"/>
                  <w:szCs w:val="16"/>
                  <w:lang w:val="en-US" w:eastAsia="ru-RU"/>
                </w:rPr>
                <w:t xml:space="preserve">Given </w:t>
              </w:r>
              <w:r>
                <w:rPr>
                  <w:rFonts w:asciiTheme="minorHAnsi" w:eastAsia="Times New Roman" w:hAnsiTheme="minorHAnsi" w:cstheme="minorHAnsi"/>
                  <w:sz w:val="16"/>
                  <w:szCs w:val="16"/>
                  <w:lang w:val="en-US" w:eastAsia="ru-RU"/>
                </w:rPr>
                <w:t>I am a logged in user</w:t>
              </w:r>
            </w:ins>
          </w:p>
          <w:p w14:paraId="08F4A024" w14:textId="77777777" w:rsidR="002376B3" w:rsidRDefault="002376B3" w:rsidP="002376B3">
            <w:pPr>
              <w:rPr>
                <w:ins w:id="3203" w:author="Erce, Juan Antonio" w:date="2016-10-01T09:23:00Z"/>
                <w:rFonts w:asciiTheme="minorHAnsi" w:eastAsia="Times New Roman" w:hAnsiTheme="minorHAnsi" w:cstheme="minorHAnsi"/>
                <w:sz w:val="16"/>
                <w:szCs w:val="16"/>
                <w:lang w:val="en-US" w:eastAsia="ru-RU"/>
              </w:rPr>
            </w:pPr>
            <w:ins w:id="3204" w:author="Erce, Juan Antonio" w:date="2016-10-01T09:23:00Z">
              <w:r w:rsidRPr="001921E5">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located anywhere in the system</w:t>
              </w:r>
            </w:ins>
          </w:p>
          <w:p w14:paraId="328EAC0C" w14:textId="77777777" w:rsidR="002376B3" w:rsidRDefault="002376B3" w:rsidP="002376B3">
            <w:pPr>
              <w:rPr>
                <w:ins w:id="3205" w:author="Erce, Juan Antonio" w:date="2016-10-01T09:24:00Z"/>
                <w:rFonts w:asciiTheme="minorHAnsi" w:eastAsia="Times New Roman" w:hAnsiTheme="minorHAnsi" w:cstheme="minorHAnsi"/>
                <w:color w:val="0000FF"/>
                <w:sz w:val="16"/>
                <w:szCs w:val="16"/>
                <w:lang w:val="en-US" w:eastAsia="ru-RU"/>
              </w:rPr>
            </w:pPr>
            <w:ins w:id="3206" w:author="Erce, Juan Antonio" w:date="2016-10-01T09:23:00Z">
              <w:r>
                <w:rPr>
                  <w:rFonts w:asciiTheme="minorHAnsi" w:eastAsia="Times New Roman" w:hAnsiTheme="minorHAnsi" w:cstheme="minorHAnsi"/>
                  <w:color w:val="0000FF"/>
                  <w:sz w:val="16"/>
                  <w:szCs w:val="16"/>
                  <w:lang w:val="en-US" w:eastAsia="ru-RU"/>
                </w:rPr>
                <w:t>User Card picture is linked to the Old Intranet User Profile</w:t>
              </w:r>
            </w:ins>
          </w:p>
          <w:p w14:paraId="5AAFF4BB" w14:textId="7768404A" w:rsidR="002376B3" w:rsidRDefault="002376B3" w:rsidP="002376B3">
            <w:pPr>
              <w:rPr>
                <w:ins w:id="3207" w:author="Erce, Juan Antonio" w:date="2016-10-01T09:22:00Z"/>
                <w:rFonts w:asciiTheme="minorHAnsi" w:eastAsia="Times New Roman" w:hAnsiTheme="minorHAnsi" w:cstheme="minorHAnsi"/>
                <w:color w:val="0000FF"/>
                <w:sz w:val="16"/>
                <w:szCs w:val="16"/>
                <w:lang w:val="en-US" w:eastAsia="ru-RU"/>
              </w:rPr>
            </w:pPr>
            <w:ins w:id="3208" w:author="Erce, Juan Antonio" w:date="2016-10-01T09:24:00Z">
              <w:r>
                <w:rPr>
                  <w:rFonts w:asciiTheme="minorHAnsi" w:eastAsia="Times New Roman" w:hAnsiTheme="minorHAnsi" w:cstheme="minorHAnsi"/>
                  <w:color w:val="0000FF"/>
                  <w:sz w:val="16"/>
                  <w:szCs w:val="16"/>
                  <w:lang w:val="en-US" w:eastAsia="ru-RU"/>
                </w:rPr>
                <w:t>(</w:t>
              </w:r>
              <w:r w:rsidRPr="002376B3">
                <w:rPr>
                  <w:rFonts w:asciiTheme="minorHAnsi" w:eastAsia="Times New Roman" w:hAnsiTheme="minorHAnsi" w:cstheme="minorHAnsi"/>
                  <w:color w:val="0000FF"/>
                  <w:sz w:val="16"/>
                  <w:szCs w:val="16"/>
                  <w:lang w:val="en-US" w:eastAsia="ru-RU"/>
                </w:rPr>
                <w:t>http://social.jti.com/Person.aspx</w:t>
              </w:r>
              <w:r>
                <w:rPr>
                  <w:rFonts w:asciiTheme="minorHAnsi" w:eastAsia="Times New Roman" w:hAnsiTheme="minorHAnsi" w:cstheme="minorHAnsi"/>
                  <w:color w:val="0000FF"/>
                  <w:sz w:val="16"/>
                  <w:szCs w:val="16"/>
                  <w:lang w:val="en-US" w:eastAsia="ru-RU"/>
                </w:rPr>
                <w:t>)</w:t>
              </w:r>
            </w:ins>
          </w:p>
        </w:tc>
        <w:tc>
          <w:tcPr>
            <w:tcW w:w="884" w:type="dxa"/>
          </w:tcPr>
          <w:p w14:paraId="2B4C8306" w14:textId="0D768160" w:rsidR="002376B3" w:rsidRDefault="004A14D7" w:rsidP="002376B3">
            <w:pPr>
              <w:jc w:val="right"/>
              <w:rPr>
                <w:ins w:id="3209" w:author="Erce, Juan Antonio" w:date="2016-10-01T09:22:00Z"/>
                <w:rFonts w:asciiTheme="minorHAnsi" w:eastAsia="Times New Roman" w:hAnsiTheme="minorHAnsi" w:cstheme="minorHAnsi"/>
                <w:color w:val="000000"/>
                <w:sz w:val="16"/>
                <w:szCs w:val="16"/>
                <w:lang w:val="en-US"/>
              </w:rPr>
            </w:pPr>
            <w:ins w:id="3210" w:author="Erce, Juan Antonio" w:date="2016-10-01T09:24:00Z">
              <w:r>
                <w:rPr>
                  <w:rFonts w:asciiTheme="minorHAnsi" w:eastAsia="Times New Roman" w:hAnsiTheme="minorHAnsi" w:cstheme="minorHAnsi"/>
                  <w:color w:val="000000"/>
                  <w:sz w:val="16"/>
                  <w:szCs w:val="16"/>
                  <w:lang w:val="en-US"/>
                </w:rPr>
                <w:t>1</w:t>
              </w:r>
            </w:ins>
          </w:p>
        </w:tc>
      </w:tr>
    </w:tbl>
    <w:p w14:paraId="067EB129" w14:textId="77777777" w:rsidR="009959F1" w:rsidRDefault="009959F1" w:rsidP="009959F1">
      <w:pPr>
        <w:rPr>
          <w:lang w:val="en-US" w:eastAsia="en-GB"/>
        </w:rPr>
      </w:pPr>
    </w:p>
    <w:p w14:paraId="1859E75A" w14:textId="12F2B423" w:rsidR="009959F1" w:rsidRDefault="005B4EA2" w:rsidP="00951A2C">
      <w:pPr>
        <w:rPr>
          <w:ins w:id="3211" w:author="Erce, Juan Antonio" w:date="2016-10-01T10:01:00Z"/>
          <w:lang w:val="en-US" w:eastAsia="en-GB"/>
        </w:rPr>
      </w:pPr>
      <w:ins w:id="3212" w:author="Erce, Juan Antonio" w:date="2016-10-01T09:43:00Z">
        <w:r>
          <w:rPr>
            <w:lang w:val="en-US" w:eastAsia="en-GB"/>
          </w:rPr>
          <w:lastRenderedPageBreak/>
          <w:t xml:space="preserve">The following list of components need to have a special </w:t>
        </w:r>
      </w:ins>
      <w:ins w:id="3213" w:author="Erce, Juan Antonio" w:date="2016-10-01T09:44:00Z">
        <w:r>
          <w:rPr>
            <w:lang w:val="en-US" w:eastAsia="en-GB"/>
          </w:rPr>
          <w:t xml:space="preserve">management </w:t>
        </w:r>
      </w:ins>
      <w:ins w:id="3214" w:author="Erce, Juan Antonio" w:date="2016-10-01T09:43:00Z">
        <w:r>
          <w:rPr>
            <w:lang w:val="en-US" w:eastAsia="en-GB"/>
          </w:rPr>
          <w:t>because</w:t>
        </w:r>
      </w:ins>
      <w:ins w:id="3215" w:author="Erce, Juan Antonio" w:date="2016-10-01T09:44:00Z">
        <w:r>
          <w:rPr>
            <w:lang w:val="en-US" w:eastAsia="en-GB"/>
          </w:rPr>
          <w:t xml:space="preserve"> of the M&amp;S Go-live with</w:t>
        </w:r>
      </w:ins>
      <w:ins w:id="3216" w:author="Erce, Juan Antonio" w:date="2016-10-03T10:33:00Z">
        <w:r w:rsidR="00A81DF1">
          <w:rPr>
            <w:lang w:val="en-US" w:eastAsia="en-GB"/>
          </w:rPr>
          <w:t>out</w:t>
        </w:r>
      </w:ins>
      <w:ins w:id="3217" w:author="Erce, Juan Antonio" w:date="2016-10-01T09:44:00Z">
        <w:r>
          <w:rPr>
            <w:lang w:val="en-US" w:eastAsia="en-GB"/>
          </w:rPr>
          <w:t xml:space="preserve"> </w:t>
        </w:r>
      </w:ins>
      <w:ins w:id="3218" w:author="Erce, Juan Antonio" w:date="2016-10-03T10:33:00Z">
        <w:r w:rsidR="00A81DF1">
          <w:rPr>
            <w:lang w:val="en-US" w:eastAsia="en-GB"/>
          </w:rPr>
          <w:t>n</w:t>
        </w:r>
      </w:ins>
      <w:ins w:id="3219" w:author="Erce, Juan Antonio" w:date="2016-10-01T09:44:00Z">
        <w:r>
          <w:rPr>
            <w:lang w:val="en-US" w:eastAsia="en-GB"/>
          </w:rPr>
          <w:t xml:space="preserve">ews, </w:t>
        </w:r>
      </w:ins>
      <w:ins w:id="3220" w:author="Erce, Juan Antonio" w:date="2016-10-03T10:33:00Z">
        <w:r w:rsidR="00A81DF1">
          <w:rPr>
            <w:lang w:val="en-US" w:eastAsia="en-GB"/>
          </w:rPr>
          <w:t>u</w:t>
        </w:r>
      </w:ins>
      <w:ins w:id="3221" w:author="Erce, Juan Antonio" w:date="2016-10-01T09:44:00Z">
        <w:r>
          <w:rPr>
            <w:lang w:val="en-US" w:eastAsia="en-GB"/>
          </w:rPr>
          <w:t xml:space="preserve">ser </w:t>
        </w:r>
      </w:ins>
      <w:ins w:id="3222" w:author="Erce, Juan Antonio" w:date="2016-10-03T10:33:00Z">
        <w:r w:rsidR="00A81DF1">
          <w:rPr>
            <w:lang w:val="en-US" w:eastAsia="en-GB"/>
          </w:rPr>
          <w:t>p</w:t>
        </w:r>
      </w:ins>
      <w:ins w:id="3223" w:author="Erce, Juan Antonio" w:date="2016-10-01T09:44:00Z">
        <w:r>
          <w:rPr>
            <w:lang w:val="en-US" w:eastAsia="en-GB"/>
          </w:rPr>
          <w:t xml:space="preserve">rofile, </w:t>
        </w:r>
      </w:ins>
      <w:ins w:id="3224" w:author="Erce, Juan Antonio" w:date="2016-10-03T10:33:00Z">
        <w:r w:rsidR="00A81DF1">
          <w:rPr>
            <w:lang w:val="en-US" w:eastAsia="en-GB"/>
          </w:rPr>
          <w:t>o</w:t>
        </w:r>
      </w:ins>
      <w:ins w:id="3225" w:author="Erce, Juan Antonio" w:date="2016-10-01T09:44:00Z">
        <w:r>
          <w:rPr>
            <w:lang w:val="en-US" w:eastAsia="en-GB"/>
          </w:rPr>
          <w:t>n boarding and social capabilities.</w:t>
        </w:r>
      </w:ins>
    </w:p>
    <w:p w14:paraId="77F85E25" w14:textId="430B81B7" w:rsidR="0090087A" w:rsidRDefault="0090087A" w:rsidP="0090087A">
      <w:pPr>
        <w:rPr>
          <w:ins w:id="3226" w:author="Erce, Juan Antonio" w:date="2016-10-01T10:01:00Z"/>
          <w:lang w:val="en-US" w:eastAsia="en-GB"/>
        </w:rPr>
      </w:pPr>
      <w:ins w:id="3227" w:author="Erce, Juan Antonio" w:date="2016-10-01T10:01:00Z">
        <w:r>
          <w:rPr>
            <w:lang w:val="en-US" w:eastAsia="en-GB"/>
          </w:rPr>
          <w:t>Document Page</w:t>
        </w:r>
      </w:ins>
    </w:p>
    <w:tbl>
      <w:tblPr>
        <w:tblStyle w:val="TableGrid"/>
        <w:tblW w:w="9634" w:type="dxa"/>
        <w:tblLook w:val="04A0" w:firstRow="1" w:lastRow="0" w:firstColumn="1" w:lastColumn="0" w:noHBand="0" w:noVBand="1"/>
        <w:tblPrChange w:id="3228" w:author="Erce, Juan Antonio" w:date="2016-10-01T10:07:00Z">
          <w:tblPr>
            <w:tblStyle w:val="TableGrid"/>
            <w:tblW w:w="9634" w:type="dxa"/>
            <w:tblLook w:val="04A0" w:firstRow="1" w:lastRow="0" w:firstColumn="1" w:lastColumn="0" w:noHBand="0" w:noVBand="1"/>
          </w:tblPr>
        </w:tblPrChange>
      </w:tblPr>
      <w:tblGrid>
        <w:gridCol w:w="1037"/>
        <w:gridCol w:w="2077"/>
        <w:gridCol w:w="4394"/>
        <w:gridCol w:w="2126"/>
        <w:tblGridChange w:id="3229">
          <w:tblGrid>
            <w:gridCol w:w="1037"/>
            <w:gridCol w:w="2077"/>
            <w:gridCol w:w="4394"/>
            <w:gridCol w:w="2126"/>
          </w:tblGrid>
        </w:tblGridChange>
      </w:tblGrid>
      <w:tr w:rsidR="0090087A" w14:paraId="3C04084D" w14:textId="77777777" w:rsidTr="000F53F8">
        <w:tc>
          <w:tcPr>
            <w:tcW w:w="1037" w:type="dxa"/>
            <w:shd w:val="clear" w:color="auto" w:fill="002060"/>
            <w:tcPrChange w:id="3230" w:author="Erce, Juan Antonio" w:date="2016-10-01T10:07:00Z">
              <w:tcPr>
                <w:tcW w:w="1037" w:type="dxa"/>
              </w:tcPr>
            </w:tcPrChange>
          </w:tcPr>
          <w:p w14:paraId="0E40AD14" w14:textId="77777777" w:rsidR="0090087A" w:rsidRPr="000F53F8" w:rsidRDefault="0090087A">
            <w:pPr>
              <w:jc w:val="center"/>
              <w:rPr>
                <w:color w:val="FFFFFF" w:themeColor="background1"/>
                <w:lang w:val="en-US" w:eastAsia="en-GB"/>
              </w:rPr>
              <w:pPrChange w:id="3231" w:author="Erce, Juan Antonio" w:date="2016-10-01T10:08:00Z">
                <w:pPr/>
              </w:pPrChange>
            </w:pPr>
            <w:r w:rsidRPr="000F53F8">
              <w:rPr>
                <w:color w:val="FFFFFF" w:themeColor="background1"/>
                <w:lang w:val="en-US" w:eastAsia="en-GB"/>
              </w:rPr>
              <w:t>Document Ref</w:t>
            </w:r>
          </w:p>
        </w:tc>
        <w:tc>
          <w:tcPr>
            <w:tcW w:w="2077" w:type="dxa"/>
            <w:shd w:val="clear" w:color="auto" w:fill="002060"/>
            <w:tcPrChange w:id="3232" w:author="Erce, Juan Antonio" w:date="2016-10-01T10:07:00Z">
              <w:tcPr>
                <w:tcW w:w="2077" w:type="dxa"/>
              </w:tcPr>
            </w:tcPrChange>
          </w:tcPr>
          <w:p w14:paraId="623C80A6" w14:textId="77777777" w:rsidR="0090087A" w:rsidRPr="000F53F8" w:rsidRDefault="0090087A">
            <w:pPr>
              <w:jc w:val="center"/>
              <w:rPr>
                <w:color w:val="FFFFFF" w:themeColor="background1"/>
                <w:lang w:val="en-US" w:eastAsia="en-GB"/>
              </w:rPr>
              <w:pPrChange w:id="3233" w:author="Erce, Juan Antonio" w:date="2016-10-01T10:08:00Z">
                <w:pPr/>
              </w:pPrChange>
            </w:pPr>
            <w:r w:rsidRPr="000F53F8">
              <w:rPr>
                <w:color w:val="FFFFFF" w:themeColor="background1"/>
                <w:lang w:val="en-US" w:eastAsia="en-GB"/>
              </w:rPr>
              <w:t>Component</w:t>
            </w:r>
          </w:p>
        </w:tc>
        <w:tc>
          <w:tcPr>
            <w:tcW w:w="4394" w:type="dxa"/>
            <w:shd w:val="clear" w:color="auto" w:fill="002060"/>
            <w:tcPrChange w:id="3234" w:author="Erce, Juan Antonio" w:date="2016-10-01T10:07:00Z">
              <w:tcPr>
                <w:tcW w:w="4394" w:type="dxa"/>
              </w:tcPr>
            </w:tcPrChange>
          </w:tcPr>
          <w:p w14:paraId="46205CD6" w14:textId="77777777" w:rsidR="0090087A" w:rsidRPr="000F53F8" w:rsidRDefault="0090087A">
            <w:pPr>
              <w:jc w:val="center"/>
              <w:rPr>
                <w:color w:val="FFFFFF" w:themeColor="background1"/>
                <w:lang w:val="en-US" w:eastAsia="en-GB"/>
              </w:rPr>
              <w:pPrChange w:id="3235" w:author="Erce, Juan Antonio" w:date="2016-10-01T10:08:00Z">
                <w:pPr/>
              </w:pPrChange>
            </w:pPr>
            <w:r w:rsidRPr="000F53F8">
              <w:rPr>
                <w:color w:val="FFFFFF" w:themeColor="background1"/>
                <w:lang w:val="en-US" w:eastAsia="en-GB"/>
              </w:rPr>
              <w:t>Component Name</w:t>
            </w:r>
          </w:p>
        </w:tc>
        <w:tc>
          <w:tcPr>
            <w:tcW w:w="2126" w:type="dxa"/>
            <w:shd w:val="clear" w:color="auto" w:fill="002060"/>
            <w:tcPrChange w:id="3236" w:author="Erce, Juan Antonio" w:date="2016-10-01T10:07:00Z">
              <w:tcPr>
                <w:tcW w:w="2126" w:type="dxa"/>
              </w:tcPr>
            </w:tcPrChange>
          </w:tcPr>
          <w:p w14:paraId="6296533C" w14:textId="77777777" w:rsidR="0090087A" w:rsidRPr="000F53F8" w:rsidRDefault="0090087A">
            <w:pPr>
              <w:jc w:val="center"/>
              <w:rPr>
                <w:color w:val="FFFFFF" w:themeColor="background1"/>
                <w:lang w:val="en-US" w:eastAsia="en-GB"/>
              </w:rPr>
              <w:pPrChange w:id="3237" w:author="Erce, Juan Antonio" w:date="2016-10-01T10:08:00Z">
                <w:pPr/>
              </w:pPrChange>
            </w:pPr>
            <w:r w:rsidRPr="000F53F8">
              <w:rPr>
                <w:color w:val="FFFFFF" w:themeColor="background1"/>
                <w:lang w:val="en-US" w:eastAsia="en-GB"/>
              </w:rPr>
              <w:t>Action to be done</w:t>
            </w:r>
          </w:p>
        </w:tc>
      </w:tr>
      <w:tr w:rsidR="0090087A" w14:paraId="50D29522" w14:textId="77777777" w:rsidTr="006625BB">
        <w:tc>
          <w:tcPr>
            <w:tcW w:w="1037" w:type="dxa"/>
          </w:tcPr>
          <w:p w14:paraId="01BF5435" w14:textId="480ADC80" w:rsidR="0090087A" w:rsidRDefault="0090087A" w:rsidP="006625BB">
            <w:pPr>
              <w:rPr>
                <w:lang w:val="en-US" w:eastAsia="en-GB"/>
              </w:rPr>
            </w:pPr>
            <w:r w:rsidRPr="0090087A">
              <w:rPr>
                <w:lang w:val="en-US" w:eastAsia="en-GB"/>
              </w:rPr>
              <w:t>14.6.2.3</w:t>
            </w:r>
          </w:p>
        </w:tc>
        <w:tc>
          <w:tcPr>
            <w:tcW w:w="2077" w:type="dxa"/>
          </w:tcPr>
          <w:p w14:paraId="240E2DC0" w14:textId="101F7ED5" w:rsidR="0090087A" w:rsidRDefault="0090087A" w:rsidP="006625BB">
            <w:pPr>
              <w:rPr>
                <w:lang w:val="en-US" w:eastAsia="en-GB"/>
              </w:rPr>
            </w:pPr>
            <w:r w:rsidRPr="0090087A">
              <w:rPr>
                <w:lang w:val="en-US" w:eastAsia="en-GB"/>
              </w:rPr>
              <w:t>Document page header</w:t>
            </w:r>
          </w:p>
        </w:tc>
        <w:tc>
          <w:tcPr>
            <w:tcW w:w="4394" w:type="dxa"/>
          </w:tcPr>
          <w:p w14:paraId="4EFDF6F1" w14:textId="2028B0B5" w:rsidR="0090087A" w:rsidRDefault="0090087A" w:rsidP="006625BB">
            <w:pPr>
              <w:rPr>
                <w:lang w:val="en-US" w:eastAsia="en-GB"/>
              </w:rPr>
            </w:pPr>
            <w:r w:rsidRPr="0090087A">
              <w:rPr>
                <w:lang w:val="en-US" w:eastAsia="en-GB"/>
              </w:rPr>
              <w:t>Add to favorites / Remove from favorites button</w:t>
            </w:r>
          </w:p>
        </w:tc>
        <w:tc>
          <w:tcPr>
            <w:tcW w:w="2126" w:type="dxa"/>
          </w:tcPr>
          <w:p w14:paraId="7FF7645F" w14:textId="77777777" w:rsidR="0090087A" w:rsidRDefault="0090087A" w:rsidP="006625BB">
            <w:pPr>
              <w:rPr>
                <w:lang w:val="en-US" w:eastAsia="en-GB"/>
              </w:rPr>
            </w:pPr>
            <w:r>
              <w:rPr>
                <w:lang w:val="en-US" w:eastAsia="en-GB"/>
              </w:rPr>
              <w:t>Hidden</w:t>
            </w:r>
          </w:p>
        </w:tc>
      </w:tr>
      <w:tr w:rsidR="0090087A" w14:paraId="62C76CA4" w14:textId="77777777" w:rsidTr="006625BB">
        <w:tc>
          <w:tcPr>
            <w:tcW w:w="1037" w:type="dxa"/>
          </w:tcPr>
          <w:p w14:paraId="39B026AC" w14:textId="3606893A" w:rsidR="0090087A" w:rsidRDefault="0090087A" w:rsidP="006625BB">
            <w:pPr>
              <w:rPr>
                <w:lang w:val="en-US" w:eastAsia="en-GB"/>
              </w:rPr>
            </w:pPr>
            <w:r>
              <w:rPr>
                <w:lang w:val="en-US" w:eastAsia="en-GB"/>
              </w:rPr>
              <w:t>14.6.2.4</w:t>
            </w:r>
          </w:p>
        </w:tc>
        <w:tc>
          <w:tcPr>
            <w:tcW w:w="2077" w:type="dxa"/>
          </w:tcPr>
          <w:p w14:paraId="35C86ED9" w14:textId="77A2E289" w:rsidR="0090087A" w:rsidRDefault="0090087A" w:rsidP="006625BB">
            <w:pPr>
              <w:rPr>
                <w:lang w:val="en-US" w:eastAsia="en-GB"/>
              </w:rPr>
            </w:pPr>
            <w:r w:rsidRPr="0090087A">
              <w:rPr>
                <w:lang w:val="en-US" w:eastAsia="en-GB"/>
              </w:rPr>
              <w:t>Document page header</w:t>
            </w:r>
          </w:p>
        </w:tc>
        <w:tc>
          <w:tcPr>
            <w:tcW w:w="4394" w:type="dxa"/>
          </w:tcPr>
          <w:p w14:paraId="655156EB" w14:textId="7A00B0C1" w:rsidR="0090087A" w:rsidRDefault="0090087A" w:rsidP="006625BB">
            <w:pPr>
              <w:rPr>
                <w:lang w:val="en-US" w:eastAsia="en-GB"/>
              </w:rPr>
            </w:pPr>
            <w:r w:rsidRPr="0090087A">
              <w:rPr>
                <w:lang w:val="en-US" w:eastAsia="en-GB"/>
              </w:rPr>
              <w:t>Share button</w:t>
            </w:r>
          </w:p>
        </w:tc>
        <w:tc>
          <w:tcPr>
            <w:tcW w:w="2126" w:type="dxa"/>
          </w:tcPr>
          <w:p w14:paraId="7C805846" w14:textId="77777777" w:rsidR="0090087A" w:rsidRDefault="0090087A" w:rsidP="006625BB">
            <w:pPr>
              <w:rPr>
                <w:lang w:val="en-US" w:eastAsia="en-GB"/>
              </w:rPr>
            </w:pPr>
            <w:r>
              <w:rPr>
                <w:lang w:val="en-US" w:eastAsia="en-GB"/>
              </w:rPr>
              <w:t>Hidden</w:t>
            </w:r>
          </w:p>
        </w:tc>
      </w:tr>
      <w:tr w:rsidR="0090087A" w14:paraId="77344E93" w14:textId="77777777" w:rsidTr="006625BB">
        <w:tc>
          <w:tcPr>
            <w:tcW w:w="1037" w:type="dxa"/>
          </w:tcPr>
          <w:p w14:paraId="179FA91F" w14:textId="11E9CD0B" w:rsidR="0090087A" w:rsidRDefault="0090087A" w:rsidP="0090087A">
            <w:pPr>
              <w:rPr>
                <w:lang w:val="en-US" w:eastAsia="en-GB"/>
              </w:rPr>
            </w:pPr>
            <w:r w:rsidRPr="0090087A">
              <w:rPr>
                <w:lang w:val="en-US" w:eastAsia="en-GB"/>
              </w:rPr>
              <w:t>14.6.2.</w:t>
            </w:r>
            <w:r>
              <w:rPr>
                <w:lang w:val="en-US" w:eastAsia="en-GB"/>
              </w:rPr>
              <w:t>5</w:t>
            </w:r>
          </w:p>
        </w:tc>
        <w:tc>
          <w:tcPr>
            <w:tcW w:w="2077" w:type="dxa"/>
          </w:tcPr>
          <w:p w14:paraId="6327C00F" w14:textId="46814AA9" w:rsidR="0090087A" w:rsidRDefault="0090087A" w:rsidP="006625BB">
            <w:pPr>
              <w:rPr>
                <w:lang w:val="en-US" w:eastAsia="en-GB"/>
              </w:rPr>
            </w:pPr>
            <w:r w:rsidRPr="0090087A">
              <w:rPr>
                <w:lang w:val="en-US" w:eastAsia="en-GB"/>
              </w:rPr>
              <w:t>Document page header</w:t>
            </w:r>
          </w:p>
        </w:tc>
        <w:tc>
          <w:tcPr>
            <w:tcW w:w="4394" w:type="dxa"/>
          </w:tcPr>
          <w:p w14:paraId="06FFE954" w14:textId="06443A07" w:rsidR="0090087A" w:rsidRDefault="0090087A" w:rsidP="006625BB">
            <w:pPr>
              <w:rPr>
                <w:lang w:val="en-US" w:eastAsia="en-GB"/>
              </w:rPr>
            </w:pPr>
            <w:r w:rsidRPr="0090087A">
              <w:rPr>
                <w:lang w:val="en-US" w:eastAsia="en-GB"/>
              </w:rPr>
              <w:t>Content owner</w:t>
            </w:r>
          </w:p>
        </w:tc>
        <w:tc>
          <w:tcPr>
            <w:tcW w:w="2126" w:type="dxa"/>
          </w:tcPr>
          <w:p w14:paraId="22A6E1E2" w14:textId="77777777" w:rsidR="0090087A" w:rsidRDefault="0090087A" w:rsidP="006625BB">
            <w:pPr>
              <w:rPr>
                <w:lang w:val="en-US" w:eastAsia="en-GB"/>
              </w:rPr>
            </w:pPr>
            <w:r>
              <w:rPr>
                <w:lang w:val="en-US" w:eastAsia="en-GB"/>
              </w:rPr>
              <w:t>Only text. No clickable</w:t>
            </w:r>
          </w:p>
        </w:tc>
      </w:tr>
      <w:tr w:rsidR="0090087A" w14:paraId="25AE046D" w14:textId="77777777" w:rsidTr="006625BB">
        <w:tc>
          <w:tcPr>
            <w:tcW w:w="1037" w:type="dxa"/>
          </w:tcPr>
          <w:p w14:paraId="2CB75570" w14:textId="7CB0642E" w:rsidR="0090087A" w:rsidRDefault="0090087A" w:rsidP="006625BB">
            <w:pPr>
              <w:rPr>
                <w:lang w:val="en-US" w:eastAsia="en-GB"/>
              </w:rPr>
            </w:pPr>
          </w:p>
        </w:tc>
        <w:tc>
          <w:tcPr>
            <w:tcW w:w="2077" w:type="dxa"/>
          </w:tcPr>
          <w:p w14:paraId="1055833B" w14:textId="7B942084" w:rsidR="0090087A" w:rsidRDefault="0090087A" w:rsidP="006625BB">
            <w:pPr>
              <w:rPr>
                <w:lang w:val="en-US" w:eastAsia="en-GB"/>
              </w:rPr>
            </w:pPr>
          </w:p>
        </w:tc>
        <w:tc>
          <w:tcPr>
            <w:tcW w:w="4394" w:type="dxa"/>
          </w:tcPr>
          <w:p w14:paraId="3B98243C" w14:textId="63958ECC" w:rsidR="0090087A" w:rsidRDefault="0090087A" w:rsidP="006625BB">
            <w:pPr>
              <w:rPr>
                <w:lang w:val="en-US" w:eastAsia="en-GB"/>
              </w:rPr>
            </w:pPr>
          </w:p>
        </w:tc>
        <w:tc>
          <w:tcPr>
            <w:tcW w:w="2126" w:type="dxa"/>
          </w:tcPr>
          <w:p w14:paraId="56B2D54E" w14:textId="0272E38E" w:rsidR="0090087A" w:rsidRDefault="0090087A" w:rsidP="006625BB">
            <w:pPr>
              <w:rPr>
                <w:lang w:val="en-US" w:eastAsia="en-GB"/>
              </w:rPr>
            </w:pPr>
          </w:p>
        </w:tc>
      </w:tr>
    </w:tbl>
    <w:p w14:paraId="780FD532" w14:textId="77777777" w:rsidR="0090087A" w:rsidRDefault="0090087A" w:rsidP="00951A2C">
      <w:pPr>
        <w:rPr>
          <w:ins w:id="3238" w:author="Erce, Juan Antonio" w:date="2016-10-04T09:33:00Z"/>
          <w:lang w:val="en-US" w:eastAsia="en-GB"/>
        </w:rPr>
      </w:pPr>
    </w:p>
    <w:p w14:paraId="0D6A2F50" w14:textId="70290E89" w:rsidR="00887720" w:rsidRDefault="00887720" w:rsidP="00951A2C">
      <w:pPr>
        <w:rPr>
          <w:lang w:val="en-US" w:eastAsia="en-GB"/>
        </w:rPr>
      </w:pPr>
      <w:ins w:id="3239" w:author="Erce, Juan Antonio" w:date="2016-10-04T09:33:00Z">
        <w:r>
          <w:rPr>
            <w:noProof/>
            <w:lang w:val="sk-SK" w:eastAsia="sk-SK"/>
          </w:rPr>
          <w:drawing>
            <wp:inline distT="0" distB="0" distL="0" distR="0" wp14:anchorId="721F9C52" wp14:editId="41BCEE0D">
              <wp:extent cx="5114286" cy="389523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14286" cy="3895238"/>
                      </a:xfrm>
                      <a:prstGeom prst="rect">
                        <a:avLst/>
                      </a:prstGeom>
                    </pic:spPr>
                  </pic:pic>
                </a:graphicData>
              </a:graphic>
            </wp:inline>
          </w:drawing>
        </w:r>
      </w:ins>
    </w:p>
    <w:p w14:paraId="2082FE12" w14:textId="52911EA6" w:rsidR="00BD6868" w:rsidRDefault="00BD6868" w:rsidP="00951A2C">
      <w:pPr>
        <w:rPr>
          <w:lang w:val="en-US" w:eastAsia="en-GB"/>
        </w:rPr>
      </w:pPr>
      <w:r>
        <w:rPr>
          <w:lang w:val="en-US" w:eastAsia="en-GB"/>
        </w:rPr>
        <w:t>M&amp;S Landing Page</w:t>
      </w:r>
    </w:p>
    <w:tbl>
      <w:tblPr>
        <w:tblStyle w:val="TableGrid"/>
        <w:tblW w:w="9634" w:type="dxa"/>
        <w:tblLook w:val="04A0" w:firstRow="1" w:lastRow="0" w:firstColumn="1" w:lastColumn="0" w:noHBand="0" w:noVBand="1"/>
      </w:tblPr>
      <w:tblGrid>
        <w:gridCol w:w="1037"/>
        <w:gridCol w:w="2077"/>
        <w:gridCol w:w="4394"/>
        <w:gridCol w:w="2126"/>
      </w:tblGrid>
      <w:tr w:rsidR="00BE3A83" w14:paraId="15883DA7" w14:textId="77777777" w:rsidTr="000F53F8">
        <w:tc>
          <w:tcPr>
            <w:tcW w:w="1037" w:type="dxa"/>
            <w:shd w:val="clear" w:color="auto" w:fill="002060"/>
          </w:tcPr>
          <w:p w14:paraId="6C4B4C94" w14:textId="3CA33F82" w:rsidR="00BE3A83" w:rsidRPr="000F53F8" w:rsidRDefault="00BE3A83" w:rsidP="000F53F8">
            <w:pPr>
              <w:jc w:val="center"/>
              <w:rPr>
                <w:color w:val="FFFFFF" w:themeColor="background1"/>
                <w:lang w:val="en-US" w:eastAsia="en-GB"/>
              </w:rPr>
            </w:pPr>
            <w:r w:rsidRPr="000F53F8">
              <w:rPr>
                <w:color w:val="FFFFFF" w:themeColor="background1"/>
                <w:lang w:val="en-US" w:eastAsia="en-GB"/>
              </w:rPr>
              <w:t>Document Ref</w:t>
            </w:r>
          </w:p>
        </w:tc>
        <w:tc>
          <w:tcPr>
            <w:tcW w:w="2077" w:type="dxa"/>
            <w:shd w:val="clear" w:color="auto" w:fill="002060"/>
          </w:tcPr>
          <w:p w14:paraId="1FC5CA0C" w14:textId="0A8DD555" w:rsidR="00BE3A83" w:rsidRPr="000F53F8" w:rsidRDefault="00BE3A83" w:rsidP="000F53F8">
            <w:pPr>
              <w:jc w:val="center"/>
              <w:rPr>
                <w:color w:val="FFFFFF" w:themeColor="background1"/>
                <w:lang w:val="en-US" w:eastAsia="en-GB"/>
              </w:rPr>
            </w:pPr>
            <w:r w:rsidRPr="000F53F8">
              <w:rPr>
                <w:color w:val="FFFFFF" w:themeColor="background1"/>
                <w:lang w:val="en-US" w:eastAsia="en-GB"/>
              </w:rPr>
              <w:t>Component</w:t>
            </w:r>
          </w:p>
        </w:tc>
        <w:tc>
          <w:tcPr>
            <w:tcW w:w="4394" w:type="dxa"/>
            <w:shd w:val="clear" w:color="auto" w:fill="002060"/>
          </w:tcPr>
          <w:p w14:paraId="01E4E0A4" w14:textId="33212A6A" w:rsidR="00BE3A83" w:rsidRPr="000F53F8" w:rsidRDefault="00BE3A83" w:rsidP="000F53F8">
            <w:pPr>
              <w:jc w:val="center"/>
              <w:rPr>
                <w:color w:val="FFFFFF" w:themeColor="background1"/>
                <w:lang w:val="en-US" w:eastAsia="en-GB"/>
              </w:rPr>
            </w:pPr>
            <w:r w:rsidRPr="000F53F8">
              <w:rPr>
                <w:color w:val="FFFFFF" w:themeColor="background1"/>
                <w:lang w:val="en-US" w:eastAsia="en-GB"/>
              </w:rPr>
              <w:t>Component Name</w:t>
            </w:r>
          </w:p>
        </w:tc>
        <w:tc>
          <w:tcPr>
            <w:tcW w:w="2126" w:type="dxa"/>
            <w:shd w:val="clear" w:color="auto" w:fill="002060"/>
          </w:tcPr>
          <w:p w14:paraId="448AA27C" w14:textId="1A64FCC7" w:rsidR="00BE3A83" w:rsidRPr="000F53F8" w:rsidRDefault="00BE3A83" w:rsidP="000F53F8">
            <w:pPr>
              <w:jc w:val="center"/>
              <w:rPr>
                <w:color w:val="FFFFFF" w:themeColor="background1"/>
                <w:lang w:val="en-US" w:eastAsia="en-GB"/>
              </w:rPr>
            </w:pPr>
            <w:r w:rsidRPr="000F53F8">
              <w:rPr>
                <w:color w:val="FFFFFF" w:themeColor="background1"/>
                <w:lang w:val="en-US" w:eastAsia="en-GB"/>
              </w:rPr>
              <w:t>Action to be done</w:t>
            </w:r>
          </w:p>
        </w:tc>
      </w:tr>
      <w:tr w:rsidR="00BE3A83" w14:paraId="164F357A" w14:textId="77777777" w:rsidTr="000F53F8">
        <w:tc>
          <w:tcPr>
            <w:tcW w:w="1037" w:type="dxa"/>
          </w:tcPr>
          <w:p w14:paraId="26B1E88A" w14:textId="6C97B42E" w:rsidR="00BE3A83" w:rsidRDefault="00BE3A83" w:rsidP="00951A2C">
            <w:pPr>
              <w:rPr>
                <w:lang w:val="en-US" w:eastAsia="en-GB"/>
              </w:rPr>
            </w:pPr>
            <w:r w:rsidRPr="00BE3A83">
              <w:rPr>
                <w:lang w:val="en-US" w:eastAsia="en-GB"/>
              </w:rPr>
              <w:t>15.1.2.5.</w:t>
            </w:r>
          </w:p>
        </w:tc>
        <w:tc>
          <w:tcPr>
            <w:tcW w:w="2077" w:type="dxa"/>
          </w:tcPr>
          <w:p w14:paraId="1232CACE" w14:textId="707BBE83" w:rsidR="00BE3A83" w:rsidRDefault="00BE3A83" w:rsidP="00951A2C">
            <w:pPr>
              <w:rPr>
                <w:lang w:val="en-US" w:eastAsia="en-GB"/>
              </w:rPr>
            </w:pPr>
            <w:r w:rsidRPr="00BE3A83">
              <w:rPr>
                <w:lang w:val="en-US" w:eastAsia="en-GB"/>
              </w:rPr>
              <w:t>M&amp;S Template Header</w:t>
            </w:r>
          </w:p>
        </w:tc>
        <w:tc>
          <w:tcPr>
            <w:tcW w:w="4394" w:type="dxa"/>
          </w:tcPr>
          <w:p w14:paraId="419AFE0D" w14:textId="6430CA20" w:rsidR="00BE3A83" w:rsidRDefault="00BE3A83" w:rsidP="00951A2C">
            <w:pPr>
              <w:rPr>
                <w:lang w:val="en-US" w:eastAsia="en-GB"/>
              </w:rPr>
            </w:pPr>
            <w:r w:rsidRPr="00BE3A83">
              <w:rPr>
                <w:lang w:val="en-US" w:eastAsia="en-GB"/>
              </w:rPr>
              <w:t>Add to favorites / Remove from favorites button</w:t>
            </w:r>
          </w:p>
        </w:tc>
        <w:tc>
          <w:tcPr>
            <w:tcW w:w="2126" w:type="dxa"/>
          </w:tcPr>
          <w:p w14:paraId="721121EB" w14:textId="6DC6A16F" w:rsidR="00BE3A83" w:rsidRDefault="00BE3A83" w:rsidP="00951A2C">
            <w:pPr>
              <w:rPr>
                <w:lang w:val="en-US" w:eastAsia="en-GB"/>
              </w:rPr>
            </w:pPr>
            <w:r>
              <w:rPr>
                <w:lang w:val="en-US" w:eastAsia="en-GB"/>
              </w:rPr>
              <w:t>Hidden</w:t>
            </w:r>
          </w:p>
        </w:tc>
      </w:tr>
      <w:tr w:rsidR="00BE3A83" w14:paraId="062E6347" w14:textId="77777777" w:rsidTr="000F53F8">
        <w:tc>
          <w:tcPr>
            <w:tcW w:w="1037" w:type="dxa"/>
          </w:tcPr>
          <w:p w14:paraId="77C33B98" w14:textId="7B727949" w:rsidR="00BE3A83" w:rsidRDefault="00BE3A83" w:rsidP="00951A2C">
            <w:pPr>
              <w:rPr>
                <w:lang w:val="en-US" w:eastAsia="en-GB"/>
              </w:rPr>
            </w:pPr>
            <w:r>
              <w:rPr>
                <w:lang w:val="en-US" w:eastAsia="en-GB"/>
              </w:rPr>
              <w:t>15.1.2.6</w:t>
            </w:r>
            <w:r w:rsidRPr="00BE3A83">
              <w:rPr>
                <w:lang w:val="en-US" w:eastAsia="en-GB"/>
              </w:rPr>
              <w:t>.</w:t>
            </w:r>
          </w:p>
        </w:tc>
        <w:tc>
          <w:tcPr>
            <w:tcW w:w="2077" w:type="dxa"/>
          </w:tcPr>
          <w:p w14:paraId="17D231DA" w14:textId="5CA97C37" w:rsidR="00BE3A83" w:rsidRDefault="00BE3A83" w:rsidP="00951A2C">
            <w:pPr>
              <w:rPr>
                <w:lang w:val="en-US" w:eastAsia="en-GB"/>
              </w:rPr>
            </w:pPr>
            <w:r w:rsidRPr="00BE3A83">
              <w:rPr>
                <w:lang w:val="en-US" w:eastAsia="en-GB"/>
              </w:rPr>
              <w:t>M&amp;S Template Header</w:t>
            </w:r>
          </w:p>
        </w:tc>
        <w:tc>
          <w:tcPr>
            <w:tcW w:w="4394" w:type="dxa"/>
          </w:tcPr>
          <w:p w14:paraId="75CF46F1" w14:textId="7F3682F4" w:rsidR="00BE3A83" w:rsidRDefault="00BE3A83" w:rsidP="00951A2C">
            <w:pPr>
              <w:rPr>
                <w:lang w:val="en-US" w:eastAsia="en-GB"/>
              </w:rPr>
            </w:pPr>
            <w:r w:rsidRPr="00BE3A83">
              <w:rPr>
                <w:lang w:val="en-US" w:eastAsia="en-GB"/>
              </w:rPr>
              <w:t>Share button</w:t>
            </w:r>
          </w:p>
        </w:tc>
        <w:tc>
          <w:tcPr>
            <w:tcW w:w="2126" w:type="dxa"/>
          </w:tcPr>
          <w:p w14:paraId="2BE18815" w14:textId="6CBA1307" w:rsidR="00BE3A83" w:rsidRDefault="00BE3A83" w:rsidP="00951A2C">
            <w:pPr>
              <w:rPr>
                <w:lang w:val="en-US" w:eastAsia="en-GB"/>
              </w:rPr>
            </w:pPr>
            <w:r>
              <w:rPr>
                <w:lang w:val="en-US" w:eastAsia="en-GB"/>
              </w:rPr>
              <w:t>Hidden</w:t>
            </w:r>
          </w:p>
        </w:tc>
      </w:tr>
      <w:tr w:rsidR="00BE3A83" w14:paraId="15E72AB7" w14:textId="77777777" w:rsidTr="000F53F8">
        <w:tc>
          <w:tcPr>
            <w:tcW w:w="1037" w:type="dxa"/>
          </w:tcPr>
          <w:p w14:paraId="6F3A9A50" w14:textId="5F01D124" w:rsidR="00BE3A83" w:rsidRDefault="00BE3A83" w:rsidP="00951A2C">
            <w:pPr>
              <w:rPr>
                <w:lang w:val="en-US" w:eastAsia="en-GB"/>
              </w:rPr>
            </w:pPr>
            <w:r>
              <w:rPr>
                <w:lang w:val="en-US" w:eastAsia="en-GB"/>
              </w:rPr>
              <w:t>15.1.2.7</w:t>
            </w:r>
            <w:r w:rsidRPr="00BE3A83">
              <w:rPr>
                <w:lang w:val="en-US" w:eastAsia="en-GB"/>
              </w:rPr>
              <w:t>.</w:t>
            </w:r>
          </w:p>
        </w:tc>
        <w:tc>
          <w:tcPr>
            <w:tcW w:w="2077" w:type="dxa"/>
          </w:tcPr>
          <w:p w14:paraId="363EDE8F" w14:textId="16C26C5C" w:rsidR="00BE3A83" w:rsidRDefault="00BE3A83" w:rsidP="00951A2C">
            <w:pPr>
              <w:rPr>
                <w:lang w:val="en-US" w:eastAsia="en-GB"/>
              </w:rPr>
            </w:pPr>
            <w:r w:rsidRPr="00BE3A83">
              <w:rPr>
                <w:lang w:val="en-US" w:eastAsia="en-GB"/>
              </w:rPr>
              <w:t>M&amp;S Template Header</w:t>
            </w:r>
          </w:p>
        </w:tc>
        <w:tc>
          <w:tcPr>
            <w:tcW w:w="4394" w:type="dxa"/>
          </w:tcPr>
          <w:p w14:paraId="24ECD237" w14:textId="48582B5C" w:rsidR="00BE3A83" w:rsidRDefault="00BE3A83" w:rsidP="00951A2C">
            <w:pPr>
              <w:rPr>
                <w:lang w:val="en-US" w:eastAsia="en-GB"/>
              </w:rPr>
            </w:pPr>
            <w:r w:rsidRPr="00BE3A83">
              <w:rPr>
                <w:lang w:val="en-US" w:eastAsia="en-GB"/>
              </w:rPr>
              <w:t>Content owner</w:t>
            </w:r>
          </w:p>
        </w:tc>
        <w:tc>
          <w:tcPr>
            <w:tcW w:w="2126" w:type="dxa"/>
          </w:tcPr>
          <w:p w14:paraId="2C495FA6" w14:textId="6D4EB909" w:rsidR="00BE3A83" w:rsidRDefault="00BE3A83" w:rsidP="00951A2C">
            <w:pPr>
              <w:rPr>
                <w:lang w:val="en-US" w:eastAsia="en-GB"/>
              </w:rPr>
            </w:pPr>
            <w:r>
              <w:rPr>
                <w:lang w:val="en-US" w:eastAsia="en-GB"/>
              </w:rPr>
              <w:t>Only text. No clickable</w:t>
            </w:r>
          </w:p>
        </w:tc>
      </w:tr>
      <w:tr w:rsidR="00BE3A83" w14:paraId="7075AACA" w14:textId="77777777" w:rsidTr="000F53F8">
        <w:tc>
          <w:tcPr>
            <w:tcW w:w="1037" w:type="dxa"/>
          </w:tcPr>
          <w:p w14:paraId="57387146" w14:textId="7666C812" w:rsidR="00BE3A83" w:rsidRDefault="00BE3A83" w:rsidP="00951A2C">
            <w:pPr>
              <w:rPr>
                <w:lang w:val="en-US" w:eastAsia="en-GB"/>
              </w:rPr>
            </w:pPr>
            <w:r>
              <w:rPr>
                <w:lang w:val="en-US" w:eastAsia="en-GB"/>
              </w:rPr>
              <w:t>15.1.2.8</w:t>
            </w:r>
            <w:r w:rsidRPr="00BE3A83">
              <w:rPr>
                <w:lang w:val="en-US" w:eastAsia="en-GB"/>
              </w:rPr>
              <w:t>.</w:t>
            </w:r>
          </w:p>
        </w:tc>
        <w:tc>
          <w:tcPr>
            <w:tcW w:w="2077" w:type="dxa"/>
          </w:tcPr>
          <w:p w14:paraId="2B5E6ADD" w14:textId="7083F726" w:rsidR="00BE3A83" w:rsidRDefault="00BE3A83" w:rsidP="00951A2C">
            <w:pPr>
              <w:rPr>
                <w:lang w:val="en-US" w:eastAsia="en-GB"/>
              </w:rPr>
            </w:pPr>
            <w:r w:rsidRPr="00BE3A83">
              <w:rPr>
                <w:lang w:val="en-US" w:eastAsia="en-GB"/>
              </w:rPr>
              <w:t>M&amp;S Template Header</w:t>
            </w:r>
          </w:p>
        </w:tc>
        <w:tc>
          <w:tcPr>
            <w:tcW w:w="4394" w:type="dxa"/>
          </w:tcPr>
          <w:p w14:paraId="6036715B" w14:textId="39E42FD3" w:rsidR="00BE3A83" w:rsidRDefault="00BE3A83" w:rsidP="00951A2C">
            <w:pPr>
              <w:rPr>
                <w:lang w:val="en-US" w:eastAsia="en-GB"/>
              </w:rPr>
            </w:pPr>
            <w:r w:rsidRPr="00BE3A83">
              <w:rPr>
                <w:lang w:val="en-US" w:eastAsia="en-GB"/>
              </w:rPr>
              <w:t>Meet the team button</w:t>
            </w:r>
          </w:p>
        </w:tc>
        <w:tc>
          <w:tcPr>
            <w:tcW w:w="2126" w:type="dxa"/>
          </w:tcPr>
          <w:p w14:paraId="23A79E6E" w14:textId="001D76B9" w:rsidR="00BE3A83" w:rsidRDefault="00BE3A83" w:rsidP="00951A2C">
            <w:pPr>
              <w:rPr>
                <w:lang w:val="en-US" w:eastAsia="en-GB"/>
              </w:rPr>
            </w:pPr>
            <w:r>
              <w:rPr>
                <w:lang w:val="en-US" w:eastAsia="en-GB"/>
              </w:rPr>
              <w:t>Only content</w:t>
            </w:r>
          </w:p>
        </w:tc>
      </w:tr>
      <w:tr w:rsidR="00BE3A83" w14:paraId="1A77DBE0" w14:textId="77777777" w:rsidTr="000F53F8">
        <w:tc>
          <w:tcPr>
            <w:tcW w:w="1037" w:type="dxa"/>
          </w:tcPr>
          <w:p w14:paraId="6180C445" w14:textId="6589ED4B" w:rsidR="00BE3A83" w:rsidRDefault="00BE3A83" w:rsidP="00951A2C">
            <w:pPr>
              <w:rPr>
                <w:lang w:val="en-US" w:eastAsia="en-GB"/>
              </w:rPr>
            </w:pPr>
            <w:r w:rsidRPr="00BE3A83">
              <w:rPr>
                <w:lang w:val="en-US" w:eastAsia="en-GB"/>
              </w:rPr>
              <w:t>15.1.4.2.</w:t>
            </w:r>
          </w:p>
        </w:tc>
        <w:tc>
          <w:tcPr>
            <w:tcW w:w="2077" w:type="dxa"/>
          </w:tcPr>
          <w:p w14:paraId="23F67398" w14:textId="7E06E6D2" w:rsidR="00BE3A83" w:rsidRDefault="00BE3A83" w:rsidP="00951A2C">
            <w:pPr>
              <w:rPr>
                <w:lang w:val="en-US" w:eastAsia="en-GB"/>
              </w:rPr>
            </w:pPr>
            <w:r w:rsidRPr="00BE3A83">
              <w:rPr>
                <w:lang w:val="en-US" w:eastAsia="en-GB"/>
              </w:rPr>
              <w:t>M&amp;S Template Body</w:t>
            </w:r>
          </w:p>
        </w:tc>
        <w:tc>
          <w:tcPr>
            <w:tcW w:w="4394" w:type="dxa"/>
          </w:tcPr>
          <w:p w14:paraId="40BD509B" w14:textId="354E1559" w:rsidR="00BE3A83" w:rsidRDefault="00BE3A83" w:rsidP="00951A2C">
            <w:pPr>
              <w:rPr>
                <w:lang w:val="en-US" w:eastAsia="en-GB"/>
              </w:rPr>
            </w:pPr>
            <w:r w:rsidRPr="00BE3A83">
              <w:rPr>
                <w:lang w:val="en-US" w:eastAsia="en-GB"/>
              </w:rPr>
              <w:t>Content section 2: News component</w:t>
            </w:r>
          </w:p>
        </w:tc>
        <w:tc>
          <w:tcPr>
            <w:tcW w:w="2126" w:type="dxa"/>
          </w:tcPr>
          <w:p w14:paraId="39CA219A" w14:textId="056052C7" w:rsidR="00BE3A83" w:rsidRDefault="00BE3A83" w:rsidP="00951A2C">
            <w:pPr>
              <w:rPr>
                <w:lang w:val="en-US" w:eastAsia="en-GB"/>
              </w:rPr>
            </w:pPr>
            <w:r>
              <w:rPr>
                <w:lang w:val="en-US" w:eastAsia="en-GB"/>
              </w:rPr>
              <w:t>Hidden</w:t>
            </w:r>
          </w:p>
        </w:tc>
      </w:tr>
      <w:tr w:rsidR="00BE3A83" w14:paraId="63B3815D" w14:textId="77777777" w:rsidTr="000F53F8">
        <w:tc>
          <w:tcPr>
            <w:tcW w:w="1037" w:type="dxa"/>
          </w:tcPr>
          <w:p w14:paraId="485E06FD" w14:textId="28A547CE" w:rsidR="00BE3A83" w:rsidRDefault="00BE3A83" w:rsidP="00BE3A83">
            <w:pPr>
              <w:rPr>
                <w:lang w:val="en-US" w:eastAsia="en-GB"/>
              </w:rPr>
            </w:pPr>
            <w:r w:rsidRPr="00BE3A83">
              <w:rPr>
                <w:lang w:val="en-US" w:eastAsia="en-GB"/>
              </w:rPr>
              <w:t>15.1.4.</w:t>
            </w:r>
            <w:r>
              <w:rPr>
                <w:lang w:val="en-US" w:eastAsia="en-GB"/>
              </w:rPr>
              <w:t>3</w:t>
            </w:r>
            <w:r w:rsidRPr="00BE3A83">
              <w:rPr>
                <w:lang w:val="en-US" w:eastAsia="en-GB"/>
              </w:rPr>
              <w:t>.</w:t>
            </w:r>
          </w:p>
        </w:tc>
        <w:tc>
          <w:tcPr>
            <w:tcW w:w="2077" w:type="dxa"/>
          </w:tcPr>
          <w:p w14:paraId="5A3F0262" w14:textId="05B13595" w:rsidR="00BE3A83" w:rsidRDefault="00BE3A83" w:rsidP="00951A2C">
            <w:pPr>
              <w:rPr>
                <w:lang w:val="en-US" w:eastAsia="en-GB"/>
              </w:rPr>
            </w:pPr>
            <w:r w:rsidRPr="00BE3A83">
              <w:rPr>
                <w:lang w:val="en-US" w:eastAsia="en-GB"/>
              </w:rPr>
              <w:t>M&amp;S Template Body</w:t>
            </w:r>
          </w:p>
        </w:tc>
        <w:tc>
          <w:tcPr>
            <w:tcW w:w="4394" w:type="dxa"/>
          </w:tcPr>
          <w:p w14:paraId="3E4B47B6" w14:textId="2B70DA88" w:rsidR="00BE3A83" w:rsidRDefault="00BE3A83" w:rsidP="00951A2C">
            <w:pPr>
              <w:rPr>
                <w:lang w:val="en-US" w:eastAsia="en-GB"/>
              </w:rPr>
            </w:pPr>
            <w:r w:rsidRPr="00BE3A83">
              <w:rPr>
                <w:lang w:val="en-US" w:eastAsia="en-GB"/>
              </w:rPr>
              <w:t>Top communities component</w:t>
            </w:r>
          </w:p>
        </w:tc>
        <w:tc>
          <w:tcPr>
            <w:tcW w:w="2126" w:type="dxa"/>
          </w:tcPr>
          <w:p w14:paraId="690AF059" w14:textId="5B545F47" w:rsidR="00BE3A83" w:rsidRDefault="00BE3A83" w:rsidP="00951A2C">
            <w:pPr>
              <w:rPr>
                <w:lang w:val="en-US" w:eastAsia="en-GB"/>
              </w:rPr>
            </w:pPr>
            <w:r>
              <w:rPr>
                <w:lang w:val="en-US" w:eastAsia="en-GB"/>
              </w:rPr>
              <w:t>Hidden</w:t>
            </w:r>
          </w:p>
        </w:tc>
      </w:tr>
      <w:tr w:rsidR="00BE3A83" w14:paraId="49145B0B" w14:textId="77777777" w:rsidTr="000F53F8">
        <w:tc>
          <w:tcPr>
            <w:tcW w:w="1037" w:type="dxa"/>
          </w:tcPr>
          <w:p w14:paraId="37ECF53D" w14:textId="1F7E3101" w:rsidR="00BE3A83" w:rsidRDefault="00BE3A83" w:rsidP="00951A2C">
            <w:pPr>
              <w:rPr>
                <w:lang w:val="en-US" w:eastAsia="en-GB"/>
              </w:rPr>
            </w:pPr>
            <w:r>
              <w:rPr>
                <w:lang w:val="en-US" w:eastAsia="en-GB"/>
              </w:rPr>
              <w:t>15.1.4.4</w:t>
            </w:r>
            <w:r w:rsidRPr="00BE3A83">
              <w:rPr>
                <w:lang w:val="en-US" w:eastAsia="en-GB"/>
              </w:rPr>
              <w:t>.</w:t>
            </w:r>
          </w:p>
        </w:tc>
        <w:tc>
          <w:tcPr>
            <w:tcW w:w="2077" w:type="dxa"/>
          </w:tcPr>
          <w:p w14:paraId="1888FABB" w14:textId="3A433A3A" w:rsidR="00BE3A83" w:rsidRDefault="00BE3A83" w:rsidP="00951A2C">
            <w:pPr>
              <w:rPr>
                <w:lang w:val="en-US" w:eastAsia="en-GB"/>
              </w:rPr>
            </w:pPr>
            <w:r w:rsidRPr="00BE3A83">
              <w:rPr>
                <w:lang w:val="en-US" w:eastAsia="en-GB"/>
              </w:rPr>
              <w:t>M&amp;S Template Body</w:t>
            </w:r>
          </w:p>
        </w:tc>
        <w:tc>
          <w:tcPr>
            <w:tcW w:w="4394" w:type="dxa"/>
          </w:tcPr>
          <w:p w14:paraId="5A079C0B" w14:textId="61E5E3FB" w:rsidR="00BE3A83" w:rsidRDefault="00BE3A83" w:rsidP="00951A2C">
            <w:pPr>
              <w:rPr>
                <w:lang w:val="en-US" w:eastAsia="en-GB"/>
              </w:rPr>
            </w:pPr>
            <w:r w:rsidRPr="00BE3A83">
              <w:rPr>
                <w:lang w:val="en-US" w:eastAsia="en-GB"/>
              </w:rPr>
              <w:t>Content section 3: M&amp;S library component</w:t>
            </w:r>
          </w:p>
        </w:tc>
        <w:tc>
          <w:tcPr>
            <w:tcW w:w="2126" w:type="dxa"/>
          </w:tcPr>
          <w:p w14:paraId="70FA301A" w14:textId="435C0584" w:rsidR="00BE3A83" w:rsidRDefault="00BE3A83" w:rsidP="00951A2C">
            <w:pPr>
              <w:rPr>
                <w:lang w:val="en-US" w:eastAsia="en-GB"/>
              </w:rPr>
            </w:pPr>
            <w:r>
              <w:rPr>
                <w:lang w:val="en-US" w:eastAsia="en-GB"/>
              </w:rPr>
              <w:t>Share/add favorites options for each document cart must be hidden</w:t>
            </w:r>
          </w:p>
        </w:tc>
      </w:tr>
      <w:tr w:rsidR="00BE3A83" w14:paraId="020385F8" w14:textId="77777777" w:rsidTr="000F53F8">
        <w:tc>
          <w:tcPr>
            <w:tcW w:w="1037" w:type="dxa"/>
          </w:tcPr>
          <w:p w14:paraId="344CD051" w14:textId="77777777" w:rsidR="00BE3A83" w:rsidRDefault="00BE3A83" w:rsidP="00951A2C">
            <w:pPr>
              <w:rPr>
                <w:lang w:val="en-US" w:eastAsia="en-GB"/>
              </w:rPr>
            </w:pPr>
          </w:p>
        </w:tc>
        <w:tc>
          <w:tcPr>
            <w:tcW w:w="2077" w:type="dxa"/>
          </w:tcPr>
          <w:p w14:paraId="01E09390" w14:textId="77777777" w:rsidR="00BE3A83" w:rsidRDefault="00BE3A83" w:rsidP="00951A2C">
            <w:pPr>
              <w:rPr>
                <w:lang w:val="en-US" w:eastAsia="en-GB"/>
              </w:rPr>
            </w:pPr>
          </w:p>
        </w:tc>
        <w:tc>
          <w:tcPr>
            <w:tcW w:w="4394" w:type="dxa"/>
          </w:tcPr>
          <w:p w14:paraId="1F89B084" w14:textId="77777777" w:rsidR="00BE3A83" w:rsidRDefault="00BE3A83" w:rsidP="00951A2C">
            <w:pPr>
              <w:rPr>
                <w:lang w:val="en-US" w:eastAsia="en-GB"/>
              </w:rPr>
            </w:pPr>
          </w:p>
        </w:tc>
        <w:tc>
          <w:tcPr>
            <w:tcW w:w="2126" w:type="dxa"/>
          </w:tcPr>
          <w:p w14:paraId="00456A16" w14:textId="77777777" w:rsidR="00BE3A83" w:rsidRDefault="00BE3A83" w:rsidP="00951A2C">
            <w:pPr>
              <w:rPr>
                <w:lang w:val="en-US" w:eastAsia="en-GB"/>
              </w:rPr>
            </w:pPr>
          </w:p>
        </w:tc>
      </w:tr>
    </w:tbl>
    <w:p w14:paraId="485D592D" w14:textId="2218DA6B" w:rsidR="005B4EA2" w:rsidRDefault="009A3FE5" w:rsidP="00951A2C">
      <w:pPr>
        <w:rPr>
          <w:ins w:id="3240" w:author="Erce, Juan Antonio" w:date="2016-10-04T09:33:00Z"/>
          <w:lang w:val="en-US" w:eastAsia="en-GB"/>
        </w:rPr>
      </w:pPr>
      <w:ins w:id="3241" w:author="Erce, Juan Antonio" w:date="2016-10-04T09:42:00Z">
        <w:r>
          <w:rPr>
            <w:noProof/>
            <w:lang w:val="sk-SK" w:eastAsia="sk-SK"/>
          </w:rPr>
          <w:lastRenderedPageBreak/>
          <w:drawing>
            <wp:inline distT="0" distB="0" distL="0" distR="0" wp14:anchorId="2314FF96" wp14:editId="6608BCF7">
              <wp:extent cx="5761355" cy="6607215"/>
              <wp:effectExtent l="0" t="0" r="0" b="0"/>
              <wp:docPr id="21" name="Picture 21" descr="C:\Users\MADERC~1\AppData\Local\Temp\SNAGHTML3ea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DERC~1\AppData\Local\Temp\SNAGHTML3eae39.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61355" cy="6607215"/>
                      </a:xfrm>
                      <a:prstGeom prst="rect">
                        <a:avLst/>
                      </a:prstGeom>
                      <a:noFill/>
                      <a:ln>
                        <a:noFill/>
                      </a:ln>
                    </pic:spPr>
                  </pic:pic>
                </a:graphicData>
              </a:graphic>
            </wp:inline>
          </w:drawing>
        </w:r>
      </w:ins>
    </w:p>
    <w:p w14:paraId="080530BC" w14:textId="3ADF5C97" w:rsidR="00887720" w:rsidRDefault="00887720" w:rsidP="00951A2C">
      <w:pPr>
        <w:rPr>
          <w:ins w:id="3242" w:author="Erce, Juan Antonio" w:date="2016-10-04T09:33:00Z"/>
          <w:lang w:val="en-US" w:eastAsia="en-GB"/>
        </w:rPr>
      </w:pPr>
    </w:p>
    <w:p w14:paraId="26057828" w14:textId="77777777" w:rsidR="00887720" w:rsidRDefault="00887720" w:rsidP="00951A2C">
      <w:pPr>
        <w:rPr>
          <w:lang w:val="en-US" w:eastAsia="en-GB"/>
        </w:rPr>
      </w:pPr>
    </w:p>
    <w:p w14:paraId="3532ABFE" w14:textId="1CF6227B" w:rsidR="00BD6868" w:rsidRDefault="00BD6868" w:rsidP="00951A2C">
      <w:pPr>
        <w:rPr>
          <w:lang w:val="en-US" w:eastAsia="en-GB"/>
        </w:rPr>
      </w:pPr>
      <w:r>
        <w:rPr>
          <w:lang w:val="en-US" w:eastAsia="en-GB"/>
        </w:rPr>
        <w:t>Brand Page</w:t>
      </w:r>
    </w:p>
    <w:tbl>
      <w:tblPr>
        <w:tblStyle w:val="TableGrid"/>
        <w:tblW w:w="9634" w:type="dxa"/>
        <w:tblLook w:val="04A0" w:firstRow="1" w:lastRow="0" w:firstColumn="1" w:lastColumn="0" w:noHBand="0" w:noVBand="1"/>
        <w:tblPrChange w:id="3243" w:author="Erce, Juan Antonio" w:date="2016-10-01T10:08:00Z">
          <w:tblPr>
            <w:tblStyle w:val="TableGrid"/>
            <w:tblW w:w="9634" w:type="dxa"/>
            <w:tblLook w:val="04A0" w:firstRow="1" w:lastRow="0" w:firstColumn="1" w:lastColumn="0" w:noHBand="0" w:noVBand="1"/>
          </w:tblPr>
        </w:tblPrChange>
      </w:tblPr>
      <w:tblGrid>
        <w:gridCol w:w="1037"/>
        <w:gridCol w:w="2077"/>
        <w:gridCol w:w="4394"/>
        <w:gridCol w:w="2126"/>
        <w:tblGridChange w:id="3244">
          <w:tblGrid>
            <w:gridCol w:w="1037"/>
            <w:gridCol w:w="2077"/>
            <w:gridCol w:w="4394"/>
            <w:gridCol w:w="2126"/>
          </w:tblGrid>
        </w:tblGridChange>
      </w:tblGrid>
      <w:tr w:rsidR="00BD6868" w14:paraId="52C1743C" w14:textId="77777777" w:rsidTr="000F53F8">
        <w:tc>
          <w:tcPr>
            <w:tcW w:w="1037" w:type="dxa"/>
            <w:shd w:val="clear" w:color="auto" w:fill="002060"/>
            <w:tcPrChange w:id="3245" w:author="Erce, Juan Antonio" w:date="2016-10-01T10:08:00Z">
              <w:tcPr>
                <w:tcW w:w="1037" w:type="dxa"/>
              </w:tcPr>
            </w:tcPrChange>
          </w:tcPr>
          <w:p w14:paraId="3CDF0690" w14:textId="77777777" w:rsidR="00BD6868" w:rsidRPr="000F53F8" w:rsidRDefault="00BD6868" w:rsidP="000F53F8">
            <w:pPr>
              <w:jc w:val="center"/>
              <w:rPr>
                <w:color w:val="FFFFFF" w:themeColor="background1"/>
                <w:lang w:val="en-US" w:eastAsia="en-GB"/>
              </w:rPr>
            </w:pPr>
            <w:r w:rsidRPr="000F53F8">
              <w:rPr>
                <w:color w:val="FFFFFF" w:themeColor="background1"/>
                <w:lang w:val="en-US" w:eastAsia="en-GB"/>
              </w:rPr>
              <w:t>Document Ref</w:t>
            </w:r>
          </w:p>
        </w:tc>
        <w:tc>
          <w:tcPr>
            <w:tcW w:w="2077" w:type="dxa"/>
            <w:shd w:val="clear" w:color="auto" w:fill="002060"/>
            <w:tcPrChange w:id="3246" w:author="Erce, Juan Antonio" w:date="2016-10-01T10:08:00Z">
              <w:tcPr>
                <w:tcW w:w="2077" w:type="dxa"/>
              </w:tcPr>
            </w:tcPrChange>
          </w:tcPr>
          <w:p w14:paraId="530BA37E" w14:textId="77777777" w:rsidR="00BD6868" w:rsidRPr="000F53F8" w:rsidRDefault="00BD6868" w:rsidP="000F53F8">
            <w:pPr>
              <w:jc w:val="center"/>
              <w:rPr>
                <w:color w:val="FFFFFF" w:themeColor="background1"/>
                <w:lang w:val="en-US" w:eastAsia="en-GB"/>
              </w:rPr>
            </w:pPr>
            <w:r w:rsidRPr="000F53F8">
              <w:rPr>
                <w:color w:val="FFFFFF" w:themeColor="background1"/>
                <w:lang w:val="en-US" w:eastAsia="en-GB"/>
              </w:rPr>
              <w:t>Component</w:t>
            </w:r>
          </w:p>
        </w:tc>
        <w:tc>
          <w:tcPr>
            <w:tcW w:w="4394" w:type="dxa"/>
            <w:shd w:val="clear" w:color="auto" w:fill="002060"/>
            <w:tcPrChange w:id="3247" w:author="Erce, Juan Antonio" w:date="2016-10-01T10:08:00Z">
              <w:tcPr>
                <w:tcW w:w="4394" w:type="dxa"/>
              </w:tcPr>
            </w:tcPrChange>
          </w:tcPr>
          <w:p w14:paraId="008C092C" w14:textId="77777777" w:rsidR="00BD6868" w:rsidRPr="000F53F8" w:rsidRDefault="00BD6868" w:rsidP="000F53F8">
            <w:pPr>
              <w:jc w:val="center"/>
              <w:rPr>
                <w:color w:val="FFFFFF" w:themeColor="background1"/>
                <w:lang w:val="en-US" w:eastAsia="en-GB"/>
              </w:rPr>
            </w:pPr>
            <w:r w:rsidRPr="000F53F8">
              <w:rPr>
                <w:color w:val="FFFFFF" w:themeColor="background1"/>
                <w:lang w:val="en-US" w:eastAsia="en-GB"/>
              </w:rPr>
              <w:t>Component Name</w:t>
            </w:r>
          </w:p>
        </w:tc>
        <w:tc>
          <w:tcPr>
            <w:tcW w:w="2126" w:type="dxa"/>
            <w:shd w:val="clear" w:color="auto" w:fill="002060"/>
            <w:tcPrChange w:id="3248" w:author="Erce, Juan Antonio" w:date="2016-10-01T10:08:00Z">
              <w:tcPr>
                <w:tcW w:w="2126" w:type="dxa"/>
              </w:tcPr>
            </w:tcPrChange>
          </w:tcPr>
          <w:p w14:paraId="17487BC8" w14:textId="77777777" w:rsidR="00BD6868" w:rsidRPr="000F53F8" w:rsidRDefault="00BD6868" w:rsidP="000F53F8">
            <w:pPr>
              <w:jc w:val="center"/>
              <w:rPr>
                <w:color w:val="FFFFFF" w:themeColor="background1"/>
                <w:lang w:val="en-US" w:eastAsia="en-GB"/>
              </w:rPr>
            </w:pPr>
            <w:r w:rsidRPr="000F53F8">
              <w:rPr>
                <w:color w:val="FFFFFF" w:themeColor="background1"/>
                <w:lang w:val="en-US" w:eastAsia="en-GB"/>
              </w:rPr>
              <w:t>Action to be done</w:t>
            </w:r>
          </w:p>
        </w:tc>
      </w:tr>
      <w:tr w:rsidR="00BD6868" w14:paraId="054F2463" w14:textId="77777777" w:rsidTr="006625BB">
        <w:tc>
          <w:tcPr>
            <w:tcW w:w="1037" w:type="dxa"/>
          </w:tcPr>
          <w:p w14:paraId="6294F933" w14:textId="55F21378" w:rsidR="00BD6868" w:rsidRDefault="00BD6868" w:rsidP="006625BB">
            <w:pPr>
              <w:rPr>
                <w:lang w:val="en-US" w:eastAsia="en-GB"/>
              </w:rPr>
            </w:pPr>
            <w:r w:rsidRPr="00BD6868">
              <w:rPr>
                <w:lang w:val="en-US" w:eastAsia="en-GB"/>
              </w:rPr>
              <w:t>15.3.2.4.</w:t>
            </w:r>
          </w:p>
        </w:tc>
        <w:tc>
          <w:tcPr>
            <w:tcW w:w="2077" w:type="dxa"/>
          </w:tcPr>
          <w:p w14:paraId="08290222" w14:textId="1CB38199" w:rsidR="00BD6868" w:rsidRDefault="00BD6868" w:rsidP="006625BB">
            <w:pPr>
              <w:rPr>
                <w:lang w:val="en-US" w:eastAsia="en-GB"/>
              </w:rPr>
            </w:pPr>
            <w:r w:rsidRPr="00BD6868">
              <w:rPr>
                <w:lang w:val="en-US" w:eastAsia="en-GB"/>
              </w:rPr>
              <w:t>Brand template header</w:t>
            </w:r>
          </w:p>
        </w:tc>
        <w:tc>
          <w:tcPr>
            <w:tcW w:w="4394" w:type="dxa"/>
          </w:tcPr>
          <w:p w14:paraId="28437558" w14:textId="6F273CED" w:rsidR="00BD6868" w:rsidRDefault="00BD6868" w:rsidP="006625BB">
            <w:pPr>
              <w:rPr>
                <w:lang w:val="en-US" w:eastAsia="en-GB"/>
              </w:rPr>
            </w:pPr>
            <w:r w:rsidRPr="00BD6868">
              <w:rPr>
                <w:lang w:val="en-US" w:eastAsia="en-GB"/>
              </w:rPr>
              <w:t>Add to favorites / Remove from favorites button</w:t>
            </w:r>
          </w:p>
        </w:tc>
        <w:tc>
          <w:tcPr>
            <w:tcW w:w="2126" w:type="dxa"/>
          </w:tcPr>
          <w:p w14:paraId="3EF98424" w14:textId="1816DACB" w:rsidR="00BD6868" w:rsidRDefault="00BD6868" w:rsidP="006625BB">
            <w:pPr>
              <w:rPr>
                <w:lang w:val="en-US" w:eastAsia="en-GB"/>
              </w:rPr>
            </w:pPr>
            <w:r>
              <w:rPr>
                <w:lang w:val="en-US" w:eastAsia="en-GB"/>
              </w:rPr>
              <w:t>Hidden</w:t>
            </w:r>
          </w:p>
        </w:tc>
      </w:tr>
      <w:tr w:rsidR="00BD6868" w14:paraId="5A53B874" w14:textId="77777777" w:rsidTr="006625BB">
        <w:tc>
          <w:tcPr>
            <w:tcW w:w="1037" w:type="dxa"/>
          </w:tcPr>
          <w:p w14:paraId="48338C22" w14:textId="7791A3D1" w:rsidR="00BD6868" w:rsidRDefault="00BD6868" w:rsidP="006625BB">
            <w:pPr>
              <w:rPr>
                <w:lang w:val="en-US" w:eastAsia="en-GB"/>
              </w:rPr>
            </w:pPr>
            <w:r w:rsidRPr="00BD6868">
              <w:rPr>
                <w:lang w:val="en-US" w:eastAsia="en-GB"/>
              </w:rPr>
              <w:t>15.3.2.5.</w:t>
            </w:r>
          </w:p>
        </w:tc>
        <w:tc>
          <w:tcPr>
            <w:tcW w:w="2077" w:type="dxa"/>
          </w:tcPr>
          <w:p w14:paraId="7C93C798" w14:textId="3FECE9E5" w:rsidR="00BD6868" w:rsidRDefault="00BD6868" w:rsidP="006625BB">
            <w:pPr>
              <w:rPr>
                <w:lang w:val="en-US" w:eastAsia="en-GB"/>
              </w:rPr>
            </w:pPr>
            <w:r w:rsidRPr="00BD6868">
              <w:rPr>
                <w:lang w:val="en-US" w:eastAsia="en-GB"/>
              </w:rPr>
              <w:t>Brand template header</w:t>
            </w:r>
          </w:p>
        </w:tc>
        <w:tc>
          <w:tcPr>
            <w:tcW w:w="4394" w:type="dxa"/>
          </w:tcPr>
          <w:p w14:paraId="4C5D0ADA" w14:textId="39305242" w:rsidR="00BD6868" w:rsidRDefault="00BD6868" w:rsidP="006625BB">
            <w:pPr>
              <w:rPr>
                <w:lang w:val="en-US" w:eastAsia="en-GB"/>
              </w:rPr>
            </w:pPr>
            <w:r w:rsidRPr="00BD6868">
              <w:rPr>
                <w:lang w:val="en-US" w:eastAsia="en-GB"/>
              </w:rPr>
              <w:t>Share button</w:t>
            </w:r>
          </w:p>
        </w:tc>
        <w:tc>
          <w:tcPr>
            <w:tcW w:w="2126" w:type="dxa"/>
          </w:tcPr>
          <w:p w14:paraId="2876381F" w14:textId="481CC827" w:rsidR="00BD6868" w:rsidRDefault="00BD6868" w:rsidP="006625BB">
            <w:pPr>
              <w:rPr>
                <w:lang w:val="en-US" w:eastAsia="en-GB"/>
              </w:rPr>
            </w:pPr>
            <w:r>
              <w:rPr>
                <w:lang w:val="en-US" w:eastAsia="en-GB"/>
              </w:rPr>
              <w:t>Hidden</w:t>
            </w:r>
          </w:p>
        </w:tc>
      </w:tr>
      <w:tr w:rsidR="00BD6868" w14:paraId="313F2B36" w14:textId="77777777" w:rsidTr="006625BB">
        <w:tc>
          <w:tcPr>
            <w:tcW w:w="1037" w:type="dxa"/>
          </w:tcPr>
          <w:p w14:paraId="58D82703" w14:textId="50145D67" w:rsidR="00BD6868" w:rsidRDefault="00BD6868" w:rsidP="006625BB">
            <w:pPr>
              <w:rPr>
                <w:lang w:val="en-US" w:eastAsia="en-GB"/>
              </w:rPr>
            </w:pPr>
            <w:r w:rsidRPr="00BD6868">
              <w:rPr>
                <w:lang w:val="en-US" w:eastAsia="en-GB"/>
              </w:rPr>
              <w:t>15.3.2.6.</w:t>
            </w:r>
          </w:p>
        </w:tc>
        <w:tc>
          <w:tcPr>
            <w:tcW w:w="2077" w:type="dxa"/>
          </w:tcPr>
          <w:p w14:paraId="775D7501" w14:textId="61A6AF6C" w:rsidR="00BD6868" w:rsidRDefault="00BD6868" w:rsidP="006625BB">
            <w:pPr>
              <w:rPr>
                <w:lang w:val="en-US" w:eastAsia="en-GB"/>
              </w:rPr>
            </w:pPr>
            <w:r w:rsidRPr="00BD6868">
              <w:rPr>
                <w:lang w:val="en-US" w:eastAsia="en-GB"/>
              </w:rPr>
              <w:t>Brand template header</w:t>
            </w:r>
          </w:p>
        </w:tc>
        <w:tc>
          <w:tcPr>
            <w:tcW w:w="4394" w:type="dxa"/>
          </w:tcPr>
          <w:p w14:paraId="575E9C2D" w14:textId="5A19303E" w:rsidR="00BD6868" w:rsidRDefault="00BD6868" w:rsidP="006625BB">
            <w:pPr>
              <w:rPr>
                <w:lang w:val="en-US" w:eastAsia="en-GB"/>
              </w:rPr>
            </w:pPr>
            <w:r w:rsidRPr="00BD6868">
              <w:rPr>
                <w:lang w:val="en-US" w:eastAsia="en-GB"/>
              </w:rPr>
              <w:t>Content owner</w:t>
            </w:r>
          </w:p>
        </w:tc>
        <w:tc>
          <w:tcPr>
            <w:tcW w:w="2126" w:type="dxa"/>
          </w:tcPr>
          <w:p w14:paraId="639A4B14" w14:textId="7361E7F9" w:rsidR="00BD6868" w:rsidRDefault="00BD6868" w:rsidP="006625BB">
            <w:pPr>
              <w:rPr>
                <w:lang w:val="en-US" w:eastAsia="en-GB"/>
              </w:rPr>
            </w:pPr>
            <w:r>
              <w:rPr>
                <w:lang w:val="en-US" w:eastAsia="en-GB"/>
              </w:rPr>
              <w:t>Only text. No clickable</w:t>
            </w:r>
          </w:p>
        </w:tc>
      </w:tr>
      <w:tr w:rsidR="00BD6868" w14:paraId="25B29F05" w14:textId="77777777" w:rsidTr="006625BB">
        <w:tc>
          <w:tcPr>
            <w:tcW w:w="1037" w:type="dxa"/>
          </w:tcPr>
          <w:p w14:paraId="5F699480" w14:textId="5C771368" w:rsidR="00BD6868" w:rsidRDefault="00BD6868" w:rsidP="006625BB">
            <w:pPr>
              <w:rPr>
                <w:lang w:val="en-US" w:eastAsia="en-GB"/>
              </w:rPr>
            </w:pPr>
            <w:r w:rsidRPr="00BD6868">
              <w:rPr>
                <w:lang w:val="en-US" w:eastAsia="en-GB"/>
              </w:rPr>
              <w:t>15.3.2.7.</w:t>
            </w:r>
          </w:p>
        </w:tc>
        <w:tc>
          <w:tcPr>
            <w:tcW w:w="2077" w:type="dxa"/>
          </w:tcPr>
          <w:p w14:paraId="7072E331" w14:textId="389BF608" w:rsidR="00BD6868" w:rsidRDefault="00BD6868" w:rsidP="006625BB">
            <w:pPr>
              <w:rPr>
                <w:lang w:val="en-US" w:eastAsia="en-GB"/>
              </w:rPr>
            </w:pPr>
            <w:r w:rsidRPr="00BD6868">
              <w:rPr>
                <w:lang w:val="en-US" w:eastAsia="en-GB"/>
              </w:rPr>
              <w:t>Brand template header</w:t>
            </w:r>
          </w:p>
        </w:tc>
        <w:tc>
          <w:tcPr>
            <w:tcW w:w="4394" w:type="dxa"/>
          </w:tcPr>
          <w:p w14:paraId="0282AFD6" w14:textId="49F66E40" w:rsidR="00BD6868" w:rsidRDefault="00BD6868" w:rsidP="006625BB">
            <w:pPr>
              <w:rPr>
                <w:lang w:val="en-US" w:eastAsia="en-GB"/>
              </w:rPr>
            </w:pPr>
            <w:r w:rsidRPr="00BD6868">
              <w:rPr>
                <w:lang w:val="en-US" w:eastAsia="en-GB"/>
              </w:rPr>
              <w:t>Meet the team button</w:t>
            </w:r>
          </w:p>
        </w:tc>
        <w:tc>
          <w:tcPr>
            <w:tcW w:w="2126" w:type="dxa"/>
          </w:tcPr>
          <w:p w14:paraId="6AA060E8" w14:textId="0E0D2ACE" w:rsidR="00BD6868" w:rsidRDefault="00BD6868" w:rsidP="006625BB">
            <w:pPr>
              <w:rPr>
                <w:lang w:val="en-US" w:eastAsia="en-GB"/>
              </w:rPr>
            </w:pPr>
            <w:r>
              <w:rPr>
                <w:lang w:val="en-US" w:eastAsia="en-GB"/>
              </w:rPr>
              <w:t>Only content</w:t>
            </w:r>
          </w:p>
        </w:tc>
      </w:tr>
      <w:tr w:rsidR="00BD6868" w14:paraId="0A8A7DEB" w14:textId="77777777" w:rsidTr="006625BB">
        <w:tc>
          <w:tcPr>
            <w:tcW w:w="1037" w:type="dxa"/>
          </w:tcPr>
          <w:p w14:paraId="508B3B29" w14:textId="2EE2212B" w:rsidR="00BD6868" w:rsidRDefault="00BD6868" w:rsidP="006625BB">
            <w:pPr>
              <w:rPr>
                <w:lang w:val="en-US" w:eastAsia="en-GB"/>
              </w:rPr>
            </w:pPr>
            <w:r w:rsidRPr="00BD6868">
              <w:rPr>
                <w:lang w:val="en-US" w:eastAsia="en-GB"/>
              </w:rPr>
              <w:t>15.3.4.3.</w:t>
            </w:r>
          </w:p>
        </w:tc>
        <w:tc>
          <w:tcPr>
            <w:tcW w:w="2077" w:type="dxa"/>
          </w:tcPr>
          <w:p w14:paraId="08698484" w14:textId="5835AEF6" w:rsidR="00BD6868" w:rsidRDefault="00BD6868" w:rsidP="006625BB">
            <w:pPr>
              <w:rPr>
                <w:lang w:val="en-US" w:eastAsia="en-GB"/>
              </w:rPr>
            </w:pPr>
            <w:r w:rsidRPr="00BD6868">
              <w:rPr>
                <w:lang w:val="en-US" w:eastAsia="en-GB"/>
              </w:rPr>
              <w:t>Brand template body</w:t>
            </w:r>
          </w:p>
        </w:tc>
        <w:tc>
          <w:tcPr>
            <w:tcW w:w="4394" w:type="dxa"/>
          </w:tcPr>
          <w:p w14:paraId="530D6FA7" w14:textId="5FA8CCAF" w:rsidR="00BD6868" w:rsidRDefault="00BD6868" w:rsidP="006625BB">
            <w:pPr>
              <w:rPr>
                <w:lang w:val="en-US" w:eastAsia="en-GB"/>
              </w:rPr>
            </w:pPr>
            <w:r w:rsidRPr="00BD6868">
              <w:rPr>
                <w:lang w:val="en-US" w:eastAsia="en-GB"/>
              </w:rPr>
              <w:t>News component</w:t>
            </w:r>
          </w:p>
        </w:tc>
        <w:tc>
          <w:tcPr>
            <w:tcW w:w="2126" w:type="dxa"/>
          </w:tcPr>
          <w:p w14:paraId="4581403F" w14:textId="01D0C410" w:rsidR="00BD6868" w:rsidRDefault="00BD6868" w:rsidP="006625BB">
            <w:pPr>
              <w:rPr>
                <w:lang w:val="en-US" w:eastAsia="en-GB"/>
              </w:rPr>
            </w:pPr>
            <w:r>
              <w:rPr>
                <w:lang w:val="en-US" w:eastAsia="en-GB"/>
              </w:rPr>
              <w:t>Hidden</w:t>
            </w:r>
          </w:p>
        </w:tc>
      </w:tr>
      <w:tr w:rsidR="00BD6868" w14:paraId="62291DFA" w14:textId="77777777" w:rsidTr="006625BB">
        <w:tc>
          <w:tcPr>
            <w:tcW w:w="1037" w:type="dxa"/>
          </w:tcPr>
          <w:p w14:paraId="7E0D495A" w14:textId="33963AA7" w:rsidR="00BD6868" w:rsidRDefault="00BD6868" w:rsidP="006625BB">
            <w:pPr>
              <w:rPr>
                <w:lang w:val="en-US" w:eastAsia="en-GB"/>
              </w:rPr>
            </w:pPr>
            <w:r w:rsidRPr="00BD6868">
              <w:rPr>
                <w:lang w:val="en-US" w:eastAsia="en-GB"/>
              </w:rPr>
              <w:t>15.3.4.4.</w:t>
            </w:r>
          </w:p>
        </w:tc>
        <w:tc>
          <w:tcPr>
            <w:tcW w:w="2077" w:type="dxa"/>
          </w:tcPr>
          <w:p w14:paraId="5EC40F9C" w14:textId="33D92315" w:rsidR="00BD6868" w:rsidRDefault="00BD6868" w:rsidP="006625BB">
            <w:pPr>
              <w:rPr>
                <w:lang w:val="en-US" w:eastAsia="en-GB"/>
              </w:rPr>
            </w:pPr>
            <w:r w:rsidRPr="00BD6868">
              <w:rPr>
                <w:lang w:val="en-US" w:eastAsia="en-GB"/>
              </w:rPr>
              <w:t>Brand template body</w:t>
            </w:r>
          </w:p>
        </w:tc>
        <w:tc>
          <w:tcPr>
            <w:tcW w:w="4394" w:type="dxa"/>
          </w:tcPr>
          <w:p w14:paraId="2297AEB6" w14:textId="65FF8ED1" w:rsidR="00BD6868" w:rsidRDefault="00BD6868" w:rsidP="006625BB">
            <w:pPr>
              <w:rPr>
                <w:lang w:val="en-US" w:eastAsia="en-GB"/>
              </w:rPr>
            </w:pPr>
            <w:r w:rsidRPr="00BD6868">
              <w:rPr>
                <w:lang w:val="en-US" w:eastAsia="en-GB"/>
              </w:rPr>
              <w:t>Brand Library component</w:t>
            </w:r>
          </w:p>
        </w:tc>
        <w:tc>
          <w:tcPr>
            <w:tcW w:w="2126" w:type="dxa"/>
          </w:tcPr>
          <w:p w14:paraId="30164A32" w14:textId="59F3E5D0" w:rsidR="00BD6868" w:rsidRDefault="00BD6868" w:rsidP="006625BB">
            <w:pPr>
              <w:rPr>
                <w:lang w:val="en-US" w:eastAsia="en-GB"/>
              </w:rPr>
            </w:pPr>
            <w:r>
              <w:rPr>
                <w:lang w:val="en-US" w:eastAsia="en-GB"/>
              </w:rPr>
              <w:t xml:space="preserve">Share/add favorites options for each </w:t>
            </w:r>
            <w:r>
              <w:rPr>
                <w:lang w:val="en-US" w:eastAsia="en-GB"/>
              </w:rPr>
              <w:lastRenderedPageBreak/>
              <w:t>document cart must be hidden</w:t>
            </w:r>
          </w:p>
        </w:tc>
      </w:tr>
    </w:tbl>
    <w:p w14:paraId="00B29028" w14:textId="516073AD" w:rsidR="00BD6868" w:rsidRDefault="00BD6868" w:rsidP="00951A2C">
      <w:pPr>
        <w:rPr>
          <w:lang w:val="en-US" w:eastAsia="en-GB"/>
        </w:rPr>
      </w:pPr>
    </w:p>
    <w:p w14:paraId="52E25EEC" w14:textId="1CE6FB13" w:rsidR="00BD6868" w:rsidRDefault="00B509D4" w:rsidP="00951A2C">
      <w:pPr>
        <w:rPr>
          <w:lang w:val="en-US" w:eastAsia="en-GB"/>
        </w:rPr>
      </w:pPr>
      <w:r w:rsidRPr="00B509D4">
        <w:rPr>
          <w:lang w:val="en-US" w:eastAsia="en-GB"/>
        </w:rPr>
        <w:t>Simple Page Template</w:t>
      </w:r>
    </w:p>
    <w:tbl>
      <w:tblPr>
        <w:tblStyle w:val="TableGrid"/>
        <w:tblW w:w="9634" w:type="dxa"/>
        <w:tblLook w:val="04A0" w:firstRow="1" w:lastRow="0" w:firstColumn="1" w:lastColumn="0" w:noHBand="0" w:noVBand="1"/>
        <w:tblPrChange w:id="3249" w:author="Erce, Juan Antonio" w:date="2016-10-01T10:08:00Z">
          <w:tblPr>
            <w:tblStyle w:val="TableGrid"/>
            <w:tblW w:w="9634" w:type="dxa"/>
            <w:tblLook w:val="04A0" w:firstRow="1" w:lastRow="0" w:firstColumn="1" w:lastColumn="0" w:noHBand="0" w:noVBand="1"/>
          </w:tblPr>
        </w:tblPrChange>
      </w:tblPr>
      <w:tblGrid>
        <w:gridCol w:w="1037"/>
        <w:gridCol w:w="2077"/>
        <w:gridCol w:w="4394"/>
        <w:gridCol w:w="2126"/>
        <w:tblGridChange w:id="3250">
          <w:tblGrid>
            <w:gridCol w:w="1037"/>
            <w:gridCol w:w="2077"/>
            <w:gridCol w:w="4394"/>
            <w:gridCol w:w="2126"/>
          </w:tblGrid>
        </w:tblGridChange>
      </w:tblGrid>
      <w:tr w:rsidR="00B509D4" w14:paraId="40ED86BB" w14:textId="77777777" w:rsidTr="000F53F8">
        <w:tc>
          <w:tcPr>
            <w:tcW w:w="1037" w:type="dxa"/>
            <w:shd w:val="clear" w:color="auto" w:fill="002060"/>
            <w:tcPrChange w:id="3251" w:author="Erce, Juan Antonio" w:date="2016-10-01T10:08:00Z">
              <w:tcPr>
                <w:tcW w:w="1037" w:type="dxa"/>
              </w:tcPr>
            </w:tcPrChange>
          </w:tcPr>
          <w:p w14:paraId="648372B5" w14:textId="77777777" w:rsidR="00B509D4" w:rsidRPr="000F53F8" w:rsidRDefault="00B509D4" w:rsidP="000F53F8">
            <w:pPr>
              <w:jc w:val="center"/>
              <w:rPr>
                <w:color w:val="FFFFFF" w:themeColor="background1"/>
                <w:lang w:val="en-US" w:eastAsia="en-GB"/>
              </w:rPr>
            </w:pPr>
            <w:r w:rsidRPr="000F53F8">
              <w:rPr>
                <w:color w:val="FFFFFF" w:themeColor="background1"/>
                <w:lang w:val="en-US" w:eastAsia="en-GB"/>
              </w:rPr>
              <w:t>Document Ref</w:t>
            </w:r>
          </w:p>
        </w:tc>
        <w:tc>
          <w:tcPr>
            <w:tcW w:w="2077" w:type="dxa"/>
            <w:shd w:val="clear" w:color="auto" w:fill="002060"/>
            <w:tcPrChange w:id="3252" w:author="Erce, Juan Antonio" w:date="2016-10-01T10:08:00Z">
              <w:tcPr>
                <w:tcW w:w="2077" w:type="dxa"/>
              </w:tcPr>
            </w:tcPrChange>
          </w:tcPr>
          <w:p w14:paraId="21D472CE" w14:textId="77777777" w:rsidR="00B509D4" w:rsidRPr="000F53F8" w:rsidRDefault="00B509D4" w:rsidP="000F53F8">
            <w:pPr>
              <w:jc w:val="center"/>
              <w:rPr>
                <w:color w:val="FFFFFF" w:themeColor="background1"/>
                <w:lang w:val="en-US" w:eastAsia="en-GB"/>
              </w:rPr>
            </w:pPr>
            <w:r w:rsidRPr="000F53F8">
              <w:rPr>
                <w:color w:val="FFFFFF" w:themeColor="background1"/>
                <w:lang w:val="en-US" w:eastAsia="en-GB"/>
              </w:rPr>
              <w:t>Component</w:t>
            </w:r>
          </w:p>
        </w:tc>
        <w:tc>
          <w:tcPr>
            <w:tcW w:w="4394" w:type="dxa"/>
            <w:shd w:val="clear" w:color="auto" w:fill="002060"/>
            <w:tcPrChange w:id="3253" w:author="Erce, Juan Antonio" w:date="2016-10-01T10:08:00Z">
              <w:tcPr>
                <w:tcW w:w="4394" w:type="dxa"/>
              </w:tcPr>
            </w:tcPrChange>
          </w:tcPr>
          <w:p w14:paraId="6E4515A3" w14:textId="77777777" w:rsidR="00B509D4" w:rsidRPr="000F53F8" w:rsidRDefault="00B509D4" w:rsidP="000F53F8">
            <w:pPr>
              <w:jc w:val="center"/>
              <w:rPr>
                <w:color w:val="FFFFFF" w:themeColor="background1"/>
                <w:lang w:val="en-US" w:eastAsia="en-GB"/>
              </w:rPr>
            </w:pPr>
            <w:r w:rsidRPr="000F53F8">
              <w:rPr>
                <w:color w:val="FFFFFF" w:themeColor="background1"/>
                <w:lang w:val="en-US" w:eastAsia="en-GB"/>
              </w:rPr>
              <w:t>Component Name</w:t>
            </w:r>
          </w:p>
        </w:tc>
        <w:tc>
          <w:tcPr>
            <w:tcW w:w="2126" w:type="dxa"/>
            <w:shd w:val="clear" w:color="auto" w:fill="002060"/>
            <w:tcPrChange w:id="3254" w:author="Erce, Juan Antonio" w:date="2016-10-01T10:08:00Z">
              <w:tcPr>
                <w:tcW w:w="2126" w:type="dxa"/>
              </w:tcPr>
            </w:tcPrChange>
          </w:tcPr>
          <w:p w14:paraId="6B5BEF05" w14:textId="77777777" w:rsidR="00B509D4" w:rsidRPr="000F53F8" w:rsidRDefault="00B509D4" w:rsidP="000F53F8">
            <w:pPr>
              <w:jc w:val="center"/>
              <w:rPr>
                <w:color w:val="FFFFFF" w:themeColor="background1"/>
                <w:lang w:val="en-US" w:eastAsia="en-GB"/>
              </w:rPr>
            </w:pPr>
            <w:r w:rsidRPr="000F53F8">
              <w:rPr>
                <w:color w:val="FFFFFF" w:themeColor="background1"/>
                <w:lang w:val="en-US" w:eastAsia="en-GB"/>
              </w:rPr>
              <w:t>Action to be done</w:t>
            </w:r>
          </w:p>
        </w:tc>
      </w:tr>
      <w:tr w:rsidR="00B509D4" w14:paraId="25558B48" w14:textId="77777777" w:rsidTr="006625BB">
        <w:tc>
          <w:tcPr>
            <w:tcW w:w="1037" w:type="dxa"/>
          </w:tcPr>
          <w:p w14:paraId="73568DC5" w14:textId="386F3F76" w:rsidR="00B509D4" w:rsidRDefault="00B509D4" w:rsidP="006625BB">
            <w:pPr>
              <w:rPr>
                <w:lang w:val="en-US" w:eastAsia="en-GB"/>
              </w:rPr>
            </w:pPr>
            <w:r w:rsidRPr="00B509D4">
              <w:rPr>
                <w:lang w:val="en-US" w:eastAsia="en-GB"/>
              </w:rPr>
              <w:t>15.4.2.4.</w:t>
            </w:r>
          </w:p>
        </w:tc>
        <w:tc>
          <w:tcPr>
            <w:tcW w:w="2077" w:type="dxa"/>
          </w:tcPr>
          <w:p w14:paraId="5A89B69A" w14:textId="4EEE513D" w:rsidR="00B509D4" w:rsidRDefault="00B509D4" w:rsidP="006625BB">
            <w:pPr>
              <w:rPr>
                <w:lang w:val="en-US" w:eastAsia="en-GB"/>
              </w:rPr>
            </w:pPr>
            <w:r w:rsidRPr="00B509D4">
              <w:rPr>
                <w:lang w:val="en-US" w:eastAsia="en-GB"/>
              </w:rPr>
              <w:t>Simple template header</w:t>
            </w:r>
          </w:p>
        </w:tc>
        <w:tc>
          <w:tcPr>
            <w:tcW w:w="4394" w:type="dxa"/>
          </w:tcPr>
          <w:p w14:paraId="702F0B7B" w14:textId="488238B7" w:rsidR="00B509D4" w:rsidRDefault="00B509D4" w:rsidP="006625BB">
            <w:pPr>
              <w:rPr>
                <w:lang w:val="en-US" w:eastAsia="en-GB"/>
              </w:rPr>
            </w:pPr>
            <w:r w:rsidRPr="00B509D4">
              <w:rPr>
                <w:lang w:val="en-US" w:eastAsia="en-GB"/>
              </w:rPr>
              <w:t>Add to favorites / Remove from favorites button</w:t>
            </w:r>
          </w:p>
        </w:tc>
        <w:tc>
          <w:tcPr>
            <w:tcW w:w="2126" w:type="dxa"/>
          </w:tcPr>
          <w:p w14:paraId="57D87035" w14:textId="77777777" w:rsidR="00B509D4" w:rsidRDefault="00B509D4" w:rsidP="006625BB">
            <w:pPr>
              <w:rPr>
                <w:lang w:val="en-US" w:eastAsia="en-GB"/>
              </w:rPr>
            </w:pPr>
            <w:r>
              <w:rPr>
                <w:lang w:val="en-US" w:eastAsia="en-GB"/>
              </w:rPr>
              <w:t>Hidden</w:t>
            </w:r>
          </w:p>
        </w:tc>
      </w:tr>
      <w:tr w:rsidR="00B509D4" w14:paraId="0C7CFE05" w14:textId="77777777" w:rsidTr="006625BB">
        <w:tc>
          <w:tcPr>
            <w:tcW w:w="1037" w:type="dxa"/>
          </w:tcPr>
          <w:p w14:paraId="5DCCFD74" w14:textId="4E682D61" w:rsidR="00B509D4" w:rsidRDefault="00B509D4" w:rsidP="00B509D4">
            <w:pPr>
              <w:rPr>
                <w:lang w:val="en-US" w:eastAsia="en-GB"/>
              </w:rPr>
            </w:pPr>
            <w:r w:rsidRPr="00B509D4">
              <w:rPr>
                <w:lang w:val="en-US" w:eastAsia="en-GB"/>
              </w:rPr>
              <w:t>15.4.2.</w:t>
            </w:r>
            <w:r>
              <w:rPr>
                <w:lang w:val="en-US" w:eastAsia="en-GB"/>
              </w:rPr>
              <w:t>5</w:t>
            </w:r>
            <w:r w:rsidRPr="00B509D4">
              <w:rPr>
                <w:lang w:val="en-US" w:eastAsia="en-GB"/>
              </w:rPr>
              <w:t>.</w:t>
            </w:r>
          </w:p>
        </w:tc>
        <w:tc>
          <w:tcPr>
            <w:tcW w:w="2077" w:type="dxa"/>
          </w:tcPr>
          <w:p w14:paraId="1C24431A" w14:textId="7E974B2C" w:rsidR="00B509D4" w:rsidRDefault="00B509D4" w:rsidP="006625BB">
            <w:pPr>
              <w:rPr>
                <w:lang w:val="en-US" w:eastAsia="en-GB"/>
              </w:rPr>
            </w:pPr>
            <w:r w:rsidRPr="00B509D4">
              <w:rPr>
                <w:lang w:val="en-US" w:eastAsia="en-GB"/>
              </w:rPr>
              <w:t>Simple template header</w:t>
            </w:r>
          </w:p>
        </w:tc>
        <w:tc>
          <w:tcPr>
            <w:tcW w:w="4394" w:type="dxa"/>
          </w:tcPr>
          <w:p w14:paraId="362F0EDE" w14:textId="384EEFC4" w:rsidR="00B509D4" w:rsidRDefault="00B509D4" w:rsidP="006625BB">
            <w:pPr>
              <w:rPr>
                <w:lang w:val="en-US" w:eastAsia="en-GB"/>
              </w:rPr>
            </w:pPr>
            <w:r w:rsidRPr="00B509D4">
              <w:rPr>
                <w:lang w:val="en-US" w:eastAsia="en-GB"/>
              </w:rPr>
              <w:t>Share button</w:t>
            </w:r>
          </w:p>
        </w:tc>
        <w:tc>
          <w:tcPr>
            <w:tcW w:w="2126" w:type="dxa"/>
          </w:tcPr>
          <w:p w14:paraId="465A2CFF" w14:textId="77777777" w:rsidR="00B509D4" w:rsidRDefault="00B509D4" w:rsidP="006625BB">
            <w:pPr>
              <w:rPr>
                <w:lang w:val="en-US" w:eastAsia="en-GB"/>
              </w:rPr>
            </w:pPr>
            <w:r>
              <w:rPr>
                <w:lang w:val="en-US" w:eastAsia="en-GB"/>
              </w:rPr>
              <w:t>Hidden</w:t>
            </w:r>
          </w:p>
        </w:tc>
      </w:tr>
      <w:tr w:rsidR="00B509D4" w14:paraId="221DA902" w14:textId="77777777" w:rsidTr="006625BB">
        <w:tc>
          <w:tcPr>
            <w:tcW w:w="1037" w:type="dxa"/>
          </w:tcPr>
          <w:p w14:paraId="3229AEF4" w14:textId="135370C8" w:rsidR="00B509D4" w:rsidRDefault="00B509D4" w:rsidP="00B509D4">
            <w:pPr>
              <w:rPr>
                <w:lang w:val="en-US" w:eastAsia="en-GB"/>
              </w:rPr>
            </w:pPr>
            <w:r w:rsidRPr="00B509D4">
              <w:rPr>
                <w:lang w:val="en-US" w:eastAsia="en-GB"/>
              </w:rPr>
              <w:t>15.4.2.</w:t>
            </w:r>
            <w:r>
              <w:rPr>
                <w:lang w:val="en-US" w:eastAsia="en-GB"/>
              </w:rPr>
              <w:t>6</w:t>
            </w:r>
            <w:r w:rsidRPr="00B509D4">
              <w:rPr>
                <w:lang w:val="en-US" w:eastAsia="en-GB"/>
              </w:rPr>
              <w:t>.</w:t>
            </w:r>
          </w:p>
        </w:tc>
        <w:tc>
          <w:tcPr>
            <w:tcW w:w="2077" w:type="dxa"/>
          </w:tcPr>
          <w:p w14:paraId="042995C5" w14:textId="03A794E1" w:rsidR="00B509D4" w:rsidRDefault="00B509D4" w:rsidP="006625BB">
            <w:pPr>
              <w:rPr>
                <w:lang w:val="en-US" w:eastAsia="en-GB"/>
              </w:rPr>
            </w:pPr>
            <w:r w:rsidRPr="00B509D4">
              <w:rPr>
                <w:lang w:val="en-US" w:eastAsia="en-GB"/>
              </w:rPr>
              <w:t>Simple template header</w:t>
            </w:r>
          </w:p>
        </w:tc>
        <w:tc>
          <w:tcPr>
            <w:tcW w:w="4394" w:type="dxa"/>
          </w:tcPr>
          <w:p w14:paraId="4A6352D9" w14:textId="78EB480B" w:rsidR="00B509D4" w:rsidRDefault="00B509D4" w:rsidP="006625BB">
            <w:pPr>
              <w:rPr>
                <w:lang w:val="en-US" w:eastAsia="en-GB"/>
              </w:rPr>
            </w:pPr>
            <w:r w:rsidRPr="00B509D4">
              <w:rPr>
                <w:lang w:val="en-US" w:eastAsia="en-GB"/>
              </w:rPr>
              <w:t>Content owner</w:t>
            </w:r>
          </w:p>
        </w:tc>
        <w:tc>
          <w:tcPr>
            <w:tcW w:w="2126" w:type="dxa"/>
          </w:tcPr>
          <w:p w14:paraId="5F6E3615" w14:textId="77777777" w:rsidR="00B509D4" w:rsidRDefault="00B509D4" w:rsidP="006625BB">
            <w:pPr>
              <w:rPr>
                <w:lang w:val="en-US" w:eastAsia="en-GB"/>
              </w:rPr>
            </w:pPr>
            <w:r>
              <w:rPr>
                <w:lang w:val="en-US" w:eastAsia="en-GB"/>
              </w:rPr>
              <w:t>Only text. No clickable</w:t>
            </w:r>
          </w:p>
        </w:tc>
      </w:tr>
      <w:tr w:rsidR="00B509D4" w14:paraId="3F7F1CB1" w14:textId="77777777" w:rsidTr="006625BB">
        <w:tc>
          <w:tcPr>
            <w:tcW w:w="1037" w:type="dxa"/>
          </w:tcPr>
          <w:p w14:paraId="66E98259" w14:textId="25F29D0C" w:rsidR="00B509D4" w:rsidRDefault="00B509D4" w:rsidP="00B509D4">
            <w:pPr>
              <w:rPr>
                <w:lang w:val="en-US" w:eastAsia="en-GB"/>
              </w:rPr>
            </w:pPr>
            <w:r w:rsidRPr="00B509D4">
              <w:rPr>
                <w:lang w:val="en-US" w:eastAsia="en-GB"/>
              </w:rPr>
              <w:t>15.4.2.</w:t>
            </w:r>
            <w:r>
              <w:rPr>
                <w:lang w:val="en-US" w:eastAsia="en-GB"/>
              </w:rPr>
              <w:t>7</w:t>
            </w:r>
            <w:r w:rsidRPr="00B509D4">
              <w:rPr>
                <w:lang w:val="en-US" w:eastAsia="en-GB"/>
              </w:rPr>
              <w:t>.</w:t>
            </w:r>
          </w:p>
        </w:tc>
        <w:tc>
          <w:tcPr>
            <w:tcW w:w="2077" w:type="dxa"/>
          </w:tcPr>
          <w:p w14:paraId="273A7B42" w14:textId="65536638" w:rsidR="00B509D4" w:rsidRDefault="00B509D4" w:rsidP="006625BB">
            <w:pPr>
              <w:rPr>
                <w:lang w:val="en-US" w:eastAsia="en-GB"/>
              </w:rPr>
            </w:pPr>
            <w:r w:rsidRPr="00B509D4">
              <w:rPr>
                <w:lang w:val="en-US" w:eastAsia="en-GB"/>
              </w:rPr>
              <w:t>Simple template header</w:t>
            </w:r>
          </w:p>
        </w:tc>
        <w:tc>
          <w:tcPr>
            <w:tcW w:w="4394" w:type="dxa"/>
          </w:tcPr>
          <w:p w14:paraId="09974E2C" w14:textId="392FB835" w:rsidR="00B509D4" w:rsidRDefault="00FC7947" w:rsidP="006625BB">
            <w:pPr>
              <w:rPr>
                <w:lang w:val="en-US" w:eastAsia="en-GB"/>
              </w:rPr>
            </w:pPr>
            <w:r w:rsidRPr="00FC7947">
              <w:rPr>
                <w:lang w:val="en-US" w:eastAsia="en-GB"/>
              </w:rPr>
              <w:t>Meet the team button (optional)</w:t>
            </w:r>
          </w:p>
        </w:tc>
        <w:tc>
          <w:tcPr>
            <w:tcW w:w="2126" w:type="dxa"/>
          </w:tcPr>
          <w:p w14:paraId="0C9EB47F" w14:textId="77777777" w:rsidR="00B509D4" w:rsidRDefault="00B509D4" w:rsidP="006625BB">
            <w:pPr>
              <w:rPr>
                <w:lang w:val="en-US" w:eastAsia="en-GB"/>
              </w:rPr>
            </w:pPr>
            <w:r>
              <w:rPr>
                <w:lang w:val="en-US" w:eastAsia="en-GB"/>
              </w:rPr>
              <w:t>Only content</w:t>
            </w:r>
          </w:p>
        </w:tc>
      </w:tr>
      <w:tr w:rsidR="00B509D4" w14:paraId="53655400" w14:textId="77777777" w:rsidTr="006625BB">
        <w:tc>
          <w:tcPr>
            <w:tcW w:w="1037" w:type="dxa"/>
          </w:tcPr>
          <w:p w14:paraId="0A7C80C1" w14:textId="335E6139" w:rsidR="00B509D4" w:rsidRDefault="00B509D4" w:rsidP="006625BB">
            <w:pPr>
              <w:rPr>
                <w:lang w:val="en-US" w:eastAsia="en-GB"/>
              </w:rPr>
            </w:pPr>
            <w:r w:rsidRPr="00B509D4">
              <w:rPr>
                <w:lang w:val="en-US" w:eastAsia="en-GB"/>
              </w:rPr>
              <w:t>15.4.4.3.</w:t>
            </w:r>
          </w:p>
        </w:tc>
        <w:tc>
          <w:tcPr>
            <w:tcW w:w="2077" w:type="dxa"/>
          </w:tcPr>
          <w:p w14:paraId="65642668" w14:textId="03260888" w:rsidR="00B509D4" w:rsidRDefault="00B509D4" w:rsidP="006625BB">
            <w:pPr>
              <w:rPr>
                <w:lang w:val="en-US" w:eastAsia="en-GB"/>
              </w:rPr>
            </w:pPr>
            <w:r w:rsidRPr="00B509D4">
              <w:rPr>
                <w:lang w:val="en-US" w:eastAsia="en-GB"/>
              </w:rPr>
              <w:t>Simple template body</w:t>
            </w:r>
          </w:p>
        </w:tc>
        <w:tc>
          <w:tcPr>
            <w:tcW w:w="4394" w:type="dxa"/>
          </w:tcPr>
          <w:p w14:paraId="4E2249C2" w14:textId="35396C5E" w:rsidR="00B509D4" w:rsidRDefault="00FC7947" w:rsidP="006625BB">
            <w:pPr>
              <w:rPr>
                <w:lang w:val="en-US" w:eastAsia="en-GB"/>
              </w:rPr>
            </w:pPr>
            <w:r w:rsidRPr="00FC7947">
              <w:rPr>
                <w:lang w:val="en-US" w:eastAsia="en-GB"/>
              </w:rPr>
              <w:t>News component (optional)</w:t>
            </w:r>
          </w:p>
        </w:tc>
        <w:tc>
          <w:tcPr>
            <w:tcW w:w="2126" w:type="dxa"/>
          </w:tcPr>
          <w:p w14:paraId="1474797C" w14:textId="77777777" w:rsidR="00B509D4" w:rsidRDefault="00B509D4" w:rsidP="006625BB">
            <w:pPr>
              <w:rPr>
                <w:lang w:val="en-US" w:eastAsia="en-GB"/>
              </w:rPr>
            </w:pPr>
            <w:r>
              <w:rPr>
                <w:lang w:val="en-US" w:eastAsia="en-GB"/>
              </w:rPr>
              <w:t>Hidden</w:t>
            </w:r>
          </w:p>
        </w:tc>
      </w:tr>
      <w:tr w:rsidR="00B509D4" w14:paraId="087523E3" w14:textId="77777777" w:rsidTr="006625BB">
        <w:tc>
          <w:tcPr>
            <w:tcW w:w="1037" w:type="dxa"/>
          </w:tcPr>
          <w:p w14:paraId="7154688D" w14:textId="32823D05" w:rsidR="00B509D4" w:rsidRDefault="00B509D4" w:rsidP="00B509D4">
            <w:pPr>
              <w:rPr>
                <w:lang w:val="en-US" w:eastAsia="en-GB"/>
              </w:rPr>
            </w:pPr>
            <w:r w:rsidRPr="00B509D4">
              <w:rPr>
                <w:lang w:val="en-US" w:eastAsia="en-GB"/>
              </w:rPr>
              <w:t>15.4.4.</w:t>
            </w:r>
            <w:r>
              <w:rPr>
                <w:lang w:val="en-US" w:eastAsia="en-GB"/>
              </w:rPr>
              <w:t>4</w:t>
            </w:r>
            <w:r w:rsidRPr="00B509D4">
              <w:rPr>
                <w:lang w:val="en-US" w:eastAsia="en-GB"/>
              </w:rPr>
              <w:t>.</w:t>
            </w:r>
          </w:p>
        </w:tc>
        <w:tc>
          <w:tcPr>
            <w:tcW w:w="2077" w:type="dxa"/>
          </w:tcPr>
          <w:p w14:paraId="4E3BE048" w14:textId="03A0A4F3" w:rsidR="00B509D4" w:rsidRDefault="00B509D4" w:rsidP="006625BB">
            <w:pPr>
              <w:rPr>
                <w:lang w:val="en-US" w:eastAsia="en-GB"/>
              </w:rPr>
            </w:pPr>
            <w:r w:rsidRPr="00B509D4">
              <w:rPr>
                <w:lang w:val="en-US" w:eastAsia="en-GB"/>
              </w:rPr>
              <w:t>Simple template body</w:t>
            </w:r>
          </w:p>
        </w:tc>
        <w:tc>
          <w:tcPr>
            <w:tcW w:w="4394" w:type="dxa"/>
          </w:tcPr>
          <w:p w14:paraId="6A181C1F" w14:textId="39693CCA" w:rsidR="00B509D4" w:rsidRDefault="00FC7947" w:rsidP="006625BB">
            <w:pPr>
              <w:rPr>
                <w:lang w:val="en-US" w:eastAsia="en-GB"/>
              </w:rPr>
            </w:pPr>
            <w:r w:rsidRPr="00FC7947">
              <w:rPr>
                <w:lang w:val="en-US" w:eastAsia="en-GB"/>
              </w:rPr>
              <w:t>Top communities component (optional)</w:t>
            </w:r>
          </w:p>
        </w:tc>
        <w:tc>
          <w:tcPr>
            <w:tcW w:w="2126" w:type="dxa"/>
          </w:tcPr>
          <w:p w14:paraId="39FBB5AB" w14:textId="77777777" w:rsidR="00B509D4" w:rsidRDefault="00B509D4" w:rsidP="006625BB">
            <w:pPr>
              <w:rPr>
                <w:lang w:val="en-US" w:eastAsia="en-GB"/>
              </w:rPr>
            </w:pPr>
            <w:r>
              <w:rPr>
                <w:lang w:val="en-US" w:eastAsia="en-GB"/>
              </w:rPr>
              <w:t>Share/add favorites options for each document cart must be hidden</w:t>
            </w:r>
          </w:p>
        </w:tc>
      </w:tr>
    </w:tbl>
    <w:p w14:paraId="7CC43640" w14:textId="77777777" w:rsidR="00BD6868" w:rsidRDefault="00BD6868" w:rsidP="00951A2C">
      <w:pPr>
        <w:rPr>
          <w:ins w:id="3255" w:author="Erce, Juan Antonio" w:date="2016-10-04T09:47:00Z"/>
          <w:lang w:val="en-US" w:eastAsia="en-GB"/>
        </w:rPr>
      </w:pPr>
    </w:p>
    <w:p w14:paraId="3E773D8B" w14:textId="6E41B681" w:rsidR="00935930" w:rsidRDefault="00935930" w:rsidP="00951A2C">
      <w:pPr>
        <w:rPr>
          <w:ins w:id="3256" w:author="Erce, Juan Antonio" w:date="2016-10-04T10:42:00Z"/>
          <w:lang w:val="en-US" w:eastAsia="en-GB"/>
        </w:rPr>
      </w:pPr>
      <w:ins w:id="3257" w:author="Erce, Juan Antonio" w:date="2016-10-04T09:47:00Z">
        <w:r>
          <w:rPr>
            <w:lang w:val="en-US" w:eastAsia="en-GB"/>
          </w:rPr>
          <w:t>Resources Page</w:t>
        </w:r>
      </w:ins>
    </w:p>
    <w:p w14:paraId="089C07EF" w14:textId="76DA9A39" w:rsidR="00A56626" w:rsidRDefault="00A56626" w:rsidP="00951A2C">
      <w:pPr>
        <w:rPr>
          <w:ins w:id="3258" w:author="Erce, Juan Antonio" w:date="2016-10-04T10:44:00Z"/>
          <w:lang w:val="en-US" w:eastAsia="en-GB"/>
        </w:rPr>
      </w:pPr>
      <w:ins w:id="3259" w:author="Erce, Juan Antonio" w:date="2016-10-04T10:42:00Z">
        <w:r>
          <w:rPr>
            <w:lang w:val="en-US" w:eastAsia="en-GB"/>
          </w:rPr>
          <w:t>Due to the “My favorites” and “Recommended” pages will not be active at the M&amp;S go-live moment</w:t>
        </w:r>
      </w:ins>
      <w:ins w:id="3260" w:author="Erce, Juan Antonio" w:date="2016-10-04T10:43:00Z">
        <w:r>
          <w:rPr>
            <w:lang w:val="en-US" w:eastAsia="en-GB"/>
          </w:rPr>
          <w:t xml:space="preserve">. The </w:t>
        </w:r>
      </w:ins>
      <w:ins w:id="3261" w:author="Erce, Juan Antonio" w:date="2016-10-04T10:46:00Z">
        <w:r>
          <w:rPr>
            <w:lang w:val="en-US" w:eastAsia="en-GB"/>
          </w:rPr>
          <w:t>default-landing</w:t>
        </w:r>
      </w:ins>
      <w:ins w:id="3262" w:author="Erce, Juan Antonio" w:date="2016-10-04T10:43:00Z">
        <w:r>
          <w:rPr>
            <w:lang w:val="en-US" w:eastAsia="en-GB"/>
          </w:rPr>
          <w:t xml:space="preserve"> page for this section is “Guidelines and toolkits”</w:t>
        </w:r>
      </w:ins>
      <w:ins w:id="3263" w:author="Erce, Juan Antonio" w:date="2016-10-04T10:44:00Z">
        <w:r>
          <w:rPr>
            <w:lang w:val="en-US" w:eastAsia="en-GB"/>
          </w:rPr>
          <w:t>.</w:t>
        </w:r>
      </w:ins>
    </w:p>
    <w:p w14:paraId="0FFD4FB4" w14:textId="31415CF8" w:rsidR="00A56626" w:rsidRDefault="00A56626" w:rsidP="00951A2C">
      <w:pPr>
        <w:rPr>
          <w:ins w:id="3264" w:author="Erce, Juan Antonio" w:date="2016-10-04T09:47:00Z"/>
          <w:lang w:val="en-US" w:eastAsia="en-GB"/>
        </w:rPr>
      </w:pPr>
      <w:ins w:id="3265" w:author="Erce, Juan Antonio" w:date="2016-10-04T10:44:00Z">
        <w:r>
          <w:rPr>
            <w:lang w:val="en-US" w:eastAsia="en-GB"/>
          </w:rPr>
          <w:t>All the pages below this section have to follow the sample principles followed in</w:t>
        </w:r>
      </w:ins>
      <w:ins w:id="3266" w:author="Erce, Juan Antonio" w:date="2016-10-04T10:45:00Z">
        <w:r>
          <w:rPr>
            <w:lang w:val="en-US" w:eastAsia="en-GB"/>
          </w:rPr>
          <w:t xml:space="preserve"> the M&amp;S content pages, Therefore, whatever Social capability, Profile reference should be hidden/not available  at the go-live moment.</w:t>
        </w:r>
      </w:ins>
    </w:p>
    <w:p w14:paraId="190286BF" w14:textId="77777777" w:rsidR="00935930" w:rsidRPr="00935930" w:rsidRDefault="00935930" w:rsidP="00951A2C">
      <w:pPr>
        <w:rPr>
          <w:ins w:id="3267" w:author="Erce, Juan Antonio" w:date="2016-10-04T09:47:00Z"/>
          <w:lang w:eastAsia="en-GB"/>
          <w:rPrChange w:id="3268" w:author="Erce, Juan Antonio" w:date="2016-10-04T09:48:00Z">
            <w:rPr>
              <w:ins w:id="3269" w:author="Erce, Juan Antonio" w:date="2016-10-04T09:47:00Z"/>
              <w:lang w:val="en-US" w:eastAsia="en-GB"/>
            </w:rPr>
          </w:rPrChange>
        </w:rPr>
      </w:pPr>
    </w:p>
    <w:p w14:paraId="2AD03F43" w14:textId="35DA351F" w:rsidR="00935930" w:rsidRDefault="00935930" w:rsidP="00951A2C">
      <w:pPr>
        <w:rPr>
          <w:ins w:id="3270" w:author="Erce, Juan Antonio" w:date="2016-10-04T09:47:00Z"/>
          <w:lang w:val="en-US" w:eastAsia="en-GB"/>
        </w:rPr>
      </w:pPr>
      <w:ins w:id="3271" w:author="Erce, Juan Antonio" w:date="2016-10-04T09:47:00Z">
        <w:r>
          <w:rPr>
            <w:noProof/>
            <w:lang w:val="sk-SK" w:eastAsia="sk-SK"/>
          </w:rPr>
          <w:lastRenderedPageBreak/>
          <w:drawing>
            <wp:inline distT="0" distB="0" distL="0" distR="0" wp14:anchorId="0F34ADBF" wp14:editId="6C017C85">
              <wp:extent cx="5761355" cy="50800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1355" cy="5080000"/>
                      </a:xfrm>
                      <a:prstGeom prst="rect">
                        <a:avLst/>
                      </a:prstGeom>
                    </pic:spPr>
                  </pic:pic>
                </a:graphicData>
              </a:graphic>
            </wp:inline>
          </w:drawing>
        </w:r>
      </w:ins>
    </w:p>
    <w:p w14:paraId="61328C7D" w14:textId="77777777" w:rsidR="00935930" w:rsidRDefault="00935930" w:rsidP="00951A2C">
      <w:pPr>
        <w:rPr>
          <w:ins w:id="3272" w:author="Erce, Juan Antonio" w:date="2016-10-01T16:33:00Z"/>
          <w:lang w:val="en-US" w:eastAsia="en-GB"/>
        </w:rPr>
      </w:pPr>
    </w:p>
    <w:p w14:paraId="5AAAF8E5" w14:textId="15E67661" w:rsidR="006625BB" w:rsidRDefault="006625BB" w:rsidP="006625BB">
      <w:pPr>
        <w:rPr>
          <w:ins w:id="3273" w:author="Erce, Juan Antonio" w:date="2016-10-01T16:42:00Z"/>
          <w:lang w:val="en-US" w:eastAsia="en-GB"/>
        </w:rPr>
      </w:pPr>
      <w:ins w:id="3274" w:author="Erce, Juan Antonio" w:date="2016-10-01T16:34:00Z">
        <w:r>
          <w:rPr>
            <w:lang w:val="en-US" w:eastAsia="en-GB"/>
          </w:rPr>
          <w:t xml:space="preserve">Search </w:t>
        </w:r>
      </w:ins>
      <w:ins w:id="3275" w:author="Erce, Juan Antonio" w:date="2016-10-01T16:42:00Z">
        <w:r>
          <w:rPr>
            <w:lang w:val="en-US" w:eastAsia="en-GB"/>
          </w:rPr>
          <w:t>r</w:t>
        </w:r>
      </w:ins>
      <w:ins w:id="3276" w:author="Erce, Juan Antonio" w:date="2016-10-01T16:34:00Z">
        <w:r>
          <w:rPr>
            <w:lang w:val="en-US" w:eastAsia="en-GB"/>
          </w:rPr>
          <w:t xml:space="preserve">esult </w:t>
        </w:r>
      </w:ins>
      <w:ins w:id="3277" w:author="Erce, Juan Antonio" w:date="2016-10-01T16:42:00Z">
        <w:r>
          <w:rPr>
            <w:lang w:val="en-US" w:eastAsia="en-GB"/>
          </w:rPr>
          <w:t>p</w:t>
        </w:r>
      </w:ins>
      <w:ins w:id="3278" w:author="Erce, Juan Antonio" w:date="2016-10-01T16:34:00Z">
        <w:r>
          <w:rPr>
            <w:lang w:val="en-US" w:eastAsia="en-GB"/>
          </w:rPr>
          <w:t>age:</w:t>
        </w:r>
      </w:ins>
    </w:p>
    <w:p w14:paraId="68C73BC7" w14:textId="6A7AB705" w:rsidR="006625BB" w:rsidRDefault="006625BB" w:rsidP="006625BB">
      <w:pPr>
        <w:rPr>
          <w:ins w:id="3279" w:author="Erce, Juan Antonio" w:date="2016-10-01T16:46:00Z"/>
          <w:lang w:val="en-US" w:eastAsia="en-GB"/>
        </w:rPr>
      </w:pPr>
      <w:ins w:id="3280" w:author="Erce, Juan Antonio" w:date="2016-10-01T16:42:00Z">
        <w:r>
          <w:rPr>
            <w:lang w:val="en-US" w:eastAsia="en-GB"/>
          </w:rPr>
          <w:t xml:space="preserve">After M&amp;S go-live the search result page has have hidden / deactivated all those functional components </w:t>
        </w:r>
      </w:ins>
      <w:ins w:id="3281" w:author="Erce, Juan Antonio" w:date="2016-10-01T16:43:00Z">
        <w:r w:rsidR="00B76E15">
          <w:rPr>
            <w:lang w:val="en-US" w:eastAsia="en-GB"/>
          </w:rPr>
          <w:t xml:space="preserve">that rely on </w:t>
        </w:r>
      </w:ins>
      <w:ins w:id="3282" w:author="Erce, Juan Antonio" w:date="2016-10-01T16:45:00Z">
        <w:r w:rsidR="00B76E15">
          <w:rPr>
            <w:lang w:val="en-US" w:eastAsia="en-GB"/>
          </w:rPr>
          <w:t>u</w:t>
        </w:r>
      </w:ins>
      <w:ins w:id="3283" w:author="Erce, Juan Antonio" w:date="2016-10-01T16:43:00Z">
        <w:r w:rsidR="00B76E15">
          <w:rPr>
            <w:lang w:val="en-US" w:eastAsia="en-GB"/>
          </w:rPr>
          <w:t>ser profile services or Engage content.</w:t>
        </w:r>
      </w:ins>
      <w:ins w:id="3284" w:author="Erce, Juan Antonio" w:date="2016-10-01T16:42:00Z">
        <w:r>
          <w:rPr>
            <w:lang w:val="en-US" w:eastAsia="en-GB"/>
          </w:rPr>
          <w:t xml:space="preserve"> </w:t>
        </w:r>
      </w:ins>
      <w:ins w:id="3285" w:author="Erce, Juan Antonio" w:date="2016-10-01T16:45:00Z">
        <w:r w:rsidR="00B76E15">
          <w:rPr>
            <w:lang w:val="en-US" w:eastAsia="en-GB"/>
          </w:rPr>
          <w:t xml:space="preserve">During this phase, the search engine will only crawl content coming </w:t>
        </w:r>
      </w:ins>
      <w:ins w:id="3286" w:author="Erce, Juan Antonio" w:date="2016-10-01T16:46:00Z">
        <w:r w:rsidR="00B76E15">
          <w:rPr>
            <w:lang w:val="en-US" w:eastAsia="en-GB"/>
          </w:rPr>
          <w:t>from the new platform. Hence, result set based on New</w:t>
        </w:r>
      </w:ins>
      <w:ins w:id="3287" w:author="Erce, Juan Antonio" w:date="2016-10-01T16:47:00Z">
        <w:r w:rsidR="00B76E15">
          <w:rPr>
            <w:lang w:val="en-US" w:eastAsia="en-GB"/>
          </w:rPr>
          <w:t>s</w:t>
        </w:r>
      </w:ins>
      <w:ins w:id="3288" w:author="Erce, Juan Antonio" w:date="2016-10-01T16:46:00Z">
        <w:r w:rsidR="00B76E15">
          <w:rPr>
            <w:lang w:val="en-US" w:eastAsia="en-GB"/>
          </w:rPr>
          <w:t xml:space="preserve">, Engage, People </w:t>
        </w:r>
      </w:ins>
      <w:ins w:id="3289" w:author="Erce, Juan Antonio" w:date="2016-10-01T16:47:00Z">
        <w:r w:rsidR="00B76E15">
          <w:rPr>
            <w:lang w:val="en-US" w:eastAsia="en-GB"/>
          </w:rPr>
          <w:t xml:space="preserve">must </w:t>
        </w:r>
      </w:ins>
      <w:ins w:id="3290" w:author="Erce, Juan Antonio" w:date="2016-10-01T16:46:00Z">
        <w:r w:rsidR="00B76E15">
          <w:rPr>
            <w:lang w:val="en-US" w:eastAsia="en-GB"/>
          </w:rPr>
          <w:t>be hidden or deactivated.</w:t>
        </w:r>
      </w:ins>
    </w:p>
    <w:p w14:paraId="6D19EE25" w14:textId="77777777" w:rsidR="00B76E15" w:rsidRDefault="00B76E15" w:rsidP="006625BB">
      <w:pPr>
        <w:rPr>
          <w:ins w:id="3291" w:author="Erce, Juan Antonio" w:date="2016-10-01T16:34:00Z"/>
          <w:lang w:val="en-US" w:eastAsia="en-GB"/>
        </w:rPr>
      </w:pPr>
    </w:p>
    <w:p w14:paraId="364BEE51" w14:textId="5D5ADA55" w:rsidR="006625BB" w:rsidRDefault="006625BB" w:rsidP="00951A2C">
      <w:pPr>
        <w:rPr>
          <w:lang w:val="en-US" w:eastAsia="en-GB"/>
        </w:rPr>
      </w:pPr>
      <w:ins w:id="3292" w:author="Erce, Juan Antonio" w:date="2016-10-01T16:39:00Z">
        <w:r>
          <w:rPr>
            <w:noProof/>
            <w:lang w:val="sk-SK" w:eastAsia="sk-SK"/>
          </w:rPr>
          <w:lastRenderedPageBreak/>
          <w:drawing>
            <wp:inline distT="0" distB="0" distL="0" distR="0" wp14:anchorId="0176D636" wp14:editId="7ADF6F8C">
              <wp:extent cx="5761355" cy="37903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1355" cy="3790315"/>
                      </a:xfrm>
                      <a:prstGeom prst="rect">
                        <a:avLst/>
                      </a:prstGeom>
                    </pic:spPr>
                  </pic:pic>
                </a:graphicData>
              </a:graphic>
            </wp:inline>
          </w:drawing>
        </w:r>
      </w:ins>
    </w:p>
    <w:p w14:paraId="426353B2" w14:textId="77777777" w:rsidR="005B4EA2" w:rsidRDefault="005B4EA2" w:rsidP="00951A2C">
      <w:pPr>
        <w:rPr>
          <w:ins w:id="3293" w:author="Erce, Juan Antonio" w:date="2016-10-04T04:26:00Z"/>
          <w:lang w:val="en-US" w:eastAsia="en-GB"/>
        </w:rPr>
      </w:pPr>
    </w:p>
    <w:tbl>
      <w:tblPr>
        <w:tblStyle w:val="TableGrid"/>
        <w:tblW w:w="9918" w:type="dxa"/>
        <w:tblLook w:val="04A0" w:firstRow="1" w:lastRow="0" w:firstColumn="1" w:lastColumn="0" w:noHBand="0" w:noVBand="1"/>
        <w:tblPrChange w:id="3294" w:author="Erce, Juan Antonio" w:date="2016-10-04T04:40:00Z">
          <w:tblPr>
            <w:tblStyle w:val="TableGrid"/>
            <w:tblW w:w="9634" w:type="dxa"/>
            <w:tblLook w:val="04A0" w:firstRow="1" w:lastRow="0" w:firstColumn="1" w:lastColumn="0" w:noHBand="0" w:noVBand="1"/>
          </w:tblPr>
        </w:tblPrChange>
      </w:tblPr>
      <w:tblGrid>
        <w:gridCol w:w="1037"/>
        <w:gridCol w:w="1226"/>
        <w:gridCol w:w="2410"/>
        <w:gridCol w:w="5245"/>
        <w:tblGridChange w:id="3295">
          <w:tblGrid>
            <w:gridCol w:w="1037"/>
            <w:gridCol w:w="1226"/>
            <w:gridCol w:w="851"/>
            <w:gridCol w:w="1559"/>
            <w:gridCol w:w="2835"/>
            <w:gridCol w:w="2126"/>
            <w:gridCol w:w="284"/>
          </w:tblGrid>
        </w:tblGridChange>
      </w:tblGrid>
      <w:tr w:rsidR="000B2DE2" w:rsidRPr="000F53F8" w14:paraId="3C1204FF" w14:textId="77777777" w:rsidTr="0011063F">
        <w:trPr>
          <w:ins w:id="3296" w:author="Erce, Juan Antonio" w:date="2016-10-04T04:26:00Z"/>
          <w:trPrChange w:id="3297" w:author="Erce, Juan Antonio" w:date="2016-10-04T04:40:00Z">
            <w:trPr>
              <w:gridAfter w:val="0"/>
            </w:trPr>
          </w:trPrChange>
        </w:trPr>
        <w:tc>
          <w:tcPr>
            <w:tcW w:w="1037" w:type="dxa"/>
            <w:shd w:val="clear" w:color="auto" w:fill="002060"/>
            <w:tcPrChange w:id="3298" w:author="Erce, Juan Antonio" w:date="2016-10-04T04:40:00Z">
              <w:tcPr>
                <w:tcW w:w="1037" w:type="dxa"/>
                <w:shd w:val="clear" w:color="auto" w:fill="002060"/>
              </w:tcPr>
            </w:tcPrChange>
          </w:tcPr>
          <w:p w14:paraId="1C118C74" w14:textId="655787C7" w:rsidR="000B2DE2" w:rsidRPr="000F53F8" w:rsidRDefault="000B2DE2" w:rsidP="000B2DE2">
            <w:pPr>
              <w:jc w:val="center"/>
              <w:rPr>
                <w:ins w:id="3299" w:author="Erce, Juan Antonio" w:date="2016-10-04T04:26:00Z"/>
                <w:color w:val="FFFFFF" w:themeColor="background1"/>
                <w:lang w:val="en-US" w:eastAsia="en-GB"/>
              </w:rPr>
            </w:pPr>
            <w:ins w:id="3300" w:author="Erce, Juan Antonio" w:date="2016-10-04T04:42:00Z">
              <w:r w:rsidRPr="00387D6C">
                <w:rPr>
                  <w:rFonts w:asciiTheme="minorHAnsi" w:eastAsia="Times New Roman" w:hAnsiTheme="minorHAnsi" w:cstheme="minorHAnsi"/>
                  <w:b/>
                  <w:bCs/>
                  <w:color w:val="FFFFFF" w:themeColor="background1"/>
                  <w:sz w:val="16"/>
                  <w:szCs w:val="16"/>
                  <w:lang w:val="en-US"/>
                </w:rPr>
                <w:t>Id</w:t>
              </w:r>
            </w:ins>
          </w:p>
        </w:tc>
        <w:tc>
          <w:tcPr>
            <w:tcW w:w="1226" w:type="dxa"/>
            <w:shd w:val="clear" w:color="auto" w:fill="002060"/>
            <w:tcPrChange w:id="3301" w:author="Erce, Juan Antonio" w:date="2016-10-04T04:40:00Z">
              <w:tcPr>
                <w:tcW w:w="2077" w:type="dxa"/>
                <w:gridSpan w:val="2"/>
                <w:shd w:val="clear" w:color="auto" w:fill="002060"/>
              </w:tcPr>
            </w:tcPrChange>
          </w:tcPr>
          <w:p w14:paraId="68460FA9" w14:textId="4DD380CC" w:rsidR="000B2DE2" w:rsidRPr="000F53F8" w:rsidRDefault="000B2DE2" w:rsidP="000B2DE2">
            <w:pPr>
              <w:jc w:val="center"/>
              <w:rPr>
                <w:ins w:id="3302" w:author="Erce, Juan Antonio" w:date="2016-10-04T04:26:00Z"/>
                <w:color w:val="FFFFFF" w:themeColor="background1"/>
                <w:lang w:val="en-US" w:eastAsia="en-GB"/>
              </w:rPr>
            </w:pPr>
            <w:ins w:id="3303" w:author="Erce, Juan Antonio" w:date="2016-10-04T04:42:00Z">
              <w:r w:rsidRPr="00387D6C">
                <w:rPr>
                  <w:rFonts w:asciiTheme="minorHAnsi" w:eastAsia="Times New Roman" w:hAnsiTheme="minorHAnsi" w:cstheme="minorHAnsi"/>
                  <w:b/>
                  <w:bCs/>
                  <w:color w:val="FFFFFF" w:themeColor="background1"/>
                  <w:sz w:val="16"/>
                  <w:szCs w:val="16"/>
                  <w:lang w:val="en-US"/>
                </w:rPr>
                <w:t>Feature category</w:t>
              </w:r>
            </w:ins>
          </w:p>
        </w:tc>
        <w:tc>
          <w:tcPr>
            <w:tcW w:w="2410" w:type="dxa"/>
            <w:shd w:val="clear" w:color="auto" w:fill="002060"/>
            <w:tcPrChange w:id="3304" w:author="Erce, Juan Antonio" w:date="2016-10-04T04:40:00Z">
              <w:tcPr>
                <w:tcW w:w="4394" w:type="dxa"/>
                <w:gridSpan w:val="2"/>
                <w:shd w:val="clear" w:color="auto" w:fill="002060"/>
              </w:tcPr>
            </w:tcPrChange>
          </w:tcPr>
          <w:p w14:paraId="62D3B835" w14:textId="2D6E2F2F" w:rsidR="000B2DE2" w:rsidRPr="000F53F8" w:rsidRDefault="000B2DE2" w:rsidP="000B2DE2">
            <w:pPr>
              <w:jc w:val="center"/>
              <w:rPr>
                <w:ins w:id="3305" w:author="Erce, Juan Antonio" w:date="2016-10-04T04:26:00Z"/>
                <w:color w:val="FFFFFF" w:themeColor="background1"/>
                <w:lang w:val="en-US" w:eastAsia="en-GB"/>
              </w:rPr>
            </w:pPr>
            <w:ins w:id="3306" w:author="Erce, Juan Antonio" w:date="2016-10-04T04:42:00Z">
              <w:r w:rsidRPr="00387D6C">
                <w:rPr>
                  <w:rFonts w:asciiTheme="minorHAnsi" w:eastAsia="Times New Roman" w:hAnsiTheme="minorHAnsi" w:cstheme="minorHAnsi"/>
                  <w:b/>
                  <w:bCs/>
                  <w:color w:val="FFFFFF" w:themeColor="background1"/>
                  <w:sz w:val="16"/>
                  <w:szCs w:val="16"/>
                  <w:lang w:val="en-US"/>
                </w:rPr>
                <w:t>Feature name</w:t>
              </w:r>
            </w:ins>
          </w:p>
        </w:tc>
        <w:tc>
          <w:tcPr>
            <w:tcW w:w="5245" w:type="dxa"/>
            <w:shd w:val="clear" w:color="auto" w:fill="002060"/>
            <w:tcPrChange w:id="3307" w:author="Erce, Juan Antonio" w:date="2016-10-04T04:40:00Z">
              <w:tcPr>
                <w:tcW w:w="2126" w:type="dxa"/>
                <w:shd w:val="clear" w:color="auto" w:fill="002060"/>
              </w:tcPr>
            </w:tcPrChange>
          </w:tcPr>
          <w:p w14:paraId="6F4EC615" w14:textId="411043BD" w:rsidR="000B2DE2" w:rsidRPr="000F53F8" w:rsidRDefault="000B2DE2" w:rsidP="000B2DE2">
            <w:pPr>
              <w:jc w:val="center"/>
              <w:rPr>
                <w:ins w:id="3308" w:author="Erce, Juan Antonio" w:date="2016-10-04T04:26:00Z"/>
                <w:color w:val="FFFFFF" w:themeColor="background1"/>
                <w:lang w:val="en-US" w:eastAsia="en-GB"/>
              </w:rPr>
            </w:pPr>
            <w:ins w:id="3309" w:author="Erce, Juan Antonio" w:date="2016-10-04T04:42:00Z">
              <w:r w:rsidRPr="00387D6C">
                <w:rPr>
                  <w:rFonts w:asciiTheme="minorHAnsi" w:eastAsia="Times New Roman" w:hAnsiTheme="minorHAnsi" w:cstheme="minorHAnsi"/>
                  <w:b/>
                  <w:bCs/>
                  <w:color w:val="FFFFFF" w:themeColor="background1"/>
                  <w:sz w:val="16"/>
                  <w:szCs w:val="16"/>
                  <w:lang w:val="en-US"/>
                </w:rPr>
                <w:t>Description</w:t>
              </w:r>
            </w:ins>
          </w:p>
        </w:tc>
      </w:tr>
      <w:tr w:rsidR="000B2DE2" w14:paraId="57F7EC17" w14:textId="77777777" w:rsidTr="0011063F">
        <w:trPr>
          <w:ins w:id="3310" w:author="Erce, Juan Antonio" w:date="2016-10-04T04:26:00Z"/>
          <w:trPrChange w:id="3311" w:author="Erce, Juan Antonio" w:date="2016-10-04T04:40:00Z">
            <w:trPr>
              <w:gridAfter w:val="0"/>
            </w:trPr>
          </w:trPrChange>
        </w:trPr>
        <w:tc>
          <w:tcPr>
            <w:tcW w:w="1037" w:type="dxa"/>
            <w:tcPrChange w:id="3312" w:author="Erce, Juan Antonio" w:date="2016-10-04T04:40:00Z">
              <w:tcPr>
                <w:tcW w:w="1037" w:type="dxa"/>
              </w:tcPr>
            </w:tcPrChange>
          </w:tcPr>
          <w:p w14:paraId="1A567DBC" w14:textId="3736FEA9" w:rsidR="000B2DE2" w:rsidRDefault="000B2DE2" w:rsidP="000B2DE2">
            <w:pPr>
              <w:rPr>
                <w:ins w:id="3313" w:author="Erce, Juan Antonio" w:date="2016-10-04T04:26:00Z"/>
                <w:lang w:val="en-US" w:eastAsia="en-GB"/>
              </w:rPr>
            </w:pPr>
            <w:ins w:id="3314" w:author="Erce, Juan Antonio" w:date="2016-10-04T04:26:00Z">
              <w:r>
                <w:rPr>
                  <w:lang w:val="en-US" w:eastAsia="en-GB"/>
                </w:rPr>
                <w:t>1</w:t>
              </w:r>
            </w:ins>
          </w:p>
        </w:tc>
        <w:tc>
          <w:tcPr>
            <w:tcW w:w="1226" w:type="dxa"/>
            <w:tcPrChange w:id="3315" w:author="Erce, Juan Antonio" w:date="2016-10-04T04:40:00Z">
              <w:tcPr>
                <w:tcW w:w="2077" w:type="dxa"/>
                <w:gridSpan w:val="2"/>
              </w:tcPr>
            </w:tcPrChange>
          </w:tcPr>
          <w:p w14:paraId="032259A3" w14:textId="0A2E1615" w:rsidR="000B2DE2" w:rsidRDefault="000B2DE2" w:rsidP="000B2DE2">
            <w:pPr>
              <w:rPr>
                <w:ins w:id="3316" w:author="Erce, Juan Antonio" w:date="2016-10-04T04:26:00Z"/>
                <w:lang w:val="en-US" w:eastAsia="en-GB"/>
              </w:rPr>
            </w:pPr>
            <w:ins w:id="3317" w:author="Erce, Juan Antonio" w:date="2016-10-04T04:27:00Z">
              <w:r>
                <w:rPr>
                  <w:lang w:val="en-US" w:eastAsia="en-GB"/>
                </w:rPr>
                <w:t>Go-live</w:t>
              </w:r>
            </w:ins>
          </w:p>
        </w:tc>
        <w:tc>
          <w:tcPr>
            <w:tcW w:w="2410" w:type="dxa"/>
            <w:tcPrChange w:id="3318" w:author="Erce, Juan Antonio" w:date="2016-10-04T04:40:00Z">
              <w:tcPr>
                <w:tcW w:w="4394" w:type="dxa"/>
                <w:gridSpan w:val="2"/>
              </w:tcPr>
            </w:tcPrChange>
          </w:tcPr>
          <w:p w14:paraId="57D56881" w14:textId="500AA1C6" w:rsidR="000B2DE2" w:rsidRDefault="000B2DE2" w:rsidP="000B2DE2">
            <w:pPr>
              <w:rPr>
                <w:ins w:id="3319" w:author="Erce, Juan Antonio" w:date="2016-10-04T04:26:00Z"/>
                <w:lang w:val="en-US" w:eastAsia="en-GB"/>
              </w:rPr>
            </w:pPr>
            <w:ins w:id="3320" w:author="Erce, Juan Antonio" w:date="2016-10-04T04:30:00Z">
              <w:r>
                <w:rPr>
                  <w:lang w:val="en-US" w:eastAsia="en-GB"/>
                </w:rPr>
                <w:t>Hide of social functionality</w:t>
              </w:r>
            </w:ins>
          </w:p>
        </w:tc>
        <w:tc>
          <w:tcPr>
            <w:tcW w:w="5245" w:type="dxa"/>
            <w:tcPrChange w:id="3321" w:author="Erce, Juan Antonio" w:date="2016-10-04T04:40:00Z">
              <w:tcPr>
                <w:tcW w:w="2126" w:type="dxa"/>
              </w:tcPr>
            </w:tcPrChange>
          </w:tcPr>
          <w:p w14:paraId="20F74CE2" w14:textId="77777777" w:rsidR="000B2DE2" w:rsidRDefault="000B2DE2" w:rsidP="000B2DE2">
            <w:pPr>
              <w:rPr>
                <w:ins w:id="3322" w:author="Erce, Juan Antonio" w:date="2016-10-04T04:43:00Z"/>
                <w:lang w:val="en-US" w:eastAsia="en-GB"/>
              </w:rPr>
            </w:pPr>
            <w:ins w:id="3323" w:author="Erce, Juan Antonio" w:date="2016-10-04T04:42:00Z">
              <w:r>
                <w:rPr>
                  <w:lang w:val="en-US" w:eastAsia="en-GB"/>
                </w:rPr>
                <w:t>Given that I am Admin user</w:t>
              </w:r>
            </w:ins>
          </w:p>
          <w:p w14:paraId="21F769BA" w14:textId="77777777" w:rsidR="000B2DE2" w:rsidRDefault="000B2DE2" w:rsidP="000B2DE2">
            <w:pPr>
              <w:rPr>
                <w:ins w:id="3324" w:author="Erce, Juan Antonio" w:date="2016-10-04T04:43:00Z"/>
                <w:lang w:val="en-US" w:eastAsia="en-GB"/>
              </w:rPr>
            </w:pPr>
            <w:ins w:id="3325" w:author="Erce, Juan Antonio" w:date="2016-10-04T04:43:00Z">
              <w:r>
                <w:rPr>
                  <w:lang w:val="en-US" w:eastAsia="en-GB"/>
                </w:rPr>
                <w:t>And located in the Admin site of the Intranet Web application</w:t>
              </w:r>
            </w:ins>
          </w:p>
          <w:p w14:paraId="154C144D" w14:textId="2781D694" w:rsidR="000B2DE2" w:rsidRDefault="000B2DE2" w:rsidP="000B2DE2">
            <w:pPr>
              <w:rPr>
                <w:ins w:id="3326" w:author="Erce, Juan Antonio" w:date="2016-10-04T04:35:00Z"/>
                <w:lang w:val="en-US" w:eastAsia="en-GB"/>
              </w:rPr>
            </w:pPr>
            <w:ins w:id="3327" w:author="Erce, Juan Antonio" w:date="2016-10-04T04:43:00Z">
              <w:r>
                <w:rPr>
                  <w:lang w:val="en-US" w:eastAsia="en-GB"/>
                </w:rPr>
                <w:t xml:space="preserve">I have an option to </w:t>
              </w:r>
            </w:ins>
            <w:ins w:id="3328" w:author="Erce, Juan Antonio" w:date="2016-10-04T04:31:00Z">
              <w:r>
                <w:rPr>
                  <w:lang w:val="en-US" w:eastAsia="en-GB"/>
                </w:rPr>
                <w:t>hide all the social capabilities</w:t>
              </w:r>
            </w:ins>
            <w:ins w:id="3329" w:author="Erce, Juan Antonio" w:date="2016-10-04T04:33:00Z">
              <w:r>
                <w:rPr>
                  <w:lang w:val="en-US" w:eastAsia="en-GB"/>
                </w:rPr>
                <w:t>. This mechanism has to impact only to Topic and resources templates used by M&amp;S to create content</w:t>
              </w:r>
            </w:ins>
            <w:ins w:id="3330" w:author="Erce, Juan Antonio" w:date="2016-10-04T04:32:00Z">
              <w:r>
                <w:rPr>
                  <w:lang w:val="en-US" w:eastAsia="en-GB"/>
                </w:rPr>
                <w:t xml:space="preserve"> </w:t>
              </w:r>
            </w:ins>
            <w:ins w:id="3331" w:author="Erce, Juan Antonio" w:date="2016-10-04T04:36:00Z">
              <w:r>
                <w:rPr>
                  <w:lang w:val="en-US" w:eastAsia="en-GB"/>
                </w:rPr>
                <w:t>including the search center.</w:t>
              </w:r>
            </w:ins>
          </w:p>
          <w:p w14:paraId="32C365A9" w14:textId="2FC8EBAB" w:rsidR="000B2DE2" w:rsidRDefault="000B2DE2" w:rsidP="000B2DE2">
            <w:pPr>
              <w:rPr>
                <w:ins w:id="3332" w:author="Erce, Juan Antonio" w:date="2016-10-04T04:43:00Z"/>
                <w:lang w:val="en-US" w:eastAsia="en-GB"/>
              </w:rPr>
            </w:pPr>
            <w:ins w:id="3333" w:author="Erce, Juan Antonio" w:date="2016-10-04T04:44:00Z">
              <w:r>
                <w:rPr>
                  <w:lang w:val="en-US" w:eastAsia="en-GB"/>
                </w:rPr>
                <w:t xml:space="preserve">When I click on this Option </w:t>
              </w:r>
            </w:ins>
          </w:p>
          <w:p w14:paraId="3B11AA8E" w14:textId="371861AF" w:rsidR="000B2DE2" w:rsidRDefault="000B2DE2" w:rsidP="000B2DE2">
            <w:pPr>
              <w:rPr>
                <w:ins w:id="3334" w:author="Erce, Juan Antonio" w:date="2016-10-04T04:44:00Z"/>
                <w:lang w:val="en-US" w:eastAsia="en-GB"/>
              </w:rPr>
            </w:pPr>
            <w:ins w:id="3335" w:author="Erce, Juan Antonio" w:date="2016-10-04T04:44:00Z">
              <w:r>
                <w:rPr>
                  <w:lang w:val="en-US" w:eastAsia="en-GB"/>
                </w:rPr>
                <w:t>all the social capabilities become hidden and not available for end users.</w:t>
              </w:r>
            </w:ins>
          </w:p>
          <w:p w14:paraId="3D683EF5" w14:textId="77777777" w:rsidR="000B2DE2" w:rsidRDefault="000B2DE2" w:rsidP="000B2DE2">
            <w:pPr>
              <w:rPr>
                <w:ins w:id="3336" w:author="Erce, Juan Antonio" w:date="2016-10-04T04:33:00Z"/>
                <w:lang w:val="en-US" w:eastAsia="en-GB"/>
              </w:rPr>
            </w:pPr>
          </w:p>
          <w:p w14:paraId="622C028D" w14:textId="22B37A7B" w:rsidR="000B2DE2" w:rsidRDefault="000B2DE2" w:rsidP="000B2DE2">
            <w:pPr>
              <w:rPr>
                <w:ins w:id="3337" w:author="Erce, Juan Antonio" w:date="2016-10-04T04:32:00Z"/>
                <w:lang w:val="en-US" w:eastAsia="en-GB"/>
              </w:rPr>
            </w:pPr>
            <w:ins w:id="3338" w:author="Erce, Juan Antonio" w:date="2016-10-04T04:32:00Z">
              <w:r>
                <w:rPr>
                  <w:lang w:val="en-US" w:eastAsia="en-GB"/>
                </w:rPr>
                <w:t>Social capabilities are:</w:t>
              </w:r>
            </w:ins>
          </w:p>
          <w:p w14:paraId="357CE5BD" w14:textId="3293BA02" w:rsidR="000B2DE2" w:rsidRPr="0011063F" w:rsidRDefault="000B2DE2">
            <w:pPr>
              <w:pStyle w:val="ListParagraph"/>
              <w:numPr>
                <w:ilvl w:val="0"/>
                <w:numId w:val="46"/>
              </w:numPr>
              <w:rPr>
                <w:ins w:id="3339" w:author="Erce, Juan Antonio" w:date="2016-10-04T04:35:00Z"/>
                <w:lang w:val="en-US" w:eastAsia="en-GB"/>
              </w:rPr>
              <w:pPrChange w:id="3340" w:author="Erce, Juan Antonio" w:date="2016-10-04T04:35:00Z">
                <w:pPr/>
              </w:pPrChange>
            </w:pPr>
            <w:ins w:id="3341" w:author="Erce, Juan Antonio" w:date="2016-10-04T04:35:00Z">
              <w:r w:rsidRPr="0011063F">
                <w:rPr>
                  <w:lang w:val="en-US" w:eastAsia="en-GB"/>
                </w:rPr>
                <w:t>Add to favorites / Remove from favorites button</w:t>
              </w:r>
            </w:ins>
          </w:p>
          <w:p w14:paraId="1386503D" w14:textId="568CCB49" w:rsidR="000B2DE2" w:rsidRPr="0011063F" w:rsidRDefault="000B2DE2">
            <w:pPr>
              <w:pStyle w:val="ListParagraph"/>
              <w:numPr>
                <w:ilvl w:val="0"/>
                <w:numId w:val="46"/>
              </w:numPr>
              <w:rPr>
                <w:ins w:id="3342" w:author="Erce, Juan Antonio" w:date="2016-10-04T04:35:00Z"/>
                <w:lang w:val="en-US" w:eastAsia="en-GB"/>
              </w:rPr>
              <w:pPrChange w:id="3343" w:author="Erce, Juan Antonio" w:date="2016-10-04T04:35:00Z">
                <w:pPr/>
              </w:pPrChange>
            </w:pPr>
            <w:ins w:id="3344" w:author="Erce, Juan Antonio" w:date="2016-10-04T04:35:00Z">
              <w:r w:rsidRPr="0011063F">
                <w:rPr>
                  <w:lang w:val="en-US" w:eastAsia="en-GB"/>
                </w:rPr>
                <w:t>Share button</w:t>
              </w:r>
            </w:ins>
          </w:p>
          <w:p w14:paraId="612C3FBA" w14:textId="7FF1EE8E" w:rsidR="000B2DE2" w:rsidRPr="0011063F" w:rsidRDefault="000B2DE2">
            <w:pPr>
              <w:pStyle w:val="ListParagraph"/>
              <w:numPr>
                <w:ilvl w:val="0"/>
                <w:numId w:val="46"/>
              </w:numPr>
              <w:rPr>
                <w:ins w:id="3345" w:author="Erce, Juan Antonio" w:date="2016-10-04T04:35:00Z"/>
                <w:lang w:val="en-US" w:eastAsia="en-GB"/>
              </w:rPr>
              <w:pPrChange w:id="3346" w:author="Erce, Juan Antonio" w:date="2016-10-04T04:35:00Z">
                <w:pPr/>
              </w:pPrChange>
            </w:pPr>
            <w:ins w:id="3347" w:author="Erce, Juan Antonio" w:date="2016-10-04T04:35:00Z">
              <w:r w:rsidRPr="0011063F">
                <w:rPr>
                  <w:lang w:val="en-US" w:eastAsia="en-GB"/>
                </w:rPr>
                <w:t>Content owner</w:t>
              </w:r>
            </w:ins>
          </w:p>
          <w:p w14:paraId="23F3D738" w14:textId="79C5E4DC" w:rsidR="000B2DE2" w:rsidRDefault="000B2DE2">
            <w:pPr>
              <w:pStyle w:val="ListParagraph"/>
              <w:numPr>
                <w:ilvl w:val="0"/>
                <w:numId w:val="46"/>
              </w:numPr>
              <w:rPr>
                <w:ins w:id="3348" w:author="Erce, Juan Antonio" w:date="2016-10-04T04:38:00Z"/>
                <w:lang w:val="en-US" w:eastAsia="en-GB"/>
              </w:rPr>
              <w:pPrChange w:id="3349" w:author="Erce, Juan Antonio" w:date="2016-10-04T04:35:00Z">
                <w:pPr/>
              </w:pPrChange>
            </w:pPr>
            <w:ins w:id="3350" w:author="Erce, Juan Antonio" w:date="2016-10-04T04:35:00Z">
              <w:r w:rsidRPr="0011063F">
                <w:rPr>
                  <w:lang w:val="en-US" w:eastAsia="en-GB"/>
                </w:rPr>
                <w:t>And</w:t>
              </w:r>
            </w:ins>
            <w:ins w:id="3351" w:author="Erce, Juan Antonio" w:date="2016-10-04T10:41:00Z">
              <w:r w:rsidR="00E00626">
                <w:rPr>
                  <w:lang w:val="en-US" w:eastAsia="en-GB"/>
                </w:rPr>
                <w:t>,</w:t>
              </w:r>
              <w:r w:rsidR="00E00626" w:rsidRPr="0011063F">
                <w:rPr>
                  <w:lang w:val="en-US" w:eastAsia="en-GB"/>
                </w:rPr>
                <w:t xml:space="preserve"> In</w:t>
              </w:r>
            </w:ins>
            <w:ins w:id="3352" w:author="Erce, Juan Antonio" w:date="2016-10-04T04:37:00Z">
              <w:r>
                <w:rPr>
                  <w:lang w:val="en-US" w:eastAsia="en-GB"/>
                </w:rPr>
                <w:t xml:space="preserve"> case that are not designed as a webparts. News</w:t>
              </w:r>
            </w:ins>
            <w:ins w:id="3353" w:author="Erce, Juan Antonio" w:date="2016-10-04T04:38:00Z">
              <w:r>
                <w:rPr>
                  <w:lang w:val="en-US" w:eastAsia="en-GB"/>
                </w:rPr>
                <w:t>, Top Communities, People</w:t>
              </w:r>
            </w:ins>
            <w:ins w:id="3354" w:author="Erce, Juan Antonio" w:date="2016-10-04T04:37:00Z">
              <w:r>
                <w:rPr>
                  <w:lang w:val="en-US" w:eastAsia="en-GB"/>
                </w:rPr>
                <w:t xml:space="preserve"> in </w:t>
              </w:r>
            </w:ins>
            <w:ins w:id="3355" w:author="Erce, Juan Antonio" w:date="2016-10-04T04:38:00Z">
              <w:r>
                <w:rPr>
                  <w:lang w:val="en-US" w:eastAsia="en-GB"/>
                </w:rPr>
                <w:t xml:space="preserve">instantiated in </w:t>
              </w:r>
            </w:ins>
            <w:ins w:id="3356" w:author="Erce, Juan Antonio" w:date="2016-10-04T04:37:00Z">
              <w:r>
                <w:rPr>
                  <w:lang w:val="en-US" w:eastAsia="en-GB"/>
                </w:rPr>
                <w:t>T&amp;R templates,</w:t>
              </w:r>
            </w:ins>
          </w:p>
          <w:p w14:paraId="3116EFBD" w14:textId="58E8A156" w:rsidR="000B2DE2" w:rsidRPr="0011063F" w:rsidRDefault="000B2DE2">
            <w:pPr>
              <w:pStyle w:val="ListParagraph"/>
              <w:numPr>
                <w:ilvl w:val="0"/>
                <w:numId w:val="46"/>
              </w:numPr>
              <w:rPr>
                <w:ins w:id="3357" w:author="Erce, Juan Antonio" w:date="2016-10-04T04:26:00Z"/>
                <w:lang w:val="en-US" w:eastAsia="en-GB"/>
              </w:rPr>
              <w:pPrChange w:id="3358" w:author="Erce, Juan Antonio" w:date="2016-10-04T04:39:00Z">
                <w:pPr/>
              </w:pPrChange>
            </w:pPr>
            <w:ins w:id="3359" w:author="Erce, Juan Antonio" w:date="2016-10-04T04:38:00Z">
              <w:r>
                <w:rPr>
                  <w:lang w:val="en-US" w:eastAsia="en-GB"/>
                </w:rPr>
                <w:t>Content Owner (non clickable text)</w:t>
              </w:r>
            </w:ins>
            <w:ins w:id="3360" w:author="Erce, Juan Antonio" w:date="2016-10-04T04:37:00Z">
              <w:r>
                <w:rPr>
                  <w:lang w:val="en-US" w:eastAsia="en-GB"/>
                </w:rPr>
                <w:t xml:space="preserve"> </w:t>
              </w:r>
            </w:ins>
          </w:p>
        </w:tc>
      </w:tr>
      <w:tr w:rsidR="000B2DE2" w14:paraId="571FCDBC" w14:textId="77777777" w:rsidTr="0011063F">
        <w:trPr>
          <w:ins w:id="3361" w:author="Erce, Juan Antonio" w:date="2016-10-04T04:26:00Z"/>
          <w:trPrChange w:id="3362" w:author="Erce, Juan Antonio" w:date="2016-10-04T04:40:00Z">
            <w:trPr>
              <w:gridAfter w:val="0"/>
            </w:trPr>
          </w:trPrChange>
        </w:trPr>
        <w:tc>
          <w:tcPr>
            <w:tcW w:w="1037" w:type="dxa"/>
            <w:tcPrChange w:id="3363" w:author="Erce, Juan Antonio" w:date="2016-10-04T04:40:00Z">
              <w:tcPr>
                <w:tcW w:w="1037" w:type="dxa"/>
              </w:tcPr>
            </w:tcPrChange>
          </w:tcPr>
          <w:p w14:paraId="5D2924AA" w14:textId="63440250" w:rsidR="000B2DE2" w:rsidRDefault="000B2DE2" w:rsidP="000B2DE2">
            <w:pPr>
              <w:rPr>
                <w:ins w:id="3364" w:author="Erce, Juan Antonio" w:date="2016-10-04T04:26:00Z"/>
                <w:lang w:val="en-US" w:eastAsia="en-GB"/>
              </w:rPr>
            </w:pPr>
            <w:ins w:id="3365" w:author="Erce, Juan Antonio" w:date="2016-10-04T04:26:00Z">
              <w:r>
                <w:rPr>
                  <w:lang w:val="en-US" w:eastAsia="en-GB"/>
                </w:rPr>
                <w:t>2</w:t>
              </w:r>
            </w:ins>
          </w:p>
        </w:tc>
        <w:tc>
          <w:tcPr>
            <w:tcW w:w="1226" w:type="dxa"/>
            <w:tcPrChange w:id="3366" w:author="Erce, Juan Antonio" w:date="2016-10-04T04:40:00Z">
              <w:tcPr>
                <w:tcW w:w="2077" w:type="dxa"/>
                <w:gridSpan w:val="2"/>
              </w:tcPr>
            </w:tcPrChange>
          </w:tcPr>
          <w:p w14:paraId="0E7086B2" w14:textId="41F950E8" w:rsidR="000B2DE2" w:rsidRDefault="000B2DE2" w:rsidP="000B2DE2">
            <w:pPr>
              <w:rPr>
                <w:ins w:id="3367" w:author="Erce, Juan Antonio" w:date="2016-10-04T04:26:00Z"/>
                <w:lang w:val="en-US" w:eastAsia="en-GB"/>
              </w:rPr>
            </w:pPr>
            <w:ins w:id="3368" w:author="Erce, Juan Antonio" w:date="2016-10-04T04:27:00Z">
              <w:r>
                <w:rPr>
                  <w:lang w:val="en-US" w:eastAsia="en-GB"/>
                </w:rPr>
                <w:t>Go-live</w:t>
              </w:r>
            </w:ins>
          </w:p>
        </w:tc>
        <w:tc>
          <w:tcPr>
            <w:tcW w:w="2410" w:type="dxa"/>
            <w:tcPrChange w:id="3369" w:author="Erce, Juan Antonio" w:date="2016-10-04T04:40:00Z">
              <w:tcPr>
                <w:tcW w:w="4394" w:type="dxa"/>
                <w:gridSpan w:val="2"/>
              </w:tcPr>
            </w:tcPrChange>
          </w:tcPr>
          <w:p w14:paraId="0DEC1496" w14:textId="5914B498" w:rsidR="000B2DE2" w:rsidRDefault="000B2DE2" w:rsidP="000B2DE2">
            <w:pPr>
              <w:rPr>
                <w:ins w:id="3370" w:author="Erce, Juan Antonio" w:date="2016-10-04T04:26:00Z"/>
                <w:lang w:val="en-US" w:eastAsia="en-GB"/>
              </w:rPr>
            </w:pPr>
            <w:ins w:id="3371" w:author="Erce, Juan Antonio" w:date="2016-10-04T04:31:00Z">
              <w:r>
                <w:rPr>
                  <w:lang w:val="en-US" w:eastAsia="en-GB"/>
                </w:rPr>
                <w:t xml:space="preserve">Display social functionality </w:t>
              </w:r>
            </w:ins>
          </w:p>
        </w:tc>
        <w:tc>
          <w:tcPr>
            <w:tcW w:w="5245" w:type="dxa"/>
            <w:tcPrChange w:id="3372" w:author="Erce, Juan Antonio" w:date="2016-10-04T04:40:00Z">
              <w:tcPr>
                <w:tcW w:w="2126" w:type="dxa"/>
              </w:tcPr>
            </w:tcPrChange>
          </w:tcPr>
          <w:p w14:paraId="0F1B2EB7" w14:textId="77777777" w:rsidR="000B2DE2" w:rsidRDefault="000B2DE2" w:rsidP="000B2DE2">
            <w:pPr>
              <w:rPr>
                <w:ins w:id="3373" w:author="Erce, Juan Antonio" w:date="2016-10-04T04:45:00Z"/>
                <w:lang w:val="en-US" w:eastAsia="en-GB"/>
              </w:rPr>
            </w:pPr>
            <w:ins w:id="3374" w:author="Erce, Juan Antonio" w:date="2016-10-04T04:45:00Z">
              <w:r>
                <w:rPr>
                  <w:lang w:val="en-US" w:eastAsia="en-GB"/>
                </w:rPr>
                <w:t>Given that I am Admin user</w:t>
              </w:r>
            </w:ins>
          </w:p>
          <w:p w14:paraId="20DBCEFD" w14:textId="77777777" w:rsidR="000B2DE2" w:rsidRDefault="000B2DE2" w:rsidP="000B2DE2">
            <w:pPr>
              <w:rPr>
                <w:ins w:id="3375" w:author="Erce, Juan Antonio" w:date="2016-10-04T04:45:00Z"/>
                <w:lang w:val="en-US" w:eastAsia="en-GB"/>
              </w:rPr>
            </w:pPr>
            <w:ins w:id="3376" w:author="Erce, Juan Antonio" w:date="2016-10-04T04:45:00Z">
              <w:r>
                <w:rPr>
                  <w:lang w:val="en-US" w:eastAsia="en-GB"/>
                </w:rPr>
                <w:t>And located in the Admin site of the Intranet Web application</w:t>
              </w:r>
            </w:ins>
          </w:p>
          <w:p w14:paraId="2BA095B4" w14:textId="7FCFF42E" w:rsidR="000B2DE2" w:rsidRDefault="000B2DE2" w:rsidP="000B2DE2">
            <w:pPr>
              <w:rPr>
                <w:ins w:id="3377" w:author="Erce, Juan Antonio" w:date="2016-10-04T04:45:00Z"/>
                <w:lang w:val="en-US" w:eastAsia="en-GB"/>
              </w:rPr>
            </w:pPr>
            <w:ins w:id="3378" w:author="Erce, Juan Antonio" w:date="2016-10-04T04:45:00Z">
              <w:r>
                <w:rPr>
                  <w:lang w:val="en-US" w:eastAsia="en-GB"/>
                </w:rPr>
                <w:t>I have an option to display all the social capabilities. This mechanism has impact only to Topic and resources templates used by M&amp;S to create content including the search center.</w:t>
              </w:r>
            </w:ins>
          </w:p>
          <w:p w14:paraId="4A9BF368" w14:textId="77777777" w:rsidR="000B2DE2" w:rsidRDefault="000B2DE2" w:rsidP="000B2DE2">
            <w:pPr>
              <w:rPr>
                <w:ins w:id="3379" w:author="Erce, Juan Antonio" w:date="2016-10-04T04:45:00Z"/>
                <w:lang w:val="en-US" w:eastAsia="en-GB"/>
              </w:rPr>
            </w:pPr>
            <w:ins w:id="3380" w:author="Erce, Juan Antonio" w:date="2016-10-04T04:45:00Z">
              <w:r>
                <w:rPr>
                  <w:lang w:val="en-US" w:eastAsia="en-GB"/>
                </w:rPr>
                <w:t xml:space="preserve">When I click on this Option </w:t>
              </w:r>
            </w:ins>
          </w:p>
          <w:p w14:paraId="5BD5AE87" w14:textId="6E8B91CD" w:rsidR="000B2DE2" w:rsidRDefault="000B2DE2" w:rsidP="000B2DE2">
            <w:pPr>
              <w:rPr>
                <w:ins w:id="3381" w:author="Erce, Juan Antonio" w:date="2016-10-04T04:45:00Z"/>
                <w:lang w:val="en-US" w:eastAsia="en-GB"/>
              </w:rPr>
            </w:pPr>
            <w:ins w:id="3382" w:author="Erce, Juan Antonio" w:date="2016-10-04T04:45:00Z">
              <w:r>
                <w:rPr>
                  <w:lang w:val="en-US" w:eastAsia="en-GB"/>
                </w:rPr>
                <w:t>all the social capabilities become visible and available for end users.</w:t>
              </w:r>
            </w:ins>
          </w:p>
          <w:p w14:paraId="2F955167" w14:textId="77777777" w:rsidR="000B2DE2" w:rsidRDefault="000B2DE2" w:rsidP="000B2DE2">
            <w:pPr>
              <w:rPr>
                <w:ins w:id="3383" w:author="Erce, Juan Antonio" w:date="2016-10-04T04:45:00Z"/>
                <w:lang w:val="en-US" w:eastAsia="en-GB"/>
              </w:rPr>
            </w:pPr>
          </w:p>
          <w:p w14:paraId="0E60A687" w14:textId="77777777" w:rsidR="000B2DE2" w:rsidRDefault="000B2DE2" w:rsidP="000B2DE2">
            <w:pPr>
              <w:rPr>
                <w:ins w:id="3384" w:author="Erce, Juan Antonio" w:date="2016-10-04T04:45:00Z"/>
                <w:lang w:val="en-US" w:eastAsia="en-GB"/>
              </w:rPr>
            </w:pPr>
            <w:ins w:id="3385" w:author="Erce, Juan Antonio" w:date="2016-10-04T04:45:00Z">
              <w:r>
                <w:rPr>
                  <w:lang w:val="en-US" w:eastAsia="en-GB"/>
                </w:rPr>
                <w:t>Social capabilities are:</w:t>
              </w:r>
            </w:ins>
          </w:p>
          <w:p w14:paraId="2CE12ECF" w14:textId="77777777" w:rsidR="000B2DE2" w:rsidRPr="0011063F" w:rsidRDefault="000B2DE2" w:rsidP="000B2DE2">
            <w:pPr>
              <w:pStyle w:val="ListParagraph"/>
              <w:numPr>
                <w:ilvl w:val="0"/>
                <w:numId w:val="46"/>
              </w:numPr>
              <w:rPr>
                <w:ins w:id="3386" w:author="Erce, Juan Antonio" w:date="2016-10-04T04:45:00Z"/>
                <w:lang w:val="en-US" w:eastAsia="en-GB"/>
              </w:rPr>
            </w:pPr>
            <w:ins w:id="3387" w:author="Erce, Juan Antonio" w:date="2016-10-04T04:45:00Z">
              <w:r w:rsidRPr="0011063F">
                <w:rPr>
                  <w:lang w:val="en-US" w:eastAsia="en-GB"/>
                </w:rPr>
                <w:t>Add to favorites / Remove from favorites button</w:t>
              </w:r>
            </w:ins>
          </w:p>
          <w:p w14:paraId="55CD83A7" w14:textId="77777777" w:rsidR="000B2DE2" w:rsidRPr="0011063F" w:rsidRDefault="000B2DE2" w:rsidP="000B2DE2">
            <w:pPr>
              <w:pStyle w:val="ListParagraph"/>
              <w:numPr>
                <w:ilvl w:val="0"/>
                <w:numId w:val="46"/>
              </w:numPr>
              <w:rPr>
                <w:ins w:id="3388" w:author="Erce, Juan Antonio" w:date="2016-10-04T04:45:00Z"/>
                <w:lang w:val="en-US" w:eastAsia="en-GB"/>
              </w:rPr>
            </w:pPr>
            <w:ins w:id="3389" w:author="Erce, Juan Antonio" w:date="2016-10-04T04:45:00Z">
              <w:r w:rsidRPr="0011063F">
                <w:rPr>
                  <w:lang w:val="en-US" w:eastAsia="en-GB"/>
                </w:rPr>
                <w:t>Share button</w:t>
              </w:r>
            </w:ins>
          </w:p>
          <w:p w14:paraId="4840904F" w14:textId="77777777" w:rsidR="000B2DE2" w:rsidRPr="0011063F" w:rsidRDefault="000B2DE2" w:rsidP="000B2DE2">
            <w:pPr>
              <w:pStyle w:val="ListParagraph"/>
              <w:numPr>
                <w:ilvl w:val="0"/>
                <w:numId w:val="46"/>
              </w:numPr>
              <w:rPr>
                <w:ins w:id="3390" w:author="Erce, Juan Antonio" w:date="2016-10-04T04:45:00Z"/>
                <w:lang w:val="en-US" w:eastAsia="en-GB"/>
              </w:rPr>
            </w:pPr>
            <w:ins w:id="3391" w:author="Erce, Juan Antonio" w:date="2016-10-04T04:45:00Z">
              <w:r w:rsidRPr="0011063F">
                <w:rPr>
                  <w:lang w:val="en-US" w:eastAsia="en-GB"/>
                </w:rPr>
                <w:t>Content owner</w:t>
              </w:r>
            </w:ins>
          </w:p>
          <w:p w14:paraId="6FECFD17" w14:textId="28AD6C54" w:rsidR="000B2DE2" w:rsidRDefault="000B2DE2" w:rsidP="000B2DE2">
            <w:pPr>
              <w:pStyle w:val="ListParagraph"/>
              <w:numPr>
                <w:ilvl w:val="0"/>
                <w:numId w:val="46"/>
              </w:numPr>
              <w:rPr>
                <w:ins w:id="3392" w:author="Erce, Juan Antonio" w:date="2016-10-04T04:45:00Z"/>
                <w:lang w:val="en-US" w:eastAsia="en-GB"/>
              </w:rPr>
            </w:pPr>
            <w:ins w:id="3393" w:author="Erce, Juan Antonio" w:date="2016-10-04T04:45:00Z">
              <w:r w:rsidRPr="0011063F">
                <w:rPr>
                  <w:lang w:val="en-US" w:eastAsia="en-GB"/>
                </w:rPr>
                <w:lastRenderedPageBreak/>
                <w:t>And</w:t>
              </w:r>
            </w:ins>
            <w:ins w:id="3394" w:author="Erce, Juan Antonio" w:date="2016-10-04T10:41:00Z">
              <w:r w:rsidR="00E00626">
                <w:rPr>
                  <w:lang w:val="en-US" w:eastAsia="en-GB"/>
                </w:rPr>
                <w:t>,</w:t>
              </w:r>
              <w:r w:rsidR="00E00626" w:rsidRPr="0011063F">
                <w:rPr>
                  <w:lang w:val="en-US" w:eastAsia="en-GB"/>
                </w:rPr>
                <w:t xml:space="preserve"> In</w:t>
              </w:r>
            </w:ins>
            <w:ins w:id="3395" w:author="Erce, Juan Antonio" w:date="2016-10-04T04:45:00Z">
              <w:r>
                <w:rPr>
                  <w:lang w:val="en-US" w:eastAsia="en-GB"/>
                </w:rPr>
                <w:t xml:space="preserve"> case that are not designed as a webparts. News, Top Communities, People in instantiated in T&amp;R templates,</w:t>
              </w:r>
            </w:ins>
          </w:p>
          <w:p w14:paraId="34DE81A1" w14:textId="71B645C0" w:rsidR="000B2DE2" w:rsidRDefault="000B2DE2" w:rsidP="000B2DE2">
            <w:pPr>
              <w:rPr>
                <w:ins w:id="3396" w:author="Erce, Juan Antonio" w:date="2016-10-04T04:26:00Z"/>
                <w:lang w:val="en-US" w:eastAsia="en-GB"/>
              </w:rPr>
            </w:pPr>
            <w:ins w:id="3397" w:author="Erce, Juan Antonio" w:date="2016-10-04T04:45:00Z">
              <w:r>
                <w:rPr>
                  <w:lang w:val="en-US" w:eastAsia="en-GB"/>
                </w:rPr>
                <w:t>Content Owner (non clickable text)</w:t>
              </w:r>
            </w:ins>
          </w:p>
        </w:tc>
      </w:tr>
      <w:tr w:rsidR="00FA6909" w14:paraId="04D6EB1D" w14:textId="77777777" w:rsidTr="0011063F">
        <w:trPr>
          <w:ins w:id="3398" w:author="Ghita Benotmane" w:date="2016-10-04T17:30:00Z"/>
        </w:trPr>
        <w:tc>
          <w:tcPr>
            <w:tcW w:w="1037" w:type="dxa"/>
          </w:tcPr>
          <w:p w14:paraId="191353A5" w14:textId="3C2D3463" w:rsidR="00FA6909" w:rsidRDefault="00FA6909" w:rsidP="00FA6909">
            <w:pPr>
              <w:rPr>
                <w:ins w:id="3399" w:author="Ghita Benotmane" w:date="2016-10-04T17:30:00Z"/>
                <w:lang w:val="en-US" w:eastAsia="en-GB"/>
              </w:rPr>
            </w:pPr>
            <w:ins w:id="3400" w:author="Ghita Benotmane" w:date="2016-10-04T17:31:00Z">
              <w:r>
                <w:rPr>
                  <w:lang w:val="en-US" w:eastAsia="en-GB"/>
                </w:rPr>
                <w:t>3</w:t>
              </w:r>
            </w:ins>
          </w:p>
        </w:tc>
        <w:tc>
          <w:tcPr>
            <w:tcW w:w="1226" w:type="dxa"/>
          </w:tcPr>
          <w:p w14:paraId="157C94F2" w14:textId="2D3F8C3D" w:rsidR="00FA6909" w:rsidRDefault="00FA6909" w:rsidP="00FA6909">
            <w:pPr>
              <w:rPr>
                <w:ins w:id="3401" w:author="Ghita Benotmane" w:date="2016-10-04T17:30:00Z"/>
                <w:lang w:val="en-US" w:eastAsia="en-GB"/>
              </w:rPr>
            </w:pPr>
            <w:ins w:id="3402" w:author="Ghita Benotmane" w:date="2016-10-04T17:31:00Z">
              <w:r>
                <w:rPr>
                  <w:lang w:val="en-US" w:eastAsia="en-GB"/>
                </w:rPr>
                <w:t>Go-live</w:t>
              </w:r>
            </w:ins>
          </w:p>
        </w:tc>
        <w:tc>
          <w:tcPr>
            <w:tcW w:w="2410" w:type="dxa"/>
          </w:tcPr>
          <w:p w14:paraId="676ABDA3" w14:textId="79F3C491" w:rsidR="00FA6909" w:rsidRDefault="00FA6909" w:rsidP="00FA6909">
            <w:pPr>
              <w:rPr>
                <w:ins w:id="3403" w:author="Ghita Benotmane" w:date="2016-10-04T17:30:00Z"/>
                <w:lang w:val="en-US" w:eastAsia="en-GB"/>
              </w:rPr>
            </w:pPr>
            <w:ins w:id="3404" w:author="Ghita Benotmane" w:date="2016-10-04T17:31:00Z">
              <w:r>
                <w:rPr>
                  <w:lang w:val="en-US" w:eastAsia="en-GB"/>
                </w:rPr>
                <w:t>On boarding activation</w:t>
              </w:r>
            </w:ins>
          </w:p>
        </w:tc>
        <w:tc>
          <w:tcPr>
            <w:tcW w:w="5245" w:type="dxa"/>
          </w:tcPr>
          <w:p w14:paraId="17C8E8A9" w14:textId="77777777" w:rsidR="00FA6909" w:rsidRDefault="00FA6909" w:rsidP="00FA6909">
            <w:pPr>
              <w:rPr>
                <w:ins w:id="3405" w:author="Ghita Benotmane" w:date="2016-10-04T17:31:00Z"/>
                <w:lang w:val="en-US" w:eastAsia="en-GB"/>
              </w:rPr>
            </w:pPr>
            <w:ins w:id="3406" w:author="Ghita Benotmane" w:date="2016-10-04T17:31:00Z">
              <w:r>
                <w:rPr>
                  <w:lang w:val="en-US" w:eastAsia="en-GB"/>
                </w:rPr>
                <w:t>Given that I am Admin user</w:t>
              </w:r>
            </w:ins>
          </w:p>
          <w:p w14:paraId="11926A26" w14:textId="77777777" w:rsidR="00FA6909" w:rsidRDefault="00FA6909" w:rsidP="00FA6909">
            <w:pPr>
              <w:rPr>
                <w:ins w:id="3407" w:author="Ghita Benotmane" w:date="2016-10-04T17:31:00Z"/>
                <w:lang w:val="en-US" w:eastAsia="en-GB"/>
              </w:rPr>
            </w:pPr>
            <w:ins w:id="3408" w:author="Ghita Benotmane" w:date="2016-10-04T17:31:00Z">
              <w:r>
                <w:rPr>
                  <w:lang w:val="en-US" w:eastAsia="en-GB"/>
                </w:rPr>
                <w:t>And located in the Admin site of the Intranet Web application</w:t>
              </w:r>
            </w:ins>
          </w:p>
          <w:p w14:paraId="38FEE39C" w14:textId="77777777" w:rsidR="00FA6909" w:rsidRDefault="00FA6909" w:rsidP="00FA6909">
            <w:pPr>
              <w:rPr>
                <w:ins w:id="3409" w:author="Ghita Benotmane" w:date="2016-10-04T17:31:00Z"/>
                <w:lang w:val="en-US" w:eastAsia="en-GB"/>
              </w:rPr>
            </w:pPr>
            <w:ins w:id="3410" w:author="Ghita Benotmane" w:date="2016-10-04T17:31:00Z">
              <w:r>
                <w:rPr>
                  <w:lang w:val="en-US" w:eastAsia="en-GB"/>
                </w:rPr>
                <w:t xml:space="preserve">I have an option to Activate the On boarding process. </w:t>
              </w:r>
            </w:ins>
          </w:p>
          <w:p w14:paraId="256EAD2B" w14:textId="77777777" w:rsidR="00FA6909" w:rsidRDefault="00FA6909" w:rsidP="00FA6909">
            <w:pPr>
              <w:rPr>
                <w:ins w:id="3411" w:author="Ghita Benotmane" w:date="2016-10-04T17:31:00Z"/>
                <w:lang w:val="en-US" w:eastAsia="en-GB"/>
              </w:rPr>
            </w:pPr>
            <w:ins w:id="3412" w:author="Ghita Benotmane" w:date="2016-10-04T17:31:00Z">
              <w:r>
                <w:rPr>
                  <w:lang w:val="en-US" w:eastAsia="en-GB"/>
                </w:rPr>
                <w:t xml:space="preserve">When I click on this Option </w:t>
              </w:r>
            </w:ins>
          </w:p>
          <w:p w14:paraId="04F9F920" w14:textId="21F607C4" w:rsidR="00FA6909" w:rsidRDefault="00FA6909" w:rsidP="00FA6909">
            <w:pPr>
              <w:rPr>
                <w:ins w:id="3413" w:author="Ghita Benotmane" w:date="2016-10-04T17:30:00Z"/>
                <w:lang w:val="en-US" w:eastAsia="en-GB"/>
              </w:rPr>
            </w:pPr>
            <w:ins w:id="3414" w:author="Ghita Benotmane" w:date="2016-10-04T17:31:00Z">
              <w:r>
                <w:rPr>
                  <w:lang w:val="en-US" w:eastAsia="en-GB"/>
                </w:rPr>
                <w:t>all the end user connecting will be requested to do the on boarding process</w:t>
              </w:r>
            </w:ins>
          </w:p>
        </w:tc>
      </w:tr>
      <w:tr w:rsidR="00FA6909" w14:paraId="475BAC4D" w14:textId="77777777" w:rsidTr="0011063F">
        <w:trPr>
          <w:ins w:id="3415" w:author="Ghita Benotmane" w:date="2016-10-04T17:30:00Z"/>
        </w:trPr>
        <w:tc>
          <w:tcPr>
            <w:tcW w:w="1037" w:type="dxa"/>
          </w:tcPr>
          <w:p w14:paraId="44066AA3" w14:textId="7694A611" w:rsidR="00FA6909" w:rsidRDefault="00FA6909" w:rsidP="00FA6909">
            <w:pPr>
              <w:rPr>
                <w:ins w:id="3416" w:author="Ghita Benotmane" w:date="2016-10-04T17:30:00Z"/>
                <w:lang w:val="en-US" w:eastAsia="en-GB"/>
              </w:rPr>
            </w:pPr>
            <w:ins w:id="3417" w:author="Ghita Benotmane" w:date="2016-10-04T17:31:00Z">
              <w:r>
                <w:rPr>
                  <w:lang w:val="en-US" w:eastAsia="en-GB"/>
                </w:rPr>
                <w:t>4</w:t>
              </w:r>
            </w:ins>
          </w:p>
        </w:tc>
        <w:tc>
          <w:tcPr>
            <w:tcW w:w="1226" w:type="dxa"/>
          </w:tcPr>
          <w:p w14:paraId="4535C469" w14:textId="3FB3DF66" w:rsidR="00FA6909" w:rsidRDefault="00FA6909" w:rsidP="00FA6909">
            <w:pPr>
              <w:rPr>
                <w:ins w:id="3418" w:author="Ghita Benotmane" w:date="2016-10-04T17:30:00Z"/>
                <w:lang w:val="en-US" w:eastAsia="en-GB"/>
              </w:rPr>
            </w:pPr>
            <w:ins w:id="3419" w:author="Ghita Benotmane" w:date="2016-10-04T17:31:00Z">
              <w:r>
                <w:rPr>
                  <w:lang w:val="en-US" w:eastAsia="en-GB"/>
                </w:rPr>
                <w:t>Go-live</w:t>
              </w:r>
            </w:ins>
          </w:p>
        </w:tc>
        <w:tc>
          <w:tcPr>
            <w:tcW w:w="2410" w:type="dxa"/>
          </w:tcPr>
          <w:p w14:paraId="3ABCB7C7" w14:textId="728E2464" w:rsidR="00FA6909" w:rsidRDefault="00FA6909" w:rsidP="00FA6909">
            <w:pPr>
              <w:rPr>
                <w:ins w:id="3420" w:author="Ghita Benotmane" w:date="2016-10-04T17:30:00Z"/>
                <w:lang w:val="en-US" w:eastAsia="en-GB"/>
              </w:rPr>
            </w:pPr>
            <w:ins w:id="3421" w:author="Ghita Benotmane" w:date="2016-10-04T17:31:00Z">
              <w:r>
                <w:rPr>
                  <w:lang w:val="en-US" w:eastAsia="en-GB"/>
                </w:rPr>
                <w:t>On boarding deactivation</w:t>
              </w:r>
            </w:ins>
          </w:p>
        </w:tc>
        <w:tc>
          <w:tcPr>
            <w:tcW w:w="5245" w:type="dxa"/>
          </w:tcPr>
          <w:p w14:paraId="52171673" w14:textId="77777777" w:rsidR="00FA6909" w:rsidRDefault="00FA6909" w:rsidP="00FA6909">
            <w:pPr>
              <w:rPr>
                <w:ins w:id="3422" w:author="Ghita Benotmane" w:date="2016-10-04T17:31:00Z"/>
                <w:lang w:val="en-US" w:eastAsia="en-GB"/>
              </w:rPr>
            </w:pPr>
            <w:ins w:id="3423" w:author="Ghita Benotmane" w:date="2016-10-04T17:31:00Z">
              <w:r>
                <w:rPr>
                  <w:lang w:val="en-US" w:eastAsia="en-GB"/>
                </w:rPr>
                <w:t>Given that I am Admin user</w:t>
              </w:r>
            </w:ins>
          </w:p>
          <w:p w14:paraId="5AC51903" w14:textId="77777777" w:rsidR="00FA6909" w:rsidRDefault="00FA6909" w:rsidP="00FA6909">
            <w:pPr>
              <w:rPr>
                <w:ins w:id="3424" w:author="Ghita Benotmane" w:date="2016-10-04T17:31:00Z"/>
                <w:lang w:val="en-US" w:eastAsia="en-GB"/>
              </w:rPr>
            </w:pPr>
            <w:ins w:id="3425" w:author="Ghita Benotmane" w:date="2016-10-04T17:31:00Z">
              <w:r>
                <w:rPr>
                  <w:lang w:val="en-US" w:eastAsia="en-GB"/>
                </w:rPr>
                <w:t>And located in the Admin site of the Intranet Web application</w:t>
              </w:r>
            </w:ins>
          </w:p>
          <w:p w14:paraId="565D5CC2" w14:textId="77777777" w:rsidR="00FA6909" w:rsidRDefault="00FA6909" w:rsidP="00FA6909">
            <w:pPr>
              <w:rPr>
                <w:ins w:id="3426" w:author="Ghita Benotmane" w:date="2016-10-04T17:31:00Z"/>
                <w:lang w:val="en-US" w:eastAsia="en-GB"/>
              </w:rPr>
            </w:pPr>
            <w:ins w:id="3427" w:author="Ghita Benotmane" w:date="2016-10-04T17:31:00Z">
              <w:r>
                <w:rPr>
                  <w:lang w:val="en-US" w:eastAsia="en-GB"/>
                </w:rPr>
                <w:t xml:space="preserve">I have an option to disable the On boarding process. </w:t>
              </w:r>
            </w:ins>
          </w:p>
          <w:p w14:paraId="56BC620E" w14:textId="77777777" w:rsidR="00FA6909" w:rsidRDefault="00FA6909" w:rsidP="00FA6909">
            <w:pPr>
              <w:rPr>
                <w:ins w:id="3428" w:author="Ghita Benotmane" w:date="2016-10-04T17:31:00Z"/>
                <w:lang w:val="en-US" w:eastAsia="en-GB"/>
              </w:rPr>
            </w:pPr>
            <w:ins w:id="3429" w:author="Ghita Benotmane" w:date="2016-10-04T17:31:00Z">
              <w:r>
                <w:rPr>
                  <w:lang w:val="en-US" w:eastAsia="en-GB"/>
                </w:rPr>
                <w:t xml:space="preserve">When I click on this Option </w:t>
              </w:r>
            </w:ins>
          </w:p>
          <w:p w14:paraId="74E319A4" w14:textId="140A9C4A" w:rsidR="00FA6909" w:rsidRDefault="00FA6909" w:rsidP="00FA6909">
            <w:pPr>
              <w:rPr>
                <w:ins w:id="3430" w:author="Ghita Benotmane" w:date="2016-10-04T17:30:00Z"/>
                <w:lang w:val="en-US" w:eastAsia="en-GB"/>
              </w:rPr>
            </w:pPr>
            <w:ins w:id="3431" w:author="Ghita Benotmane" w:date="2016-10-04T17:31:00Z">
              <w:r>
                <w:rPr>
                  <w:lang w:val="en-US" w:eastAsia="en-GB"/>
                </w:rPr>
                <w:t>all the end user connecting will not be requested to do the on boarding process</w:t>
              </w:r>
            </w:ins>
          </w:p>
        </w:tc>
      </w:tr>
    </w:tbl>
    <w:p w14:paraId="05B58AAC" w14:textId="7EE88D97" w:rsidR="0078503F" w:rsidDel="00FA6909" w:rsidRDefault="0078503F" w:rsidP="00951A2C">
      <w:pPr>
        <w:rPr>
          <w:ins w:id="3432" w:author="Erce, Juan Antonio" w:date="2016-10-04T04:26:00Z"/>
          <w:del w:id="3433" w:author="Ghita Benotmane" w:date="2016-10-04T17:31:00Z"/>
          <w:lang w:val="en-US" w:eastAsia="en-GB"/>
        </w:rPr>
      </w:pPr>
    </w:p>
    <w:p w14:paraId="4510BB90" w14:textId="77777777" w:rsidR="0078503F" w:rsidRDefault="0078503F" w:rsidP="00951A2C">
      <w:pPr>
        <w:rPr>
          <w:lang w:val="en-US" w:eastAsia="en-GB"/>
        </w:rPr>
      </w:pPr>
    </w:p>
    <w:p w14:paraId="403433B6" w14:textId="740040BB" w:rsidR="00165D4F" w:rsidRDefault="001043EE" w:rsidP="00951A2C">
      <w:pPr>
        <w:rPr>
          <w:lang w:val="en-US" w:eastAsia="en-GB"/>
        </w:rPr>
      </w:pPr>
      <w:r>
        <w:rPr>
          <w:lang w:val="en-US" w:eastAsia="en-GB"/>
        </w:rPr>
        <w:t>The new intranet has to be available to create all the content one month before the Go-live date.</w:t>
      </w:r>
      <w:r>
        <w:rPr>
          <w:lang w:val="en-US" w:eastAsia="en-GB"/>
        </w:rPr>
        <w:br/>
        <w:t>The new system has to allow end users to create content using Core functionality and the M&amp;S topic and resources functional components.</w:t>
      </w:r>
      <w:r w:rsidR="00026609">
        <w:rPr>
          <w:lang w:val="en-US" w:eastAsia="en-GB"/>
        </w:rPr>
        <w:t xml:space="preserve"> Before the Go-live </w:t>
      </w:r>
      <w:r w:rsidR="009959F1">
        <w:rPr>
          <w:lang w:val="en-US" w:eastAsia="en-GB"/>
        </w:rPr>
        <w:t>date,</w:t>
      </w:r>
      <w:r w:rsidR="00026609">
        <w:rPr>
          <w:lang w:val="en-US" w:eastAsia="en-GB"/>
        </w:rPr>
        <w:t xml:space="preserve"> all the </w:t>
      </w:r>
      <w:r w:rsidR="004B132F">
        <w:rPr>
          <w:lang w:val="en-US" w:eastAsia="en-GB"/>
        </w:rPr>
        <w:t>n</w:t>
      </w:r>
      <w:r w:rsidR="00BE3A83">
        <w:rPr>
          <w:lang w:val="en-US" w:eastAsia="en-GB"/>
        </w:rPr>
        <w:t xml:space="preserve">ew intranet </w:t>
      </w:r>
      <w:r w:rsidR="00026609">
        <w:rPr>
          <w:lang w:val="en-US" w:eastAsia="en-GB"/>
        </w:rPr>
        <w:t xml:space="preserve">Social/profile functionality will be </w:t>
      </w:r>
      <w:r w:rsidR="00BE3A83">
        <w:rPr>
          <w:lang w:val="en-US" w:eastAsia="en-GB"/>
        </w:rPr>
        <w:t>unavailable for end user / publisher</w:t>
      </w:r>
      <w:r w:rsidR="00026609">
        <w:rPr>
          <w:lang w:val="en-US" w:eastAsia="en-GB"/>
        </w:rPr>
        <w:t>.</w:t>
      </w:r>
    </w:p>
    <w:p w14:paraId="1D91569E" w14:textId="7E054836" w:rsidR="00BE3A83" w:rsidRDefault="00BE3A83" w:rsidP="00951A2C">
      <w:pPr>
        <w:rPr>
          <w:lang w:val="en-US" w:eastAsia="en-GB"/>
        </w:rPr>
      </w:pPr>
      <w:r>
        <w:rPr>
          <w:lang w:val="en-US" w:eastAsia="en-GB"/>
        </w:rPr>
        <w:t>High level plan of M&amp;S Go-live</w:t>
      </w:r>
    </w:p>
    <w:tbl>
      <w:tblPr>
        <w:tblStyle w:val="TableGrid"/>
        <w:tblW w:w="0" w:type="auto"/>
        <w:tblLook w:val="04A0" w:firstRow="1" w:lastRow="0" w:firstColumn="1" w:lastColumn="0" w:noHBand="0" w:noVBand="1"/>
      </w:tblPr>
      <w:tblGrid>
        <w:gridCol w:w="3021"/>
        <w:gridCol w:w="3021"/>
        <w:gridCol w:w="3021"/>
      </w:tblGrid>
      <w:tr w:rsidR="00165D4F" w14:paraId="14509EA1" w14:textId="77777777" w:rsidTr="004B132F">
        <w:tc>
          <w:tcPr>
            <w:tcW w:w="3021" w:type="dxa"/>
            <w:shd w:val="clear" w:color="auto" w:fill="002060"/>
          </w:tcPr>
          <w:p w14:paraId="0F59E34D" w14:textId="3870A565" w:rsidR="00165D4F" w:rsidRDefault="00165D4F" w:rsidP="000F53F8">
            <w:pPr>
              <w:jc w:val="center"/>
              <w:rPr>
                <w:lang w:val="en-US" w:eastAsia="en-GB"/>
              </w:rPr>
            </w:pPr>
            <w:r>
              <w:rPr>
                <w:lang w:val="en-US" w:eastAsia="en-GB"/>
              </w:rPr>
              <w:t>Date</w:t>
            </w:r>
          </w:p>
        </w:tc>
        <w:tc>
          <w:tcPr>
            <w:tcW w:w="3021" w:type="dxa"/>
            <w:shd w:val="clear" w:color="auto" w:fill="002060"/>
          </w:tcPr>
          <w:p w14:paraId="0671C337" w14:textId="2D44A217" w:rsidR="00165D4F" w:rsidRDefault="00165D4F" w:rsidP="000F53F8">
            <w:pPr>
              <w:jc w:val="center"/>
              <w:rPr>
                <w:lang w:val="en-US" w:eastAsia="en-GB"/>
              </w:rPr>
            </w:pPr>
            <w:r>
              <w:rPr>
                <w:lang w:val="en-US" w:eastAsia="en-GB"/>
              </w:rPr>
              <w:t>Actions</w:t>
            </w:r>
          </w:p>
        </w:tc>
        <w:tc>
          <w:tcPr>
            <w:tcW w:w="3021" w:type="dxa"/>
            <w:shd w:val="clear" w:color="auto" w:fill="002060"/>
          </w:tcPr>
          <w:p w14:paraId="555AB7F9" w14:textId="3133F0B9" w:rsidR="00165D4F" w:rsidRDefault="00165D4F" w:rsidP="000F53F8">
            <w:pPr>
              <w:jc w:val="center"/>
              <w:rPr>
                <w:lang w:val="en-US" w:eastAsia="en-GB"/>
              </w:rPr>
            </w:pPr>
            <w:r>
              <w:rPr>
                <w:lang w:val="en-US" w:eastAsia="en-GB"/>
              </w:rPr>
              <w:t>Owner</w:t>
            </w:r>
          </w:p>
        </w:tc>
      </w:tr>
      <w:tr w:rsidR="00165D4F" w14:paraId="4A41F5E7" w14:textId="77777777" w:rsidTr="00165D4F">
        <w:tc>
          <w:tcPr>
            <w:tcW w:w="3021" w:type="dxa"/>
          </w:tcPr>
          <w:p w14:paraId="73E251CA" w14:textId="0EAEDA34" w:rsidR="00165D4F" w:rsidRDefault="00165D4F" w:rsidP="00165D4F">
            <w:pPr>
              <w:rPr>
                <w:lang w:val="en-US" w:eastAsia="en-GB"/>
              </w:rPr>
            </w:pPr>
            <w:r>
              <w:rPr>
                <w:lang w:val="en-US" w:eastAsia="en-GB"/>
              </w:rPr>
              <w:t>30 days before M&amp;S go-live</w:t>
            </w:r>
            <w:r w:rsidR="00026609">
              <w:rPr>
                <w:lang w:val="en-US" w:eastAsia="en-GB"/>
              </w:rPr>
              <w:t xml:space="preserve"> (M0)</w:t>
            </w:r>
          </w:p>
        </w:tc>
        <w:tc>
          <w:tcPr>
            <w:tcW w:w="3021" w:type="dxa"/>
          </w:tcPr>
          <w:p w14:paraId="4C68A147" w14:textId="2FC1A763" w:rsidR="00165D4F" w:rsidRDefault="00165D4F" w:rsidP="00165D4F">
            <w:pPr>
              <w:rPr>
                <w:lang w:val="en-US" w:eastAsia="en-GB"/>
              </w:rPr>
            </w:pPr>
            <w:r>
              <w:rPr>
                <w:lang w:val="en-US" w:eastAsia="en-GB"/>
              </w:rPr>
              <w:t>Platform available for content creation</w:t>
            </w:r>
          </w:p>
        </w:tc>
        <w:tc>
          <w:tcPr>
            <w:tcW w:w="3021" w:type="dxa"/>
          </w:tcPr>
          <w:p w14:paraId="64FFF409" w14:textId="0CBC264B" w:rsidR="00165D4F" w:rsidRDefault="00165D4F" w:rsidP="00165D4F">
            <w:pPr>
              <w:rPr>
                <w:lang w:val="en-US" w:eastAsia="en-GB"/>
              </w:rPr>
            </w:pPr>
            <w:r>
              <w:rPr>
                <w:lang w:val="en-US" w:eastAsia="en-GB"/>
              </w:rPr>
              <w:t>Dev/Infra WS</w:t>
            </w:r>
          </w:p>
        </w:tc>
      </w:tr>
      <w:tr w:rsidR="00165D4F" w14:paraId="181970E2" w14:textId="77777777" w:rsidTr="00165D4F">
        <w:tc>
          <w:tcPr>
            <w:tcW w:w="3021" w:type="dxa"/>
          </w:tcPr>
          <w:p w14:paraId="02B9ADFD" w14:textId="77777777" w:rsidR="00165D4F" w:rsidRDefault="00165D4F" w:rsidP="00165D4F">
            <w:pPr>
              <w:rPr>
                <w:lang w:val="en-US" w:eastAsia="en-GB"/>
              </w:rPr>
            </w:pPr>
          </w:p>
        </w:tc>
        <w:tc>
          <w:tcPr>
            <w:tcW w:w="3021" w:type="dxa"/>
          </w:tcPr>
          <w:p w14:paraId="285486A6" w14:textId="1CB8D069" w:rsidR="00165D4F" w:rsidRDefault="00165D4F" w:rsidP="00165D4F">
            <w:pPr>
              <w:rPr>
                <w:lang w:val="en-US" w:eastAsia="en-GB"/>
              </w:rPr>
            </w:pPr>
            <w:r>
              <w:rPr>
                <w:lang w:val="en-US" w:eastAsia="en-GB"/>
              </w:rPr>
              <w:t>M&amp;S is able to create content such: M&amp;S landing page, brand pages, document pages,</w:t>
            </w:r>
          </w:p>
        </w:tc>
        <w:tc>
          <w:tcPr>
            <w:tcW w:w="3021" w:type="dxa"/>
          </w:tcPr>
          <w:p w14:paraId="4DBE4993" w14:textId="56E2D889" w:rsidR="00165D4F" w:rsidRDefault="00165D4F" w:rsidP="00165D4F">
            <w:pPr>
              <w:rPr>
                <w:lang w:val="en-US" w:eastAsia="en-GB"/>
              </w:rPr>
            </w:pPr>
            <w:r>
              <w:rPr>
                <w:lang w:val="en-US" w:eastAsia="en-GB"/>
              </w:rPr>
              <w:t>Content Migration WS</w:t>
            </w:r>
          </w:p>
        </w:tc>
      </w:tr>
      <w:tr w:rsidR="00165D4F" w14:paraId="1FB92478" w14:textId="77777777" w:rsidTr="00165D4F">
        <w:tc>
          <w:tcPr>
            <w:tcW w:w="3021" w:type="dxa"/>
          </w:tcPr>
          <w:p w14:paraId="1BF48FC6" w14:textId="77777777" w:rsidR="00165D4F" w:rsidRDefault="00165D4F" w:rsidP="00165D4F">
            <w:pPr>
              <w:rPr>
                <w:lang w:val="en-US" w:eastAsia="en-GB"/>
              </w:rPr>
            </w:pPr>
          </w:p>
        </w:tc>
        <w:tc>
          <w:tcPr>
            <w:tcW w:w="3021" w:type="dxa"/>
          </w:tcPr>
          <w:p w14:paraId="103C4FB6" w14:textId="03F56CAC" w:rsidR="00165D4F" w:rsidRDefault="00165D4F" w:rsidP="00165D4F">
            <w:pPr>
              <w:rPr>
                <w:lang w:val="en-US" w:eastAsia="en-GB"/>
              </w:rPr>
            </w:pPr>
            <w:r>
              <w:rPr>
                <w:lang w:val="en-US" w:eastAsia="en-GB"/>
              </w:rPr>
              <w:t>Corp. Comm is able to create Global pages but not publishing them</w:t>
            </w:r>
            <w:ins w:id="3434" w:author="Erce, Juan Antonio" w:date="2016-10-03T10:38:00Z">
              <w:r w:rsidR="00A81DF1">
                <w:rPr>
                  <w:lang w:val="en-US" w:eastAsia="en-GB"/>
                </w:rPr>
                <w:t>.</w:t>
              </w:r>
            </w:ins>
          </w:p>
        </w:tc>
        <w:tc>
          <w:tcPr>
            <w:tcW w:w="3021" w:type="dxa"/>
          </w:tcPr>
          <w:p w14:paraId="74CAB61B" w14:textId="1EA74A5A" w:rsidR="00165D4F" w:rsidRDefault="00165D4F" w:rsidP="00165D4F">
            <w:pPr>
              <w:rPr>
                <w:lang w:val="en-US" w:eastAsia="en-GB"/>
              </w:rPr>
            </w:pPr>
            <w:r>
              <w:rPr>
                <w:lang w:val="en-US" w:eastAsia="en-GB"/>
              </w:rPr>
              <w:t>Content Migration WS</w:t>
            </w:r>
          </w:p>
        </w:tc>
      </w:tr>
      <w:tr w:rsidR="00165D4F" w14:paraId="5A449D92" w14:textId="77777777" w:rsidTr="00165D4F">
        <w:tc>
          <w:tcPr>
            <w:tcW w:w="3021" w:type="dxa"/>
          </w:tcPr>
          <w:p w14:paraId="692B2FB6" w14:textId="77777777" w:rsidR="00165D4F" w:rsidRDefault="00165D4F" w:rsidP="00165D4F">
            <w:pPr>
              <w:rPr>
                <w:lang w:val="en-US" w:eastAsia="en-GB"/>
              </w:rPr>
            </w:pPr>
          </w:p>
        </w:tc>
        <w:tc>
          <w:tcPr>
            <w:tcW w:w="3021" w:type="dxa"/>
          </w:tcPr>
          <w:p w14:paraId="38D2411E" w14:textId="21360233" w:rsidR="00165D4F" w:rsidRDefault="00165D4F" w:rsidP="00165D4F">
            <w:pPr>
              <w:rPr>
                <w:lang w:val="en-US" w:eastAsia="en-GB"/>
              </w:rPr>
            </w:pPr>
            <w:r>
              <w:rPr>
                <w:lang w:val="en-US" w:eastAsia="en-GB"/>
              </w:rPr>
              <w:t>Corp. Comm is able to create the Top navigation</w:t>
            </w:r>
          </w:p>
        </w:tc>
        <w:tc>
          <w:tcPr>
            <w:tcW w:w="3021" w:type="dxa"/>
          </w:tcPr>
          <w:p w14:paraId="7518FA3B" w14:textId="2AA31C43" w:rsidR="00165D4F" w:rsidRDefault="00165D4F" w:rsidP="000F53F8">
            <w:pPr>
              <w:tabs>
                <w:tab w:val="right" w:pos="2805"/>
              </w:tabs>
              <w:rPr>
                <w:lang w:val="en-US" w:eastAsia="en-GB"/>
              </w:rPr>
            </w:pPr>
            <w:r>
              <w:rPr>
                <w:lang w:val="en-US" w:eastAsia="en-GB"/>
              </w:rPr>
              <w:t>Content Migration WS</w:t>
            </w:r>
            <w:r>
              <w:rPr>
                <w:lang w:val="en-US" w:eastAsia="en-GB"/>
              </w:rPr>
              <w:tab/>
            </w:r>
          </w:p>
        </w:tc>
      </w:tr>
      <w:tr w:rsidR="00165D4F" w14:paraId="2890D0B4" w14:textId="77777777" w:rsidTr="00165D4F">
        <w:tc>
          <w:tcPr>
            <w:tcW w:w="3021" w:type="dxa"/>
          </w:tcPr>
          <w:p w14:paraId="7BBB3D93" w14:textId="2446601C" w:rsidR="00165D4F" w:rsidRDefault="00165D4F" w:rsidP="00165D4F">
            <w:pPr>
              <w:rPr>
                <w:lang w:val="en-US" w:eastAsia="en-GB"/>
              </w:rPr>
            </w:pPr>
            <w:r>
              <w:rPr>
                <w:lang w:val="en-US" w:eastAsia="en-GB"/>
              </w:rPr>
              <w:t>10 days before M&amp;S go-live</w:t>
            </w:r>
          </w:p>
        </w:tc>
        <w:tc>
          <w:tcPr>
            <w:tcW w:w="3021" w:type="dxa"/>
          </w:tcPr>
          <w:p w14:paraId="593619E6" w14:textId="06A35B8B" w:rsidR="00165D4F" w:rsidRDefault="00165D4F" w:rsidP="00165D4F">
            <w:pPr>
              <w:rPr>
                <w:lang w:val="en-US" w:eastAsia="en-GB"/>
              </w:rPr>
            </w:pPr>
            <w:r>
              <w:rPr>
                <w:lang w:val="en-US" w:eastAsia="en-GB"/>
              </w:rPr>
              <w:t xml:space="preserve">User profile, social, on boarding, engage functional components are hidden from T&amp;R pages </w:t>
            </w:r>
          </w:p>
        </w:tc>
        <w:tc>
          <w:tcPr>
            <w:tcW w:w="3021" w:type="dxa"/>
          </w:tcPr>
          <w:p w14:paraId="0B8C832B" w14:textId="70F27969" w:rsidR="00165D4F" w:rsidRDefault="00165D4F" w:rsidP="00165D4F">
            <w:pPr>
              <w:rPr>
                <w:lang w:val="en-US" w:eastAsia="en-GB"/>
              </w:rPr>
            </w:pPr>
            <w:r>
              <w:rPr>
                <w:lang w:val="en-US" w:eastAsia="en-GB"/>
              </w:rPr>
              <w:t>Dev/Infra WS</w:t>
            </w:r>
          </w:p>
        </w:tc>
      </w:tr>
      <w:tr w:rsidR="00165D4F" w14:paraId="3C4F0F29" w14:textId="77777777" w:rsidTr="00165D4F">
        <w:tc>
          <w:tcPr>
            <w:tcW w:w="3021" w:type="dxa"/>
          </w:tcPr>
          <w:p w14:paraId="0357313F" w14:textId="42874551" w:rsidR="00165D4F" w:rsidRDefault="00165D4F" w:rsidP="00165D4F">
            <w:pPr>
              <w:rPr>
                <w:lang w:val="en-US" w:eastAsia="en-GB"/>
              </w:rPr>
            </w:pPr>
            <w:r>
              <w:rPr>
                <w:lang w:val="en-US" w:eastAsia="en-GB"/>
              </w:rPr>
              <w:t>5 days before M&amp;S go-live</w:t>
            </w:r>
          </w:p>
        </w:tc>
        <w:tc>
          <w:tcPr>
            <w:tcW w:w="3021" w:type="dxa"/>
          </w:tcPr>
          <w:p w14:paraId="4308F33C" w14:textId="5A7B17C8" w:rsidR="00165D4F" w:rsidRDefault="00165D4F" w:rsidP="00165D4F">
            <w:pPr>
              <w:rPr>
                <w:lang w:val="en-US" w:eastAsia="en-GB"/>
              </w:rPr>
            </w:pPr>
            <w:r>
              <w:rPr>
                <w:lang w:val="en-US" w:eastAsia="en-GB"/>
              </w:rPr>
              <w:t>Go-live sign-off</w:t>
            </w:r>
          </w:p>
        </w:tc>
        <w:tc>
          <w:tcPr>
            <w:tcW w:w="3021" w:type="dxa"/>
          </w:tcPr>
          <w:p w14:paraId="49682B39" w14:textId="3F4C27F3" w:rsidR="00165D4F" w:rsidRDefault="00165D4F" w:rsidP="00165D4F">
            <w:pPr>
              <w:rPr>
                <w:lang w:val="en-US" w:eastAsia="en-GB"/>
              </w:rPr>
            </w:pPr>
            <w:r>
              <w:rPr>
                <w:lang w:val="en-US" w:eastAsia="en-GB"/>
              </w:rPr>
              <w:t>Project Manager</w:t>
            </w:r>
          </w:p>
        </w:tc>
      </w:tr>
      <w:tr w:rsidR="00165D4F" w14:paraId="530175F7" w14:textId="77777777" w:rsidTr="00165D4F">
        <w:tc>
          <w:tcPr>
            <w:tcW w:w="3021" w:type="dxa"/>
          </w:tcPr>
          <w:p w14:paraId="0225EE31" w14:textId="52A16CAE" w:rsidR="00165D4F" w:rsidRDefault="00165D4F" w:rsidP="00165D4F">
            <w:pPr>
              <w:rPr>
                <w:lang w:val="en-US" w:eastAsia="en-GB"/>
              </w:rPr>
            </w:pPr>
            <w:r>
              <w:rPr>
                <w:lang w:val="en-US" w:eastAsia="en-GB"/>
              </w:rPr>
              <w:t>1 day before M&amp;S go-live</w:t>
            </w:r>
          </w:p>
        </w:tc>
        <w:tc>
          <w:tcPr>
            <w:tcW w:w="3021" w:type="dxa"/>
          </w:tcPr>
          <w:p w14:paraId="042F901E" w14:textId="15D32814" w:rsidR="00165D4F" w:rsidRDefault="00165D4F" w:rsidP="00165D4F">
            <w:pPr>
              <w:rPr>
                <w:lang w:val="en-US" w:eastAsia="en-GB"/>
              </w:rPr>
            </w:pPr>
            <w:r>
              <w:rPr>
                <w:lang w:val="en-US" w:eastAsia="en-GB"/>
              </w:rPr>
              <w:t>Old intranet Navigation is modified to link to the new content</w:t>
            </w:r>
          </w:p>
        </w:tc>
        <w:tc>
          <w:tcPr>
            <w:tcW w:w="3021" w:type="dxa"/>
          </w:tcPr>
          <w:p w14:paraId="2FB878DD" w14:textId="6DBD30C7" w:rsidR="00165D4F" w:rsidRDefault="00165D4F" w:rsidP="00165D4F">
            <w:pPr>
              <w:rPr>
                <w:lang w:val="en-US" w:eastAsia="en-GB"/>
              </w:rPr>
            </w:pPr>
            <w:r>
              <w:rPr>
                <w:lang w:val="en-US" w:eastAsia="en-GB"/>
              </w:rPr>
              <w:t>Content Migration WS</w:t>
            </w:r>
            <w:r>
              <w:rPr>
                <w:lang w:val="en-US" w:eastAsia="en-GB"/>
              </w:rPr>
              <w:tab/>
            </w:r>
          </w:p>
        </w:tc>
      </w:tr>
      <w:tr w:rsidR="00165D4F" w14:paraId="4287A1C2" w14:textId="77777777" w:rsidTr="00165D4F">
        <w:tc>
          <w:tcPr>
            <w:tcW w:w="3021" w:type="dxa"/>
          </w:tcPr>
          <w:p w14:paraId="48CA3705" w14:textId="77777777" w:rsidR="00165D4F" w:rsidRDefault="00165D4F" w:rsidP="00165D4F">
            <w:pPr>
              <w:rPr>
                <w:lang w:val="en-US" w:eastAsia="en-GB"/>
              </w:rPr>
            </w:pPr>
          </w:p>
        </w:tc>
        <w:tc>
          <w:tcPr>
            <w:tcW w:w="3021" w:type="dxa"/>
          </w:tcPr>
          <w:p w14:paraId="10AD8A65" w14:textId="4969886A" w:rsidR="00165D4F" w:rsidRDefault="00165D4F" w:rsidP="00165D4F">
            <w:pPr>
              <w:rPr>
                <w:lang w:val="en-US" w:eastAsia="en-GB"/>
              </w:rPr>
            </w:pPr>
            <w:r>
              <w:rPr>
                <w:lang w:val="en-US" w:eastAsia="en-GB"/>
              </w:rPr>
              <w:t>Global Communication is issued to inform about the new system available for end users</w:t>
            </w:r>
            <w:r w:rsidR="00026609">
              <w:rPr>
                <w:lang w:val="en-US" w:eastAsia="en-GB"/>
              </w:rPr>
              <w:t>. Sharing the new URL</w:t>
            </w:r>
          </w:p>
        </w:tc>
        <w:tc>
          <w:tcPr>
            <w:tcW w:w="3021" w:type="dxa"/>
          </w:tcPr>
          <w:p w14:paraId="6CA2F46B" w14:textId="4459D296" w:rsidR="00165D4F" w:rsidRDefault="00165D4F" w:rsidP="00165D4F">
            <w:pPr>
              <w:rPr>
                <w:lang w:val="en-US" w:eastAsia="en-GB"/>
              </w:rPr>
            </w:pPr>
            <w:r>
              <w:rPr>
                <w:lang w:val="en-US" w:eastAsia="en-GB"/>
              </w:rPr>
              <w:t>Change management WS</w:t>
            </w:r>
          </w:p>
        </w:tc>
      </w:tr>
      <w:tr w:rsidR="00026609" w14:paraId="735AF536" w14:textId="77777777" w:rsidTr="00165D4F">
        <w:tc>
          <w:tcPr>
            <w:tcW w:w="3021" w:type="dxa"/>
          </w:tcPr>
          <w:p w14:paraId="5F8389B0" w14:textId="141E521F" w:rsidR="00026609" w:rsidRDefault="00026609" w:rsidP="00026609">
            <w:pPr>
              <w:rPr>
                <w:lang w:val="en-US" w:eastAsia="en-GB"/>
              </w:rPr>
            </w:pPr>
          </w:p>
        </w:tc>
        <w:tc>
          <w:tcPr>
            <w:tcW w:w="3021" w:type="dxa"/>
          </w:tcPr>
          <w:p w14:paraId="54461EEB" w14:textId="7855F0BC" w:rsidR="00026609" w:rsidRDefault="00026609" w:rsidP="00026609">
            <w:pPr>
              <w:rPr>
                <w:lang w:val="en-US" w:eastAsia="en-GB"/>
              </w:rPr>
            </w:pPr>
            <w:r>
              <w:rPr>
                <w:lang w:val="en-US" w:eastAsia="en-GB"/>
              </w:rPr>
              <w:t xml:space="preserve">OLD intranet M&amp;S content is set to “No searchable” to remove it from the search result </w:t>
            </w:r>
          </w:p>
        </w:tc>
        <w:tc>
          <w:tcPr>
            <w:tcW w:w="3021" w:type="dxa"/>
          </w:tcPr>
          <w:p w14:paraId="211D127C" w14:textId="0C3CB643" w:rsidR="00026609" w:rsidRDefault="00026609" w:rsidP="00026609">
            <w:pPr>
              <w:rPr>
                <w:lang w:val="en-US" w:eastAsia="en-GB"/>
              </w:rPr>
            </w:pPr>
            <w:r>
              <w:rPr>
                <w:lang w:val="en-US" w:eastAsia="en-GB"/>
              </w:rPr>
              <w:t>Content Migration WS</w:t>
            </w:r>
          </w:p>
        </w:tc>
      </w:tr>
      <w:tr w:rsidR="00026609" w14:paraId="671A05D4" w14:textId="77777777" w:rsidTr="00165D4F">
        <w:tc>
          <w:tcPr>
            <w:tcW w:w="3021" w:type="dxa"/>
          </w:tcPr>
          <w:p w14:paraId="037E147A" w14:textId="4DD3B2AA" w:rsidR="00026609" w:rsidRDefault="00026609" w:rsidP="00026609">
            <w:pPr>
              <w:rPr>
                <w:lang w:val="en-US" w:eastAsia="en-GB"/>
              </w:rPr>
            </w:pPr>
            <w:r>
              <w:rPr>
                <w:lang w:val="en-US" w:eastAsia="en-GB"/>
              </w:rPr>
              <w:t>M&amp;S go-live (M1)</w:t>
            </w:r>
          </w:p>
        </w:tc>
        <w:tc>
          <w:tcPr>
            <w:tcW w:w="3021" w:type="dxa"/>
          </w:tcPr>
          <w:p w14:paraId="16E4498A" w14:textId="0BA525AB" w:rsidR="00026609" w:rsidRDefault="00026609" w:rsidP="00026609">
            <w:pPr>
              <w:rPr>
                <w:lang w:val="en-US" w:eastAsia="en-GB"/>
              </w:rPr>
            </w:pPr>
            <w:r>
              <w:rPr>
                <w:lang w:val="en-US" w:eastAsia="en-GB"/>
              </w:rPr>
              <w:t>M&amp;S present the new web site to all M&amp;S community</w:t>
            </w:r>
          </w:p>
        </w:tc>
        <w:tc>
          <w:tcPr>
            <w:tcW w:w="3021" w:type="dxa"/>
          </w:tcPr>
          <w:p w14:paraId="4EE5F5F8" w14:textId="59A2CE09" w:rsidR="00026609" w:rsidRDefault="00026609" w:rsidP="00026609">
            <w:pPr>
              <w:rPr>
                <w:lang w:val="en-US" w:eastAsia="en-GB"/>
              </w:rPr>
            </w:pPr>
            <w:r>
              <w:rPr>
                <w:lang w:val="en-US" w:eastAsia="en-GB"/>
              </w:rPr>
              <w:t>M&amp;S Team</w:t>
            </w:r>
          </w:p>
        </w:tc>
      </w:tr>
      <w:tr w:rsidR="00026609" w14:paraId="117B771F" w14:textId="77777777" w:rsidTr="00165D4F">
        <w:tc>
          <w:tcPr>
            <w:tcW w:w="3021" w:type="dxa"/>
          </w:tcPr>
          <w:p w14:paraId="6C5E94F1" w14:textId="6DF33423" w:rsidR="00026609" w:rsidRDefault="00026609" w:rsidP="00026609">
            <w:pPr>
              <w:rPr>
                <w:lang w:val="en-US" w:eastAsia="en-GB"/>
              </w:rPr>
            </w:pPr>
            <w:r>
              <w:rPr>
                <w:lang w:val="en-US" w:eastAsia="en-GB"/>
              </w:rPr>
              <w:t xml:space="preserve">After </w:t>
            </w:r>
            <w:r w:rsidR="00B76E15">
              <w:rPr>
                <w:lang w:val="en-US" w:eastAsia="en-GB"/>
              </w:rPr>
              <w:t xml:space="preserve">M&amp;S </w:t>
            </w:r>
            <w:r>
              <w:rPr>
                <w:lang w:val="en-US" w:eastAsia="en-GB"/>
              </w:rPr>
              <w:t>go-live</w:t>
            </w:r>
          </w:p>
        </w:tc>
        <w:tc>
          <w:tcPr>
            <w:tcW w:w="3021" w:type="dxa"/>
          </w:tcPr>
          <w:p w14:paraId="0384D638" w14:textId="2D50393E" w:rsidR="00026609" w:rsidRDefault="00026609" w:rsidP="00B76E15">
            <w:pPr>
              <w:rPr>
                <w:lang w:val="en-US" w:eastAsia="en-GB"/>
              </w:rPr>
            </w:pPr>
            <w:r>
              <w:rPr>
                <w:lang w:val="en-US" w:eastAsia="en-GB"/>
              </w:rPr>
              <w:t>Corp. Comm is able to continue the content creation phase acknowledging that Social/profile capabilities are hidden</w:t>
            </w:r>
            <w:r w:rsidR="00B76E15">
              <w:rPr>
                <w:lang w:val="en-US" w:eastAsia="en-GB"/>
              </w:rPr>
              <w:t xml:space="preserve"> or not getting the data from the real platform </w:t>
            </w:r>
          </w:p>
        </w:tc>
        <w:tc>
          <w:tcPr>
            <w:tcW w:w="3021" w:type="dxa"/>
          </w:tcPr>
          <w:p w14:paraId="1A1ACEC7" w14:textId="76C6DEB7" w:rsidR="00026609" w:rsidRDefault="00026609" w:rsidP="00026609">
            <w:pPr>
              <w:rPr>
                <w:lang w:val="en-US" w:eastAsia="en-GB"/>
              </w:rPr>
            </w:pPr>
            <w:r>
              <w:rPr>
                <w:lang w:val="en-US" w:eastAsia="en-GB"/>
              </w:rPr>
              <w:t>Change management WS</w:t>
            </w:r>
          </w:p>
        </w:tc>
      </w:tr>
    </w:tbl>
    <w:p w14:paraId="6E3848B5" w14:textId="77777777" w:rsidR="00165D4F" w:rsidRDefault="00165D4F" w:rsidP="000F53F8">
      <w:pPr>
        <w:rPr>
          <w:lang w:val="en-US" w:eastAsia="en-GB"/>
        </w:rPr>
      </w:pPr>
    </w:p>
    <w:p w14:paraId="488ACDD3" w14:textId="2E7FB2EF" w:rsidR="001043EE" w:rsidRDefault="001043EE" w:rsidP="000F53F8">
      <w:pPr>
        <w:rPr>
          <w:lang w:val="en-US" w:eastAsia="en-GB"/>
        </w:rPr>
      </w:pPr>
      <w:r>
        <w:rPr>
          <w:lang w:val="en-US" w:eastAsia="en-GB"/>
        </w:rPr>
        <w:t xml:space="preserve">As soon as the content is created and the SteerCo provide the sign-off. JTI need to be able to hide all the functionality linked or based in User profile services, Engage, </w:t>
      </w:r>
      <w:r w:rsidR="00B76E15">
        <w:rPr>
          <w:lang w:val="en-US" w:eastAsia="en-GB"/>
        </w:rPr>
        <w:t>o</w:t>
      </w:r>
      <w:r>
        <w:rPr>
          <w:lang w:val="en-US" w:eastAsia="en-GB"/>
        </w:rPr>
        <w:t>n boarding process or any Social functionality.</w:t>
      </w:r>
    </w:p>
    <w:p w14:paraId="5093F30C" w14:textId="7D74C310" w:rsidR="001043EE" w:rsidRDefault="001043EE" w:rsidP="000F53F8">
      <w:pPr>
        <w:rPr>
          <w:lang w:val="en-US" w:eastAsia="en-GB"/>
        </w:rPr>
      </w:pPr>
      <w:r>
        <w:rPr>
          <w:lang w:val="en-US" w:eastAsia="en-GB"/>
        </w:rPr>
        <w:t>All the templates (Core and non core-T&amp;R)) must be available to create content</w:t>
      </w:r>
      <w:r w:rsidR="00165D4F">
        <w:rPr>
          <w:lang w:val="en-US" w:eastAsia="en-GB"/>
        </w:rPr>
        <w:t xml:space="preserve"> during the content creation phase</w:t>
      </w:r>
      <w:r w:rsidR="00940717">
        <w:rPr>
          <w:lang w:val="en-US" w:eastAsia="en-GB"/>
        </w:rPr>
        <w:t>.</w:t>
      </w:r>
    </w:p>
    <w:p w14:paraId="5609329E" w14:textId="77777777" w:rsidR="00632E00" w:rsidRDefault="00632E00" w:rsidP="000F53F8">
      <w:pPr>
        <w:rPr>
          <w:lang w:val="en-US" w:eastAsia="en-GB"/>
        </w:rPr>
      </w:pPr>
    </w:p>
    <w:p w14:paraId="068440E4" w14:textId="6D84F1A9" w:rsidR="00E01D8B" w:rsidRDefault="00F26FD5" w:rsidP="00940717">
      <w:pPr>
        <w:pStyle w:val="Heading3"/>
        <w:ind w:left="360"/>
      </w:pPr>
      <w:bookmarkStart w:id="3435" w:name="_Toc463013517"/>
      <w:r>
        <w:t xml:space="preserve">17. </w:t>
      </w:r>
      <w:r w:rsidR="00346A6C">
        <w:t xml:space="preserve">1. </w:t>
      </w:r>
      <w:r w:rsidR="00E01D8B">
        <w:t>Go-live Key Milestones</w:t>
      </w:r>
      <w:bookmarkEnd w:id="3435"/>
    </w:p>
    <w:p w14:paraId="0DF071EF" w14:textId="72AC8245" w:rsidR="00632E00" w:rsidRDefault="00632E00" w:rsidP="000F53F8">
      <w:pPr>
        <w:pStyle w:val="ListParagraph"/>
        <w:ind w:left="0"/>
        <w:rPr>
          <w:lang w:val="en-US" w:eastAsia="en-GB"/>
        </w:rPr>
      </w:pPr>
      <w:r>
        <w:rPr>
          <w:lang w:val="en-US" w:eastAsia="en-GB"/>
        </w:rPr>
        <w:t xml:space="preserve">The New intranet is </w:t>
      </w:r>
      <w:r w:rsidR="001F4D64">
        <w:rPr>
          <w:lang w:val="en-US" w:eastAsia="en-GB"/>
        </w:rPr>
        <w:t xml:space="preserve">having the following Go-live key milestones and functionalities </w:t>
      </w:r>
      <w:r w:rsidR="00061F5F">
        <w:rPr>
          <w:lang w:val="en-US" w:eastAsia="en-GB"/>
        </w:rPr>
        <w:t>to be available for each of the milestones</w:t>
      </w:r>
      <w:r w:rsidR="001F4D64">
        <w:rPr>
          <w:lang w:val="en-US" w:eastAsia="en-GB"/>
        </w:rPr>
        <w:t>.</w:t>
      </w:r>
    </w:p>
    <w:p w14:paraId="70D32E62" w14:textId="77777777" w:rsidR="001F4D64" w:rsidRDefault="001F4D64" w:rsidP="00940717">
      <w:pPr>
        <w:pStyle w:val="ListParagraph"/>
        <w:ind w:left="0"/>
        <w:rPr>
          <w:lang w:val="en-US" w:eastAsia="en-GB"/>
        </w:rPr>
      </w:pPr>
    </w:p>
    <w:p w14:paraId="5F0E8607" w14:textId="0A4B4D4B" w:rsidR="00061F5F" w:rsidRPr="00940717" w:rsidRDefault="00061F5F" w:rsidP="00940717">
      <w:pPr>
        <w:pStyle w:val="ListParagraph"/>
        <w:ind w:left="0"/>
        <w:rPr>
          <w:b/>
          <w:lang w:val="en-US" w:eastAsia="en-GB"/>
        </w:rPr>
      </w:pPr>
      <w:r w:rsidRPr="00940717">
        <w:rPr>
          <w:b/>
          <w:lang w:val="en-US" w:eastAsia="en-GB"/>
        </w:rPr>
        <w:t>M0- Technical Go-live:</w:t>
      </w:r>
    </w:p>
    <w:p w14:paraId="5CA03CDA" w14:textId="14A18B71" w:rsidR="00061F5F" w:rsidRDefault="002134A4" w:rsidP="00940717">
      <w:pPr>
        <w:pStyle w:val="ListParagraph"/>
        <w:ind w:left="0"/>
        <w:rPr>
          <w:lang w:val="en-US" w:eastAsia="en-GB"/>
        </w:rPr>
      </w:pPr>
      <w:r>
        <w:rPr>
          <w:lang w:val="en-US" w:eastAsia="en-GB"/>
        </w:rPr>
        <w:t xml:space="preserve">Full </w:t>
      </w:r>
      <w:r w:rsidR="00061F5F">
        <w:rPr>
          <w:lang w:val="en-US" w:eastAsia="en-GB"/>
        </w:rPr>
        <w:t>Platform ready to create content for both M&amp;S and Corporate communications functions.</w:t>
      </w:r>
    </w:p>
    <w:p w14:paraId="35D825AB" w14:textId="2463E2D1" w:rsidR="00061F5F" w:rsidRDefault="00061F5F" w:rsidP="00940717">
      <w:pPr>
        <w:pStyle w:val="ListParagraph"/>
        <w:ind w:left="0"/>
        <w:rPr>
          <w:lang w:val="en-US" w:eastAsia="en-GB"/>
        </w:rPr>
      </w:pPr>
      <w:r>
        <w:rPr>
          <w:lang w:val="en-US" w:eastAsia="en-GB"/>
        </w:rPr>
        <w:t>One month before M1 Date</w:t>
      </w:r>
    </w:p>
    <w:p w14:paraId="4029F334" w14:textId="77777777" w:rsidR="00061F5F" w:rsidRDefault="00061F5F" w:rsidP="00940717">
      <w:pPr>
        <w:pStyle w:val="ListParagraph"/>
        <w:ind w:left="0"/>
        <w:rPr>
          <w:lang w:val="en-US" w:eastAsia="en-GB"/>
        </w:rPr>
      </w:pPr>
    </w:p>
    <w:p w14:paraId="545EB0B3" w14:textId="77777777" w:rsidR="00061F5F" w:rsidRDefault="00061F5F" w:rsidP="00940717">
      <w:pPr>
        <w:pStyle w:val="ListParagraph"/>
        <w:ind w:left="0"/>
        <w:rPr>
          <w:lang w:val="en-US" w:eastAsia="en-GB"/>
        </w:rPr>
      </w:pPr>
    </w:p>
    <w:p w14:paraId="41ABDED3" w14:textId="695DF3CB" w:rsidR="001F4D64" w:rsidRPr="00940717" w:rsidRDefault="00061F5F" w:rsidP="00940717">
      <w:pPr>
        <w:pStyle w:val="ListParagraph"/>
        <w:ind w:left="0"/>
        <w:rPr>
          <w:b/>
          <w:lang w:val="en-US" w:eastAsia="en-GB"/>
        </w:rPr>
      </w:pPr>
      <w:r w:rsidRPr="00940717">
        <w:rPr>
          <w:b/>
          <w:lang w:val="en-US" w:eastAsia="en-GB"/>
        </w:rPr>
        <w:t xml:space="preserve">M1- </w:t>
      </w:r>
      <w:r w:rsidR="001F4D64" w:rsidRPr="00940717">
        <w:rPr>
          <w:b/>
          <w:lang w:val="en-US" w:eastAsia="en-GB"/>
        </w:rPr>
        <w:t>Go-live 1:</w:t>
      </w:r>
    </w:p>
    <w:p w14:paraId="79901652" w14:textId="77777777" w:rsidR="001F4D64" w:rsidRDefault="001F4D64" w:rsidP="00940717">
      <w:pPr>
        <w:pStyle w:val="ListParagraph"/>
        <w:ind w:left="0"/>
        <w:rPr>
          <w:lang w:val="en-US" w:eastAsia="en-GB"/>
        </w:rPr>
      </w:pPr>
    </w:p>
    <w:p w14:paraId="62EBE0CA" w14:textId="30054793" w:rsidR="001F4D64" w:rsidRDefault="001F4D64" w:rsidP="00940717">
      <w:pPr>
        <w:pStyle w:val="ListParagraph"/>
        <w:numPr>
          <w:ilvl w:val="0"/>
          <w:numId w:val="80"/>
        </w:numPr>
        <w:rPr>
          <w:lang w:val="en-US" w:eastAsia="en-GB"/>
        </w:rPr>
      </w:pPr>
      <w:r>
        <w:rPr>
          <w:lang w:val="en-US" w:eastAsia="en-GB"/>
        </w:rPr>
        <w:t>Platform fully usable to allow the content creation phase at least 1 month prior Go-live</w:t>
      </w:r>
    </w:p>
    <w:p w14:paraId="709E735C" w14:textId="3DB5E75B" w:rsidR="001F4D64" w:rsidRDefault="001F4D64" w:rsidP="00940717">
      <w:pPr>
        <w:pStyle w:val="ListParagraph"/>
        <w:numPr>
          <w:ilvl w:val="0"/>
          <w:numId w:val="80"/>
        </w:numPr>
        <w:rPr>
          <w:lang w:val="en-US" w:eastAsia="en-GB"/>
        </w:rPr>
      </w:pPr>
      <w:r>
        <w:rPr>
          <w:lang w:val="en-US" w:eastAsia="en-GB"/>
        </w:rPr>
        <w:t xml:space="preserve">Functional Go-live: </w:t>
      </w:r>
      <w:r w:rsidRPr="00940717">
        <w:rPr>
          <w:b/>
          <w:lang w:val="en-US" w:eastAsia="en-GB"/>
        </w:rPr>
        <w:t>April, 25 2017</w:t>
      </w:r>
    </w:p>
    <w:p w14:paraId="12B17A84" w14:textId="227A1AF2" w:rsidR="001F4D64" w:rsidRDefault="001F4D64" w:rsidP="00940717">
      <w:pPr>
        <w:pStyle w:val="ListParagraph"/>
        <w:numPr>
          <w:ilvl w:val="1"/>
          <w:numId w:val="80"/>
        </w:numPr>
        <w:rPr>
          <w:lang w:val="en-US" w:eastAsia="en-GB"/>
        </w:rPr>
      </w:pPr>
      <w:r>
        <w:rPr>
          <w:lang w:val="en-US" w:eastAsia="en-GB"/>
        </w:rPr>
        <w:t>Content Available: Only M&amp;S content</w:t>
      </w:r>
    </w:p>
    <w:p w14:paraId="193507D4" w14:textId="6168AFF8" w:rsidR="001F4D64" w:rsidRDefault="001F4D64" w:rsidP="00940717">
      <w:pPr>
        <w:pStyle w:val="ListParagraph"/>
        <w:numPr>
          <w:ilvl w:val="1"/>
          <w:numId w:val="80"/>
        </w:numPr>
        <w:rPr>
          <w:lang w:val="en-US" w:eastAsia="en-GB"/>
        </w:rPr>
      </w:pPr>
      <w:r>
        <w:rPr>
          <w:lang w:val="en-US" w:eastAsia="en-GB"/>
        </w:rPr>
        <w:t>Audience: All JTI employees will be able to read the content</w:t>
      </w:r>
    </w:p>
    <w:p w14:paraId="458D865E" w14:textId="434D2B2C" w:rsidR="001F4D64" w:rsidRDefault="001F4D64" w:rsidP="00940717">
      <w:pPr>
        <w:pStyle w:val="ListParagraph"/>
        <w:numPr>
          <w:ilvl w:val="1"/>
          <w:numId w:val="80"/>
        </w:numPr>
        <w:rPr>
          <w:lang w:val="en-US" w:eastAsia="en-GB"/>
        </w:rPr>
      </w:pPr>
      <w:r>
        <w:rPr>
          <w:lang w:val="en-US" w:eastAsia="en-GB"/>
        </w:rPr>
        <w:t>Functional deployment:</w:t>
      </w:r>
    </w:p>
    <w:p w14:paraId="5E10BDC6" w14:textId="6B360853" w:rsidR="001F4D64" w:rsidRDefault="001F4D64" w:rsidP="00940717">
      <w:pPr>
        <w:pStyle w:val="ListParagraph"/>
        <w:numPr>
          <w:ilvl w:val="2"/>
          <w:numId w:val="80"/>
        </w:numPr>
        <w:rPr>
          <w:lang w:val="en-US" w:eastAsia="en-GB"/>
        </w:rPr>
      </w:pPr>
      <w:r>
        <w:rPr>
          <w:lang w:val="en-US" w:eastAsia="en-GB"/>
        </w:rPr>
        <w:t>M&amp;S Global home page</w:t>
      </w:r>
    </w:p>
    <w:p w14:paraId="5FFF964E" w14:textId="6CD1D048" w:rsidR="001F4D64" w:rsidRDefault="001F4D64" w:rsidP="00940717">
      <w:pPr>
        <w:pStyle w:val="ListParagraph"/>
        <w:numPr>
          <w:ilvl w:val="2"/>
          <w:numId w:val="80"/>
        </w:numPr>
        <w:rPr>
          <w:lang w:val="en-US" w:eastAsia="en-GB"/>
        </w:rPr>
      </w:pPr>
      <w:r>
        <w:rPr>
          <w:lang w:val="en-US" w:eastAsia="en-GB"/>
        </w:rPr>
        <w:t>M&amp;S Topics pages (estimated 25-30 pages)</w:t>
      </w:r>
    </w:p>
    <w:p w14:paraId="758BF898" w14:textId="7FBCE78C" w:rsidR="001F4D64" w:rsidRDefault="001F4D64" w:rsidP="00940717">
      <w:pPr>
        <w:pStyle w:val="ListParagraph"/>
        <w:numPr>
          <w:ilvl w:val="2"/>
          <w:numId w:val="80"/>
        </w:numPr>
        <w:rPr>
          <w:lang w:val="en-US" w:eastAsia="en-GB"/>
        </w:rPr>
      </w:pPr>
      <w:r>
        <w:rPr>
          <w:lang w:val="en-US" w:eastAsia="en-GB"/>
        </w:rPr>
        <w:t>M&amp;S Documents (estimated 600 documents)</w:t>
      </w:r>
    </w:p>
    <w:p w14:paraId="48304B13" w14:textId="6F5E3AFB" w:rsidR="001F4D64" w:rsidRDefault="001F4D64" w:rsidP="00940717">
      <w:pPr>
        <w:pStyle w:val="ListParagraph"/>
        <w:numPr>
          <w:ilvl w:val="2"/>
          <w:numId w:val="80"/>
        </w:numPr>
        <w:rPr>
          <w:lang w:val="en-US" w:eastAsia="en-GB"/>
        </w:rPr>
      </w:pPr>
      <w:r>
        <w:rPr>
          <w:lang w:val="en-US" w:eastAsia="en-GB"/>
        </w:rPr>
        <w:t>M&amp;S Glossary page</w:t>
      </w:r>
    </w:p>
    <w:p w14:paraId="56289EBA" w14:textId="06E48407" w:rsidR="001F4D64" w:rsidRDefault="001F4D64" w:rsidP="00940717">
      <w:pPr>
        <w:pStyle w:val="ListParagraph"/>
        <w:numPr>
          <w:ilvl w:val="2"/>
          <w:numId w:val="80"/>
        </w:numPr>
        <w:rPr>
          <w:lang w:val="en-US" w:eastAsia="en-GB"/>
        </w:rPr>
      </w:pPr>
      <w:r>
        <w:rPr>
          <w:lang w:val="en-US" w:eastAsia="en-GB"/>
        </w:rPr>
        <w:t>Search Center available includ</w:t>
      </w:r>
      <w:r w:rsidR="002134A4">
        <w:rPr>
          <w:lang w:val="en-US" w:eastAsia="en-GB"/>
        </w:rPr>
        <w:t>ing iKnow integration</w:t>
      </w:r>
    </w:p>
    <w:p w14:paraId="77F72A43" w14:textId="574F51E3" w:rsidR="00E01D8B" w:rsidRDefault="00E01D8B" w:rsidP="00940717">
      <w:pPr>
        <w:pStyle w:val="ListParagraph"/>
        <w:numPr>
          <w:ilvl w:val="2"/>
          <w:numId w:val="80"/>
        </w:numPr>
        <w:rPr>
          <w:lang w:val="en-US" w:eastAsia="en-GB"/>
        </w:rPr>
      </w:pPr>
      <w:r>
        <w:rPr>
          <w:lang w:val="en-US" w:eastAsia="en-GB"/>
        </w:rPr>
        <w:t>Best Bets</w:t>
      </w:r>
    </w:p>
    <w:p w14:paraId="7E2C5113" w14:textId="2B60B66B" w:rsidR="001F4D64" w:rsidRDefault="001F4D64" w:rsidP="00940717">
      <w:pPr>
        <w:pStyle w:val="ListParagraph"/>
        <w:numPr>
          <w:ilvl w:val="2"/>
          <w:numId w:val="80"/>
        </w:numPr>
        <w:rPr>
          <w:lang w:val="en-US" w:eastAsia="en-GB"/>
        </w:rPr>
      </w:pPr>
      <w:r>
        <w:rPr>
          <w:lang w:val="en-US" w:eastAsia="en-GB"/>
        </w:rPr>
        <w:t>Terms store available and usable</w:t>
      </w:r>
    </w:p>
    <w:p w14:paraId="319139BC" w14:textId="0DDD7685" w:rsidR="001F4D64" w:rsidRDefault="001F4D64" w:rsidP="00940717">
      <w:pPr>
        <w:pStyle w:val="ListParagraph"/>
        <w:numPr>
          <w:ilvl w:val="2"/>
          <w:numId w:val="80"/>
        </w:numPr>
        <w:rPr>
          <w:lang w:val="en-US" w:eastAsia="en-GB"/>
        </w:rPr>
      </w:pPr>
      <w:r>
        <w:rPr>
          <w:lang w:val="en-US" w:eastAsia="en-GB"/>
        </w:rPr>
        <w:t xml:space="preserve">User Profiles: </w:t>
      </w:r>
      <w:r w:rsidR="00061F5F">
        <w:rPr>
          <w:lang w:val="en-US" w:eastAsia="en-GB"/>
        </w:rPr>
        <w:t>SharePoint</w:t>
      </w:r>
      <w:r>
        <w:rPr>
          <w:lang w:val="en-US" w:eastAsia="en-GB"/>
        </w:rPr>
        <w:t xml:space="preserve"> profiles will be available </w:t>
      </w:r>
      <w:r w:rsidR="0071727E">
        <w:rPr>
          <w:lang w:val="en-US" w:eastAsia="en-GB"/>
        </w:rPr>
        <w:t>but not usable</w:t>
      </w:r>
    </w:p>
    <w:p w14:paraId="63C00906" w14:textId="489E8297" w:rsidR="00293FEA" w:rsidRDefault="003D598E" w:rsidP="00940717">
      <w:pPr>
        <w:rPr>
          <w:lang w:val="en-US" w:eastAsia="en-GB"/>
        </w:rPr>
      </w:pPr>
      <w:commentRangeStart w:id="3436"/>
      <w:commentRangeStart w:id="3437"/>
      <w:r>
        <w:rPr>
          <w:lang w:val="en-US" w:eastAsia="en-GB"/>
        </w:rPr>
        <w:t>Features/content</w:t>
      </w:r>
      <w:r w:rsidR="00936F8D">
        <w:rPr>
          <w:lang w:val="en-US" w:eastAsia="en-GB"/>
        </w:rPr>
        <w:t xml:space="preserve"> that will not be migrated or activated</w:t>
      </w:r>
      <w:r w:rsidR="008D7631">
        <w:rPr>
          <w:lang w:val="en-US" w:eastAsia="en-GB"/>
        </w:rPr>
        <w:t xml:space="preserve"> (or hidden)</w:t>
      </w:r>
      <w:r w:rsidR="00936F8D">
        <w:rPr>
          <w:lang w:val="en-US" w:eastAsia="en-GB"/>
        </w:rPr>
        <w:t xml:space="preserve"> during this phase:</w:t>
      </w:r>
      <w:commentRangeEnd w:id="3436"/>
      <w:r w:rsidR="00BF7BFE">
        <w:rPr>
          <w:rStyle w:val="CommentReference"/>
        </w:rPr>
        <w:commentReference w:id="3436"/>
      </w:r>
      <w:commentRangeEnd w:id="3437"/>
      <w:r w:rsidR="00FD0962">
        <w:rPr>
          <w:rStyle w:val="CommentReference"/>
        </w:rPr>
        <w:commentReference w:id="3437"/>
      </w:r>
    </w:p>
    <w:p w14:paraId="40914D9F" w14:textId="7D571CB0" w:rsidR="00936F8D" w:rsidRDefault="00936F8D" w:rsidP="00940717">
      <w:pPr>
        <w:pStyle w:val="ListParagraph"/>
        <w:numPr>
          <w:ilvl w:val="0"/>
          <w:numId w:val="82"/>
        </w:numPr>
        <w:rPr>
          <w:lang w:val="en-US" w:eastAsia="en-GB"/>
        </w:rPr>
      </w:pPr>
      <w:r>
        <w:rPr>
          <w:lang w:val="en-US" w:eastAsia="en-GB"/>
        </w:rPr>
        <w:t>Social features like comments, post, likes, follows (including Engage content migration)</w:t>
      </w:r>
    </w:p>
    <w:p w14:paraId="32325C5A" w14:textId="5EB8512A" w:rsidR="00936F8D" w:rsidRDefault="00936F8D" w:rsidP="00E00626">
      <w:pPr>
        <w:pStyle w:val="ListParagraph"/>
        <w:numPr>
          <w:ilvl w:val="0"/>
          <w:numId w:val="82"/>
        </w:numPr>
        <w:rPr>
          <w:lang w:val="en-US" w:eastAsia="en-GB"/>
        </w:rPr>
      </w:pPr>
      <w:r>
        <w:rPr>
          <w:lang w:val="en-US" w:eastAsia="en-GB"/>
        </w:rPr>
        <w:t>User preferences capabilities/features (including User profile data migration)</w:t>
      </w:r>
    </w:p>
    <w:p w14:paraId="1DBC2A87" w14:textId="55BC5306" w:rsidR="00936F8D" w:rsidRDefault="00936F8D" w:rsidP="00E00626">
      <w:pPr>
        <w:pStyle w:val="ListParagraph"/>
        <w:numPr>
          <w:ilvl w:val="0"/>
          <w:numId w:val="82"/>
        </w:numPr>
        <w:rPr>
          <w:lang w:val="en-US" w:eastAsia="en-GB"/>
        </w:rPr>
      </w:pPr>
      <w:r>
        <w:rPr>
          <w:lang w:val="en-US" w:eastAsia="en-GB"/>
        </w:rPr>
        <w:t>No Global content will be available for this phase</w:t>
      </w:r>
      <w:r w:rsidR="003D598E">
        <w:rPr>
          <w:lang w:val="en-US" w:eastAsia="en-GB"/>
        </w:rPr>
        <w:t>.</w:t>
      </w:r>
    </w:p>
    <w:p w14:paraId="3873DA13" w14:textId="047AEF4F" w:rsidR="00061F5F" w:rsidRDefault="00061F5F" w:rsidP="00E00626">
      <w:pPr>
        <w:pStyle w:val="ListParagraph"/>
        <w:numPr>
          <w:ilvl w:val="0"/>
          <w:numId w:val="82"/>
        </w:numPr>
        <w:rPr>
          <w:lang w:val="en-US" w:eastAsia="en-GB"/>
        </w:rPr>
      </w:pPr>
      <w:r>
        <w:rPr>
          <w:lang w:val="en-US" w:eastAsia="en-GB"/>
        </w:rPr>
        <w:t>On boarding process will not be launched the 1</w:t>
      </w:r>
      <w:r w:rsidRPr="00940717">
        <w:rPr>
          <w:vertAlign w:val="superscript"/>
          <w:lang w:val="en-US" w:eastAsia="en-GB"/>
        </w:rPr>
        <w:t>st</w:t>
      </w:r>
      <w:r>
        <w:rPr>
          <w:lang w:val="en-US" w:eastAsia="en-GB"/>
        </w:rPr>
        <w:t xml:space="preserve"> time end user is connecting to the website</w:t>
      </w:r>
      <w:r w:rsidR="003D598E">
        <w:rPr>
          <w:lang w:val="en-US" w:eastAsia="en-GB"/>
        </w:rPr>
        <w:t>.</w:t>
      </w:r>
    </w:p>
    <w:p w14:paraId="6212A06F" w14:textId="1896FB95" w:rsidR="00061F5F" w:rsidRDefault="00061F5F" w:rsidP="00E00626">
      <w:pPr>
        <w:pStyle w:val="ListParagraph"/>
        <w:numPr>
          <w:ilvl w:val="0"/>
          <w:numId w:val="82"/>
        </w:numPr>
        <w:rPr>
          <w:lang w:val="en-US" w:eastAsia="en-GB"/>
        </w:rPr>
      </w:pPr>
      <w:r>
        <w:rPr>
          <w:lang w:val="en-US" w:eastAsia="en-GB"/>
        </w:rPr>
        <w:t>End user Favorites feature will not be available</w:t>
      </w:r>
      <w:r w:rsidR="003D598E">
        <w:rPr>
          <w:lang w:val="en-US" w:eastAsia="en-GB"/>
        </w:rPr>
        <w:t>.</w:t>
      </w:r>
      <w:r>
        <w:rPr>
          <w:lang w:val="en-US" w:eastAsia="en-GB"/>
        </w:rPr>
        <w:t xml:space="preserve"> </w:t>
      </w:r>
    </w:p>
    <w:p w14:paraId="40DE1397" w14:textId="43904C82" w:rsidR="00061F5F" w:rsidRDefault="00061F5F" w:rsidP="00E00626">
      <w:pPr>
        <w:pStyle w:val="ListParagraph"/>
        <w:numPr>
          <w:ilvl w:val="0"/>
          <w:numId w:val="82"/>
        </w:numPr>
        <w:rPr>
          <w:lang w:val="en-US" w:eastAsia="en-GB"/>
        </w:rPr>
      </w:pPr>
      <w:r>
        <w:rPr>
          <w:lang w:val="en-US" w:eastAsia="en-GB"/>
        </w:rPr>
        <w:t>End user Notifications will not be available</w:t>
      </w:r>
      <w:r w:rsidR="003D598E">
        <w:rPr>
          <w:lang w:val="en-US" w:eastAsia="en-GB"/>
        </w:rPr>
        <w:t>.</w:t>
      </w:r>
      <w:r>
        <w:rPr>
          <w:lang w:val="en-US" w:eastAsia="en-GB"/>
        </w:rPr>
        <w:t xml:space="preserve"> </w:t>
      </w:r>
    </w:p>
    <w:p w14:paraId="673A7AC2" w14:textId="0C548008" w:rsidR="003244CB" w:rsidRPr="00936F8D" w:rsidRDefault="003244CB" w:rsidP="00E00626">
      <w:pPr>
        <w:pStyle w:val="ListParagraph"/>
        <w:numPr>
          <w:ilvl w:val="0"/>
          <w:numId w:val="82"/>
        </w:numPr>
        <w:rPr>
          <w:lang w:val="en-US" w:eastAsia="en-GB"/>
        </w:rPr>
      </w:pPr>
      <w:r>
        <w:rPr>
          <w:lang w:val="en-US" w:eastAsia="en-GB"/>
        </w:rPr>
        <w:t>All the web parts, templates, master pages, SharePoint features, that rely on any of before mentioned functionality should be ready to work properly without these mentioned features.</w:t>
      </w:r>
    </w:p>
    <w:p w14:paraId="6D35CE72" w14:textId="7B8E4B20" w:rsidR="00E463B4" w:rsidRPr="00940717" w:rsidRDefault="00061F5F" w:rsidP="00940717">
      <w:pPr>
        <w:spacing w:after="0" w:line="240" w:lineRule="auto"/>
        <w:ind w:left="720"/>
        <w:rPr>
          <w:b/>
        </w:rPr>
      </w:pPr>
      <w:r w:rsidRPr="00940717">
        <w:rPr>
          <w:b/>
        </w:rPr>
        <w:t xml:space="preserve">M2 - </w:t>
      </w:r>
      <w:r w:rsidR="001F4D64" w:rsidRPr="00940717">
        <w:rPr>
          <w:b/>
        </w:rPr>
        <w:t>Go-live 2:</w:t>
      </w:r>
    </w:p>
    <w:p w14:paraId="1C88BE18" w14:textId="77777777" w:rsidR="00061F5F" w:rsidRPr="00940717" w:rsidRDefault="00061F5F" w:rsidP="00940717">
      <w:pPr>
        <w:spacing w:after="0" w:line="240" w:lineRule="auto"/>
        <w:ind w:left="720"/>
      </w:pPr>
    </w:p>
    <w:p w14:paraId="5597995C" w14:textId="61140EA2" w:rsidR="001F4D64" w:rsidRDefault="00293FEA" w:rsidP="00940717">
      <w:pPr>
        <w:pStyle w:val="ListParagraph"/>
        <w:numPr>
          <w:ilvl w:val="0"/>
          <w:numId w:val="81"/>
        </w:numPr>
        <w:spacing w:after="0" w:line="240" w:lineRule="auto"/>
      </w:pPr>
      <w:r w:rsidRPr="00940717">
        <w:t>2</w:t>
      </w:r>
      <w:r w:rsidRPr="00940717">
        <w:rPr>
          <w:vertAlign w:val="superscript"/>
        </w:rPr>
        <w:t>nd</w:t>
      </w:r>
      <w:r w:rsidRPr="00940717">
        <w:t xml:space="preserve"> functional Go-live will be scheduled for Q2/2017</w:t>
      </w:r>
      <w:r w:rsidR="00061F5F">
        <w:t xml:space="preserve"> (Date to be provided in alignment with Content migration stream)</w:t>
      </w:r>
    </w:p>
    <w:p w14:paraId="431AEB76" w14:textId="7AC7F2F1" w:rsidR="00293FEA" w:rsidRDefault="00293FEA" w:rsidP="00940717">
      <w:pPr>
        <w:pStyle w:val="ListParagraph"/>
        <w:numPr>
          <w:ilvl w:val="0"/>
          <w:numId w:val="81"/>
        </w:numPr>
        <w:spacing w:after="0" w:line="240" w:lineRule="auto"/>
      </w:pPr>
      <w:r>
        <w:t>Audience: All JTI employees</w:t>
      </w:r>
    </w:p>
    <w:p w14:paraId="190561A3" w14:textId="209B727F" w:rsidR="00E01D8B" w:rsidRPr="00940717" w:rsidRDefault="00E01D8B" w:rsidP="00940717">
      <w:pPr>
        <w:pStyle w:val="ListParagraph"/>
        <w:numPr>
          <w:ilvl w:val="0"/>
          <w:numId w:val="81"/>
        </w:numPr>
        <w:spacing w:after="0" w:line="240" w:lineRule="auto"/>
      </w:pPr>
      <w:r>
        <w:t>GPO change to activate the new Intranet as a default Home page</w:t>
      </w:r>
    </w:p>
    <w:p w14:paraId="018EED7D" w14:textId="41E2D5DD" w:rsidR="00293FEA" w:rsidRPr="00940717" w:rsidRDefault="00293FEA" w:rsidP="00940717">
      <w:pPr>
        <w:pStyle w:val="ListParagraph"/>
        <w:numPr>
          <w:ilvl w:val="0"/>
          <w:numId w:val="81"/>
        </w:numPr>
        <w:spacing w:after="0" w:line="240" w:lineRule="auto"/>
      </w:pPr>
      <w:r w:rsidRPr="00940717">
        <w:t xml:space="preserve">Content available: Corporate communication </w:t>
      </w:r>
      <w:r w:rsidR="008D7631">
        <w:t>c</w:t>
      </w:r>
      <w:r w:rsidRPr="00940717">
        <w:t>ontent like:</w:t>
      </w:r>
    </w:p>
    <w:p w14:paraId="4FCCEAEF" w14:textId="52F8E35B" w:rsidR="00293FEA" w:rsidRPr="00940717" w:rsidRDefault="00293FEA" w:rsidP="00940717">
      <w:pPr>
        <w:pStyle w:val="ListParagraph"/>
        <w:numPr>
          <w:ilvl w:val="1"/>
          <w:numId w:val="81"/>
        </w:numPr>
        <w:spacing w:after="0" w:line="240" w:lineRule="auto"/>
      </w:pPr>
      <w:r w:rsidRPr="00940717">
        <w:t>Global intranet Home page</w:t>
      </w:r>
    </w:p>
    <w:p w14:paraId="3AFB3A50" w14:textId="7292E147" w:rsidR="00293FEA" w:rsidRPr="00940717" w:rsidRDefault="00293FEA" w:rsidP="00940717">
      <w:pPr>
        <w:pStyle w:val="ListParagraph"/>
        <w:numPr>
          <w:ilvl w:val="1"/>
          <w:numId w:val="81"/>
        </w:numPr>
        <w:spacing w:after="0" w:line="240" w:lineRule="auto"/>
      </w:pPr>
      <w:r w:rsidRPr="00940717">
        <w:t>Global News, Announcements, post-its, my links, cafeteria menu,</w:t>
      </w:r>
      <w:r>
        <w:t xml:space="preserve"> Glossary, Best bets,…</w:t>
      </w:r>
    </w:p>
    <w:p w14:paraId="116207A2" w14:textId="312E5E4F" w:rsidR="00293FEA" w:rsidRDefault="00293FEA" w:rsidP="00940717">
      <w:pPr>
        <w:pStyle w:val="ListParagraph"/>
        <w:numPr>
          <w:ilvl w:val="1"/>
          <w:numId w:val="81"/>
        </w:numPr>
        <w:spacing w:after="0" w:line="240" w:lineRule="auto"/>
      </w:pPr>
      <w:r w:rsidRPr="00940717">
        <w:t>Markets News</w:t>
      </w:r>
      <w:r>
        <w:t xml:space="preserve"> and</w:t>
      </w:r>
      <w:r w:rsidRPr="00940717">
        <w:t xml:space="preserve"> Announcements.</w:t>
      </w:r>
    </w:p>
    <w:p w14:paraId="0340694E" w14:textId="36D7059F" w:rsidR="008D7631" w:rsidRDefault="008D7631" w:rsidP="00940717">
      <w:pPr>
        <w:pStyle w:val="ListParagraph"/>
        <w:numPr>
          <w:ilvl w:val="1"/>
          <w:numId w:val="81"/>
        </w:numPr>
        <w:spacing w:after="0" w:line="240" w:lineRule="auto"/>
      </w:pPr>
      <w:r>
        <w:t>ITSP Integration.</w:t>
      </w:r>
    </w:p>
    <w:p w14:paraId="28827E27" w14:textId="00EF0881" w:rsidR="00293FEA" w:rsidRDefault="00061F5F" w:rsidP="00940717">
      <w:pPr>
        <w:pStyle w:val="ListParagraph"/>
        <w:numPr>
          <w:ilvl w:val="0"/>
          <w:numId w:val="81"/>
        </w:numPr>
        <w:spacing w:after="0" w:line="240" w:lineRule="auto"/>
      </w:pPr>
      <w:r>
        <w:t xml:space="preserve">Features to be </w:t>
      </w:r>
      <w:r w:rsidR="004044EA">
        <w:t>available</w:t>
      </w:r>
      <w:r>
        <w:t xml:space="preserve"> as of the 2</w:t>
      </w:r>
      <w:r w:rsidRPr="00940717">
        <w:rPr>
          <w:vertAlign w:val="superscript"/>
        </w:rPr>
        <w:t>nd</w:t>
      </w:r>
      <w:r>
        <w:t xml:space="preserve"> phase go-live to be available for end user</w:t>
      </w:r>
    </w:p>
    <w:p w14:paraId="736BAB49" w14:textId="77777777" w:rsidR="00061F5F" w:rsidRDefault="00061F5F" w:rsidP="00940717">
      <w:pPr>
        <w:pStyle w:val="ListParagraph"/>
        <w:numPr>
          <w:ilvl w:val="1"/>
          <w:numId w:val="81"/>
        </w:numPr>
        <w:rPr>
          <w:lang w:val="en-US" w:eastAsia="en-GB"/>
        </w:rPr>
      </w:pPr>
      <w:r>
        <w:rPr>
          <w:lang w:val="en-US" w:eastAsia="en-GB"/>
        </w:rPr>
        <w:t>Social features like comments, post, likes, follows (including Engage content migration)</w:t>
      </w:r>
    </w:p>
    <w:p w14:paraId="0497151F" w14:textId="77777777" w:rsidR="00061F5F" w:rsidRDefault="00061F5F" w:rsidP="00940717">
      <w:pPr>
        <w:pStyle w:val="ListParagraph"/>
        <w:numPr>
          <w:ilvl w:val="1"/>
          <w:numId w:val="81"/>
        </w:numPr>
        <w:rPr>
          <w:lang w:val="en-US" w:eastAsia="en-GB"/>
        </w:rPr>
      </w:pPr>
      <w:r>
        <w:rPr>
          <w:lang w:val="en-US" w:eastAsia="en-GB"/>
        </w:rPr>
        <w:t>User preferences capabilities/features (including User profile data migration)</w:t>
      </w:r>
    </w:p>
    <w:p w14:paraId="52E32220" w14:textId="298D3A85" w:rsidR="00061F5F" w:rsidRDefault="00061F5F" w:rsidP="00940717">
      <w:pPr>
        <w:pStyle w:val="ListParagraph"/>
        <w:numPr>
          <w:ilvl w:val="1"/>
          <w:numId w:val="81"/>
        </w:numPr>
        <w:rPr>
          <w:lang w:val="en-US" w:eastAsia="en-GB"/>
        </w:rPr>
      </w:pPr>
      <w:r>
        <w:rPr>
          <w:lang w:val="en-US" w:eastAsia="en-GB"/>
        </w:rPr>
        <w:t>On boarding process will launched the 1</w:t>
      </w:r>
      <w:r w:rsidRPr="005B3120">
        <w:rPr>
          <w:vertAlign w:val="superscript"/>
          <w:lang w:val="en-US" w:eastAsia="en-GB"/>
        </w:rPr>
        <w:t>st</w:t>
      </w:r>
      <w:r>
        <w:rPr>
          <w:lang w:val="en-US" w:eastAsia="en-GB"/>
        </w:rPr>
        <w:t xml:space="preserve"> time end user is connecting to the website</w:t>
      </w:r>
      <w:r w:rsidR="004044EA">
        <w:rPr>
          <w:lang w:val="en-US" w:eastAsia="en-GB"/>
        </w:rPr>
        <w:t xml:space="preserve"> after this Go-live.</w:t>
      </w:r>
    </w:p>
    <w:p w14:paraId="6EA10AB3" w14:textId="66D04314" w:rsidR="00061F5F" w:rsidRDefault="00061F5F" w:rsidP="00940717">
      <w:pPr>
        <w:pStyle w:val="ListParagraph"/>
        <w:numPr>
          <w:ilvl w:val="1"/>
          <w:numId w:val="81"/>
        </w:numPr>
        <w:rPr>
          <w:lang w:val="en-US" w:eastAsia="en-GB"/>
        </w:rPr>
      </w:pPr>
      <w:r>
        <w:rPr>
          <w:lang w:val="en-US" w:eastAsia="en-GB"/>
        </w:rPr>
        <w:t>End user Favorites feature</w:t>
      </w:r>
      <w:r w:rsidR="004044EA">
        <w:rPr>
          <w:lang w:val="en-US" w:eastAsia="en-GB"/>
        </w:rPr>
        <w:t>.</w:t>
      </w:r>
      <w:r>
        <w:rPr>
          <w:lang w:val="en-US" w:eastAsia="en-GB"/>
        </w:rPr>
        <w:t xml:space="preserve"> </w:t>
      </w:r>
    </w:p>
    <w:p w14:paraId="0EB5CDDF" w14:textId="169EDD2A" w:rsidR="00E01D8B" w:rsidRDefault="00061F5F" w:rsidP="00940717">
      <w:pPr>
        <w:pStyle w:val="ListParagraph"/>
        <w:numPr>
          <w:ilvl w:val="1"/>
          <w:numId w:val="81"/>
        </w:numPr>
        <w:rPr>
          <w:lang w:val="en-US" w:eastAsia="en-GB"/>
        </w:rPr>
      </w:pPr>
      <w:r>
        <w:rPr>
          <w:lang w:val="en-US" w:eastAsia="en-GB"/>
        </w:rPr>
        <w:t>End user Notifications</w:t>
      </w:r>
      <w:r w:rsidR="004044EA">
        <w:rPr>
          <w:lang w:val="en-US" w:eastAsia="en-GB"/>
        </w:rPr>
        <w:t>.</w:t>
      </w:r>
    </w:p>
    <w:p w14:paraId="2FDB998F" w14:textId="77777777" w:rsidR="00E01D8B" w:rsidRDefault="00E01D8B" w:rsidP="00940717">
      <w:pPr>
        <w:rPr>
          <w:lang w:val="en-US" w:eastAsia="en-GB"/>
        </w:rPr>
      </w:pPr>
    </w:p>
    <w:p w14:paraId="2D0DFA60" w14:textId="2037C4E0" w:rsidR="00E01D8B" w:rsidRDefault="00F26FD5" w:rsidP="00940717">
      <w:pPr>
        <w:pStyle w:val="Heading3"/>
        <w:ind w:left="360"/>
      </w:pPr>
      <w:bookmarkStart w:id="3438" w:name="_Toc463013518"/>
      <w:r>
        <w:lastRenderedPageBreak/>
        <w:t>17.2</w:t>
      </w:r>
      <w:r w:rsidR="00346A6C">
        <w:t>.</w:t>
      </w:r>
      <w:r>
        <w:t xml:space="preserve"> </w:t>
      </w:r>
      <w:r w:rsidR="00E01D8B">
        <w:t>Go-live considerations</w:t>
      </w:r>
      <w:bookmarkEnd w:id="3438"/>
    </w:p>
    <w:p w14:paraId="64A5E3E4" w14:textId="5BB51880" w:rsidR="00061F5F" w:rsidRDefault="00224404" w:rsidP="00940717">
      <w:pPr>
        <w:spacing w:after="0" w:line="240" w:lineRule="auto"/>
      </w:pPr>
      <w:r>
        <w:t xml:space="preserve">Functional / </w:t>
      </w:r>
      <w:r w:rsidR="007C4F1C">
        <w:t xml:space="preserve">Technical </w:t>
      </w:r>
      <w:r w:rsidR="002C0537">
        <w:t>points</w:t>
      </w:r>
      <w:r w:rsidR="007C4F1C">
        <w:t xml:space="preserve"> to be considered as part of this Go-live approach.</w:t>
      </w:r>
    </w:p>
    <w:p w14:paraId="60D7F20C" w14:textId="77777777" w:rsidR="00E01D8B" w:rsidRDefault="00E01D8B" w:rsidP="00940717">
      <w:pPr>
        <w:spacing w:after="0" w:line="240" w:lineRule="auto"/>
      </w:pPr>
    </w:p>
    <w:p w14:paraId="622BAC79" w14:textId="3F9B1A17" w:rsidR="007C4F1C" w:rsidRDefault="007C4F1C" w:rsidP="00940717">
      <w:pPr>
        <w:pStyle w:val="ListParagraph"/>
        <w:numPr>
          <w:ilvl w:val="0"/>
          <w:numId w:val="46"/>
        </w:numPr>
        <w:spacing w:after="0" w:line="240" w:lineRule="auto"/>
      </w:pPr>
      <w:r>
        <w:t>Separate User profile will be used for New Intranet</w:t>
      </w:r>
      <w:r w:rsidR="007B1A72">
        <w:t xml:space="preserve"> (INSIDE Online and INSIDE Engage)</w:t>
      </w:r>
      <w:r>
        <w:t xml:space="preserve"> and Collaboration Farms</w:t>
      </w:r>
      <w:r w:rsidR="007B1A72">
        <w:t xml:space="preserve"> (Docs, Apps, ePortal)</w:t>
      </w:r>
      <w:r>
        <w:t>.</w:t>
      </w:r>
    </w:p>
    <w:p w14:paraId="1C854454" w14:textId="77777777" w:rsidR="00E01D8B" w:rsidRDefault="00E01D8B" w:rsidP="00940717">
      <w:pPr>
        <w:pStyle w:val="ListParagraph"/>
        <w:spacing w:after="0" w:line="240" w:lineRule="auto"/>
      </w:pPr>
    </w:p>
    <w:p w14:paraId="710F7A28" w14:textId="2C7DCE72" w:rsidR="007C4F1C" w:rsidRDefault="007C4F1C" w:rsidP="00940717">
      <w:pPr>
        <w:pStyle w:val="ListParagraph"/>
        <w:numPr>
          <w:ilvl w:val="0"/>
          <w:numId w:val="46"/>
        </w:numPr>
        <w:spacing w:after="0" w:line="240" w:lineRule="auto"/>
      </w:pPr>
      <w:r>
        <w:t>Engage data migration and end user profile</w:t>
      </w:r>
      <w:r w:rsidR="002C0537">
        <w:t xml:space="preserve"> migration</w:t>
      </w:r>
      <w:r>
        <w:t xml:space="preserve"> will be done during the M2 Go-live 2,</w:t>
      </w:r>
    </w:p>
    <w:p w14:paraId="06FEB369" w14:textId="77777777" w:rsidR="00E01D8B" w:rsidRDefault="00E01D8B" w:rsidP="00940717">
      <w:pPr>
        <w:pStyle w:val="ListParagraph"/>
      </w:pPr>
    </w:p>
    <w:p w14:paraId="78AFAFF8" w14:textId="77777777" w:rsidR="00E01D8B" w:rsidRDefault="00E01D8B" w:rsidP="00940717">
      <w:pPr>
        <w:pStyle w:val="ListParagraph"/>
        <w:spacing w:after="0" w:line="240" w:lineRule="auto"/>
      </w:pPr>
    </w:p>
    <w:p w14:paraId="1359A6A6" w14:textId="731E0082" w:rsidR="00E01D8B" w:rsidRDefault="00224404" w:rsidP="00940717">
      <w:pPr>
        <w:pStyle w:val="ListParagraph"/>
        <w:numPr>
          <w:ilvl w:val="0"/>
          <w:numId w:val="46"/>
        </w:numPr>
        <w:spacing w:after="0" w:line="240" w:lineRule="auto"/>
      </w:pPr>
      <w:r>
        <w:t xml:space="preserve">During the M&amp;S content creation phase and after M1-Go-live 1 both, M&amp;S and Corp. Comm will be </w:t>
      </w:r>
      <w:r w:rsidR="002134A4">
        <w:t xml:space="preserve">able to create </w:t>
      </w:r>
      <w:r>
        <w:t xml:space="preserve">content. The content created by Corp. Comm (example: Global Home page) will be available / published </w:t>
      </w:r>
      <w:r w:rsidR="00E01D8B">
        <w:t xml:space="preserve">during the </w:t>
      </w:r>
      <w:r>
        <w:t xml:space="preserve"> M2 Go-live 2.</w:t>
      </w:r>
    </w:p>
    <w:p w14:paraId="12855C70" w14:textId="77777777" w:rsidR="00E01D8B" w:rsidRDefault="00E01D8B" w:rsidP="00940717">
      <w:pPr>
        <w:pStyle w:val="ListParagraph"/>
        <w:spacing w:after="0" w:line="240" w:lineRule="auto"/>
      </w:pPr>
    </w:p>
    <w:p w14:paraId="44435C08" w14:textId="356D3B0F" w:rsidR="00E01D8B" w:rsidRDefault="00E01D8B" w:rsidP="00940717">
      <w:pPr>
        <w:pStyle w:val="ListParagraph"/>
        <w:numPr>
          <w:ilvl w:val="0"/>
          <w:numId w:val="46"/>
        </w:numPr>
        <w:spacing w:after="0" w:line="240" w:lineRule="auto"/>
        <w:rPr>
          <w:ins w:id="3439" w:author="Reales, Jorge" w:date="2016-09-30T15:40:00Z"/>
        </w:rPr>
      </w:pPr>
      <w:r>
        <w:t xml:space="preserve">As of April 25, the new intranet will be considered in production, therefore, </w:t>
      </w:r>
      <w:r w:rsidR="002C0537">
        <w:t>whatever</w:t>
      </w:r>
      <w:r>
        <w:t xml:space="preserve"> </w:t>
      </w:r>
      <w:r w:rsidR="002134A4">
        <w:t xml:space="preserve">technical </w:t>
      </w:r>
      <w:r>
        <w:t>change to be applied must follow JTI processes to ensure</w:t>
      </w:r>
      <w:r w:rsidR="002C0537">
        <w:t xml:space="preserve"> the end user is not impacted in terms of platform availab</w:t>
      </w:r>
      <w:r w:rsidR="002134A4">
        <w:t>ility, performance, and quality.</w:t>
      </w:r>
      <w:r>
        <w:t xml:space="preserve"> </w:t>
      </w:r>
    </w:p>
    <w:p w14:paraId="54A99E67" w14:textId="77777777" w:rsidR="007456F3" w:rsidRDefault="007456F3">
      <w:pPr>
        <w:pStyle w:val="ListParagraph"/>
        <w:rPr>
          <w:ins w:id="3440" w:author="Reales, Jorge" w:date="2016-09-30T15:40:00Z"/>
        </w:rPr>
        <w:pPrChange w:id="3441" w:author="Reales, Jorge" w:date="2016-09-30T15:40:00Z">
          <w:pPr>
            <w:pStyle w:val="ListParagraph"/>
            <w:numPr>
              <w:numId w:val="46"/>
            </w:numPr>
            <w:spacing w:after="0" w:line="240" w:lineRule="auto"/>
            <w:ind w:hanging="360"/>
          </w:pPr>
        </w:pPrChange>
      </w:pPr>
    </w:p>
    <w:p w14:paraId="14B77425" w14:textId="77777777" w:rsidR="007456F3" w:rsidRDefault="007456F3" w:rsidP="007456F3">
      <w:pPr>
        <w:pStyle w:val="Heading2"/>
        <w:numPr>
          <w:ilvl w:val="1"/>
          <w:numId w:val="20"/>
        </w:numPr>
        <w:rPr>
          <w:ins w:id="3442" w:author="Reales, Jorge" w:date="2016-09-30T15:40:00Z"/>
        </w:rPr>
      </w:pPr>
      <w:bookmarkStart w:id="3443" w:name="_Toc463013519"/>
      <w:bookmarkStart w:id="3444" w:name="_Toc463012283"/>
      <w:ins w:id="3445" w:author="Reales, Jorge" w:date="2016-09-30T15:40:00Z">
        <w:r w:rsidRPr="00523F04">
          <w:t>Duplicate</w:t>
        </w:r>
        <w:r>
          <w:t>d</w:t>
        </w:r>
        <w:r w:rsidRPr="00523F04">
          <w:t xml:space="preserve"> User Info</w:t>
        </w:r>
        <w:r>
          <w:t xml:space="preserve"> scenario</w:t>
        </w:r>
        <w:bookmarkEnd w:id="3443"/>
      </w:ins>
    </w:p>
    <w:p w14:paraId="5CEF737A" w14:textId="77777777" w:rsidR="007456F3" w:rsidRPr="006A34AD" w:rsidRDefault="007456F3" w:rsidP="007456F3">
      <w:pPr>
        <w:rPr>
          <w:ins w:id="3446" w:author="Reales, Jorge" w:date="2016-09-30T15:40:00Z"/>
          <w:lang w:val="en-US" w:eastAsia="en-GB"/>
        </w:rPr>
      </w:pPr>
      <w:ins w:id="3447" w:author="Reales, Jorge" w:date="2016-09-30T15:40:00Z">
        <w:r w:rsidRPr="00F15F44">
          <w:rPr>
            <w:lang w:val="en-US" w:eastAsia="en-GB"/>
          </w:rPr>
          <w:t xml:space="preserve">The information </w:t>
        </w:r>
        <w:r>
          <w:rPr>
            <w:lang w:val="en-US" w:eastAsia="en-GB"/>
          </w:rPr>
          <w:t xml:space="preserve">related with this requirement </w:t>
        </w:r>
        <w:r w:rsidRPr="00F15F44">
          <w:rPr>
            <w:lang w:val="en-US" w:eastAsia="en-GB"/>
          </w:rPr>
          <w:t xml:space="preserve">was also formerly detailed on </w:t>
        </w:r>
        <w:r>
          <w:rPr>
            <w:lang w:val="en-US" w:eastAsia="en-GB"/>
          </w:rPr>
          <w:fldChar w:fldCharType="begin"/>
        </w:r>
        <w:r>
          <w:rPr>
            <w:lang w:val="en-US" w:eastAsia="en-GB"/>
          </w:rPr>
          <w:instrText xml:space="preserve"> HYPERLINK "http://eportal.jti.com/sites/JTIDW/PrMa/_layouts/WordViewer.aspx?id=/sites/JTIDW/PrMa/Shared%20Documents/Active%20Directory%20Preparation%20-%20temp%20location/JTI%20New%20Intranet%20UseCases%20%E2%80%93%20Duplicated%20User%20Info_v0.1_June16.docx&amp;Source=http%3A%2F%2Feportal%2Ejti%2Ecom%2Fsites%2FJTIDW%2FPrMa%2FSitePages%2FHome%2Easpx%3FRootFolder%3D%252Fsites%252FJTIDW%252FPrMa%252FShared%2520Documents%252FActive%2520Directory%2520Preparation%2520%252D%2520temp%2520location%26FolderCTID%3D0x012000D9A746A46E88C7448F1080261DAB580E%26View%3D%7B49D6842C%2DA576%2D4D03%2DB691%2DD8D22AB4DA8D%7D&amp;DefaultItemOpen=1&amp;DefaultItemOpen=1" </w:instrText>
        </w:r>
        <w:r>
          <w:rPr>
            <w:lang w:val="en-US" w:eastAsia="en-GB"/>
          </w:rPr>
          <w:fldChar w:fldCharType="separate"/>
        </w:r>
        <w:r w:rsidRPr="00F15F44">
          <w:rPr>
            <w:rStyle w:val="Hyperlink"/>
            <w:lang w:val="en-US" w:eastAsia="en-GB"/>
          </w:rPr>
          <w:t>this document</w:t>
        </w:r>
        <w:r>
          <w:rPr>
            <w:lang w:val="en-US" w:eastAsia="en-GB"/>
          </w:rPr>
          <w:fldChar w:fldCharType="end"/>
        </w:r>
        <w:r w:rsidRPr="00F15F44">
          <w:rPr>
            <w:lang w:val="en-US" w:eastAsia="en-GB"/>
          </w:rPr>
          <w:t>.</w:t>
        </w:r>
        <w:r>
          <w:rPr>
            <w:lang w:val="en-US" w:eastAsia="en-GB"/>
          </w:rPr>
          <w:t xml:space="preserve"> Over that document, further information regarding the current work-arounds in place on JTI in order to mitigate this scenario and other technical details are shared.</w:t>
        </w:r>
      </w:ins>
    </w:p>
    <w:p w14:paraId="692DE676" w14:textId="77777777" w:rsidR="007456F3" w:rsidRDefault="007456F3" w:rsidP="007456F3">
      <w:pPr>
        <w:pStyle w:val="Heading3"/>
        <w:numPr>
          <w:ilvl w:val="2"/>
          <w:numId w:val="20"/>
        </w:numPr>
        <w:rPr>
          <w:ins w:id="3448" w:author="Reales, Jorge" w:date="2016-09-30T15:40:00Z"/>
        </w:rPr>
      </w:pPr>
      <w:bookmarkStart w:id="3449" w:name="_Toc463013520"/>
      <w:ins w:id="3450" w:author="Reales, Jorge" w:date="2016-09-30T15:40:00Z">
        <w:r>
          <w:t>Technical Background and current impact of this scenario</w:t>
        </w:r>
        <w:bookmarkEnd w:id="3449"/>
      </w:ins>
    </w:p>
    <w:p w14:paraId="20EF2039" w14:textId="77777777" w:rsidR="007456F3" w:rsidRPr="00F15F44" w:rsidRDefault="007456F3" w:rsidP="007456F3">
      <w:pPr>
        <w:rPr>
          <w:ins w:id="3451" w:author="Reales, Jorge" w:date="2016-09-30T15:40:00Z"/>
          <w:lang w:val="en-US" w:eastAsia="en-GB"/>
        </w:rPr>
      </w:pPr>
      <w:ins w:id="3452" w:author="Reales, Jorge" w:date="2016-09-30T15:40:00Z">
        <w:r w:rsidRPr="00F15F44">
          <w:rPr>
            <w:lang w:val="en-US" w:eastAsia="en-GB"/>
          </w:rPr>
          <w:t xml:space="preserve">JTI follows the practice of modifying the login name for the users under different scenarios (relocations, marital status changes, etc.…) on Active Directory. For instance, a user that is relocated from Geneva to Madrid will have a login name that was originally in the format of ‘GVA… ’ and that will be effectively modified to ‘MAD… ‘, while keeping the same underlying Active Directory Account. </w:t>
        </w:r>
      </w:ins>
    </w:p>
    <w:p w14:paraId="10B3FF01" w14:textId="77777777" w:rsidR="007456F3" w:rsidRPr="00F15F44" w:rsidRDefault="007456F3" w:rsidP="007456F3">
      <w:pPr>
        <w:rPr>
          <w:ins w:id="3453" w:author="Reales, Jorge" w:date="2016-09-30T15:40:00Z"/>
          <w:lang w:val="en-US" w:eastAsia="en-GB"/>
        </w:rPr>
      </w:pPr>
      <w:ins w:id="3454" w:author="Reales, Jorge" w:date="2016-09-30T15:40:00Z">
        <w:r w:rsidRPr="00F15F44">
          <w:rPr>
            <w:lang w:val="en-US" w:eastAsia="en-GB"/>
          </w:rPr>
          <w:t xml:space="preserve">That fact makes that SharePoint creates a new User Info entry for the user, as it detects a new login. However, from a user profile perspective, only the last information related to that particular account exists.  </w:t>
        </w:r>
      </w:ins>
    </w:p>
    <w:p w14:paraId="644A8A19" w14:textId="77777777" w:rsidR="007456F3" w:rsidRPr="00F15F44" w:rsidRDefault="007456F3" w:rsidP="007456F3">
      <w:pPr>
        <w:rPr>
          <w:ins w:id="3455" w:author="Reales, Jorge" w:date="2016-09-30T15:40:00Z"/>
          <w:lang w:val="en-US" w:eastAsia="en-GB"/>
        </w:rPr>
      </w:pPr>
      <w:ins w:id="3456" w:author="Reales, Jorge" w:date="2016-09-30T15:40:00Z">
        <w:r w:rsidRPr="00F15F44">
          <w:rPr>
            <w:lang w:val="en-US" w:eastAsia="en-GB"/>
          </w:rPr>
          <w:t xml:space="preserve">So summarizing, on AD we have one modified account, after user profile synch, that same account is the one that exists as the User Profile on SharePoint, but from a site collection basis, UserInfo table saves two entries (one with a tp_IsActive setting of False and the other True). This is a known behavior of SharePoint due to the present architecture of the platform (at least on its 2010 and 2013 versions). </w:t>
        </w:r>
      </w:ins>
    </w:p>
    <w:p w14:paraId="1AA0DEE4" w14:textId="77777777" w:rsidR="007456F3" w:rsidRPr="007B116A" w:rsidRDefault="007456F3" w:rsidP="007456F3">
      <w:pPr>
        <w:rPr>
          <w:ins w:id="3457" w:author="Reales, Jorge" w:date="2016-09-30T15:40:00Z"/>
          <w:lang w:val="en-US" w:eastAsia="en-GB"/>
        </w:rPr>
      </w:pPr>
      <w:ins w:id="3458" w:author="Reales, Jorge" w:date="2016-09-30T15:40:00Z">
        <w:r w:rsidRPr="00F15F44">
          <w:rPr>
            <w:lang w:val="en-US" w:eastAsia="en-GB"/>
          </w:rPr>
          <w:t>From an application perspective (focusing on the current INSIDE Online version), this scenario makes that certain components that are relying in data coming directly from the UserInfo table throws different errors. In the next version of the platform, we need to avoid this kind of errors.</w:t>
        </w:r>
      </w:ins>
    </w:p>
    <w:p w14:paraId="28938355" w14:textId="77777777" w:rsidR="007456F3" w:rsidRDefault="007456F3" w:rsidP="007456F3">
      <w:pPr>
        <w:pStyle w:val="Heading3"/>
        <w:numPr>
          <w:ilvl w:val="2"/>
          <w:numId w:val="20"/>
        </w:numPr>
        <w:rPr>
          <w:ins w:id="3459" w:author="Reales, Jorge" w:date="2016-09-30T15:40:00Z"/>
        </w:rPr>
      </w:pPr>
      <w:bookmarkStart w:id="3460" w:name="_Toc463013521"/>
      <w:ins w:id="3461" w:author="Reales, Jorge" w:date="2016-09-30T15:40:00Z">
        <w:r>
          <w:t>Use Case</w:t>
        </w:r>
        <w:bookmarkEnd w:id="3460"/>
      </w:ins>
    </w:p>
    <w:p w14:paraId="3E2217B0" w14:textId="77777777" w:rsidR="007456F3" w:rsidRPr="007B116A" w:rsidRDefault="007456F3" w:rsidP="007456F3">
      <w:pPr>
        <w:rPr>
          <w:ins w:id="3462" w:author="Reales, Jorge" w:date="2016-09-30T15:40:00Z"/>
          <w:lang w:val="en-US" w:eastAsia="en-GB"/>
        </w:rPr>
      </w:pPr>
    </w:p>
    <w:tbl>
      <w:tblPr>
        <w:tblStyle w:val="TableGrid"/>
        <w:tblW w:w="9532" w:type="dxa"/>
        <w:tblInd w:w="-289" w:type="dxa"/>
        <w:tblLayout w:type="fixed"/>
        <w:tblLook w:val="04A0" w:firstRow="1" w:lastRow="0" w:firstColumn="1" w:lastColumn="0" w:noHBand="0" w:noVBand="1"/>
      </w:tblPr>
      <w:tblGrid>
        <w:gridCol w:w="710"/>
        <w:gridCol w:w="1275"/>
        <w:gridCol w:w="142"/>
        <w:gridCol w:w="1559"/>
        <w:gridCol w:w="4962"/>
        <w:gridCol w:w="884"/>
      </w:tblGrid>
      <w:tr w:rsidR="007456F3" w:rsidRPr="00193438" w14:paraId="091251CF" w14:textId="77777777" w:rsidTr="005F0852">
        <w:trPr>
          <w:trHeight w:val="280"/>
          <w:ins w:id="3463" w:author="Reales, Jorge" w:date="2016-09-30T15:40:00Z"/>
        </w:trPr>
        <w:tc>
          <w:tcPr>
            <w:tcW w:w="710" w:type="dxa"/>
            <w:shd w:val="clear" w:color="auto" w:fill="122632" w:themeFill="text1"/>
            <w:hideMark/>
          </w:tcPr>
          <w:p w14:paraId="3CF3A38A" w14:textId="77777777" w:rsidR="007456F3" w:rsidRPr="00387D6C" w:rsidRDefault="007456F3" w:rsidP="005F0852">
            <w:pPr>
              <w:jc w:val="center"/>
              <w:rPr>
                <w:ins w:id="3464" w:author="Reales, Jorge" w:date="2016-09-30T15:40:00Z"/>
                <w:rFonts w:asciiTheme="minorHAnsi" w:eastAsia="Times New Roman" w:hAnsiTheme="minorHAnsi" w:cstheme="minorHAnsi"/>
                <w:b/>
                <w:bCs/>
                <w:color w:val="FFFFFF" w:themeColor="background1"/>
                <w:sz w:val="16"/>
                <w:szCs w:val="16"/>
                <w:lang w:val="en-US"/>
              </w:rPr>
            </w:pPr>
            <w:ins w:id="3465" w:author="Reales, Jorge" w:date="2016-09-30T15:40:00Z">
              <w:r w:rsidRPr="00387D6C">
                <w:rPr>
                  <w:rFonts w:asciiTheme="minorHAnsi" w:eastAsia="Times New Roman" w:hAnsiTheme="minorHAnsi" w:cstheme="minorHAnsi"/>
                  <w:b/>
                  <w:bCs/>
                  <w:color w:val="FFFFFF" w:themeColor="background1"/>
                  <w:sz w:val="16"/>
                  <w:szCs w:val="16"/>
                  <w:lang w:val="en-US"/>
                </w:rPr>
                <w:t>Id</w:t>
              </w:r>
            </w:ins>
          </w:p>
        </w:tc>
        <w:tc>
          <w:tcPr>
            <w:tcW w:w="1275" w:type="dxa"/>
            <w:shd w:val="clear" w:color="auto" w:fill="122632" w:themeFill="text1"/>
            <w:hideMark/>
          </w:tcPr>
          <w:p w14:paraId="69D5AE7C" w14:textId="77777777" w:rsidR="007456F3" w:rsidRPr="00387D6C" w:rsidRDefault="007456F3" w:rsidP="005F0852">
            <w:pPr>
              <w:jc w:val="center"/>
              <w:rPr>
                <w:ins w:id="3466" w:author="Reales, Jorge" w:date="2016-09-30T15:40:00Z"/>
                <w:rFonts w:asciiTheme="minorHAnsi" w:eastAsia="Times New Roman" w:hAnsiTheme="minorHAnsi" w:cstheme="minorHAnsi"/>
                <w:b/>
                <w:bCs/>
                <w:color w:val="FFFFFF" w:themeColor="background1"/>
                <w:sz w:val="16"/>
                <w:szCs w:val="16"/>
                <w:lang w:val="en-US"/>
              </w:rPr>
            </w:pPr>
            <w:ins w:id="3467" w:author="Reales, Jorge" w:date="2016-09-30T15:40:00Z">
              <w:r w:rsidRPr="00387D6C">
                <w:rPr>
                  <w:rFonts w:asciiTheme="minorHAnsi" w:eastAsia="Times New Roman" w:hAnsiTheme="minorHAnsi" w:cstheme="minorHAnsi"/>
                  <w:b/>
                  <w:bCs/>
                  <w:color w:val="FFFFFF" w:themeColor="background1"/>
                  <w:sz w:val="16"/>
                  <w:szCs w:val="16"/>
                  <w:lang w:val="en-US"/>
                </w:rPr>
                <w:t>Feature category</w:t>
              </w:r>
            </w:ins>
          </w:p>
        </w:tc>
        <w:tc>
          <w:tcPr>
            <w:tcW w:w="1701" w:type="dxa"/>
            <w:gridSpan w:val="2"/>
            <w:shd w:val="clear" w:color="auto" w:fill="122632" w:themeFill="text1"/>
            <w:hideMark/>
          </w:tcPr>
          <w:p w14:paraId="4593C495" w14:textId="77777777" w:rsidR="007456F3" w:rsidRPr="00387D6C" w:rsidRDefault="007456F3" w:rsidP="005F0852">
            <w:pPr>
              <w:jc w:val="center"/>
              <w:rPr>
                <w:ins w:id="3468" w:author="Reales, Jorge" w:date="2016-09-30T15:40:00Z"/>
                <w:rFonts w:asciiTheme="minorHAnsi" w:eastAsia="Times New Roman" w:hAnsiTheme="minorHAnsi" w:cstheme="minorHAnsi"/>
                <w:b/>
                <w:bCs/>
                <w:color w:val="FFFFFF" w:themeColor="background1"/>
                <w:sz w:val="16"/>
                <w:szCs w:val="16"/>
                <w:lang w:val="en-US"/>
              </w:rPr>
            </w:pPr>
            <w:ins w:id="3469" w:author="Reales, Jorge" w:date="2016-09-30T15:40:00Z">
              <w:r w:rsidRPr="00387D6C">
                <w:rPr>
                  <w:rFonts w:asciiTheme="minorHAnsi" w:eastAsia="Times New Roman" w:hAnsiTheme="minorHAnsi" w:cstheme="minorHAnsi"/>
                  <w:b/>
                  <w:bCs/>
                  <w:color w:val="FFFFFF" w:themeColor="background1"/>
                  <w:sz w:val="16"/>
                  <w:szCs w:val="16"/>
                  <w:lang w:val="en-US"/>
                </w:rPr>
                <w:t>Feature name</w:t>
              </w:r>
            </w:ins>
          </w:p>
        </w:tc>
        <w:tc>
          <w:tcPr>
            <w:tcW w:w="4962" w:type="dxa"/>
            <w:shd w:val="clear" w:color="auto" w:fill="122632" w:themeFill="text1"/>
            <w:hideMark/>
          </w:tcPr>
          <w:p w14:paraId="50E9536E" w14:textId="77777777" w:rsidR="007456F3" w:rsidRPr="00387D6C" w:rsidRDefault="007456F3" w:rsidP="005F0852">
            <w:pPr>
              <w:jc w:val="center"/>
              <w:rPr>
                <w:ins w:id="3470" w:author="Reales, Jorge" w:date="2016-09-30T15:40:00Z"/>
                <w:rFonts w:asciiTheme="minorHAnsi" w:eastAsia="Times New Roman" w:hAnsiTheme="minorHAnsi" w:cstheme="minorHAnsi"/>
                <w:b/>
                <w:bCs/>
                <w:color w:val="FFFFFF" w:themeColor="background1"/>
                <w:sz w:val="16"/>
                <w:szCs w:val="16"/>
                <w:lang w:val="en-US"/>
              </w:rPr>
            </w:pPr>
            <w:ins w:id="3471" w:author="Reales, Jorge" w:date="2016-09-30T15:40:00Z">
              <w:r w:rsidRPr="00387D6C">
                <w:rPr>
                  <w:rFonts w:asciiTheme="minorHAnsi" w:eastAsia="Times New Roman" w:hAnsiTheme="minorHAnsi" w:cstheme="minorHAnsi"/>
                  <w:b/>
                  <w:bCs/>
                  <w:color w:val="FFFFFF" w:themeColor="background1"/>
                  <w:sz w:val="16"/>
                  <w:szCs w:val="16"/>
                  <w:lang w:val="en-US"/>
                </w:rPr>
                <w:t>Description</w:t>
              </w:r>
            </w:ins>
          </w:p>
        </w:tc>
        <w:tc>
          <w:tcPr>
            <w:tcW w:w="884" w:type="dxa"/>
            <w:shd w:val="clear" w:color="auto" w:fill="122632" w:themeFill="text1"/>
            <w:hideMark/>
          </w:tcPr>
          <w:p w14:paraId="223291DB" w14:textId="77777777" w:rsidR="007456F3" w:rsidRPr="00387D6C" w:rsidRDefault="007456F3" w:rsidP="005F0852">
            <w:pPr>
              <w:jc w:val="center"/>
              <w:rPr>
                <w:ins w:id="3472" w:author="Reales, Jorge" w:date="2016-09-30T15:40:00Z"/>
                <w:rFonts w:asciiTheme="minorHAnsi" w:eastAsia="Times New Roman" w:hAnsiTheme="minorHAnsi" w:cstheme="minorHAnsi"/>
                <w:b/>
                <w:bCs/>
                <w:color w:val="FFFFFF" w:themeColor="background1"/>
                <w:sz w:val="16"/>
                <w:szCs w:val="16"/>
                <w:lang w:val="en-US"/>
              </w:rPr>
            </w:pPr>
            <w:ins w:id="3473" w:author="Reales, Jorge" w:date="2016-09-30T15:40:00Z">
              <w:r w:rsidRPr="00387D6C">
                <w:rPr>
                  <w:rFonts w:asciiTheme="minorHAnsi" w:eastAsia="Times New Roman" w:hAnsiTheme="minorHAnsi" w:cstheme="minorHAnsi"/>
                  <w:b/>
                  <w:bCs/>
                  <w:color w:val="FFFFFF" w:themeColor="background1"/>
                  <w:sz w:val="16"/>
                  <w:szCs w:val="16"/>
                  <w:lang w:val="en-US"/>
                </w:rPr>
                <w:t>Priority</w:t>
              </w:r>
            </w:ins>
          </w:p>
        </w:tc>
      </w:tr>
      <w:tr w:rsidR="007456F3" w14:paraId="76A3DED2" w14:textId="77777777" w:rsidTr="005F0852">
        <w:trPr>
          <w:trHeight w:val="507"/>
          <w:ins w:id="3474" w:author="Reales, Jorge" w:date="2016-09-30T15:40:00Z"/>
        </w:trPr>
        <w:tc>
          <w:tcPr>
            <w:tcW w:w="710" w:type="dxa"/>
          </w:tcPr>
          <w:p w14:paraId="1ED91E1C" w14:textId="77777777" w:rsidR="007456F3" w:rsidRPr="00387D6C" w:rsidRDefault="007456F3" w:rsidP="005F0852">
            <w:pPr>
              <w:jc w:val="right"/>
              <w:rPr>
                <w:ins w:id="3475" w:author="Reales, Jorge" w:date="2016-09-30T15:40:00Z"/>
                <w:rFonts w:asciiTheme="minorHAnsi" w:eastAsia="Times New Roman" w:hAnsiTheme="minorHAnsi" w:cstheme="minorHAnsi"/>
                <w:color w:val="000000"/>
                <w:sz w:val="16"/>
                <w:szCs w:val="16"/>
                <w:highlight w:val="yellow"/>
                <w:lang w:val="en-US"/>
              </w:rPr>
            </w:pPr>
            <w:ins w:id="3476" w:author="Reales, Jorge" w:date="2016-09-30T15:40:00Z">
              <w:r>
                <w:rPr>
                  <w:rFonts w:asciiTheme="minorHAnsi" w:eastAsia="Times New Roman" w:hAnsiTheme="minorHAnsi" w:cstheme="minorHAnsi"/>
                  <w:color w:val="000000"/>
                  <w:sz w:val="16"/>
                  <w:szCs w:val="16"/>
                  <w:lang w:val="en-US"/>
                </w:rPr>
                <w:t>17.8.2.1</w:t>
              </w:r>
            </w:ins>
          </w:p>
        </w:tc>
        <w:tc>
          <w:tcPr>
            <w:tcW w:w="1417" w:type="dxa"/>
            <w:gridSpan w:val="2"/>
          </w:tcPr>
          <w:p w14:paraId="0A64DC96" w14:textId="77777777" w:rsidR="007456F3" w:rsidRPr="007B116A" w:rsidRDefault="007456F3" w:rsidP="005F0852">
            <w:pPr>
              <w:rPr>
                <w:ins w:id="3477" w:author="Reales, Jorge" w:date="2016-09-30T15:40:00Z"/>
                <w:rFonts w:asciiTheme="minorHAnsi" w:eastAsiaTheme="minorEastAsia" w:hAnsiTheme="minorHAnsi"/>
                <w:b/>
                <w:bCs/>
                <w:color w:val="000000"/>
                <w:sz w:val="16"/>
                <w:szCs w:val="16"/>
                <w:lang w:val="en-US"/>
              </w:rPr>
            </w:pPr>
            <w:ins w:id="3478" w:author="Reales, Jorge" w:date="2016-09-30T15:40:00Z">
              <w:r w:rsidRPr="007B116A">
                <w:rPr>
                  <w:rFonts w:asciiTheme="minorHAnsi" w:eastAsiaTheme="minorEastAsia" w:hAnsiTheme="minorHAnsi"/>
                  <w:b/>
                  <w:bCs/>
                  <w:color w:val="000000"/>
                  <w:sz w:val="16"/>
                  <w:szCs w:val="16"/>
                  <w:lang w:val="en-US"/>
                </w:rPr>
                <w:t xml:space="preserve">Duplicate User Info </w:t>
              </w:r>
            </w:ins>
          </w:p>
          <w:p w14:paraId="5A6F13BF" w14:textId="77777777" w:rsidR="007456F3" w:rsidRPr="00387D6C" w:rsidRDefault="007456F3" w:rsidP="005F0852">
            <w:pPr>
              <w:rPr>
                <w:ins w:id="3479" w:author="Reales, Jorge" w:date="2016-09-30T15:40:00Z"/>
                <w:rFonts w:asciiTheme="minorHAnsi" w:eastAsia="Times New Roman" w:hAnsiTheme="minorHAnsi" w:cstheme="minorHAnsi"/>
                <w:b/>
                <w:color w:val="000000"/>
                <w:sz w:val="16"/>
                <w:szCs w:val="16"/>
                <w:lang w:val="en-US"/>
              </w:rPr>
            </w:pPr>
          </w:p>
        </w:tc>
        <w:tc>
          <w:tcPr>
            <w:tcW w:w="1559" w:type="dxa"/>
          </w:tcPr>
          <w:p w14:paraId="72557B7F" w14:textId="77777777" w:rsidR="007456F3" w:rsidRPr="00387D6C" w:rsidRDefault="007456F3" w:rsidP="005F0852">
            <w:pPr>
              <w:rPr>
                <w:ins w:id="3480" w:author="Reales, Jorge" w:date="2016-09-30T15:40:00Z"/>
                <w:rFonts w:asciiTheme="minorHAnsi" w:eastAsia="Times New Roman" w:hAnsiTheme="minorHAnsi" w:cstheme="minorHAnsi"/>
                <w:color w:val="000000"/>
                <w:sz w:val="16"/>
                <w:szCs w:val="16"/>
                <w:lang w:val="en-US"/>
              </w:rPr>
            </w:pPr>
            <w:ins w:id="3481" w:author="Reales, Jorge" w:date="2016-09-30T15:40:00Z">
              <w:r w:rsidRPr="00523F04">
                <w:rPr>
                  <w:rFonts w:asciiTheme="minorHAnsi" w:eastAsia="Times New Roman" w:hAnsiTheme="minorHAnsi" w:cstheme="minorHAnsi"/>
                  <w:color w:val="000000"/>
                  <w:sz w:val="16"/>
                  <w:szCs w:val="16"/>
                  <w:lang w:val="en-US"/>
                </w:rPr>
                <w:t xml:space="preserve">User with duplicated user info access the New Intranet  </w:t>
              </w:r>
            </w:ins>
          </w:p>
        </w:tc>
        <w:tc>
          <w:tcPr>
            <w:tcW w:w="4962" w:type="dxa"/>
          </w:tcPr>
          <w:p w14:paraId="546FB3AB" w14:textId="77777777" w:rsidR="007456F3" w:rsidRPr="007B116A" w:rsidRDefault="007456F3" w:rsidP="005F0852">
            <w:pPr>
              <w:rPr>
                <w:ins w:id="3482" w:author="Reales, Jorge" w:date="2016-09-30T15:40:00Z"/>
                <w:rFonts w:asciiTheme="minorHAnsi" w:hAnsiTheme="minorHAnsi"/>
                <w:sz w:val="16"/>
                <w:lang w:val="en-US"/>
              </w:rPr>
            </w:pPr>
            <w:ins w:id="3483" w:author="Reales, Jorge" w:date="2016-09-30T15:40:00Z">
              <w:r w:rsidRPr="007B116A">
                <w:rPr>
                  <w:rFonts w:asciiTheme="minorHAnsi" w:hAnsiTheme="minorHAnsi"/>
                  <w:color w:val="0000FF"/>
                  <w:sz w:val="16"/>
                  <w:lang w:val="en-US"/>
                </w:rPr>
                <w:t xml:space="preserve">Given </w:t>
              </w:r>
              <w:r w:rsidRPr="007B116A">
                <w:rPr>
                  <w:rFonts w:asciiTheme="minorHAnsi" w:hAnsiTheme="minorHAnsi"/>
                  <w:sz w:val="16"/>
                  <w:lang w:val="en-US"/>
                </w:rPr>
                <w:t>A user with duplicate</w:t>
              </w:r>
              <w:r>
                <w:rPr>
                  <w:rFonts w:asciiTheme="minorHAnsi" w:hAnsiTheme="minorHAnsi"/>
                  <w:sz w:val="16"/>
                  <w:lang w:val="en-US"/>
                </w:rPr>
                <w:t>d</w:t>
              </w:r>
              <w:r w:rsidRPr="007B116A">
                <w:rPr>
                  <w:rFonts w:asciiTheme="minorHAnsi" w:hAnsiTheme="minorHAnsi"/>
                  <w:sz w:val="16"/>
                  <w:lang w:val="en-US"/>
                </w:rPr>
                <w:t xml:space="preserve"> user info </w:t>
              </w:r>
              <w:r>
                <w:rPr>
                  <w:rFonts w:asciiTheme="minorHAnsi" w:hAnsiTheme="minorHAnsi"/>
                  <w:sz w:val="16"/>
                  <w:lang w:val="en-US"/>
                </w:rPr>
                <w:t>or duplicated profile</w:t>
              </w:r>
            </w:ins>
          </w:p>
          <w:p w14:paraId="5C4C7CC3" w14:textId="77777777" w:rsidR="007456F3" w:rsidRDefault="007456F3" w:rsidP="005F0852">
            <w:pPr>
              <w:rPr>
                <w:ins w:id="3484" w:author="Reales, Jorge" w:date="2016-09-30T15:40:00Z"/>
                <w:rFonts w:asciiTheme="minorHAnsi" w:hAnsiTheme="minorHAnsi"/>
                <w:color w:val="0000FF"/>
                <w:sz w:val="16"/>
                <w:lang w:val="en-US"/>
              </w:rPr>
            </w:pPr>
            <w:ins w:id="3485" w:author="Reales, Jorge" w:date="2016-09-30T15:40:00Z">
              <w:r w:rsidRPr="007B116A">
                <w:rPr>
                  <w:rFonts w:asciiTheme="minorHAnsi" w:hAnsiTheme="minorHAnsi"/>
                  <w:color w:val="0000FF"/>
                  <w:sz w:val="16"/>
                  <w:lang w:val="en-US"/>
                </w:rPr>
                <w:t xml:space="preserve">When </w:t>
              </w:r>
              <w:r w:rsidRPr="007B116A">
                <w:rPr>
                  <w:rFonts w:asciiTheme="minorHAnsi" w:hAnsiTheme="minorHAnsi"/>
                  <w:sz w:val="16"/>
                  <w:lang w:val="en-US"/>
                </w:rPr>
                <w:t>the user access to the New Intranet site</w:t>
              </w:r>
              <w:r w:rsidRPr="007B116A">
                <w:rPr>
                  <w:rFonts w:asciiTheme="minorHAnsi" w:hAnsiTheme="minorHAnsi"/>
                  <w:color w:val="0000FF"/>
                  <w:sz w:val="16"/>
                  <w:lang w:val="en-US"/>
                </w:rPr>
                <w:t xml:space="preserve"> </w:t>
              </w:r>
            </w:ins>
          </w:p>
          <w:p w14:paraId="7D5B3647" w14:textId="77777777" w:rsidR="007456F3" w:rsidRDefault="007456F3" w:rsidP="005F0852">
            <w:pPr>
              <w:rPr>
                <w:ins w:id="3486" w:author="Reales, Jorge" w:date="2016-09-30T15:40:00Z"/>
                <w:rFonts w:asciiTheme="minorHAnsi" w:hAnsiTheme="minorHAnsi"/>
                <w:sz w:val="16"/>
                <w:lang w:val="en-US"/>
              </w:rPr>
            </w:pPr>
            <w:ins w:id="3487" w:author="Reales, Jorge" w:date="2016-09-30T15:40:00Z">
              <w:r w:rsidRPr="007B116A">
                <w:rPr>
                  <w:rFonts w:asciiTheme="minorHAnsi" w:hAnsiTheme="minorHAnsi"/>
                  <w:color w:val="0000FF"/>
                  <w:sz w:val="16"/>
                  <w:lang w:val="en-US"/>
                </w:rPr>
                <w:t xml:space="preserve">Then </w:t>
              </w:r>
              <w:r w:rsidRPr="007B116A">
                <w:rPr>
                  <w:rFonts w:asciiTheme="minorHAnsi" w:hAnsiTheme="minorHAnsi"/>
                  <w:sz w:val="16"/>
                  <w:lang w:val="en-US"/>
                </w:rPr>
                <w:t xml:space="preserve">System obtains the last information available for that user account </w:t>
              </w:r>
            </w:ins>
          </w:p>
          <w:p w14:paraId="2F3E4226" w14:textId="77777777" w:rsidR="007456F3" w:rsidRDefault="007456F3" w:rsidP="005F0852">
            <w:pPr>
              <w:rPr>
                <w:ins w:id="3488" w:author="Reales, Jorge" w:date="2016-09-30T15:40:00Z"/>
                <w:rFonts w:asciiTheme="minorHAnsi" w:eastAsia="Times New Roman" w:hAnsiTheme="minorHAnsi" w:cstheme="minorHAnsi"/>
                <w:sz w:val="16"/>
                <w:szCs w:val="16"/>
                <w:lang w:val="en-US" w:eastAsia="ru-RU"/>
              </w:rPr>
            </w:pPr>
            <w:ins w:id="3489" w:author="Reales, Jorge" w:date="2016-09-30T15:40:00Z">
              <w:r w:rsidRPr="00B05B40">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other conflicting or previous user info data saved in the platform is discarded</w:t>
              </w:r>
            </w:ins>
          </w:p>
          <w:p w14:paraId="027C6521" w14:textId="77777777" w:rsidR="007456F3" w:rsidRDefault="007456F3" w:rsidP="005F0852">
            <w:pPr>
              <w:rPr>
                <w:ins w:id="3490" w:author="Reales, Jorge" w:date="2016-09-30T15:40:00Z"/>
                <w:rFonts w:asciiTheme="minorHAnsi" w:hAnsiTheme="minorHAnsi"/>
                <w:color w:val="0000FF"/>
                <w:sz w:val="16"/>
                <w:lang w:val="en-US"/>
              </w:rPr>
            </w:pPr>
            <w:ins w:id="3491" w:author="Reales, Jorge" w:date="2016-09-30T15:40:00Z">
              <w:r w:rsidRPr="007B116A">
                <w:rPr>
                  <w:rFonts w:asciiTheme="minorHAnsi" w:eastAsia="Times New Roman" w:hAnsiTheme="minorHAnsi" w:cstheme="minorHAnsi"/>
                  <w:color w:val="0000FF"/>
                  <w:sz w:val="16"/>
                  <w:szCs w:val="16"/>
                  <w:lang w:val="en-US" w:eastAsia="ru-RU"/>
                </w:rPr>
                <w:t>And</w:t>
              </w:r>
              <w:r>
                <w:rPr>
                  <w:rFonts w:asciiTheme="minorHAnsi" w:eastAsia="Times New Roman" w:hAnsiTheme="minorHAnsi" w:cstheme="minorHAnsi"/>
                  <w:sz w:val="16"/>
                  <w:szCs w:val="16"/>
                  <w:lang w:val="en-US" w:eastAsia="ru-RU"/>
                </w:rPr>
                <w:t xml:space="preserve"> the whole functionality of the platform remains available for the user</w:t>
              </w:r>
            </w:ins>
          </w:p>
          <w:p w14:paraId="794054BD" w14:textId="77777777" w:rsidR="007456F3" w:rsidRPr="00E32392" w:rsidRDefault="007456F3" w:rsidP="005F0852">
            <w:pPr>
              <w:textAlignment w:val="baseline"/>
              <w:rPr>
                <w:ins w:id="3492" w:author="Reales, Jorge" w:date="2016-09-30T15:40:00Z"/>
                <w:rFonts w:eastAsia="Times New Roman" w:cs="Arial"/>
                <w:sz w:val="16"/>
                <w:szCs w:val="16"/>
                <w:lang w:val="en-US"/>
              </w:rPr>
            </w:pPr>
          </w:p>
        </w:tc>
        <w:tc>
          <w:tcPr>
            <w:tcW w:w="884" w:type="dxa"/>
          </w:tcPr>
          <w:p w14:paraId="33FFC7E1" w14:textId="77777777" w:rsidR="007456F3" w:rsidRPr="00387D6C" w:rsidRDefault="007456F3" w:rsidP="005F0852">
            <w:pPr>
              <w:jc w:val="right"/>
              <w:rPr>
                <w:ins w:id="3493" w:author="Reales, Jorge" w:date="2016-09-30T15:40:00Z"/>
                <w:rFonts w:asciiTheme="minorHAnsi" w:eastAsia="Times New Roman" w:hAnsiTheme="minorHAnsi" w:cstheme="minorHAnsi"/>
                <w:color w:val="000000"/>
                <w:sz w:val="16"/>
                <w:szCs w:val="16"/>
                <w:lang w:val="en-US"/>
              </w:rPr>
            </w:pPr>
            <w:ins w:id="3494" w:author="Reales, Jorge" w:date="2016-09-30T15:40:00Z">
              <w:r w:rsidRPr="00387D6C">
                <w:rPr>
                  <w:rFonts w:asciiTheme="minorHAnsi" w:eastAsia="Times New Roman" w:hAnsiTheme="minorHAnsi" w:cstheme="minorHAnsi"/>
                  <w:color w:val="000000"/>
                  <w:sz w:val="16"/>
                  <w:szCs w:val="16"/>
                  <w:lang w:val="en-US"/>
                </w:rPr>
                <w:t>1</w:t>
              </w:r>
            </w:ins>
          </w:p>
        </w:tc>
      </w:tr>
      <w:bookmarkEnd w:id="3444"/>
    </w:tbl>
    <w:p w14:paraId="07A82790" w14:textId="77777777" w:rsidR="007456F3" w:rsidRPr="007B116A" w:rsidRDefault="007456F3" w:rsidP="007456F3">
      <w:pPr>
        <w:pStyle w:val="Heading2"/>
        <w:rPr>
          <w:ins w:id="3495" w:author="Reales, Jorge" w:date="2016-09-30T15:40:00Z"/>
        </w:rPr>
      </w:pPr>
    </w:p>
    <w:p w14:paraId="6F2AB689" w14:textId="77777777" w:rsidR="007456F3" w:rsidRPr="00293FEA" w:rsidRDefault="007456F3">
      <w:pPr>
        <w:spacing w:after="0" w:line="240" w:lineRule="auto"/>
        <w:pPrChange w:id="3496" w:author="Reales, Jorge" w:date="2016-09-30T15:40:00Z">
          <w:pPr>
            <w:spacing w:after="0"/>
          </w:pPr>
        </w:pPrChange>
      </w:pPr>
    </w:p>
    <w:sectPr w:rsidR="007456F3" w:rsidRPr="00293FEA" w:rsidSect="005E13ED">
      <w:headerReference w:type="default" r:id="rId176"/>
      <w:footerReference w:type="even" r:id="rId177"/>
      <w:footerReference w:type="default" r:id="rId178"/>
      <w:headerReference w:type="first" r:id="rId179"/>
      <w:footerReference w:type="first" r:id="rId180"/>
      <w:pgSz w:w="11907" w:h="16839" w:code="9"/>
      <w:pgMar w:top="1417" w:right="1417" w:bottom="1417" w:left="1417" w:header="1267" w:footer="709"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59" w:author="Addy, Paul" w:date="2016-09-20T10:19:00Z" w:initials="AP">
    <w:p w14:paraId="6F2D94A0" w14:textId="5875FCB0" w:rsidR="008F5848" w:rsidRDefault="008F5848">
      <w:pPr>
        <w:pStyle w:val="CommentText"/>
      </w:pPr>
      <w:r>
        <w:rPr>
          <w:rStyle w:val="CommentReference"/>
        </w:rPr>
        <w:annotationRef/>
      </w:r>
      <w:r>
        <w:t xml:space="preserve">Two preferences: </w:t>
      </w:r>
    </w:p>
    <w:p w14:paraId="317D3B12" w14:textId="66B6FB1B" w:rsidR="008F5848" w:rsidRDefault="008F5848" w:rsidP="0083307F">
      <w:pPr>
        <w:pStyle w:val="CommentText"/>
        <w:ind w:left="360"/>
      </w:pPr>
      <w:r>
        <w:t>Option 1: Governed by site admin within markets. They make sure that publishers are only allowed to prepare content for their respective area. And approvals are routed to the admin person for confirmation that the correct meta data is applied.</w:t>
      </w:r>
    </w:p>
    <w:p w14:paraId="4ED18F5F" w14:textId="770CB5C5" w:rsidR="008F5848" w:rsidRDefault="008F5848" w:rsidP="0083307F">
      <w:pPr>
        <w:pStyle w:val="CommentText"/>
      </w:pPr>
      <w:r>
        <w:t xml:space="preserve">Option 2: Once assigned a role in a Market, and within a department, the content publisher cannot select any other meta data than that relative to their role/position. (Technical governance and impact in the back office). </w:t>
      </w:r>
    </w:p>
    <w:p w14:paraId="3DA64FFC" w14:textId="77777777" w:rsidR="008F5848" w:rsidRDefault="008F5848" w:rsidP="0083307F">
      <w:pPr>
        <w:pStyle w:val="CommentText"/>
      </w:pPr>
    </w:p>
    <w:p w14:paraId="3057557B" w14:textId="21772ED8" w:rsidR="008F5848" w:rsidRPr="0083307F" w:rsidRDefault="008F5848" w:rsidP="0083307F">
      <w:pPr>
        <w:pStyle w:val="CommentText"/>
        <w:rPr>
          <w:b/>
        </w:rPr>
      </w:pPr>
      <w:r w:rsidRPr="0083307F">
        <w:rPr>
          <w:b/>
        </w:rPr>
        <w:t>@Rachel to qualify against the Content governance.</w:t>
      </w:r>
    </w:p>
  </w:comment>
  <w:comment w:id="262" w:author="Addy, Paul" w:date="2016-09-20T10:32:00Z" w:initials="AP">
    <w:p w14:paraId="70CEF8F3" w14:textId="62F6723B" w:rsidR="008F5848" w:rsidRPr="006879C4" w:rsidRDefault="008F5848">
      <w:pPr>
        <w:pStyle w:val="CommentText"/>
        <w:rPr>
          <w:b/>
        </w:rPr>
      </w:pPr>
      <w:r>
        <w:rPr>
          <w:rStyle w:val="CommentReference"/>
        </w:rPr>
        <w:annotationRef/>
      </w:r>
      <w:r w:rsidRPr="006879C4">
        <w:rPr>
          <w:b/>
        </w:rPr>
        <w:t>@Ghita Needs more definition. Still missing user logic.</w:t>
      </w:r>
    </w:p>
  </w:comment>
  <w:comment w:id="263" w:author="Ghita Benotmane" w:date="2016-09-27T17:58:00Z" w:initials="GB">
    <w:p w14:paraId="3417B6BA" w14:textId="73C11B28" w:rsidR="008F5848" w:rsidRDefault="008F5848">
      <w:pPr>
        <w:pStyle w:val="CommentText"/>
      </w:pPr>
      <w:r>
        <w:rPr>
          <w:rStyle w:val="CommentReference"/>
        </w:rPr>
        <w:annotationRef/>
      </w:r>
      <w:r>
        <w:t>User logic is the following : “My pages” in “My favorites” section (the topic pages I added to my favorites while browsing the Intranet) is reflected in “My pages” on the megamenu. First time I arrive on the Intranet, by default, My Pages already contains de topic page for my Function (Finance topic page) and my Market (Germany topic page). So I can access both these pages from the Mega Menu. As I add or remove pages to my Favorites, the Mega Menu will be updated accordingly. However, I’m not able to delete my function and market pages. I also have access to a “Recommended for you’ section pushed by global corporate communications.</w:t>
      </w:r>
    </w:p>
  </w:comment>
  <w:comment w:id="269" w:author="Addy, Paul" w:date="2016-09-20T10:35:00Z" w:initials="AP">
    <w:p w14:paraId="6AA3E284" w14:textId="4D2A1388" w:rsidR="008F5848" w:rsidRDefault="008F5848">
      <w:pPr>
        <w:pStyle w:val="CommentText"/>
      </w:pPr>
      <w:r>
        <w:rPr>
          <w:rStyle w:val="CommentReference"/>
        </w:rPr>
        <w:annotationRef/>
      </w:r>
      <w:r>
        <w:t xml:space="preserve">Not concluded with between Fadia, Paul and Alvaro. Concerns remain about the time constraint to apply another section to the onboarding given that the onboarding is already being reconsidered for news. However the logic to add topics/resources to the onboarding will help better defined the megamenu from an end user perspective. </w:t>
      </w:r>
    </w:p>
    <w:p w14:paraId="623C1881" w14:textId="77777777" w:rsidR="008F5848" w:rsidRDefault="008F5848">
      <w:pPr>
        <w:pStyle w:val="CommentText"/>
      </w:pPr>
    </w:p>
    <w:p w14:paraId="3684ED5F" w14:textId="7039877C" w:rsidR="008F5848" w:rsidRDefault="008F5848">
      <w:pPr>
        <w:pStyle w:val="CommentText"/>
        <w:rPr>
          <w:b/>
        </w:rPr>
      </w:pPr>
      <w:r w:rsidRPr="006879C4">
        <w:rPr>
          <w:b/>
        </w:rPr>
        <w:t>@Suggest Paul, Rachel and Ghita to determine what we do.</w:t>
      </w:r>
    </w:p>
    <w:p w14:paraId="6A0FA3D8" w14:textId="77777777" w:rsidR="008F5848" w:rsidRPr="006879C4" w:rsidRDefault="008F5848">
      <w:pPr>
        <w:pStyle w:val="CommentText"/>
        <w:rPr>
          <w:b/>
        </w:rPr>
      </w:pPr>
    </w:p>
  </w:comment>
  <w:comment w:id="270" w:author="Ghita Benotmane" w:date="2016-09-27T17:59:00Z" w:initials="GB">
    <w:p w14:paraId="4A15593A" w14:textId="53C3F7F5" w:rsidR="008F5848" w:rsidRDefault="008F5848">
      <w:pPr>
        <w:pStyle w:val="CommentText"/>
      </w:pPr>
      <w:r>
        <w:rPr>
          <w:rStyle w:val="CommentReference"/>
        </w:rPr>
        <w:annotationRef/>
      </w:r>
      <w:r>
        <w:t>Suggestion: taking additional time to rework the onboarding component with user tests.</w:t>
      </w:r>
    </w:p>
  </w:comment>
  <w:comment w:id="277" w:author="Addy, Paul" w:date="2016-09-20T10:40:00Z" w:initials="AP">
    <w:p w14:paraId="4F74F8B0" w14:textId="5B0648CA" w:rsidR="008F5848" w:rsidRPr="006879C4" w:rsidRDefault="008F5848">
      <w:pPr>
        <w:pStyle w:val="CommentText"/>
        <w:rPr>
          <w:b/>
        </w:rPr>
      </w:pPr>
      <w:r>
        <w:rPr>
          <w:rStyle w:val="CommentReference"/>
        </w:rPr>
        <w:annotationRef/>
      </w:r>
      <w:r>
        <w:t xml:space="preserve">Glossary to further defined as business logic and content governance. </w:t>
      </w:r>
      <w:r w:rsidRPr="006879C4">
        <w:rPr>
          <w:b/>
        </w:rPr>
        <w:t xml:space="preserve">@ Rachel have you already a position on this? </w:t>
      </w:r>
    </w:p>
  </w:comment>
  <w:comment w:id="278" w:author="Ghita Benotmane" w:date="2016-09-27T18:00:00Z" w:initials="GB">
    <w:p w14:paraId="555596D9" w14:textId="6616D5DF" w:rsidR="008F5848" w:rsidRDefault="008F5848">
      <w:pPr>
        <w:pStyle w:val="CommentText"/>
      </w:pPr>
      <w:r>
        <w:rPr>
          <w:rStyle w:val="CommentReference"/>
        </w:rPr>
        <w:annotationRef/>
      </w:r>
      <w:r>
        <w:t>I believe we’re enabling only English for Phase 1.</w:t>
      </w:r>
    </w:p>
  </w:comment>
  <w:comment w:id="283" w:author="Addy, Paul" w:date="2016-09-16T12:01:00Z" w:initials="AP">
    <w:p w14:paraId="4137D3A5" w14:textId="77777777" w:rsidR="008F5848" w:rsidRDefault="008F5848" w:rsidP="00C47B58">
      <w:pPr>
        <w:pStyle w:val="CommentText"/>
      </w:pPr>
      <w:r>
        <w:rPr>
          <w:rStyle w:val="CommentReference"/>
        </w:rPr>
        <w:annotationRef/>
      </w:r>
      <w:r>
        <w:rPr>
          <w:rStyle w:val="CommentReference"/>
        </w:rPr>
        <w:annotationRef/>
      </w:r>
      <w:r>
        <w:t>Just to add to the conversation, the goal here from a publishing perspective is to standardize the display of org charts. And minimize the creation time from a publishing perspective to a few minutes (instead of a few hours). Furthermore, make as automated and linked to SAP as possible to prevent meet the team pages becoming out of date and inaccurate.</w:t>
      </w:r>
    </w:p>
    <w:p w14:paraId="15BF4247" w14:textId="77777777" w:rsidR="008F5848" w:rsidRDefault="008F5848" w:rsidP="00C47B58">
      <w:pPr>
        <w:pStyle w:val="CommentText"/>
      </w:pPr>
    </w:p>
    <w:p w14:paraId="655E4F65" w14:textId="77777777" w:rsidR="008F5848" w:rsidRDefault="008F5848" w:rsidP="00C47B58">
      <w:pPr>
        <w:pStyle w:val="CommentText"/>
      </w:pPr>
      <w:r>
        <w:t>From an end user perspective, time is also reduced as they see org charts in a consistent manner, in context of the page they are looking at and reducing the need to go elsewhere (Outlook or the complex Nakisa app itself).</w:t>
      </w:r>
    </w:p>
    <w:p w14:paraId="6E18B8F8" w14:textId="77777777" w:rsidR="008F5848" w:rsidRDefault="008F5848" w:rsidP="00C47B58">
      <w:pPr>
        <w:pStyle w:val="CommentText"/>
      </w:pPr>
    </w:p>
    <w:p w14:paraId="457CF5C8" w14:textId="77777777" w:rsidR="008F5848" w:rsidRDefault="008F5848" w:rsidP="00C47B58">
      <w:pPr>
        <w:pStyle w:val="CommentText"/>
      </w:pPr>
      <w:r>
        <w:t>We appreciate that linking and displaying org charts from another database/application could be difficult but the time saving long-term by achieving this will save a lot of time and confusion and inaccuracy.</w:t>
      </w:r>
    </w:p>
    <w:p w14:paraId="48E4EAEE" w14:textId="77777777" w:rsidR="008F5848" w:rsidRDefault="008F5848" w:rsidP="00C47B58">
      <w:pPr>
        <w:pStyle w:val="CommentText"/>
      </w:pPr>
    </w:p>
    <w:p w14:paraId="11157FC9" w14:textId="590E93AE" w:rsidR="008F5848" w:rsidRPr="006879C4" w:rsidRDefault="008F5848" w:rsidP="00C47B58">
      <w:pPr>
        <w:pStyle w:val="CommentText"/>
        <w:rPr>
          <w:b/>
        </w:rPr>
      </w:pPr>
      <w:r>
        <w:rPr>
          <w:b/>
        </w:rPr>
        <w:t>@</w:t>
      </w:r>
      <w:r w:rsidRPr="006879C4">
        <w:rPr>
          <w:b/>
        </w:rPr>
        <w:t>Ghita to prepare use case for publishing process for meet the team – missing details at the moment</w:t>
      </w:r>
    </w:p>
    <w:p w14:paraId="6555F7E3" w14:textId="2E139B41" w:rsidR="008F5848" w:rsidRDefault="008F5848">
      <w:pPr>
        <w:pStyle w:val="CommentText"/>
      </w:pPr>
    </w:p>
  </w:comment>
  <w:comment w:id="284" w:author="Ghita Benotmane" w:date="2016-09-27T18:00:00Z" w:initials="GB">
    <w:p w14:paraId="3F0092C8" w14:textId="16EE6F27" w:rsidR="008F5848" w:rsidRDefault="008F5848" w:rsidP="006F1201">
      <w:pPr>
        <w:pStyle w:val="CommentText"/>
      </w:pPr>
      <w:r>
        <w:rPr>
          <w:rStyle w:val="CommentReference"/>
        </w:rPr>
        <w:annotationRef/>
      </w:r>
      <w:r>
        <w:t>Ok. Most simple use case for me to be having a web part on the topics templates, where publishers can either 1) add an url of the Nakisa org chart to be displayed directly with the same UI 2) input team members in a specific and standardized web part and structured as following: Name, Position, Market, Bio, profile picture. The publisher can then select the position for team members (hierarchical or flat) and preview before publishing. A 3</w:t>
      </w:r>
      <w:r w:rsidRPr="006F1201">
        <w:rPr>
          <w:vertAlign w:val="superscript"/>
        </w:rPr>
        <w:t>rd</w:t>
      </w:r>
      <w:r>
        <w:t xml:space="preserve"> party service should be considered.</w:t>
      </w:r>
    </w:p>
    <w:p w14:paraId="2A550169" w14:textId="1A23CFD8" w:rsidR="008F5848" w:rsidRDefault="008F5848">
      <w:pPr>
        <w:pStyle w:val="CommentText"/>
      </w:pPr>
    </w:p>
  </w:comment>
  <w:comment w:id="294" w:author="Ghita Benotmane" w:date="2016-09-27T18:02:00Z" w:initials="GB">
    <w:p w14:paraId="03EEF3B9" w14:textId="39466740" w:rsidR="008F5848" w:rsidRDefault="008F5848">
      <w:pPr>
        <w:pStyle w:val="CommentText"/>
      </w:pPr>
      <w:r>
        <w:rPr>
          <w:rStyle w:val="CommentReference"/>
        </w:rPr>
        <w:annotationRef/>
      </w:r>
      <w:r>
        <w:t xml:space="preserve">Following discussions with Paul &amp; Carles, this was the outcome proposed: </w:t>
      </w:r>
      <w:r w:rsidRPr="006F1201">
        <w:t>Step one, continue with tech evaluation separate to the FS. Step two, add PBIs where we can to evolve the out of the box functionality with a view of improving user pub. Ultimately, to proactively improve publishing experience without overly complicating the development (thinking migration to O365)</w:t>
      </w:r>
    </w:p>
  </w:comment>
  <w:comment w:id="1131" w:author="Ghita Benotmane" w:date="2016-09-13T14:34:00Z" w:initials="GB">
    <w:p w14:paraId="44E50132" w14:textId="6133A034" w:rsidR="008F5848" w:rsidRDefault="008F5848">
      <w:pPr>
        <w:pStyle w:val="CommentText"/>
      </w:pPr>
      <w:r>
        <w:rPr>
          <w:rStyle w:val="CommentReference"/>
        </w:rPr>
        <w:annotationRef/>
      </w:r>
      <w:r>
        <w:t xml:space="preserve">Terminology clarification </w:t>
      </w:r>
    </w:p>
  </w:comment>
  <w:comment w:id="1139" w:author="Markar, Fadia" w:date="2016-09-30T16:03:00Z" w:initials="MF">
    <w:p w14:paraId="21E78D19" w14:textId="4C3A465B" w:rsidR="008F5848" w:rsidRDefault="008F5848">
      <w:pPr>
        <w:pStyle w:val="CommentText"/>
      </w:pPr>
      <w:r>
        <w:rPr>
          <w:rStyle w:val="CommentReference"/>
        </w:rPr>
        <w:annotationRef/>
      </w:r>
      <w:r>
        <w:t>Criteria used to recommend needs to be defined in Functional Specs</w:t>
      </w:r>
    </w:p>
  </w:comment>
  <w:comment w:id="1140" w:author="Ghita Benotmane" w:date="2016-10-04T11:36:00Z" w:initials="GB">
    <w:p w14:paraId="3A7BE37A" w14:textId="39A237F1" w:rsidR="008F5848" w:rsidRDefault="008F5848">
      <w:pPr>
        <w:pStyle w:val="CommentText"/>
      </w:pPr>
      <w:r>
        <w:rPr>
          <w:rStyle w:val="CommentReference"/>
        </w:rPr>
        <w:annotationRef/>
      </w:r>
      <w:r>
        <w:t>Please see 14.3.1.</w:t>
      </w:r>
    </w:p>
  </w:comment>
  <w:comment w:id="1143" w:author="Ghita Benotmane" w:date="2016-09-13T14:40:00Z" w:initials="GB">
    <w:p w14:paraId="5224786E" w14:textId="43F35467" w:rsidR="008F5848" w:rsidRDefault="008F5848">
      <w:pPr>
        <w:pStyle w:val="CommentText"/>
      </w:pPr>
      <w:r>
        <w:rPr>
          <w:rStyle w:val="CommentReference"/>
        </w:rPr>
        <w:annotationRef/>
      </w:r>
      <w:r>
        <w:t xml:space="preserve">Terminology clarification </w:t>
      </w:r>
    </w:p>
  </w:comment>
  <w:comment w:id="1150" w:author="Ghita Benotmane" w:date="2016-09-15T09:12:00Z" w:initials="GB">
    <w:p w14:paraId="2F9C8D53" w14:textId="5C56264A" w:rsidR="008F5848" w:rsidRDefault="008F5848">
      <w:pPr>
        <w:pStyle w:val="CommentText"/>
      </w:pPr>
      <w:r>
        <w:rPr>
          <w:rStyle w:val="CommentReference"/>
        </w:rPr>
        <w:annotationRef/>
      </w:r>
      <w:r>
        <w:t>Icon will be updated to square corners in HTML Prototype.</w:t>
      </w:r>
    </w:p>
  </w:comment>
  <w:comment w:id="1151" w:author="Addy, Paul" w:date="2016-09-13T14:02:00Z" w:initials="AP">
    <w:p w14:paraId="1C597C4A" w14:textId="77777777" w:rsidR="008F5848" w:rsidRDefault="008F5848">
      <w:pPr>
        <w:pStyle w:val="CommentText"/>
      </w:pPr>
      <w:r>
        <w:rPr>
          <w:rStyle w:val="CommentReference"/>
        </w:rPr>
        <w:annotationRef/>
      </w:r>
      <w:r>
        <w:t xml:space="preserve">Visually, there’s not a big difference between add and remove icons. Would the difference be obvious to the end user? </w:t>
      </w:r>
    </w:p>
  </w:comment>
  <w:comment w:id="1152" w:author="Ghita Benotmane" w:date="2016-09-15T15:58:00Z" w:initials="GB">
    <w:p w14:paraId="448336DE" w14:textId="2CC43A8C" w:rsidR="008F5848" w:rsidRDefault="008F5848">
      <w:pPr>
        <w:pStyle w:val="CommentText"/>
      </w:pPr>
      <w:r>
        <w:rPr>
          <w:rStyle w:val="CommentReference"/>
        </w:rPr>
        <w:annotationRef/>
      </w:r>
      <w:r>
        <w:t>Recommend to be tested in HTML prototype with tooltip and feedback interaction</w:t>
      </w:r>
    </w:p>
  </w:comment>
  <w:comment w:id="1157" w:author="Ghita Benotmane" w:date="2016-09-15T09:12:00Z" w:initials="GB">
    <w:p w14:paraId="3524F4A8" w14:textId="2B351CBF" w:rsidR="008F5848" w:rsidRDefault="008F5848">
      <w:pPr>
        <w:pStyle w:val="CommentText"/>
      </w:pPr>
      <w:r>
        <w:rPr>
          <w:rStyle w:val="CommentReference"/>
        </w:rPr>
        <w:annotationRef/>
      </w:r>
      <w:r>
        <w:t>Icon will be updated to square corners in HTML Prototype.</w:t>
      </w:r>
    </w:p>
  </w:comment>
  <w:comment w:id="1162" w:author="Ghita Benotmane" w:date="2016-09-14T18:11:00Z" w:initials="GB">
    <w:p w14:paraId="1A7D4B94" w14:textId="2539CAC7" w:rsidR="008F5848" w:rsidRDefault="008F5848">
      <w:pPr>
        <w:pStyle w:val="CommentText"/>
      </w:pPr>
      <w:r>
        <w:rPr>
          <w:rStyle w:val="CommentReference"/>
        </w:rPr>
        <w:annotationRef/>
      </w:r>
      <w:r>
        <w:t>Will be updated in HTML prototype to keep consistency with existing icon. Icon will be updated to square corners.</w:t>
      </w:r>
    </w:p>
  </w:comment>
  <w:comment w:id="1170" w:author="Addy, Paul" w:date="2016-09-13T14:05:00Z" w:initials="AP">
    <w:p w14:paraId="3001D8FB" w14:textId="77777777" w:rsidR="008F5848" w:rsidRDefault="008F5848">
      <w:pPr>
        <w:pStyle w:val="CommentText"/>
      </w:pPr>
      <w:r>
        <w:rPr>
          <w:rStyle w:val="CommentReference"/>
        </w:rPr>
        <w:annotationRef/>
      </w:r>
      <w:r>
        <w:t xml:space="preserve">Ghita, I’m still not sure if this is the most appropriate icon for topic pages, given its global/internet connection. </w:t>
      </w:r>
    </w:p>
  </w:comment>
  <w:comment w:id="1171" w:author="Ghita Benotmane" w:date="2016-09-15T15:59:00Z" w:initials="GB">
    <w:p w14:paraId="714C643D" w14:textId="1AAE6F00" w:rsidR="008F5848" w:rsidRDefault="008F5848">
      <w:pPr>
        <w:pStyle w:val="CommentText"/>
      </w:pPr>
      <w:r>
        <w:rPr>
          <w:rStyle w:val="CommentReference"/>
        </w:rPr>
        <w:annotationRef/>
      </w:r>
      <w:r>
        <w:t>Will be changed in HTML prototype for better accuracy.</w:t>
      </w:r>
    </w:p>
  </w:comment>
  <w:comment w:id="1194" w:author="Ghita Benotmane" w:date="2016-09-15T09:09:00Z" w:initials="GB">
    <w:p w14:paraId="4ADB3DB7" w14:textId="798A73CB" w:rsidR="008F5848" w:rsidRDefault="008F5848">
      <w:pPr>
        <w:pStyle w:val="CommentText"/>
      </w:pPr>
      <w:r>
        <w:rPr>
          <w:rStyle w:val="CommentReference"/>
        </w:rPr>
        <w:annotationRef/>
      </w:r>
      <w:r>
        <w:t>Icon will be updated to square corners in HTML Prototype.</w:t>
      </w:r>
    </w:p>
  </w:comment>
  <w:comment w:id="1204" w:author="Ghita Benotmane" w:date="2016-09-15T09:11:00Z" w:initials="GB">
    <w:p w14:paraId="3BB15D44" w14:textId="305EFE78" w:rsidR="008F5848" w:rsidRDefault="008F5848">
      <w:pPr>
        <w:pStyle w:val="CommentText"/>
      </w:pPr>
      <w:r>
        <w:rPr>
          <w:rStyle w:val="CommentReference"/>
        </w:rPr>
        <w:annotationRef/>
      </w:r>
      <w:r>
        <w:t>Icon will be updated to square corners in HTML Prototype.</w:t>
      </w:r>
    </w:p>
  </w:comment>
  <w:comment w:id="1213" w:author="Ghita Benotmane" w:date="2016-09-15T09:11:00Z" w:initials="GB">
    <w:p w14:paraId="47551AFC" w14:textId="3A128EAF" w:rsidR="008F5848" w:rsidRDefault="008F5848">
      <w:pPr>
        <w:pStyle w:val="CommentText"/>
      </w:pPr>
      <w:r>
        <w:rPr>
          <w:rStyle w:val="CommentReference"/>
        </w:rPr>
        <w:annotationRef/>
      </w:r>
      <w:r>
        <w:t>Icon will be updated to square corners in HTML Prototype.</w:t>
      </w:r>
    </w:p>
  </w:comment>
  <w:comment w:id="1222" w:author="Ghita Benotmane" w:date="2016-09-15T09:11:00Z" w:initials="GB">
    <w:p w14:paraId="74F89B8C" w14:textId="09584D68" w:rsidR="008F5848" w:rsidRDefault="008F5848">
      <w:pPr>
        <w:pStyle w:val="CommentText"/>
      </w:pPr>
      <w:r>
        <w:rPr>
          <w:rStyle w:val="CommentReference"/>
        </w:rPr>
        <w:annotationRef/>
      </w:r>
      <w:r>
        <w:t>Icon will be updated to square corners in HTML Prototype.</w:t>
      </w:r>
    </w:p>
  </w:comment>
  <w:comment w:id="1231" w:author="Ghita Benotmane" w:date="2016-09-15T09:11:00Z" w:initials="GB">
    <w:p w14:paraId="1B9E4508" w14:textId="0725D6CD" w:rsidR="008F5848" w:rsidRDefault="008F5848">
      <w:pPr>
        <w:pStyle w:val="CommentText"/>
      </w:pPr>
      <w:r>
        <w:rPr>
          <w:rStyle w:val="CommentReference"/>
        </w:rPr>
        <w:annotationRef/>
      </w:r>
      <w:r>
        <w:t>Icon will be updated to square corners in HTML Prototype.</w:t>
      </w:r>
    </w:p>
  </w:comment>
  <w:comment w:id="1240" w:author="Ghita Benotmane" w:date="2016-09-15T09:12:00Z" w:initials="GB">
    <w:p w14:paraId="51AE2C9C" w14:textId="629C92BF" w:rsidR="008F5848" w:rsidRDefault="008F5848">
      <w:pPr>
        <w:pStyle w:val="CommentText"/>
      </w:pPr>
      <w:r>
        <w:rPr>
          <w:rStyle w:val="CommentReference"/>
        </w:rPr>
        <w:annotationRef/>
      </w:r>
      <w:r>
        <w:t>Icon will be updated to square corners in HTML Prototype.</w:t>
      </w:r>
    </w:p>
  </w:comment>
  <w:comment w:id="1249" w:author="Arias, Alvaro" w:date="2016-09-13T18:06:00Z" w:initials="AA">
    <w:p w14:paraId="1CD785A9" w14:textId="4A1C57D1" w:rsidR="008F5848" w:rsidRDefault="008F5848">
      <w:pPr>
        <w:pStyle w:val="CommentText"/>
      </w:pPr>
      <w:r>
        <w:rPr>
          <w:rStyle w:val="CommentReference"/>
        </w:rPr>
        <w:annotationRef/>
      </w:r>
      <w:r>
        <w:t>Top navigation UI looks different to original one, we will require a speciation for the new look &amp; feel so it can be adapted.</w:t>
      </w:r>
    </w:p>
  </w:comment>
  <w:comment w:id="1250" w:author="Ghita Benotmane" w:date="2016-09-15T16:01:00Z" w:initials="GB">
    <w:p w14:paraId="3E8BC93A" w14:textId="3684B222" w:rsidR="008F5848" w:rsidRDefault="008F5848">
      <w:pPr>
        <w:pStyle w:val="CommentText"/>
      </w:pPr>
      <w:r>
        <w:rPr>
          <w:rStyle w:val="CommentReference"/>
        </w:rPr>
        <w:annotationRef/>
      </w:r>
      <w:r>
        <w:t>Updated look &amp; feel will be provided in HTML prototype</w:t>
      </w:r>
    </w:p>
  </w:comment>
  <w:comment w:id="1252" w:author="Markar, Fadia" w:date="2016-09-30T16:08:00Z" w:initials="MF">
    <w:p w14:paraId="62E9C723" w14:textId="6F03596D" w:rsidR="008F5848" w:rsidRDefault="008F5848">
      <w:pPr>
        <w:pStyle w:val="CommentText"/>
        <w:rPr>
          <w:b/>
        </w:rPr>
      </w:pPr>
      <w:r>
        <w:rPr>
          <w:rStyle w:val="CommentReference"/>
        </w:rPr>
        <w:annotationRef/>
      </w:r>
      <w:r>
        <w:rPr>
          <w:b/>
        </w:rPr>
        <w:t>Is My pages the same as Our Company?</w:t>
      </w:r>
    </w:p>
    <w:p w14:paraId="6E8AA926" w14:textId="5D041EE7" w:rsidR="008F5848" w:rsidRPr="005F0852" w:rsidRDefault="008F5848">
      <w:pPr>
        <w:pStyle w:val="CommentText"/>
        <w:rPr>
          <w:b/>
        </w:rPr>
      </w:pPr>
      <w:r>
        <w:rPr>
          <w:b/>
        </w:rPr>
        <w:t>In addition to the pre-defined topic pages, there are the first 10 links of my pages plus the pages CC pushes?</w:t>
      </w:r>
    </w:p>
  </w:comment>
  <w:comment w:id="1253" w:author="Ghita Benotmane" w:date="2016-10-04T11:37:00Z" w:initials="GB">
    <w:p w14:paraId="527E9E42" w14:textId="0FBCB574" w:rsidR="008F5848" w:rsidRDefault="008F5848">
      <w:pPr>
        <w:pStyle w:val="CommentText"/>
      </w:pPr>
      <w:r>
        <w:rPr>
          <w:rStyle w:val="CommentReference"/>
        </w:rPr>
        <w:annotationRef/>
      </w:r>
      <w:r>
        <w:t>Yes, we replaced Our Company by “My Pages”, which have a section for the pages I added to “My favorites”, and another for “Recommended for you” by Corp. Comms.</w:t>
      </w:r>
    </w:p>
  </w:comment>
  <w:comment w:id="1258" w:author="Addy, Paul" w:date="2016-09-13T14:07:00Z" w:initials="AP">
    <w:p w14:paraId="23F163B3" w14:textId="7272B4BC" w:rsidR="008F5848" w:rsidRDefault="008F5848">
      <w:pPr>
        <w:pStyle w:val="CommentText"/>
      </w:pPr>
      <w:r>
        <w:rPr>
          <w:rStyle w:val="CommentReference"/>
        </w:rPr>
        <w:annotationRef/>
      </w:r>
      <w:r>
        <w:t xml:space="preserve">Need to determine more accurately how this data will be aggregated. Identifying my department and location is straight forward, but sub department will get messy and perhaps misleading for many colleagues. And for others – say management – it would mean they have tens of links. </w:t>
      </w:r>
    </w:p>
    <w:p w14:paraId="358C8988" w14:textId="77777777" w:rsidR="008F5848" w:rsidRDefault="008F5848">
      <w:pPr>
        <w:pStyle w:val="CommentText"/>
      </w:pPr>
    </w:p>
    <w:p w14:paraId="6B84FC59" w14:textId="54F79CF3" w:rsidR="008F5848" w:rsidRDefault="008F5848">
      <w:pPr>
        <w:pStyle w:val="CommentText"/>
      </w:pPr>
      <w:r>
        <w:t xml:space="preserve">How will this be displayed if there are many items in the sub menu? Is it limited and would there be a ‘view more’. If so, what is the returning display of items? </w:t>
      </w:r>
    </w:p>
    <w:p w14:paraId="10C0F159" w14:textId="77777777" w:rsidR="008F5848" w:rsidRDefault="008F5848">
      <w:pPr>
        <w:pStyle w:val="CommentText"/>
      </w:pPr>
    </w:p>
    <w:p w14:paraId="3A4D0A44" w14:textId="10944AC6" w:rsidR="008F5848" w:rsidRDefault="008F5848">
      <w:pPr>
        <w:pStyle w:val="CommentText"/>
      </w:pPr>
      <w:r>
        <w:t xml:space="preserve">Are you not suggesting to display favourite topics in this list? Or for it to be more dynamic that you propose. As it stands, it seems quite static. </w:t>
      </w:r>
    </w:p>
    <w:p w14:paraId="24054D65" w14:textId="77777777" w:rsidR="008F5848" w:rsidRDefault="008F5848">
      <w:pPr>
        <w:pStyle w:val="CommentText"/>
      </w:pPr>
    </w:p>
    <w:p w14:paraId="7A76EFC2" w14:textId="0B17ACE5" w:rsidR="008F5848" w:rsidRDefault="008F5848">
      <w:pPr>
        <w:pStyle w:val="CommentText"/>
      </w:pPr>
      <w:r>
        <w:t>On other words, I’m suggesting a third column that is ‘My Interests (topics)’ based on the topic pages that I am following</w:t>
      </w:r>
    </w:p>
  </w:comment>
  <w:comment w:id="1259" w:author="Ghita Benotmane" w:date="2016-09-15T16:01:00Z" w:initials="GB">
    <w:p w14:paraId="2E8E37A1" w14:textId="38AC17AE" w:rsidR="008F5848" w:rsidRDefault="008F5848">
      <w:pPr>
        <w:pStyle w:val="CommentText"/>
      </w:pPr>
      <w:r>
        <w:rPr>
          <w:rStyle w:val="CommentReference"/>
        </w:rPr>
        <w:annotationRef/>
      </w:r>
      <w:r>
        <w:t>Recommendation made accordingly</w:t>
      </w:r>
    </w:p>
  </w:comment>
  <w:comment w:id="1260" w:author="Arias, Alvaro" w:date="2016-09-13T18:07:00Z" w:initials="AA">
    <w:p w14:paraId="27A08F7B" w14:textId="7DEB5807" w:rsidR="008F5848" w:rsidRDefault="008F5848">
      <w:pPr>
        <w:pStyle w:val="CommentText"/>
      </w:pPr>
      <w:r>
        <w:t>Regarding Me@JTI:</w:t>
      </w:r>
      <w:r>
        <w:rPr>
          <w:rStyle w:val="CommentReference"/>
        </w:rPr>
        <w:annotationRef/>
      </w:r>
      <w:r>
        <w:t xml:space="preserve"> I understand that the our company related links are based on user specific settings, what happens if we have more than one page associated to a location or market? How those relations are managed? What happens if we don’t have any topic page associated to default selected values? </w:t>
      </w:r>
    </w:p>
  </w:comment>
  <w:comment w:id="1261" w:author="Ghita Benotmane" w:date="2016-09-15T16:02:00Z" w:initials="GB">
    <w:p w14:paraId="7D1088A2" w14:textId="2F187AA7" w:rsidR="008F5848" w:rsidRDefault="008F5848">
      <w:pPr>
        <w:pStyle w:val="CommentText"/>
      </w:pPr>
      <w:r>
        <w:rPr>
          <w:rStyle w:val="CommentReference"/>
        </w:rPr>
        <w:annotationRef/>
      </w:r>
      <w:r>
        <w:t>Please refer to open questions at the beginning of the document</w:t>
      </w:r>
    </w:p>
  </w:comment>
  <w:comment w:id="1262" w:author="Arias, Alvaro" w:date="2016-09-13T18:09:00Z" w:initials="AA">
    <w:p w14:paraId="489CFA08" w14:textId="3BE8F306" w:rsidR="008F5848" w:rsidRDefault="008F5848">
      <w:pPr>
        <w:pStyle w:val="CommentText"/>
      </w:pPr>
      <w:r>
        <w:rPr>
          <w:rStyle w:val="CommentReference"/>
        </w:rPr>
        <w:annotationRef/>
      </w:r>
      <w:r>
        <w:t>Regarding Discover JTI: Where those values are coming from? Is there any interface that allows admin/publishers to define those pages? How is this expected to behave with multilingual content?</w:t>
      </w:r>
    </w:p>
  </w:comment>
  <w:comment w:id="1263" w:author="Ghita Benotmane" w:date="2016-09-15T16:02:00Z" w:initials="GB">
    <w:p w14:paraId="1FF688B2" w14:textId="0D0CF75E" w:rsidR="008F5848" w:rsidRDefault="008F5848">
      <w:pPr>
        <w:pStyle w:val="CommentText"/>
      </w:pPr>
      <w:r>
        <w:rPr>
          <w:rStyle w:val="CommentReference"/>
        </w:rPr>
        <w:annotationRef/>
      </w:r>
      <w:r>
        <w:t>Yes, there is a distinction between page publishing &amp; navigation. Design was updated with new rules. As for languages, needs to align the conversation with content governance.</w:t>
      </w:r>
    </w:p>
  </w:comment>
  <w:comment w:id="1271" w:author="Ghita Benotmane" w:date="2016-08-29T10:44:00Z" w:initials="GB">
    <w:p w14:paraId="717E3481" w14:textId="24578D5C" w:rsidR="008F5848" w:rsidRDefault="008F5848">
      <w:pPr>
        <w:pStyle w:val="CommentText"/>
      </w:pPr>
      <w:r>
        <w:rPr>
          <w:rStyle w:val="CommentReference"/>
        </w:rPr>
        <w:annotationRef/>
      </w:r>
      <w:r>
        <w:t>To be removed from initial scope</w:t>
      </w:r>
    </w:p>
  </w:comment>
  <w:comment w:id="1269" w:author="Addy, Paul" w:date="2016-09-13T14:17:00Z" w:initials="AP">
    <w:p w14:paraId="26507894" w14:textId="3515B165" w:rsidR="008F5848" w:rsidRDefault="008F5848">
      <w:pPr>
        <w:pStyle w:val="CommentText"/>
      </w:pPr>
      <w:r>
        <w:rPr>
          <w:rStyle w:val="CommentReference"/>
        </w:rPr>
        <w:annotationRef/>
      </w:r>
      <w:r>
        <w:t>Be aware that this is a development change in the sprints, so we would need to be very sure that this new approach  is correct from a user experience point of view, given the effort and research in preparing this last year.</w:t>
      </w:r>
    </w:p>
    <w:p w14:paraId="1C4352C0" w14:textId="77777777" w:rsidR="008F5848" w:rsidRDefault="008F5848">
      <w:pPr>
        <w:pStyle w:val="CommentText"/>
      </w:pPr>
    </w:p>
    <w:p w14:paraId="5DCA482B" w14:textId="1D5CF253" w:rsidR="008F5848" w:rsidRDefault="008F5848">
      <w:pPr>
        <w:pStyle w:val="CommentText"/>
      </w:pPr>
      <w:r>
        <w:t xml:space="preserve">Are you absolutely sure that there is no reduction in functionality and usability. I.e. will the ‘my favourites’ section in the resources section give the quick access to the users resources quickly enough? And faster than the always present toolbox? </w:t>
      </w:r>
    </w:p>
    <w:p w14:paraId="1AA7405D" w14:textId="77777777" w:rsidR="008F5848" w:rsidRDefault="008F5848">
      <w:pPr>
        <w:pStyle w:val="CommentText"/>
      </w:pPr>
    </w:p>
    <w:p w14:paraId="11C91905" w14:textId="4EF3AC36" w:rsidR="008F5848" w:rsidRDefault="008F5848">
      <w:pPr>
        <w:pStyle w:val="CommentText"/>
      </w:pPr>
      <w:r>
        <w:t>One key reason I raise this is because the Digital Workplace Group raised a UX concern that there are no ‘apps’ links directly on the hopepage. Our new approach seems one further step away from this concept.</w:t>
      </w:r>
    </w:p>
  </w:comment>
  <w:comment w:id="1270" w:author="Ghita Benotmane" w:date="2016-09-15T16:04:00Z" w:initials="GB">
    <w:p w14:paraId="5AEE6BEA" w14:textId="26DBBDDB" w:rsidR="008F5848" w:rsidRDefault="008F5848">
      <w:pPr>
        <w:pStyle w:val="CommentText"/>
      </w:pPr>
      <w:r>
        <w:rPr>
          <w:rStyle w:val="CommentReference"/>
        </w:rPr>
        <w:annotationRef/>
      </w:r>
      <w:r>
        <w:t>Now the changes was made for top navigation, I still recommend we put aside this functionality or test it with a set of users in the pilot deployement.</w:t>
      </w:r>
    </w:p>
  </w:comment>
  <w:comment w:id="1274" w:author="Arias, Alvaro" w:date="2016-09-13T18:10:00Z" w:initials="AA">
    <w:p w14:paraId="4CE6CAA9" w14:textId="77777777" w:rsidR="008F5848" w:rsidRDefault="008F5848">
      <w:pPr>
        <w:pStyle w:val="CommentText"/>
      </w:pPr>
      <w:r>
        <w:rPr>
          <w:rStyle w:val="CommentReference"/>
        </w:rPr>
        <w:annotationRef/>
      </w:r>
      <w:r w:rsidRPr="00E05223">
        <w:t>How are the notifications expected to work considering that we have</w:t>
      </w:r>
      <w:r>
        <w:t xml:space="preserve"> document and document pages</w:t>
      </w:r>
      <w:r w:rsidRPr="00E05223">
        <w:t xml:space="preserve">? </w:t>
      </w:r>
    </w:p>
    <w:p w14:paraId="72BFFACD" w14:textId="45AF178D" w:rsidR="008F5848" w:rsidRDefault="008F5848">
      <w:pPr>
        <w:pStyle w:val="CommentText"/>
      </w:pPr>
      <w:r w:rsidRPr="00E05223">
        <w:t>I understand that document pages are list items in SP</w:t>
      </w:r>
      <w:r>
        <w:t xml:space="preserve"> or custom DB…. I think it should be </w:t>
      </w:r>
      <w:r w:rsidRPr="00E05223">
        <w:t>highlighted as there is impact on core development functionality</w:t>
      </w:r>
    </w:p>
  </w:comment>
  <w:comment w:id="1275" w:author="Ghita Benotmane" w:date="2016-09-15T16:04:00Z" w:initials="GB">
    <w:p w14:paraId="58DD4DD0" w14:textId="225E3494" w:rsidR="008F5848" w:rsidRDefault="008F5848">
      <w:pPr>
        <w:pStyle w:val="CommentText"/>
      </w:pPr>
      <w:r>
        <w:rPr>
          <w:rStyle w:val="CommentReference"/>
        </w:rPr>
        <w:annotationRef/>
      </w:r>
      <w:r>
        <w:t>Notifications are related only to documents, not pages, so no impact on the core functionality.</w:t>
      </w:r>
    </w:p>
  </w:comment>
  <w:comment w:id="1279" w:author="Ghita Benotmane" w:date="2016-09-13T14:32:00Z" w:initials="GB">
    <w:p w14:paraId="53CA083F" w14:textId="0F5E7FBA" w:rsidR="008F5848" w:rsidRDefault="008F5848">
      <w:pPr>
        <w:pStyle w:val="CommentText"/>
      </w:pPr>
      <w:r>
        <w:rPr>
          <w:rStyle w:val="CommentReference"/>
        </w:rPr>
        <w:annotationRef/>
      </w:r>
      <w:r>
        <w:t>Terminology clarification</w:t>
      </w:r>
    </w:p>
  </w:comment>
  <w:comment w:id="1292" w:author="Markar, Fadia" w:date="2016-09-30T16:17:00Z" w:initials="MF">
    <w:p w14:paraId="0EAC6F11" w14:textId="44C2E51D" w:rsidR="008F5848" w:rsidRDefault="008F5848">
      <w:pPr>
        <w:pStyle w:val="CommentText"/>
      </w:pPr>
      <w:r>
        <w:rPr>
          <w:rStyle w:val="CommentReference"/>
        </w:rPr>
        <w:annotationRef/>
      </w:r>
      <w:r>
        <w:t>In any case it is sorted by Newest, what other sorting criteria are available?</w:t>
      </w:r>
    </w:p>
    <w:p w14:paraId="4528AEB3" w14:textId="03DC6C72" w:rsidR="008F5848" w:rsidRDefault="008F5848">
      <w:pPr>
        <w:pStyle w:val="CommentText"/>
      </w:pPr>
      <w:r>
        <w:t>How do you see the other news articles?</w:t>
      </w:r>
    </w:p>
  </w:comment>
  <w:comment w:id="1293" w:author="Ghita Benotmane" w:date="2016-10-04T11:39:00Z" w:initials="GB">
    <w:p w14:paraId="2A1F1516" w14:textId="028ABD2A" w:rsidR="008F5848" w:rsidRDefault="008F5848">
      <w:pPr>
        <w:pStyle w:val="CommentText"/>
      </w:pPr>
      <w:r>
        <w:rPr>
          <w:rStyle w:val="CommentReference"/>
        </w:rPr>
        <w:annotationRef/>
      </w:r>
      <w:r>
        <w:t>Other is Most viewed</w:t>
      </w:r>
    </w:p>
  </w:comment>
  <w:comment w:id="1294" w:author="Markar, Fadia" w:date="2016-09-30T16:17:00Z" w:initials="MF">
    <w:p w14:paraId="75E3DD24" w14:textId="593D4D3F" w:rsidR="008F5848" w:rsidRDefault="008F5848">
      <w:pPr>
        <w:pStyle w:val="CommentText"/>
      </w:pPr>
      <w:r>
        <w:rPr>
          <w:rStyle w:val="CommentReference"/>
        </w:rPr>
        <w:annotationRef/>
      </w:r>
      <w:r>
        <w:t>I thought we agree this was not possible?</w:t>
      </w:r>
    </w:p>
  </w:comment>
  <w:comment w:id="1295" w:author="Ghita Benotmane" w:date="2016-10-04T11:39:00Z" w:initials="GB">
    <w:p w14:paraId="13D425DF" w14:textId="697F5060" w:rsidR="008F5848" w:rsidRDefault="008F5848">
      <w:pPr>
        <w:pStyle w:val="CommentText"/>
      </w:pPr>
      <w:r>
        <w:rPr>
          <w:rStyle w:val="CommentReference"/>
        </w:rPr>
        <w:annotationRef/>
      </w:r>
      <w:r>
        <w:t xml:space="preserve">TBD by Paul / Alvaro, if not doable, then the filter will have to be removed </w:t>
      </w:r>
    </w:p>
  </w:comment>
  <w:comment w:id="1298" w:author="Markar, Fadia" w:date="2016-09-30T16:20:00Z" w:initials="MF">
    <w:p w14:paraId="3A38FBE6" w14:textId="5E511E0E" w:rsidR="008F5848" w:rsidRDefault="008F5848">
      <w:pPr>
        <w:pStyle w:val="CommentText"/>
      </w:pPr>
      <w:r>
        <w:rPr>
          <w:rStyle w:val="CommentReference"/>
        </w:rPr>
        <w:annotationRef/>
      </w:r>
      <w:r>
        <w:t>Same comment as above, we can’t get most viewed therefore what other sorting criteria can we sort by?</w:t>
      </w:r>
    </w:p>
    <w:p w14:paraId="3F6D4732" w14:textId="77777777" w:rsidR="008F5848" w:rsidRDefault="008F5848">
      <w:pPr>
        <w:pStyle w:val="CommentText"/>
      </w:pPr>
    </w:p>
  </w:comment>
  <w:comment w:id="1299" w:author="Ghita Benotmane" w:date="2016-10-04T15:57:00Z" w:initials="GB">
    <w:p w14:paraId="11133020" w14:textId="64306D8E" w:rsidR="008F5848" w:rsidRDefault="008F5848">
      <w:pPr>
        <w:pStyle w:val="CommentText"/>
      </w:pPr>
      <w:r>
        <w:rPr>
          <w:rStyle w:val="CommentReference"/>
        </w:rPr>
        <w:annotationRef/>
      </w:r>
      <w:r>
        <w:t>Same answer as above</w:t>
      </w:r>
    </w:p>
  </w:comment>
  <w:comment w:id="1302" w:author="Markar, Fadia" w:date="2016-09-30T16:29:00Z" w:initials="MF">
    <w:p w14:paraId="549A076F" w14:textId="6418B760" w:rsidR="008F5848" w:rsidRDefault="008F5848">
      <w:pPr>
        <w:pStyle w:val="CommentText"/>
      </w:pPr>
      <w:r>
        <w:rPr>
          <w:rStyle w:val="CommentReference"/>
        </w:rPr>
        <w:annotationRef/>
      </w:r>
      <w:r>
        <w:t>Back to the home page with the news filtered as per tag clicked? This is the behavious in the prototype.</w:t>
      </w:r>
    </w:p>
  </w:comment>
  <w:comment w:id="1307" w:author="Addy, Paul" w:date="2016-09-13T14:26:00Z" w:initials="AP">
    <w:p w14:paraId="07D98512" w14:textId="629E8D09" w:rsidR="008F5848" w:rsidRDefault="008F5848">
      <w:pPr>
        <w:pStyle w:val="CommentText"/>
      </w:pPr>
      <w:r>
        <w:rPr>
          <w:rStyle w:val="CommentReference"/>
        </w:rPr>
        <w:annotationRef/>
      </w:r>
      <w:r>
        <w:t>What will display if a news item is associated with more than one market? IT can be applicable to numberous.</w:t>
      </w:r>
    </w:p>
  </w:comment>
  <w:comment w:id="1306" w:author="Ghita Benotmane" w:date="2016-09-15T16:05:00Z" w:initials="GB">
    <w:p w14:paraId="4592D97A" w14:textId="2A9E891C" w:rsidR="008F5848" w:rsidRDefault="008F5848">
      <w:pPr>
        <w:pStyle w:val="CommentText"/>
      </w:pPr>
      <w:r>
        <w:rPr>
          <w:rStyle w:val="CommentReference"/>
        </w:rPr>
        <w:annotationRef/>
      </w:r>
      <w:r>
        <w:t>News article will have only one market category associated to it, but if it concerns other markets, publishers can add them in the tags. Otherwise it could make sense to define a rule: if a news concerns +N markets, then it becomes a global news?</w:t>
      </w:r>
    </w:p>
  </w:comment>
  <w:comment w:id="1308" w:author="Ghita Benotmane" w:date="2016-08-29T10:45:00Z" w:initials="GB">
    <w:p w14:paraId="51EDF491" w14:textId="77777777" w:rsidR="008F5848" w:rsidRDefault="008F5848">
      <w:pPr>
        <w:pStyle w:val="CommentText"/>
      </w:pPr>
      <w:r>
        <w:rPr>
          <w:rStyle w:val="CommentReference"/>
        </w:rPr>
        <w:annotationRef/>
      </w:r>
      <w:r>
        <w:rPr>
          <w:rStyle w:val="CommentReference"/>
        </w:rPr>
        <w:t xml:space="preserve">Updated image with new UI for contextual tags and Market position </w:t>
      </w:r>
    </w:p>
  </w:comment>
  <w:comment w:id="1309" w:author="Addy, Paul" w:date="2016-09-13T14:24:00Z" w:initials="AP">
    <w:p w14:paraId="75228129" w14:textId="1A172E84" w:rsidR="008F5848" w:rsidRDefault="008F5848">
      <w:pPr>
        <w:pStyle w:val="CommentText"/>
      </w:pPr>
      <w:r>
        <w:rPr>
          <w:rStyle w:val="CommentReference"/>
        </w:rPr>
        <w:annotationRef/>
      </w:r>
      <w:r>
        <w:t>Will this be updated in the Prototype? Is it even necessary for the development team? I would say yes given the contradiction we have often seen between the functional spec and the prototype.</w:t>
      </w:r>
    </w:p>
  </w:comment>
  <w:comment w:id="1310" w:author="Arias, Alvaro" w:date="2016-09-13T18:12:00Z" w:initials="AA">
    <w:p w14:paraId="69276858" w14:textId="15C4C93B" w:rsidR="008F5848" w:rsidRPr="00E05223" w:rsidRDefault="008F5848">
      <w:pPr>
        <w:pStyle w:val="CommentText"/>
        <w:rPr>
          <w:lang w:val="en-US"/>
        </w:rPr>
      </w:pPr>
      <w:r>
        <w:rPr>
          <w:rStyle w:val="CommentReference"/>
        </w:rPr>
        <w:t xml:space="preserve">Required </w:t>
      </w:r>
      <w:r>
        <w:rPr>
          <w:rStyle w:val="CommentReference"/>
        </w:rPr>
        <w:annotationRef/>
      </w:r>
      <w:r w:rsidRPr="00E05223">
        <w:rPr>
          <w:rStyle w:val="CommentReference"/>
        </w:rPr>
        <w:t xml:space="preserve">UI change needs to be clearly stated </w:t>
      </w:r>
      <w:r>
        <w:rPr>
          <w:rStyle w:val="CommentReference"/>
        </w:rPr>
        <w:t xml:space="preserve">(specification) </w:t>
      </w:r>
      <w:r w:rsidRPr="00E05223">
        <w:rPr>
          <w:rStyle w:val="CommentReference"/>
        </w:rPr>
        <w:t>so we can address it with specific PBI covering that change</w:t>
      </w:r>
      <w:r>
        <w:rPr>
          <w:rStyle w:val="CommentReference"/>
        </w:rPr>
        <w:t xml:space="preserve"> and reference it</w:t>
      </w:r>
    </w:p>
  </w:comment>
  <w:comment w:id="1311" w:author="Ghita Benotmane" w:date="2016-09-15T16:06:00Z" w:initials="GB">
    <w:p w14:paraId="5677493F" w14:textId="61B587D2" w:rsidR="008F5848" w:rsidRDefault="008F5848">
      <w:pPr>
        <w:pStyle w:val="CommentText"/>
      </w:pPr>
      <w:r>
        <w:rPr>
          <w:rStyle w:val="CommentReference"/>
        </w:rPr>
        <w:annotationRef/>
      </w:r>
      <w:r>
        <w:t xml:space="preserve">Will be updated in HTML prototype. </w:t>
      </w:r>
    </w:p>
  </w:comment>
  <w:comment w:id="1325" w:author="Markar, Fadia" w:date="2016-09-30T16:33:00Z" w:initials="MF">
    <w:p w14:paraId="233FBFA9" w14:textId="5B2EBEF7" w:rsidR="008F5848" w:rsidRDefault="008F5848">
      <w:pPr>
        <w:pStyle w:val="CommentText"/>
      </w:pPr>
      <w:r>
        <w:rPr>
          <w:rStyle w:val="CommentReference"/>
        </w:rPr>
        <w:annotationRef/>
      </w:r>
      <w:r>
        <w:t>TBD in Functional specs, which search result page?</w:t>
      </w:r>
    </w:p>
  </w:comment>
  <w:comment w:id="1326" w:author="Ghita Benotmane" w:date="2016-10-04T11:40:00Z" w:initials="GB">
    <w:p w14:paraId="1A93BD85" w14:textId="3941459E" w:rsidR="008F5848" w:rsidRDefault="008F5848">
      <w:pPr>
        <w:pStyle w:val="CommentText"/>
      </w:pPr>
      <w:r>
        <w:rPr>
          <w:rStyle w:val="CommentReference"/>
        </w:rPr>
        <w:annotationRef/>
      </w:r>
      <w:r>
        <w:t>Page will display search results for the according topic keyword</w:t>
      </w:r>
    </w:p>
  </w:comment>
  <w:comment w:id="1335" w:author="Ghita Benotmane" w:date="2016-08-29T10:46:00Z" w:initials="GB">
    <w:p w14:paraId="0347CF51" w14:textId="5B8065A7" w:rsidR="008F5848" w:rsidRDefault="008F5848">
      <w:pPr>
        <w:pStyle w:val="CommentText"/>
      </w:pPr>
      <w:r>
        <w:rPr>
          <w:rStyle w:val="CommentReference"/>
        </w:rPr>
        <w:annotationRef/>
      </w:r>
      <w:r>
        <w:t>Tag UI updated (tags linked to search query)</w:t>
      </w:r>
    </w:p>
  </w:comment>
  <w:comment w:id="1339" w:author="Ghita Benotmane" w:date="2016-09-13T14:14:00Z" w:initials="GB">
    <w:p w14:paraId="08469F92" w14:textId="5DDA04FA" w:rsidR="008F5848" w:rsidRDefault="008F5848">
      <w:pPr>
        <w:pStyle w:val="CommentText"/>
      </w:pPr>
      <w:r>
        <w:rPr>
          <w:rStyle w:val="CommentReference"/>
        </w:rPr>
        <w:annotationRef/>
      </w:r>
      <w:r>
        <w:t>Just to clarify: this is not only share by email, but also on Engage</w:t>
      </w:r>
    </w:p>
  </w:comment>
  <w:comment w:id="1341" w:author="Addy, Paul" w:date="2016-09-13T14:42:00Z" w:initials="AP">
    <w:p w14:paraId="53B8B493" w14:textId="2920AC4E" w:rsidR="008F5848" w:rsidRDefault="008F5848">
      <w:pPr>
        <w:pStyle w:val="CommentText"/>
      </w:pPr>
      <w:r>
        <w:rPr>
          <w:rStyle w:val="CommentReference"/>
        </w:rPr>
        <w:annotationRef/>
      </w:r>
      <w:r>
        <w:t>Can users only add one person per share? If more, will they be comma/semi-colon separated?</w:t>
      </w:r>
    </w:p>
  </w:comment>
  <w:comment w:id="1342" w:author="Ghita Benotmane" w:date="2016-09-15T16:07:00Z" w:initials="GB">
    <w:p w14:paraId="7422EBE1" w14:textId="1D928911" w:rsidR="008F5848" w:rsidRDefault="008F5848">
      <w:pPr>
        <w:pStyle w:val="CommentText"/>
      </w:pPr>
      <w:r>
        <w:rPr>
          <w:rStyle w:val="CommentReference"/>
        </w:rPr>
        <w:annotationRef/>
      </w:r>
      <w:r>
        <w:t>Added as a change request</w:t>
      </w:r>
    </w:p>
  </w:comment>
  <w:comment w:id="1343" w:author="Markar, Fadia" w:date="2016-09-30T16:36:00Z" w:initials="MF">
    <w:p w14:paraId="2098799F" w14:textId="58228BC6" w:rsidR="008F5848" w:rsidRDefault="008F5848">
      <w:pPr>
        <w:pStyle w:val="CommentText"/>
      </w:pPr>
      <w:r>
        <w:rPr>
          <w:rStyle w:val="CommentReference"/>
        </w:rPr>
        <w:annotationRef/>
      </w:r>
      <w:r>
        <w:t>Will the email appear in my Outlook sent items?</w:t>
      </w:r>
    </w:p>
  </w:comment>
  <w:comment w:id="1344" w:author="Ghita Benotmane" w:date="2016-10-04T11:40:00Z" w:initials="GB">
    <w:p w14:paraId="56074872" w14:textId="5BF00614" w:rsidR="008F5848" w:rsidRDefault="008F5848">
      <w:pPr>
        <w:pStyle w:val="CommentText"/>
      </w:pPr>
      <w:r>
        <w:rPr>
          <w:rStyle w:val="CommentReference"/>
        </w:rPr>
        <w:annotationRef/>
      </w:r>
      <w:r>
        <w:t>TBC by technical review</w:t>
      </w:r>
    </w:p>
  </w:comment>
  <w:comment w:id="1348" w:author="Addy, Paul" w:date="2016-09-13T14:40:00Z" w:initials="AP">
    <w:p w14:paraId="6AC29F08" w14:textId="1320285A" w:rsidR="008F5848" w:rsidRDefault="008F5848">
      <w:pPr>
        <w:pStyle w:val="CommentText"/>
      </w:pPr>
      <w:r>
        <w:rPr>
          <w:rStyle w:val="CommentReference"/>
        </w:rPr>
        <w:annotationRef/>
      </w:r>
      <w:r>
        <w:t xml:space="preserve">Is this image aligned with the Share description? It seems to be missing the fields to add the recipient’s email address. </w:t>
      </w:r>
    </w:p>
  </w:comment>
  <w:comment w:id="1358" w:author="Ghita Benotmane" w:date="2016-09-09T09:45:00Z" w:initials="GB">
    <w:p w14:paraId="30F1FF93" w14:textId="79F68C84" w:rsidR="008F5848" w:rsidRDefault="008F5848">
      <w:pPr>
        <w:pStyle w:val="CommentText"/>
      </w:pPr>
      <w:r>
        <w:rPr>
          <w:rStyle w:val="CommentReference"/>
        </w:rPr>
        <w:annotationRef/>
      </w:r>
      <w:r>
        <w:t xml:space="preserve">Tags UI updated </w:t>
      </w:r>
    </w:p>
  </w:comment>
  <w:comment w:id="1359" w:author="Addy, Paul" w:date="2016-09-13T14:43:00Z" w:initials="AP">
    <w:p w14:paraId="3D4DB230" w14:textId="07B09EB5" w:rsidR="008F5848" w:rsidRDefault="008F5848">
      <w:pPr>
        <w:pStyle w:val="CommentText"/>
      </w:pPr>
      <w:r>
        <w:rPr>
          <w:rStyle w:val="CommentReference"/>
        </w:rPr>
        <w:annotationRef/>
      </w:r>
      <w:r>
        <w:t>Doesn’t look to be updated in the graphic – ‘Russia’ is still hovering above the image.</w:t>
      </w:r>
    </w:p>
  </w:comment>
  <w:comment w:id="1360" w:author="Arias, Alvaro" w:date="2016-09-13T18:13:00Z" w:initials="AA">
    <w:p w14:paraId="26F1427F" w14:textId="77777777" w:rsidR="008F5848" w:rsidRDefault="008F5848">
      <w:pPr>
        <w:pStyle w:val="CommentText"/>
      </w:pPr>
      <w:r>
        <w:rPr>
          <w:rStyle w:val="CommentReference"/>
        </w:rPr>
        <w:annotationRef/>
      </w:r>
      <w:r>
        <w:rPr>
          <w:rStyle w:val="CommentReference"/>
        </w:rPr>
        <w:t xml:space="preserve">Required </w:t>
      </w:r>
      <w:r>
        <w:rPr>
          <w:rStyle w:val="CommentReference"/>
        </w:rPr>
        <w:annotationRef/>
      </w:r>
      <w:r w:rsidRPr="00E05223">
        <w:rPr>
          <w:rStyle w:val="CommentReference"/>
        </w:rPr>
        <w:t xml:space="preserve">UI change needs to be clearly stated </w:t>
      </w:r>
      <w:r>
        <w:rPr>
          <w:rStyle w:val="CommentReference"/>
        </w:rPr>
        <w:t xml:space="preserve">(specification) </w:t>
      </w:r>
      <w:r w:rsidRPr="00E05223">
        <w:rPr>
          <w:rStyle w:val="CommentReference"/>
        </w:rPr>
        <w:t>so we can address it with specific PBI covering that change</w:t>
      </w:r>
      <w:r>
        <w:rPr>
          <w:rStyle w:val="CommentReference"/>
        </w:rPr>
        <w:t xml:space="preserve"> and reference it. Needs to be highlighted.</w:t>
      </w:r>
    </w:p>
  </w:comment>
  <w:comment w:id="1361" w:author="Ghita Benotmane" w:date="2016-09-15T09:48:00Z" w:initials="GB">
    <w:p w14:paraId="67C88E95" w14:textId="32FFA436" w:rsidR="008F5848" w:rsidRDefault="008F5848">
      <w:pPr>
        <w:pStyle w:val="CommentText"/>
      </w:pPr>
      <w:r>
        <w:rPr>
          <w:rStyle w:val="CommentReference"/>
        </w:rPr>
        <w:annotationRef/>
      </w:r>
      <w:r>
        <w:t>Will be updated in HTML prototype.</w:t>
      </w:r>
    </w:p>
  </w:comment>
  <w:comment w:id="1370" w:author="Addy, Paul" w:date="2016-09-13T14:53:00Z" w:initials="AP">
    <w:p w14:paraId="45639F04" w14:textId="1192B410" w:rsidR="008F5848" w:rsidRDefault="008F5848">
      <w:pPr>
        <w:pStyle w:val="CommentText"/>
      </w:pPr>
      <w:r>
        <w:rPr>
          <w:rStyle w:val="CommentReference"/>
        </w:rPr>
        <w:annotationRef/>
      </w:r>
      <w:r>
        <w:t xml:space="preserve">Note for dev team: Please be sure to style this correctly using Arial as the font, not verdana. </w:t>
      </w:r>
    </w:p>
  </w:comment>
  <w:comment w:id="1389" w:author="Ghita Benotmane" w:date="2016-09-13T13:58:00Z" w:initials="GB">
    <w:p w14:paraId="072D32F1" w14:textId="7811D2D6" w:rsidR="008F5848" w:rsidRDefault="008F5848">
      <w:pPr>
        <w:pStyle w:val="CommentText"/>
      </w:pPr>
      <w:r>
        <w:rPr>
          <w:rStyle w:val="CommentReference"/>
        </w:rPr>
        <w:annotationRef/>
      </w:r>
      <w:r>
        <w:t>“Bookmark” tab is not relevant anymore. Should be removed.</w:t>
      </w:r>
    </w:p>
  </w:comment>
  <w:comment w:id="1390" w:author="Markar, Fadia" w:date="2016-09-30T16:43:00Z" w:initials="MF">
    <w:p w14:paraId="434B29CC" w14:textId="3524E040" w:rsidR="008F5848" w:rsidRDefault="008F5848">
      <w:pPr>
        <w:pStyle w:val="CommentText"/>
      </w:pPr>
      <w:r>
        <w:rPr>
          <w:rStyle w:val="CommentReference"/>
        </w:rPr>
        <w:annotationRef/>
      </w:r>
      <w:r>
        <w:t>TBD in functional specs</w:t>
      </w:r>
    </w:p>
  </w:comment>
  <w:comment w:id="1391" w:author="Urena, Carles" w:date="2016-10-04T14:20:00Z" w:initials="UC">
    <w:p w14:paraId="37A22511" w14:textId="5975289B" w:rsidR="008F5848" w:rsidRDefault="008F5848">
      <w:pPr>
        <w:pStyle w:val="CommentText"/>
      </w:pPr>
      <w:r>
        <w:rPr>
          <w:rStyle w:val="CommentReference"/>
        </w:rPr>
        <w:annotationRef/>
      </w:r>
      <w:r>
        <w:t>Clarified content is owned by the primary owner and backup owner (fields in content type)</w:t>
      </w:r>
    </w:p>
  </w:comment>
  <w:comment w:id="1393" w:author="Ghita Benotmane" w:date="2016-09-13T14:16:00Z" w:initials="GB">
    <w:p w14:paraId="691DA6D3" w14:textId="5BC9CBFA" w:rsidR="008F5848" w:rsidRDefault="008F5848">
      <w:pPr>
        <w:pStyle w:val="CommentText"/>
      </w:pPr>
      <w:r>
        <w:rPr>
          <w:rStyle w:val="CommentReference"/>
        </w:rPr>
        <w:annotationRef/>
      </w:r>
      <w:r>
        <w:t>Terminology clarification</w:t>
      </w:r>
    </w:p>
  </w:comment>
  <w:comment w:id="1398" w:author="Ghita Benotmane" w:date="2016-09-13T14:16:00Z" w:initials="GB">
    <w:p w14:paraId="0983B4D2" w14:textId="2AEAE2DF" w:rsidR="008F5848" w:rsidRDefault="008F5848">
      <w:pPr>
        <w:pStyle w:val="CommentText"/>
      </w:pPr>
      <w:r>
        <w:rPr>
          <w:rStyle w:val="CommentReference"/>
        </w:rPr>
        <w:annotationRef/>
      </w:r>
      <w:r>
        <w:rPr>
          <w:rStyle w:val="CommentReference"/>
        </w:rPr>
        <w:annotationRef/>
      </w:r>
      <w:r>
        <w:t>Terminology clarification</w:t>
      </w:r>
    </w:p>
  </w:comment>
  <w:comment w:id="1413" w:author="Garcia, Blanca" w:date="2015-12-11T11:44:00Z" w:initials="GB">
    <w:p w14:paraId="6BA0631F" w14:textId="329A44FE" w:rsidR="008F5848" w:rsidRDefault="008F5848">
      <w:pPr>
        <w:pStyle w:val="CommentText"/>
      </w:pPr>
      <w:r>
        <w:rPr>
          <w:rStyle w:val="CommentReference"/>
        </w:rPr>
        <w:annotationRef/>
      </w:r>
      <w:r>
        <w:t>If I am just a follower, I should not be able to see the ‘admin settings’ button.</w:t>
      </w:r>
    </w:p>
    <w:p w14:paraId="63559EB6" w14:textId="77777777" w:rsidR="008F5848" w:rsidRDefault="008F5848">
      <w:pPr>
        <w:pStyle w:val="CommentText"/>
      </w:pPr>
    </w:p>
    <w:p w14:paraId="66B68F2C" w14:textId="04B08E0F" w:rsidR="008F5848" w:rsidRDefault="008F5848">
      <w:pPr>
        <w:pStyle w:val="CommentText"/>
      </w:pPr>
      <w:r>
        <w:t xml:space="preserve">Also, how to I as an owner add a new owner to the community? </w:t>
      </w:r>
    </w:p>
  </w:comment>
  <w:comment w:id="1415" w:author="Ghita Benotmane" w:date="2016-09-13T14:18:00Z" w:initials="GB">
    <w:p w14:paraId="11C211E4" w14:textId="28369715" w:rsidR="008F5848" w:rsidRDefault="008F5848">
      <w:pPr>
        <w:pStyle w:val="CommentText"/>
      </w:pPr>
      <w:r>
        <w:rPr>
          <w:rStyle w:val="CommentReference"/>
        </w:rPr>
        <w:annotationRef/>
      </w:r>
      <w:r>
        <w:t>The “Bookmarks” section is not called “bookmarks” anymore, but “Links” (see feature 7.2.7)</w:t>
      </w:r>
    </w:p>
  </w:comment>
  <w:comment w:id="1419" w:author="Ghita Benotmane" w:date="2016-09-13T14:19:00Z" w:initials="GB">
    <w:p w14:paraId="3AC01061" w14:textId="70987223" w:rsidR="008F5848" w:rsidRDefault="008F5848">
      <w:pPr>
        <w:pStyle w:val="CommentText"/>
      </w:pPr>
      <w:r>
        <w:rPr>
          <w:rStyle w:val="CommentReference"/>
        </w:rPr>
        <w:annotationRef/>
      </w:r>
      <w:r>
        <w:t>Same comment as above</w:t>
      </w:r>
    </w:p>
  </w:comment>
  <w:comment w:id="1426" w:author="Ghita Benotmane" w:date="2016-09-13T14:20:00Z" w:initials="GB">
    <w:p w14:paraId="29BBAC94" w14:textId="57FFED99" w:rsidR="008F5848" w:rsidRDefault="008F5848">
      <w:pPr>
        <w:pStyle w:val="CommentText"/>
      </w:pPr>
      <w:r>
        <w:rPr>
          <w:rStyle w:val="CommentReference"/>
        </w:rPr>
        <w:annotationRef/>
      </w:r>
      <w:r>
        <w:t>Terminology clarification</w:t>
      </w:r>
    </w:p>
  </w:comment>
  <w:comment w:id="1442" w:author="Erce, Juan Antonio" w:date="2016-09-20T18:25:00Z" w:initials="EJA">
    <w:p w14:paraId="6ECA0D3F" w14:textId="19CF3339" w:rsidR="008F5848" w:rsidRDefault="008F5848">
      <w:pPr>
        <w:pStyle w:val="CommentText"/>
      </w:pPr>
      <w:r>
        <w:rPr>
          <w:rStyle w:val="CommentReference"/>
        </w:rPr>
        <w:annotationRef/>
      </w:r>
      <w:r>
        <w:t>ITSP Knowledge base article Integration</w:t>
      </w:r>
    </w:p>
    <w:p w14:paraId="3CECCB7A" w14:textId="5BDCF9A8" w:rsidR="008F5848" w:rsidRDefault="008F5848">
      <w:pPr>
        <w:pStyle w:val="CommentText"/>
      </w:pPr>
      <w:r>
        <w:t xml:space="preserve">JTI Internal CHG Request </w:t>
      </w:r>
      <w:r w:rsidRPr="0099074B">
        <w:t>CHG098648</w:t>
      </w:r>
    </w:p>
    <w:p w14:paraId="10740133" w14:textId="77777777" w:rsidR="008F5848" w:rsidRDefault="008F5848">
      <w:pPr>
        <w:pStyle w:val="CommentText"/>
      </w:pPr>
    </w:p>
    <w:p w14:paraId="79E4EB24" w14:textId="3098A769" w:rsidR="008F5848" w:rsidRDefault="008F5848">
      <w:pPr>
        <w:pStyle w:val="CommentText"/>
      </w:pPr>
      <w:r>
        <w:t xml:space="preserve">The results of this should come from Search engine indexing documents coming from ITSP KB previously exported to XML format (Ventek was the developer of this func in current intranet. </w:t>
      </w:r>
      <w:r w:rsidRPr="007B1A72">
        <w:t>CHG042214 </w:t>
      </w:r>
      <w:r>
        <w:t>)</w:t>
      </w:r>
    </w:p>
    <w:p w14:paraId="28F6F1AC" w14:textId="2BAAC94A" w:rsidR="008F5848" w:rsidRDefault="008F5848">
      <w:pPr>
        <w:pStyle w:val="CommentText"/>
      </w:pPr>
      <w:hyperlink r:id="rId1" w:history="1">
        <w:r w:rsidRPr="00616098">
          <w:rPr>
            <w:rStyle w:val="Hyperlink"/>
          </w:rPr>
          <w:t>https://jti.service-now.com/kb_knowledge_list.do?sysparm_query=u_available_to_end_users=true&amp;RSS</w:t>
        </w:r>
      </w:hyperlink>
    </w:p>
    <w:p w14:paraId="080351AD" w14:textId="77777777" w:rsidR="008F5848" w:rsidRDefault="008F5848">
      <w:pPr>
        <w:pStyle w:val="CommentText"/>
      </w:pPr>
    </w:p>
    <w:p w14:paraId="1B07EB01" w14:textId="77777777" w:rsidR="008F5848" w:rsidRDefault="008F5848">
      <w:pPr>
        <w:pStyle w:val="CommentText"/>
      </w:pPr>
    </w:p>
  </w:comment>
  <w:comment w:id="1455" w:author="Erce, Juan Antonio" w:date="2016-09-21T09:28:00Z" w:initials="EJA">
    <w:p w14:paraId="5A56CF37" w14:textId="0874D4E3" w:rsidR="008F5848" w:rsidRDefault="008F5848">
      <w:pPr>
        <w:pStyle w:val="CommentText"/>
      </w:pPr>
      <w:r>
        <w:rPr>
          <w:rStyle w:val="CommentReference"/>
        </w:rPr>
        <w:annotationRef/>
      </w:r>
      <w:r>
        <w:t>ITSP KB integration request</w:t>
      </w:r>
    </w:p>
  </w:comment>
  <w:comment w:id="1471" w:author="Markar, Fadia" w:date="2016-09-30T16:46:00Z" w:initials="MF">
    <w:p w14:paraId="6229AC92" w14:textId="48D72A84" w:rsidR="008F5848" w:rsidRDefault="008F5848">
      <w:pPr>
        <w:pStyle w:val="CommentText"/>
      </w:pPr>
      <w:r>
        <w:rPr>
          <w:rStyle w:val="CommentReference"/>
        </w:rPr>
        <w:annotationRef/>
      </w:r>
      <w:r>
        <w:t>TBD</w:t>
      </w:r>
    </w:p>
  </w:comment>
  <w:comment w:id="1472" w:author="Ghita Benotmane" w:date="2016-10-04T16:00:00Z" w:initials="GB">
    <w:p w14:paraId="7CF68C49" w14:textId="0845B7DC" w:rsidR="008F5848" w:rsidRDefault="008F5848">
      <w:pPr>
        <w:pStyle w:val="CommentText"/>
      </w:pPr>
      <w:r>
        <w:rPr>
          <w:rStyle w:val="CommentReference"/>
        </w:rPr>
        <w:annotationRef/>
      </w:r>
      <w:r>
        <w:t>Not on scope anymore</w:t>
      </w:r>
    </w:p>
  </w:comment>
  <w:comment w:id="1484" w:author="Ghita Benotmane" w:date="2016-10-04T16:01:00Z" w:initials="GB">
    <w:p w14:paraId="48BCD740" w14:textId="5092D5E2" w:rsidR="008F5848" w:rsidRDefault="008F5848">
      <w:pPr>
        <w:pStyle w:val="CommentText"/>
      </w:pPr>
      <w:r>
        <w:rPr>
          <w:rStyle w:val="CommentReference"/>
        </w:rPr>
        <w:annotationRef/>
      </w:r>
      <w:r>
        <w:t xml:space="preserve">Updated with most recent image from prototype. Opportunity of adding “topics” as a specific tab has to be reviewed. “Workplace” is not relevant anymore.  </w:t>
      </w:r>
    </w:p>
  </w:comment>
  <w:comment w:id="1489" w:author="Ghita Benotmane" w:date="2016-10-04T16:03:00Z" w:initials="GB">
    <w:p w14:paraId="00CB91F1" w14:textId="14E2F6F2" w:rsidR="008F5848" w:rsidRDefault="008F5848">
      <w:pPr>
        <w:pStyle w:val="CommentText"/>
      </w:pPr>
      <w:r>
        <w:rPr>
          <w:rStyle w:val="CommentReference"/>
        </w:rPr>
        <w:annotationRef/>
      </w:r>
      <w:r>
        <w:t>Need to be removed</w:t>
      </w:r>
    </w:p>
  </w:comment>
  <w:comment w:id="1529" w:author="Ghita Benotmane" w:date="2016-09-15T16:11:00Z" w:initials="GB">
    <w:p w14:paraId="5AF8FCC4" w14:textId="6B0D94D2" w:rsidR="008F5848" w:rsidRDefault="008F5848">
      <w:pPr>
        <w:pStyle w:val="CommentText"/>
      </w:pPr>
      <w:r>
        <w:rPr>
          <w:rStyle w:val="CommentReference"/>
        </w:rPr>
        <w:annotationRef/>
      </w:r>
      <w:r>
        <w:t>Is this still accurate ?</w:t>
      </w:r>
    </w:p>
  </w:comment>
  <w:comment w:id="1530" w:author="Erce, Juan Antonio" w:date="2016-10-01T10:05:00Z" w:initials="EJA">
    <w:p w14:paraId="63C19B9C" w14:textId="782B84FF" w:rsidR="008F5848" w:rsidRDefault="008F5848">
      <w:pPr>
        <w:pStyle w:val="CommentText"/>
      </w:pPr>
      <w:r>
        <w:rPr>
          <w:rStyle w:val="CommentReference"/>
        </w:rPr>
        <w:annotationRef/>
      </w:r>
      <w:r>
        <w:t>I don’t see the option to index content from JTI Tube at this stage.</w:t>
      </w:r>
    </w:p>
  </w:comment>
  <w:comment w:id="1531" w:author="Ghita Benotmane" w:date="2016-10-04T16:06:00Z" w:initials="GB">
    <w:p w14:paraId="00A88642" w14:textId="2CFDE523" w:rsidR="008F5848" w:rsidRDefault="008F5848">
      <w:pPr>
        <w:pStyle w:val="CommentText"/>
      </w:pPr>
      <w:r>
        <w:rPr>
          <w:rStyle w:val="CommentReference"/>
        </w:rPr>
        <w:annotationRef/>
      </w:r>
      <w:r>
        <w:t>Then 10.2.8. feature should be removed altogether ?</w:t>
      </w:r>
    </w:p>
  </w:comment>
  <w:comment w:id="1556" w:author="Markar, Fadia" w:date="2016-09-20T17:11:00Z" w:initials="MF">
    <w:p w14:paraId="3A3F6A5B" w14:textId="0765A665" w:rsidR="008F5848" w:rsidRDefault="008F5848">
      <w:pPr>
        <w:pStyle w:val="CommentText"/>
        <w:rPr>
          <w:rStyle w:val="CommentReference"/>
        </w:rPr>
      </w:pPr>
      <w:r>
        <w:rPr>
          <w:rStyle w:val="CommentReference"/>
        </w:rPr>
        <w:annotationRef/>
      </w:r>
      <w:r>
        <w:rPr>
          <w:rStyle w:val="CommentReference"/>
        </w:rPr>
        <w:t>The results that appear on this section will be fed through an API coming from i-know.</w:t>
      </w:r>
    </w:p>
    <w:p w14:paraId="1AAA03EF" w14:textId="42218954" w:rsidR="008F5848" w:rsidRDefault="008F5848">
      <w:pPr>
        <w:pStyle w:val="CommentText"/>
      </w:pPr>
      <w:r>
        <w:rPr>
          <w:rStyle w:val="CommentReference"/>
        </w:rPr>
        <w:t>Do we want to have the i-know results appear in a tab same as for news, people. Resources etc.?</w:t>
      </w:r>
    </w:p>
  </w:comment>
  <w:comment w:id="1578" w:author="Erce, Juan Antonio" w:date="2016-09-20T18:32:00Z" w:initials="EJA">
    <w:p w14:paraId="7A6F3F6F" w14:textId="3F13861A" w:rsidR="008F5848" w:rsidRDefault="008F5848">
      <w:pPr>
        <w:pStyle w:val="CommentText"/>
      </w:pPr>
      <w:r>
        <w:rPr>
          <w:rStyle w:val="CommentReference"/>
        </w:rPr>
        <w:annotationRef/>
      </w:r>
      <w:r>
        <w:t xml:space="preserve">Internal CHG request -&gt; </w:t>
      </w:r>
      <w:r w:rsidRPr="0099074B">
        <w:t>CHG098648</w:t>
      </w:r>
    </w:p>
    <w:p w14:paraId="1C625986" w14:textId="77777777" w:rsidR="008F5848" w:rsidRDefault="008F5848">
      <w:pPr>
        <w:pStyle w:val="CommentText"/>
      </w:pPr>
    </w:p>
    <w:p w14:paraId="2D05727D" w14:textId="18E1756B" w:rsidR="008F5848" w:rsidRDefault="008F5848">
      <w:pPr>
        <w:pStyle w:val="CommentText"/>
      </w:pPr>
      <w:r>
        <w:t>The results of this should come from Search engine indexing documents coming from ITSP KB previously exported to XML format (Ventek was the developer of this func in current intranet.)</w:t>
      </w:r>
    </w:p>
  </w:comment>
  <w:comment w:id="1623" w:author="Erce, Juan Antonio" w:date="2016-09-26T16:45:00Z" w:initials="EJA">
    <w:p w14:paraId="19086202" w14:textId="34DEB27B" w:rsidR="008F5848" w:rsidRDefault="008F5848">
      <w:pPr>
        <w:pStyle w:val="CommentText"/>
      </w:pPr>
      <w:r>
        <w:rPr>
          <w:rStyle w:val="CommentReference"/>
        </w:rPr>
        <w:annotationRef/>
      </w:r>
      <w:r>
        <w:t>URL is an example. It will be given by Andrey Kuznetsov</w:t>
      </w:r>
    </w:p>
  </w:comment>
  <w:comment w:id="1652" w:author="Erce, Juan Antonio" w:date="2016-09-21T13:49:00Z" w:initials="EJA">
    <w:p w14:paraId="4565B7C1" w14:textId="7669304D" w:rsidR="008F5848" w:rsidRDefault="008F5848">
      <w:pPr>
        <w:pStyle w:val="CommentText"/>
      </w:pPr>
      <w:r>
        <w:rPr>
          <w:rStyle w:val="CommentReference"/>
        </w:rPr>
        <w:annotationRef/>
      </w:r>
      <w:r>
        <w:t>Best bets UI is not already identified. It should be done to make it simpler for the development team</w:t>
      </w:r>
    </w:p>
  </w:comment>
  <w:comment w:id="1676" w:author="Ghita Benotmane" w:date="2016-09-13T13:52:00Z" w:initials="GB">
    <w:p w14:paraId="2BE4859B" w14:textId="35368301" w:rsidR="008F5848" w:rsidRDefault="008F5848">
      <w:pPr>
        <w:pStyle w:val="CommentText"/>
      </w:pPr>
      <w:r>
        <w:rPr>
          <w:rStyle w:val="CommentReference"/>
        </w:rPr>
        <w:annotationRef/>
      </w:r>
      <w:r>
        <w:t>Functional impact for Phase 1: share button and add / remove from favourites buttons should be consistent with the UI specified in section 1.2.</w:t>
      </w:r>
    </w:p>
  </w:comment>
  <w:comment w:id="1707" w:author="Ghita Benotmane" w:date="2016-08-29T10:54:00Z" w:initials="GB">
    <w:p w14:paraId="1090C5BA" w14:textId="77777777" w:rsidR="008F5848" w:rsidRDefault="008F5848">
      <w:pPr>
        <w:pStyle w:val="CommentText"/>
      </w:pPr>
      <w:r>
        <w:rPr>
          <w:rStyle w:val="CommentReference"/>
        </w:rPr>
        <w:annotationRef/>
      </w:r>
      <w:r>
        <w:t>Needs to be updated to match the UI for Resources filters (see section Resources list view on 14.4.)</w:t>
      </w:r>
    </w:p>
  </w:comment>
  <w:comment w:id="1708" w:author="Arias, Alvaro" w:date="2016-09-13T18:15:00Z" w:initials="AA">
    <w:p w14:paraId="1179D4B4" w14:textId="64ECAA7C" w:rsidR="008F5848" w:rsidRPr="00037D51" w:rsidRDefault="008F5848">
      <w:pPr>
        <w:pStyle w:val="CommentText"/>
        <w:rPr>
          <w:lang w:val="en-US"/>
        </w:rPr>
      </w:pPr>
      <w:r>
        <w:rPr>
          <w:rStyle w:val="CommentReference"/>
        </w:rPr>
        <w:annotationRef/>
      </w:r>
      <w:r w:rsidRPr="00037D51">
        <w:t xml:space="preserve">UI change needs to be clearly stated </w:t>
      </w:r>
      <w:r>
        <w:t xml:space="preserve">(specification) </w:t>
      </w:r>
      <w:r w:rsidRPr="00037D51">
        <w:t>so we can address it with specific PBI covering that change</w:t>
      </w:r>
      <w:r>
        <w:t xml:space="preserve"> and reference it</w:t>
      </w:r>
    </w:p>
  </w:comment>
  <w:comment w:id="1709" w:author="Addy, Paul" w:date="2016-09-13T14:56:00Z" w:initials="AP">
    <w:p w14:paraId="0FDD441F" w14:textId="00BB0D4C" w:rsidR="008F5848" w:rsidRDefault="008F5848">
      <w:pPr>
        <w:pStyle w:val="CommentText"/>
      </w:pPr>
      <w:r>
        <w:rPr>
          <w:rStyle w:val="CommentReference"/>
        </w:rPr>
        <w:annotationRef/>
      </w:r>
      <w:r>
        <w:t xml:space="preserve">Hi Ghita, shouldn’t it be the other way round, where the Style of resources etc matches this? Engage filters are the same as this style, prototype also done. </w:t>
      </w:r>
    </w:p>
    <w:p w14:paraId="22F9C466" w14:textId="77777777" w:rsidR="008F5848" w:rsidRDefault="008F5848">
      <w:pPr>
        <w:pStyle w:val="CommentText"/>
      </w:pPr>
    </w:p>
    <w:p w14:paraId="62F041D7" w14:textId="309D43E4" w:rsidR="008F5848" w:rsidRDefault="008F5848">
      <w:pPr>
        <w:pStyle w:val="CommentText"/>
      </w:pPr>
      <w:r>
        <w:t>Unless there is a reason beyond aesthetic, would it be better for consistency? I think the ‘down arrows’ are stronger here.</w:t>
      </w:r>
    </w:p>
    <w:p w14:paraId="38F9D896" w14:textId="77777777" w:rsidR="008F5848" w:rsidRDefault="008F5848">
      <w:pPr>
        <w:pStyle w:val="CommentText"/>
      </w:pPr>
    </w:p>
  </w:comment>
  <w:comment w:id="1710" w:author="Ghita Benotmane" w:date="2016-09-15T16:13:00Z" w:initials="GB">
    <w:p w14:paraId="789E3EA5" w14:textId="05F0553C" w:rsidR="008F5848" w:rsidRDefault="008F5848">
      <w:pPr>
        <w:pStyle w:val="CommentText"/>
      </w:pPr>
      <w:r>
        <w:rPr>
          <w:rStyle w:val="CommentReference"/>
        </w:rPr>
        <w:annotationRef/>
      </w:r>
      <w:r>
        <w:t>Needs to be updated to match the organization of filters and tag cloud of Resources pages (see section Resources list view on 14.4.), but following the UI guidelines set up for the previous version (dropdowns and buttons).</w:t>
      </w:r>
    </w:p>
  </w:comment>
  <w:comment w:id="1712" w:author="Markar, Fadia" w:date="2016-09-30T16:58:00Z" w:initials="MF">
    <w:p w14:paraId="02934939" w14:textId="707CA511" w:rsidR="008F5848" w:rsidRDefault="008F5848">
      <w:pPr>
        <w:pStyle w:val="CommentText"/>
      </w:pPr>
      <w:r>
        <w:rPr>
          <w:rStyle w:val="CommentReference"/>
        </w:rPr>
        <w:annotationRef/>
      </w:r>
      <w:r>
        <w:t xml:space="preserve">How many news articles will be displayed in the page? TBD in the functional specs, will we have a more button for more news, next page? </w:t>
      </w:r>
    </w:p>
  </w:comment>
  <w:comment w:id="1713" w:author="Ghita Benotmane" w:date="2016-10-04T11:42:00Z" w:initials="GB">
    <w:p w14:paraId="1669AB50" w14:textId="31F31829" w:rsidR="008F5848" w:rsidRDefault="008F5848">
      <w:pPr>
        <w:pStyle w:val="CommentText"/>
      </w:pPr>
      <w:r>
        <w:rPr>
          <w:rStyle w:val="CommentReference"/>
        </w:rPr>
        <w:annotationRef/>
      </w:r>
      <w:r>
        <w:t>It’s infinite scroll</w:t>
      </w:r>
    </w:p>
  </w:comment>
  <w:comment w:id="1725" w:author="Addy, Paul" w:date="2016-09-13T14:58:00Z" w:initials="AP">
    <w:p w14:paraId="35DCA50F" w14:textId="261AA3EA" w:rsidR="008F5848" w:rsidRDefault="008F5848">
      <w:pPr>
        <w:pStyle w:val="CommentText"/>
      </w:pPr>
      <w:r>
        <w:rPr>
          <w:rStyle w:val="CommentReference"/>
        </w:rPr>
        <w:annotationRef/>
      </w:r>
      <w:r>
        <w:t>Rachel – can you please pick up with the tree selection approach we discussed in July? This will need to be raised as a Change request.</w:t>
      </w:r>
    </w:p>
  </w:comment>
  <w:comment w:id="1726" w:author="Yeganeh, Rachel" w:date="2016-09-16T13:16:00Z" w:initials="YR">
    <w:p w14:paraId="7BAF0E7A" w14:textId="643F3C8A" w:rsidR="008F5848" w:rsidRDefault="008F5848">
      <w:pPr>
        <w:pStyle w:val="CommentText"/>
      </w:pPr>
      <w:r>
        <w:rPr>
          <w:rStyle w:val="CommentReference"/>
        </w:rPr>
        <w:annotationRef/>
      </w:r>
      <w:r>
        <w:t>I created the CR in august I believe</w:t>
      </w:r>
    </w:p>
    <w:p w14:paraId="66BC636D" w14:textId="69026235" w:rsidR="008F5848" w:rsidRDefault="008F5848">
      <w:pPr>
        <w:pStyle w:val="CommentText"/>
      </w:pPr>
      <w:r>
        <w:t>Anything else needed?</w:t>
      </w:r>
    </w:p>
  </w:comment>
  <w:comment w:id="1727" w:author="Ghita Benotmane" w:date="2016-09-27T18:27:00Z" w:initials="GB">
    <w:p w14:paraId="3955CD0A" w14:textId="35E9AF6D" w:rsidR="008F5848" w:rsidRDefault="008F5848">
      <w:pPr>
        <w:pStyle w:val="CommentText"/>
      </w:pPr>
      <w:r>
        <w:rPr>
          <w:rStyle w:val="CommentReference"/>
        </w:rPr>
        <w:annotationRef/>
      </w:r>
      <w:r>
        <w:t>This will be part of a specific change request that will not be taken into account for the current version of the document.</w:t>
      </w:r>
    </w:p>
  </w:comment>
  <w:comment w:id="1746" w:author="Ghita Benotmane" w:date="2016-09-01T10:11:00Z" w:initials="GB">
    <w:p w14:paraId="26CC12EB" w14:textId="61232BAF" w:rsidR="008F5848" w:rsidRDefault="008F5848">
      <w:pPr>
        <w:pStyle w:val="CommentText"/>
      </w:pPr>
      <w:r>
        <w:rPr>
          <w:rStyle w:val="CommentReference"/>
        </w:rPr>
        <w:annotationRef/>
      </w:r>
      <w:r>
        <w:t xml:space="preserve">Does this section of the Intranet need to be responsive? Use cases are more desktop than mobile (applications, sites and document consultation mostly). Not making this part responsive would also optimize development time. To be discussed. </w:t>
      </w:r>
    </w:p>
  </w:comment>
  <w:comment w:id="1747" w:author="Addy, Paul" w:date="2016-09-13T15:00:00Z" w:initials="AP">
    <w:p w14:paraId="670F201F" w14:textId="42012600" w:rsidR="008F5848" w:rsidRDefault="008F5848">
      <w:pPr>
        <w:pStyle w:val="CommentText"/>
      </w:pPr>
      <w:r>
        <w:rPr>
          <w:rStyle w:val="CommentReference"/>
        </w:rPr>
        <w:annotationRef/>
      </w:r>
      <w:r>
        <w:t>I believe we need to review each of the main functional areas at a top level to determine the business need for responsive areas of the intranet. I will approach the business owners for each of the areas (Rachel, Blanca, Stephane and I) to start the discussion/direction.</w:t>
      </w:r>
    </w:p>
  </w:comment>
  <w:comment w:id="1748" w:author="Ghita Benotmane" w:date="2016-09-27T18:28:00Z" w:initials="GB">
    <w:p w14:paraId="72E1EBD2" w14:textId="5DBAC75F" w:rsidR="008F5848" w:rsidRDefault="008F5848">
      <w:pPr>
        <w:pStyle w:val="CommentText"/>
      </w:pPr>
      <w:r>
        <w:rPr>
          <w:rStyle w:val="CommentReference"/>
        </w:rPr>
        <w:annotationRef/>
      </w:r>
      <w:r>
        <w:t>See responsive table at the end of the document.</w:t>
      </w:r>
    </w:p>
  </w:comment>
  <w:comment w:id="1750" w:author="Ghita Benotmane" w:date="2016-08-31T13:37:00Z" w:initials="GB">
    <w:p w14:paraId="1CFE1DE8" w14:textId="77777777" w:rsidR="008F5848" w:rsidRDefault="008F5848">
      <w:pPr>
        <w:pStyle w:val="CommentText"/>
      </w:pPr>
      <w:r>
        <w:rPr>
          <w:rStyle w:val="CommentReference"/>
        </w:rPr>
        <w:annotationRef/>
      </w:r>
      <w:r>
        <w:t>To be discussed</w:t>
      </w:r>
    </w:p>
  </w:comment>
  <w:comment w:id="1751" w:author="Addy, Paul" w:date="2016-09-13T15:02:00Z" w:initials="AP">
    <w:p w14:paraId="411BB22E" w14:textId="6619F6A0" w:rsidR="008F5848" w:rsidRDefault="008F5848">
      <w:pPr>
        <w:pStyle w:val="CommentText"/>
      </w:pPr>
      <w:r>
        <w:rPr>
          <w:rStyle w:val="CommentReference"/>
        </w:rPr>
        <w:annotationRef/>
      </w:r>
      <w:r>
        <w:t>Agreed but please come with a recommendation on how this will work. Once agreed,  this should be added to the onboarding section of this doc.</w:t>
      </w:r>
    </w:p>
  </w:comment>
  <w:comment w:id="1752" w:author="Ghita Benotmane" w:date="2016-09-15T16:13:00Z" w:initials="GB">
    <w:p w14:paraId="7FCA40FD" w14:textId="2E38938C" w:rsidR="008F5848" w:rsidRDefault="008F5848">
      <w:pPr>
        <w:pStyle w:val="CommentText"/>
      </w:pPr>
      <w:r>
        <w:rPr>
          <w:rStyle w:val="CommentReference"/>
        </w:rPr>
        <w:annotationRef/>
      </w:r>
      <w:r>
        <w:t>Recommendation detailed in the open questions in the beginning of the document</w:t>
      </w:r>
    </w:p>
  </w:comment>
  <w:comment w:id="1753" w:author="Ghita Benotmane" w:date="2016-09-27T18:28:00Z" w:initials="GB">
    <w:p w14:paraId="6EA67799" w14:textId="0DA07FC4" w:rsidR="008F5848" w:rsidRDefault="008F5848">
      <w:pPr>
        <w:pStyle w:val="CommentText"/>
      </w:pPr>
      <w:r>
        <w:rPr>
          <w:rStyle w:val="CommentReference"/>
        </w:rPr>
        <w:annotationRef/>
      </w:r>
      <w:r>
        <w:t xml:space="preserve">No updates to the current onboarding. </w:t>
      </w:r>
    </w:p>
  </w:comment>
  <w:comment w:id="1759" w:author="Markar, Fadia" w:date="2016-09-30T17:06:00Z" w:initials="MF">
    <w:p w14:paraId="1CA48B97" w14:textId="252C47ED" w:rsidR="008F5848" w:rsidRDefault="008F5848">
      <w:pPr>
        <w:pStyle w:val="CommentText"/>
      </w:pPr>
      <w:r>
        <w:rPr>
          <w:rStyle w:val="CommentReference"/>
        </w:rPr>
        <w:annotationRef/>
      </w:r>
      <w:r>
        <w:t>Criteria for recommendation TBD</w:t>
      </w:r>
    </w:p>
  </w:comment>
  <w:comment w:id="1760" w:author="Ghita Benotmane" w:date="2016-10-04T11:43:00Z" w:initials="GB">
    <w:p w14:paraId="7F31E66B" w14:textId="7ED8DEA8" w:rsidR="008F5848" w:rsidRDefault="008F5848">
      <w:pPr>
        <w:pStyle w:val="CommentText"/>
      </w:pPr>
      <w:r>
        <w:rPr>
          <w:rStyle w:val="CommentReference"/>
        </w:rPr>
        <w:annotationRef/>
      </w:r>
      <w:r>
        <w:t>Please see 14.3.1.</w:t>
      </w:r>
    </w:p>
  </w:comment>
  <w:comment w:id="1761" w:author="Arias, Alvaro" w:date="2016-09-13T18:17:00Z" w:initials="AA">
    <w:p w14:paraId="434DB9B8" w14:textId="2343E470" w:rsidR="008F5848" w:rsidRDefault="008F5848">
      <w:pPr>
        <w:pStyle w:val="CommentText"/>
      </w:pPr>
      <w:r>
        <w:rPr>
          <w:rStyle w:val="CommentReference"/>
        </w:rPr>
        <w:annotationRef/>
      </w:r>
      <w:r>
        <w:t>Missing pagination in the specs, according to the UI its 8 items per page? Is that correct</w:t>
      </w:r>
    </w:p>
  </w:comment>
  <w:comment w:id="1762" w:author="Ghita Benotmane" w:date="2016-09-15T16:14:00Z" w:initials="GB">
    <w:p w14:paraId="162B6560" w14:textId="17DEC30E" w:rsidR="008F5848" w:rsidRDefault="008F5848">
      <w:pPr>
        <w:pStyle w:val="CommentText"/>
      </w:pPr>
      <w:r>
        <w:rPr>
          <w:rStyle w:val="CommentReference"/>
        </w:rPr>
        <w:annotationRef/>
      </w:r>
      <w:r>
        <w:t xml:space="preserve">Yes, see 14.2.2., 14.2.4. and 14.2.5. </w:t>
      </w:r>
    </w:p>
  </w:comment>
  <w:comment w:id="1763" w:author="Markar, Fadia" w:date="2016-09-30T17:07:00Z" w:initials="MF">
    <w:p w14:paraId="786D8F11" w14:textId="2AEB6A71" w:rsidR="008F5848" w:rsidRDefault="008F5848">
      <w:pPr>
        <w:pStyle w:val="CommentText"/>
      </w:pPr>
      <w:r>
        <w:rPr>
          <w:rStyle w:val="CommentReference"/>
        </w:rPr>
        <w:annotationRef/>
      </w:r>
      <w:r>
        <w:t>These need to be defined when the resource is added</w:t>
      </w:r>
    </w:p>
  </w:comment>
  <w:comment w:id="1764" w:author="Ghita Benotmane" w:date="2016-10-04T11:43:00Z" w:initials="GB">
    <w:p w14:paraId="0AE214EE" w14:textId="1C9D272A" w:rsidR="008F5848" w:rsidRDefault="008F5848">
      <w:pPr>
        <w:pStyle w:val="CommentText"/>
      </w:pPr>
      <w:r>
        <w:rPr>
          <w:rStyle w:val="CommentReference"/>
        </w:rPr>
        <w:annotationRef/>
      </w:r>
      <w:r>
        <w:t>Please see 14.7.</w:t>
      </w:r>
    </w:p>
  </w:comment>
  <w:comment w:id="1765" w:author="Addy, Paul" w:date="2016-09-13T17:14:00Z" w:initials="AP">
    <w:p w14:paraId="0D17339E" w14:textId="080C1B9C" w:rsidR="008F5848" w:rsidRDefault="008F5848">
      <w:pPr>
        <w:pStyle w:val="CommentText"/>
      </w:pPr>
      <w:r>
        <w:rPr>
          <w:rStyle w:val="CommentReference"/>
        </w:rPr>
        <w:annotationRef/>
      </w:r>
      <w:r>
        <w:t xml:space="preserve">How are the ‘first three tags’ determined? </w:t>
      </w:r>
    </w:p>
  </w:comment>
  <w:comment w:id="1766" w:author="Ghita Benotmane" w:date="2016-09-15T16:14:00Z" w:initials="GB">
    <w:p w14:paraId="20841F99" w14:textId="37E9A94D" w:rsidR="008F5848" w:rsidRDefault="008F5848">
      <w:pPr>
        <w:pStyle w:val="CommentText"/>
      </w:pPr>
      <w:r>
        <w:rPr>
          <w:rStyle w:val="CommentReference"/>
        </w:rPr>
        <w:annotationRef/>
      </w:r>
      <w:r>
        <w:t>See publishing process 14.7.</w:t>
      </w:r>
    </w:p>
  </w:comment>
  <w:comment w:id="1767" w:author="Arias, Alvaro" w:date="2016-09-13T18:17:00Z" w:initials="AA">
    <w:p w14:paraId="3311A251" w14:textId="20038D3A" w:rsidR="008F5848" w:rsidRDefault="008F5848">
      <w:pPr>
        <w:pStyle w:val="CommentText"/>
      </w:pPr>
      <w:r>
        <w:rPr>
          <w:rStyle w:val="CommentReference"/>
        </w:rPr>
        <w:annotationRef/>
      </w:r>
      <w:r>
        <w:t>Can we clarify this?</w:t>
      </w:r>
    </w:p>
  </w:comment>
  <w:comment w:id="1768" w:author="Ghita Benotmane" w:date="2016-09-15T16:15:00Z" w:initials="GB">
    <w:p w14:paraId="2FEA2A87" w14:textId="1360F321" w:rsidR="008F5848" w:rsidRDefault="008F5848">
      <w:pPr>
        <w:pStyle w:val="CommentText"/>
      </w:pPr>
      <w:r>
        <w:rPr>
          <w:rStyle w:val="CommentReference"/>
        </w:rPr>
        <w:annotationRef/>
      </w:r>
      <w:r>
        <w:t>See publishing process 14.7.</w:t>
      </w:r>
    </w:p>
  </w:comment>
  <w:comment w:id="1769" w:author="Addy, Paul" w:date="2016-09-15T17:20:00Z" w:initials="AP">
    <w:p w14:paraId="7BBE1063" w14:textId="22A69629" w:rsidR="008F5848" w:rsidRDefault="008F5848">
      <w:pPr>
        <w:pStyle w:val="CommentText"/>
      </w:pPr>
      <w:r>
        <w:rPr>
          <w:rStyle w:val="CommentReference"/>
        </w:rPr>
        <w:annotationRef/>
      </w:r>
      <w:r>
        <w:t>OK so this means that the Publisher has to assign a (third) tag to content, adding a notion of hierarchy.</w:t>
      </w:r>
    </w:p>
  </w:comment>
  <w:comment w:id="1776" w:author="Arias, Alvaro" w:date="2016-09-13T18:16:00Z" w:initials="AA">
    <w:p w14:paraId="6F8C0AA6" w14:textId="051C8B1E" w:rsidR="008F5848" w:rsidRDefault="008F5848">
      <w:pPr>
        <w:pStyle w:val="CommentText"/>
      </w:pPr>
      <w:r>
        <w:rPr>
          <w:rStyle w:val="CommentReference"/>
        </w:rPr>
        <w:annotationRef/>
      </w:r>
      <w:r>
        <w:t>Can we clarify this?</w:t>
      </w:r>
    </w:p>
  </w:comment>
  <w:comment w:id="1777" w:author="Ghita Benotmane" w:date="2016-09-15T16:15:00Z" w:initials="GB">
    <w:p w14:paraId="2AF8ABF7" w14:textId="7D273C3C" w:rsidR="008F5848" w:rsidRDefault="008F5848">
      <w:pPr>
        <w:pStyle w:val="CommentText"/>
      </w:pPr>
      <w:r>
        <w:rPr>
          <w:rStyle w:val="CommentReference"/>
        </w:rPr>
        <w:annotationRef/>
      </w:r>
      <w:r>
        <w:t>See publishing process 14.7.</w:t>
      </w:r>
    </w:p>
  </w:comment>
  <w:comment w:id="1782" w:author="Addy, Paul" w:date="2016-09-13T17:31:00Z" w:initials="AP">
    <w:p w14:paraId="768B7A01" w14:textId="1D8CF03D" w:rsidR="008F5848" w:rsidRDefault="008F5848">
      <w:pPr>
        <w:pStyle w:val="CommentText"/>
      </w:pPr>
      <w:r>
        <w:rPr>
          <w:rStyle w:val="CommentReference"/>
        </w:rPr>
        <w:annotationRef/>
      </w:r>
      <w:r>
        <w:t>Sorry Ghita. Not sure what this means.</w:t>
      </w:r>
    </w:p>
  </w:comment>
  <w:comment w:id="1783" w:author="Addy, Paul" w:date="2016-09-15T17:21:00Z" w:initials="AP">
    <w:p w14:paraId="6BDB66A1" w14:textId="31C56B6C" w:rsidR="008F5848" w:rsidRDefault="008F5848">
      <w:pPr>
        <w:pStyle w:val="CommentText"/>
      </w:pPr>
      <w:r>
        <w:rPr>
          <w:rStyle w:val="CommentReference"/>
        </w:rPr>
        <w:annotationRef/>
      </w:r>
      <w:r>
        <w:t xml:space="preserve">Confirmed by Ghita that a document has to be assigned either as a preview item, or not. To be made clear in the publishing process. And also to determine if this is a web publisher choice. </w:t>
      </w:r>
    </w:p>
  </w:comment>
  <w:comment w:id="1787" w:author="Ghita Benotmane" w:date="2016-09-09T10:34:00Z" w:initials="GB">
    <w:p w14:paraId="3BC388BE" w14:textId="7F59316C" w:rsidR="008F5848" w:rsidRDefault="008F5848">
      <w:pPr>
        <w:pStyle w:val="CommentText"/>
      </w:pPr>
      <w:r>
        <w:rPr>
          <w:rStyle w:val="CommentReference"/>
        </w:rPr>
        <w:annotationRef/>
      </w:r>
      <w:r>
        <w:t>See publishing process use cases for resources</w:t>
      </w:r>
    </w:p>
  </w:comment>
  <w:comment w:id="1788" w:author="Addy, Paul" w:date="2016-09-13T17:35:00Z" w:initials="AP">
    <w:p w14:paraId="42E90EAE" w14:textId="0F14E9FF" w:rsidR="008F5848" w:rsidRDefault="008F5848">
      <w:pPr>
        <w:pStyle w:val="CommentText"/>
      </w:pPr>
      <w:r>
        <w:rPr>
          <w:rStyle w:val="CommentReference"/>
        </w:rPr>
        <w:annotationRef/>
      </w:r>
      <w:r>
        <w:t xml:space="preserve">Just need to be more specific. Whether documenting here or elsewhere (content gov). </w:t>
      </w:r>
    </w:p>
  </w:comment>
  <w:comment w:id="1789" w:author="Ghita Benotmane" w:date="2016-09-15T16:15:00Z" w:initials="GB">
    <w:p w14:paraId="704B3382" w14:textId="690478AA" w:rsidR="008F5848" w:rsidRDefault="008F5848">
      <w:pPr>
        <w:pStyle w:val="CommentText"/>
      </w:pPr>
      <w:r>
        <w:rPr>
          <w:rStyle w:val="CommentReference"/>
        </w:rPr>
        <w:annotationRef/>
      </w:r>
      <w:r>
        <w:t>See publishing process 14.7.</w:t>
      </w:r>
    </w:p>
  </w:comment>
  <w:comment w:id="1791" w:author="Addy, Paul" w:date="2016-09-13T17:36:00Z" w:initials="AP">
    <w:p w14:paraId="10547870" w14:textId="3462D368" w:rsidR="008F5848" w:rsidRDefault="008F5848">
      <w:pPr>
        <w:pStyle w:val="CommentText"/>
      </w:pPr>
      <w:r>
        <w:rPr>
          <w:rStyle w:val="CommentReference"/>
        </w:rPr>
        <w:annotationRef/>
      </w:r>
      <w:r>
        <w:t>Rachel to confirm who should see this button, depending on permissions etc.</w:t>
      </w:r>
    </w:p>
  </w:comment>
  <w:comment w:id="1792" w:author="Yeganeh, Rachel" w:date="2016-09-16T13:20:00Z" w:initials="YR">
    <w:p w14:paraId="72F3AF28" w14:textId="6D891328" w:rsidR="008F5848" w:rsidRDefault="008F5848">
      <w:pPr>
        <w:pStyle w:val="CommentText"/>
      </w:pPr>
      <w:r>
        <w:rPr>
          <w:rStyle w:val="CommentReference"/>
        </w:rPr>
        <w:annotationRef/>
      </w:r>
      <w:r>
        <w:t>Depends on the Content Contributor’s permission.</w:t>
      </w:r>
    </w:p>
    <w:p w14:paraId="3B27445C" w14:textId="55F5DB21" w:rsidR="008F5848" w:rsidRDefault="008F5848">
      <w:pPr>
        <w:pStyle w:val="CommentText"/>
      </w:pPr>
      <w:r>
        <w:t>The contributor (publisher, owner or lead) should be allowed to upload the document only for the sections he has permissions.</w:t>
      </w:r>
    </w:p>
    <w:p w14:paraId="1485395A" w14:textId="53E46BFC" w:rsidR="008F5848" w:rsidRDefault="008F5848">
      <w:pPr>
        <w:pStyle w:val="CommentText"/>
      </w:pPr>
      <w:r>
        <w:t>What exactly do you need to know?</w:t>
      </w:r>
    </w:p>
  </w:comment>
  <w:comment w:id="1793" w:author="Ghita Benotmane" w:date="2016-09-27T18:29:00Z" w:initials="GB">
    <w:p w14:paraId="118464F9" w14:textId="567F43CA" w:rsidR="008F5848" w:rsidRDefault="008F5848">
      <w:pPr>
        <w:pStyle w:val="CommentText"/>
      </w:pPr>
      <w:r>
        <w:rPr>
          <w:rStyle w:val="CommentReference"/>
        </w:rPr>
        <w:annotationRef/>
      </w:r>
    </w:p>
  </w:comment>
  <w:comment w:id="1800" w:author="Ghita Benotmane" w:date="2016-09-09T11:52:00Z" w:initials="GB">
    <w:p w14:paraId="61D78B0D" w14:textId="43EF7161" w:rsidR="008F5848" w:rsidRDefault="008F5848">
      <w:pPr>
        <w:pStyle w:val="CommentText"/>
      </w:pPr>
      <w:r>
        <w:rPr>
          <w:rStyle w:val="CommentReference"/>
        </w:rPr>
        <w:annotationRef/>
      </w:r>
      <w:r>
        <w:t>Needs discussion: a list of must-have applications and sites for all employees (HR Portal, etc.). Please see open questions.</w:t>
      </w:r>
    </w:p>
  </w:comment>
  <w:comment w:id="1805" w:author="Ghita Benotmane" w:date="2016-09-09T09:49:00Z" w:initials="GB">
    <w:p w14:paraId="021C046A" w14:textId="6F23366D" w:rsidR="008F5848" w:rsidRDefault="008F5848">
      <w:pPr>
        <w:pStyle w:val="CommentText"/>
      </w:pPr>
      <w:r>
        <w:rPr>
          <w:rStyle w:val="CommentReference"/>
        </w:rPr>
        <w:annotationRef/>
      </w:r>
      <w:r>
        <w:t xml:space="preserve">We recommend not to develop this feature. Removing an app from the favorites can be done simply by clicking on “remove from favorites” button on the cards layout. The “Applications &amp; sites” section will provide to the user a comprehensive index of JTI’s applications and sites. Hence, this feature seems to be redundant. </w:t>
      </w:r>
    </w:p>
  </w:comment>
  <w:comment w:id="1840" w:author="Arias, Alvaro" w:date="2016-09-13T18:19:00Z" w:initials="AA">
    <w:p w14:paraId="6567B4CA" w14:textId="53B70EED" w:rsidR="008F5848" w:rsidRDefault="008F5848">
      <w:pPr>
        <w:pStyle w:val="CommentText"/>
      </w:pPr>
      <w:r>
        <w:rPr>
          <w:rStyle w:val="CommentReference"/>
        </w:rPr>
        <w:annotationRef/>
      </w:r>
      <w:r>
        <w:t>According to UI there is no pagination but a “More” button what is the correct behaviour? How the more button is expected to behave? How many items per page if pagination is required?</w:t>
      </w:r>
    </w:p>
  </w:comment>
  <w:comment w:id="1841" w:author="Ghita Benotmane" w:date="2016-09-15T16:17:00Z" w:initials="GB">
    <w:p w14:paraId="6508B8C2" w14:textId="003067AD" w:rsidR="008F5848" w:rsidRDefault="008F5848">
      <w:pPr>
        <w:pStyle w:val="CommentText"/>
      </w:pPr>
      <w:r>
        <w:rPr>
          <w:rStyle w:val="CommentReference"/>
        </w:rPr>
        <w:annotationRef/>
      </w:r>
      <w:r>
        <w:t>There is no “see more” button in the new version.</w:t>
      </w:r>
    </w:p>
  </w:comment>
  <w:comment w:id="1847" w:author="Addy, Paul" w:date="2016-09-15T17:33:00Z" w:initials="AP">
    <w:p w14:paraId="06731BAD" w14:textId="77777777" w:rsidR="008F5848" w:rsidRDefault="008F5848">
      <w:pPr>
        <w:pStyle w:val="CommentText"/>
      </w:pPr>
      <w:r>
        <w:rPr>
          <w:rStyle w:val="CommentReference"/>
        </w:rPr>
        <w:annotationRef/>
      </w:r>
      <w:r>
        <w:t>What happens if I have ‘favorited’ a document from PnP, one from Trade Marketing and one standard document from a deptment, where each have potencially different filters in the own ‘areas’. IS the approach to have a common denominator across all documents as a minimum. Thus, Dept, Mkt? and Lang?</w:t>
      </w:r>
    </w:p>
    <w:p w14:paraId="65784614" w14:textId="77777777" w:rsidR="008F5848" w:rsidRDefault="008F5848">
      <w:pPr>
        <w:pStyle w:val="CommentText"/>
      </w:pPr>
    </w:p>
    <w:p w14:paraId="2871274A" w14:textId="08F977DE" w:rsidR="008F5848" w:rsidRDefault="008F5848">
      <w:pPr>
        <w:pStyle w:val="CommentText"/>
      </w:pPr>
      <w:r>
        <w:t xml:space="preserve">Talk to me if this is not clear. </w:t>
      </w:r>
    </w:p>
  </w:comment>
  <w:comment w:id="1848" w:author="Ghita Benotmane" w:date="2016-09-27T18:30:00Z" w:initials="GB">
    <w:p w14:paraId="7D401738" w14:textId="51F32C73" w:rsidR="008F5848" w:rsidRDefault="008F5848">
      <w:pPr>
        <w:pStyle w:val="CommentText"/>
      </w:pPr>
      <w:r>
        <w:rPr>
          <w:rStyle w:val="CommentReference"/>
        </w:rPr>
        <w:annotationRef/>
      </w:r>
      <w:r>
        <w:t>Yes, the idea here is to have a common denominator approach; Hence, department, languages and content type. We could also have Market.</w:t>
      </w:r>
    </w:p>
  </w:comment>
  <w:comment w:id="1856" w:author="Markar, Fadia" w:date="2016-09-30T17:11:00Z" w:initials="MF">
    <w:p w14:paraId="67744037" w14:textId="5AC6086F" w:rsidR="008F5848" w:rsidRDefault="008F5848">
      <w:pPr>
        <w:pStyle w:val="CommentText"/>
      </w:pPr>
      <w:r>
        <w:rPr>
          <w:rStyle w:val="CommentReference"/>
        </w:rPr>
        <w:annotationRef/>
      </w:r>
      <w:r>
        <w:t>This can be done for “internal” resources. How will this be handled if the resource is external, decommissioned applications or documents in other sharepoint sites. Is it defined in the content strategy document or should we define it in the functional specifications.</w:t>
      </w:r>
    </w:p>
  </w:comment>
  <w:comment w:id="1857" w:author="Ghita Benotmane" w:date="2016-10-04T11:43:00Z" w:initials="GB">
    <w:p w14:paraId="431DE358" w14:textId="4EF09C21" w:rsidR="008F5848" w:rsidRDefault="008F5848">
      <w:pPr>
        <w:pStyle w:val="CommentText"/>
      </w:pPr>
      <w:r>
        <w:rPr>
          <w:rStyle w:val="CommentReference"/>
        </w:rPr>
        <w:annotationRef/>
      </w:r>
      <w:r>
        <w:t xml:space="preserve">It’s part of the content strategy. </w:t>
      </w:r>
    </w:p>
  </w:comment>
  <w:comment w:id="1870" w:author="Arias, Alvaro" w:date="2016-09-13T18:26:00Z" w:initials="AA">
    <w:p w14:paraId="718A540C" w14:textId="0182FE71" w:rsidR="008F5848" w:rsidRDefault="008F5848">
      <w:pPr>
        <w:pStyle w:val="CommentText"/>
      </w:pPr>
      <w:r>
        <w:rPr>
          <w:rStyle w:val="CommentReference"/>
        </w:rPr>
        <w:annotationRef/>
      </w:r>
      <w:r>
        <w:rPr>
          <w:rStyle w:val="CommentReference"/>
        </w:rPr>
        <w:t>Is correct to understand that if there is no pages matching the user default settings, no pages are displayed?</w:t>
      </w:r>
    </w:p>
  </w:comment>
  <w:comment w:id="1871" w:author="Ghita Benotmane" w:date="2016-09-15T16:18:00Z" w:initials="GB">
    <w:p w14:paraId="020B7F69" w14:textId="25D3FF5D" w:rsidR="008F5848" w:rsidRDefault="008F5848">
      <w:pPr>
        <w:pStyle w:val="CommentText"/>
      </w:pPr>
      <w:r>
        <w:rPr>
          <w:rStyle w:val="CommentReference"/>
        </w:rPr>
        <w:annotationRef/>
      </w:r>
      <w:r>
        <w:t>Yes</w:t>
      </w:r>
    </w:p>
  </w:comment>
  <w:comment w:id="1882" w:author="Ghita Benotmane" w:date="2016-09-09T11:21:00Z" w:initials="GB">
    <w:p w14:paraId="5BCDFCA2" w14:textId="77777777" w:rsidR="008F5848" w:rsidRDefault="008F5848">
      <w:pPr>
        <w:pStyle w:val="CommentText"/>
      </w:pPr>
      <w:r>
        <w:rPr>
          <w:rStyle w:val="CommentReference"/>
        </w:rPr>
        <w:annotationRef/>
      </w:r>
      <w:r>
        <w:t xml:space="preserve">Design will be updated in HTML prototype to avoid touch interaction issue </w:t>
      </w:r>
    </w:p>
  </w:comment>
  <w:comment w:id="1885" w:author="Markar, Fadia" w:date="2016-09-30T17:14:00Z" w:initials="MF">
    <w:p w14:paraId="49B2C44C" w14:textId="233795DA" w:rsidR="008F5848" w:rsidRDefault="008F5848">
      <w:pPr>
        <w:pStyle w:val="CommentText"/>
      </w:pPr>
      <w:r>
        <w:rPr>
          <w:rStyle w:val="CommentReference"/>
        </w:rPr>
        <w:annotationRef/>
      </w:r>
      <w:r>
        <w:t>Manual or automatic TBD</w:t>
      </w:r>
    </w:p>
  </w:comment>
  <w:comment w:id="1886" w:author="Ghita Benotmane" w:date="2016-10-04T11:44:00Z" w:initials="GB">
    <w:p w14:paraId="5009470A" w14:textId="16502191" w:rsidR="008F5848" w:rsidRDefault="008F5848">
      <w:pPr>
        <w:pStyle w:val="CommentText"/>
      </w:pPr>
      <w:r>
        <w:rPr>
          <w:rStyle w:val="CommentReference"/>
        </w:rPr>
        <w:annotationRef/>
      </w:r>
      <w:r>
        <w:t xml:space="preserve">Manual by Corp. Comms in the initial scope. </w:t>
      </w:r>
    </w:p>
  </w:comment>
  <w:comment w:id="1887" w:author="Arias, Alvaro" w:date="2016-09-13T18:30:00Z" w:initials="AA">
    <w:p w14:paraId="1967DB58" w14:textId="7FDE22AC" w:rsidR="008F5848" w:rsidRDefault="008F5848">
      <w:pPr>
        <w:pStyle w:val="CommentText"/>
      </w:pPr>
      <w:r>
        <w:rPr>
          <w:rStyle w:val="CommentReference"/>
        </w:rPr>
        <w:annotationRef/>
      </w:r>
      <w:r>
        <w:t xml:space="preserve">I will suggest to dig deep into this suggestion mechanism and the logic behind. </w:t>
      </w:r>
    </w:p>
  </w:comment>
  <w:comment w:id="1888" w:author="Addy, Paul" w:date="2016-09-15T17:45:00Z" w:initials="AP">
    <w:p w14:paraId="35736535" w14:textId="77777777" w:rsidR="008F5848" w:rsidRDefault="008F5848">
      <w:pPr>
        <w:pStyle w:val="CommentText"/>
      </w:pPr>
      <w:r>
        <w:rPr>
          <w:rStyle w:val="CommentReference"/>
        </w:rPr>
        <w:annotationRef/>
      </w:r>
      <w:r>
        <w:t>Where and who will lead this logic from a development perspective.</w:t>
      </w:r>
    </w:p>
    <w:p w14:paraId="0AC363B7" w14:textId="77777777" w:rsidR="008F5848" w:rsidRDefault="008F5848">
      <w:pPr>
        <w:pStyle w:val="CommentText"/>
      </w:pPr>
    </w:p>
    <w:p w14:paraId="0D8A0A75" w14:textId="26FE7461" w:rsidR="008F5848" w:rsidRDefault="008F5848">
      <w:pPr>
        <w:pStyle w:val="CommentText"/>
      </w:pPr>
      <w:r>
        <w:t>Is there more information required at the functional specifications point of view?</w:t>
      </w:r>
    </w:p>
    <w:p w14:paraId="04D518FC" w14:textId="77777777" w:rsidR="008F5848" w:rsidRDefault="008F5848">
      <w:pPr>
        <w:pStyle w:val="CommentText"/>
      </w:pPr>
    </w:p>
    <w:p w14:paraId="7E2C232E" w14:textId="77777777" w:rsidR="008F5848" w:rsidRDefault="008F5848">
      <w:pPr>
        <w:pStyle w:val="CommentText"/>
      </w:pPr>
    </w:p>
  </w:comment>
  <w:comment w:id="1889" w:author="Arias, Alvaro" w:date="2016-09-19T17:59:00Z" w:initials="AA">
    <w:p w14:paraId="2ABB1FDF" w14:textId="6FEFC875" w:rsidR="008F5848" w:rsidRDefault="008F5848">
      <w:pPr>
        <w:pStyle w:val="CommentText"/>
      </w:pPr>
      <w:r>
        <w:rPr>
          <w:rStyle w:val="CommentReference"/>
        </w:rPr>
        <w:annotationRef/>
      </w:r>
      <w:r>
        <w:t>My understanding about the logic behind filtering:</w:t>
      </w:r>
    </w:p>
    <w:p w14:paraId="2CBD298D" w14:textId="78DAF7C5" w:rsidR="008F5848" w:rsidRDefault="008F5848">
      <w:pPr>
        <w:pStyle w:val="CommentText"/>
      </w:pPr>
      <w:r>
        <w:t>Suggestion matching my market and department settings that I have not added already and ordered by popularity and alphabetically descending.</w:t>
      </w:r>
    </w:p>
    <w:p w14:paraId="0DC13A92" w14:textId="48F0B6A0" w:rsidR="008F5848" w:rsidRDefault="008F5848">
      <w:pPr>
        <w:pStyle w:val="CommentText"/>
      </w:pPr>
      <w:r>
        <w:t>Is this correct?</w:t>
      </w:r>
    </w:p>
  </w:comment>
  <w:comment w:id="1890" w:author="Addy, Paul" w:date="2016-09-20T09:51:00Z" w:initials="AP">
    <w:p w14:paraId="18739B3D" w14:textId="29B9F1F5" w:rsidR="008F5848" w:rsidRDefault="008F5848">
      <w:pPr>
        <w:pStyle w:val="CommentText"/>
      </w:pPr>
      <w:r>
        <w:rPr>
          <w:rStyle w:val="CommentReference"/>
        </w:rPr>
        <w:annotationRef/>
      </w:r>
      <w:r>
        <w:t xml:space="preserve">OK agree that the display of resources will be somewhat static for a user over time. The recommendation is to have a list of ‘Global/Corporate’ resources, managed </w:t>
      </w:r>
    </w:p>
  </w:comment>
  <w:comment w:id="1891" w:author="Ghita Benotmane" w:date="2016-09-27T18:30:00Z" w:initials="GB">
    <w:p w14:paraId="0F7D9748" w14:textId="04D4FDAD" w:rsidR="008F5848" w:rsidRDefault="008F5848">
      <w:pPr>
        <w:pStyle w:val="CommentText"/>
      </w:pPr>
      <w:r>
        <w:rPr>
          <w:rStyle w:val="CommentReference"/>
        </w:rPr>
        <w:annotationRef/>
      </w:r>
      <w:r>
        <w:t>Agreed, if popularity is not an input anymore, this should be more editorialized from Global/Corporate publishers.</w:t>
      </w:r>
    </w:p>
  </w:comment>
  <w:comment w:id="1913" w:author="Markar, Fadia" w:date="2016-09-30T17:17:00Z" w:initials="MF">
    <w:p w14:paraId="0E0A0046" w14:textId="33C34D24" w:rsidR="008F5848" w:rsidRDefault="008F5848">
      <w:pPr>
        <w:pStyle w:val="CommentText"/>
      </w:pPr>
      <w:r>
        <w:rPr>
          <w:rStyle w:val="CommentReference"/>
        </w:rPr>
        <w:annotationRef/>
      </w:r>
      <w:r>
        <w:t>8 documents are displayed at a time, behaviour of “see more” button needs TBD in functional specs. Some pages have page numbers, will the number of pages be indefinite? TBD in functional specs</w:t>
      </w:r>
    </w:p>
    <w:p w14:paraId="3C30626A" w14:textId="2A8162FB" w:rsidR="008F5848" w:rsidRDefault="008F5848">
      <w:pPr>
        <w:pStyle w:val="CommentText"/>
      </w:pPr>
      <w:r>
        <w:t>Will there be thumbnail images to represent the sites for example? If no thumbnail is added will there be an image by default? TBD What is the Lorem ipsum supposed to represent, title or description entered by user?</w:t>
      </w:r>
    </w:p>
  </w:comment>
  <w:comment w:id="1914" w:author="Ghita Benotmane" w:date="2016-10-04T11:44:00Z" w:initials="GB">
    <w:p w14:paraId="1DB8AC44" w14:textId="3817AAAA" w:rsidR="008F5848" w:rsidRDefault="008F5848">
      <w:pPr>
        <w:pStyle w:val="CommentText"/>
      </w:pPr>
      <w:r>
        <w:rPr>
          <w:rStyle w:val="CommentReference"/>
        </w:rPr>
        <w:annotationRef/>
      </w:r>
      <w:r>
        <w:t xml:space="preserve">We have pagination instead of a see more button now. Number of pages are not limited, and will be determined by the search query. Lorem ipsum is the description of the Resource. Please see 14.7. for more details. </w:t>
      </w:r>
    </w:p>
  </w:comment>
  <w:comment w:id="1915" w:author="Addy, Paul" w:date="2016-09-15T18:13:00Z" w:initials="AP">
    <w:p w14:paraId="03AF24A4" w14:textId="49FAAD29" w:rsidR="008F5848" w:rsidRDefault="008F5848">
      <w:pPr>
        <w:pStyle w:val="CommentText"/>
      </w:pPr>
      <w:r>
        <w:rPr>
          <w:rStyle w:val="CommentReference"/>
        </w:rPr>
        <w:annotationRef/>
      </w:r>
      <w:r>
        <w:t xml:space="preserve">For the content and PnP team to discuss: how will we manage the CFO Guidance pages???  </w:t>
      </w:r>
    </w:p>
    <w:p w14:paraId="68637133" w14:textId="77777777" w:rsidR="008F5848" w:rsidRDefault="008F5848">
      <w:pPr>
        <w:pStyle w:val="CommentText"/>
      </w:pPr>
    </w:p>
    <w:p w14:paraId="30D1CC7F" w14:textId="58E9BE8C" w:rsidR="008F5848" w:rsidRDefault="008F5848">
      <w:pPr>
        <w:pStyle w:val="CommentText"/>
      </w:pPr>
      <w:hyperlink r:id="rId2" w:history="1">
        <w:r w:rsidRPr="006E7EBA">
          <w:rPr>
            <w:rStyle w:val="Hyperlink"/>
          </w:rPr>
          <w:t>http://intranet.jti.com/HQ/Knowledge/PolcyProc/Pages/CFO_Guidance_Home_Page.aspx?mktName=Global&amp;mktId=1</w:t>
        </w:r>
      </w:hyperlink>
    </w:p>
    <w:p w14:paraId="0A31F421" w14:textId="77777777" w:rsidR="008F5848" w:rsidRDefault="008F5848">
      <w:pPr>
        <w:pStyle w:val="CommentText"/>
      </w:pPr>
    </w:p>
    <w:p w14:paraId="1A3FD754" w14:textId="28AD41FB" w:rsidR="008F5848" w:rsidRDefault="008F5848">
      <w:pPr>
        <w:pStyle w:val="CommentText"/>
      </w:pPr>
      <w:r>
        <w:t>Can ‘CFO Guidance’ be a filter?</w:t>
      </w:r>
    </w:p>
  </w:comment>
  <w:comment w:id="1916" w:author="Ghita Benotmane" w:date="2016-10-04T11:46:00Z" w:initials="GB">
    <w:p w14:paraId="1CADEE44" w14:textId="6CDD2B31" w:rsidR="008F5848" w:rsidRDefault="008F5848">
      <w:pPr>
        <w:pStyle w:val="CommentText"/>
      </w:pPr>
      <w:r>
        <w:rPr>
          <w:rStyle w:val="CommentReference"/>
        </w:rPr>
        <w:annotationRef/>
      </w:r>
      <w:r>
        <w:t>Follow-up needed on the content type discussion @rachel</w:t>
      </w:r>
    </w:p>
  </w:comment>
  <w:comment w:id="1917" w:author="Addy, Paul" w:date="2016-09-15T18:07:00Z" w:initials="AP">
    <w:p w14:paraId="0219057A" w14:textId="14F9EED7" w:rsidR="008F5848" w:rsidRDefault="008F5848">
      <w:pPr>
        <w:pStyle w:val="CommentText"/>
      </w:pPr>
      <w:r>
        <w:rPr>
          <w:rStyle w:val="CommentReference"/>
        </w:rPr>
        <w:annotationRef/>
      </w:r>
      <w:r>
        <w:t xml:space="preserve">We will need to be more flexible on these categories depending on the content type we are trying to filter. For instance, Policies and Procedures have a strict set of categories: Title, Mega Process, Function, Department, Contact. These are the only ones on display (there may be more). </w:t>
      </w:r>
    </w:p>
    <w:p w14:paraId="534C6374" w14:textId="77777777" w:rsidR="008F5848" w:rsidRDefault="008F5848">
      <w:pPr>
        <w:pStyle w:val="CommentText"/>
      </w:pPr>
    </w:p>
    <w:p w14:paraId="34903F92" w14:textId="29ED4016" w:rsidR="008F5848" w:rsidRDefault="008F5848">
      <w:pPr>
        <w:pStyle w:val="CommentText"/>
      </w:pPr>
      <w:r>
        <w:t>This connect to my previous point where user will not be able to apply the same filters when these docs are added to my favourites. So is it correct to have a common set of filters – applicable to all docs?</w:t>
      </w:r>
    </w:p>
  </w:comment>
  <w:comment w:id="1918" w:author="Ghita Benotmane" w:date="2016-09-27T18:34:00Z" w:initials="GB">
    <w:p w14:paraId="25B0645B" w14:textId="1909B355" w:rsidR="008F5848" w:rsidRDefault="008F5848">
      <w:pPr>
        <w:pStyle w:val="CommentText"/>
      </w:pPr>
      <w:r>
        <w:rPr>
          <w:rStyle w:val="CommentReference"/>
        </w:rPr>
        <w:annotationRef/>
      </w:r>
      <w:r>
        <w:t>Ok. Either we are able to define different refiners for each list view, or we make this choice available for admins when they create the Resources pages. Agree also on the list of common denominators, which are Function / Market / Language / Content type (meaning application or site, or document word, pdf, etc.). Unless PnP are neither apps nor documents.</w:t>
      </w:r>
    </w:p>
  </w:comment>
  <w:comment w:id="1930" w:author="Addy, Paul" w:date="2016-09-15T18:12:00Z" w:initials="AP">
    <w:p w14:paraId="0DC04E89" w14:textId="08269CB6" w:rsidR="008F5848" w:rsidRDefault="008F5848">
      <w:pPr>
        <w:pStyle w:val="CommentText"/>
      </w:pPr>
      <w:r>
        <w:rPr>
          <w:rStyle w:val="CommentReference"/>
        </w:rPr>
        <w:annotationRef/>
      </w:r>
      <w:r>
        <w:t>Note: to update UI for drops downs.</w:t>
      </w:r>
    </w:p>
    <w:p w14:paraId="5A9B0549" w14:textId="77777777" w:rsidR="008F5848" w:rsidRDefault="008F5848">
      <w:pPr>
        <w:pStyle w:val="CommentText"/>
      </w:pPr>
    </w:p>
  </w:comment>
  <w:comment w:id="1931" w:author="Ghita Benotmane" w:date="2016-09-27T18:37:00Z" w:initials="GB">
    <w:p w14:paraId="2AB1AA64" w14:textId="77777777" w:rsidR="008F5848" w:rsidRDefault="008F5848" w:rsidP="00E62335">
      <w:pPr>
        <w:pStyle w:val="CommentText"/>
      </w:pPr>
      <w:r>
        <w:rPr>
          <w:rStyle w:val="CommentReference"/>
        </w:rPr>
        <w:annotationRef/>
      </w:r>
      <w:r>
        <w:t>Will be updated in HTML prototype.</w:t>
      </w:r>
    </w:p>
    <w:p w14:paraId="3416F9C6" w14:textId="7078DF1E" w:rsidR="008F5848" w:rsidRDefault="008F5848">
      <w:pPr>
        <w:pStyle w:val="CommentText"/>
      </w:pPr>
    </w:p>
  </w:comment>
  <w:comment w:id="1932" w:author="Addy, Paul" w:date="2016-09-15T18:15:00Z" w:initials="AP">
    <w:p w14:paraId="19C8FCF3" w14:textId="2EC09FA9" w:rsidR="008F5848" w:rsidRDefault="008F5848">
      <w:pPr>
        <w:pStyle w:val="CommentText"/>
      </w:pPr>
      <w:r>
        <w:rPr>
          <w:rStyle w:val="CommentReference"/>
        </w:rPr>
        <w:annotationRef/>
      </w:r>
      <w:r>
        <w:t>Need to reflect this in the UI as we still have ‘most viewed’</w:t>
      </w:r>
    </w:p>
  </w:comment>
  <w:comment w:id="1933" w:author="Ghita Benotmane" w:date="2016-09-27T18:37:00Z" w:initials="GB">
    <w:p w14:paraId="75323CA4" w14:textId="77777777" w:rsidR="008F5848" w:rsidRDefault="008F5848" w:rsidP="00E62335">
      <w:pPr>
        <w:pStyle w:val="CommentText"/>
      </w:pPr>
      <w:r>
        <w:rPr>
          <w:rStyle w:val="CommentReference"/>
        </w:rPr>
        <w:annotationRef/>
      </w:r>
      <w:r>
        <w:t>Will be updated in HTML prototype.</w:t>
      </w:r>
    </w:p>
    <w:p w14:paraId="53E29EE8" w14:textId="37F70DB6" w:rsidR="008F5848" w:rsidRDefault="008F5848">
      <w:pPr>
        <w:pStyle w:val="CommentText"/>
      </w:pPr>
    </w:p>
  </w:comment>
  <w:comment w:id="1941" w:author="Addy, Paul" w:date="2016-09-15T18:16:00Z" w:initials="AP">
    <w:p w14:paraId="2EB9D257" w14:textId="74880DFE" w:rsidR="008F5848" w:rsidRDefault="008F5848">
      <w:pPr>
        <w:pStyle w:val="CommentText"/>
      </w:pPr>
      <w:r>
        <w:rPr>
          <w:rStyle w:val="CommentReference"/>
        </w:rPr>
        <w:annotationRef/>
      </w:r>
      <w:r>
        <w:t>8 not 10?</w:t>
      </w:r>
    </w:p>
  </w:comment>
  <w:comment w:id="1957" w:author="Addy, Paul" w:date="2016-09-15T18:47:00Z" w:initials="AP">
    <w:p w14:paraId="5F0CAAA3" w14:textId="506EF191" w:rsidR="008F5848" w:rsidRDefault="008F5848">
      <w:pPr>
        <w:pStyle w:val="CommentText"/>
      </w:pPr>
      <w:r>
        <w:rPr>
          <w:rStyle w:val="CommentReference"/>
        </w:rPr>
        <w:annotationRef/>
      </w:r>
      <w:r>
        <w:t>8?</w:t>
      </w:r>
    </w:p>
  </w:comment>
  <w:comment w:id="1974" w:author="Addy, Paul" w:date="2016-09-15T18:48:00Z" w:initials="AP">
    <w:p w14:paraId="4B363465" w14:textId="7CDF8DF5" w:rsidR="008F5848" w:rsidRDefault="008F5848">
      <w:pPr>
        <w:pStyle w:val="CommentText"/>
      </w:pPr>
      <w:r>
        <w:rPr>
          <w:rStyle w:val="CommentReference"/>
        </w:rPr>
        <w:annotationRef/>
      </w:r>
      <w:r>
        <w:t>Just checking again, 8 items?</w:t>
      </w:r>
    </w:p>
  </w:comment>
  <w:comment w:id="1984" w:author="Addy, Paul" w:date="2016-09-15T18:49:00Z" w:initials="AP">
    <w:p w14:paraId="6D19B94D" w14:textId="08871CA8" w:rsidR="008F5848" w:rsidRDefault="008F5848">
      <w:pPr>
        <w:pStyle w:val="CommentText"/>
      </w:pPr>
      <w:r>
        <w:rPr>
          <w:rStyle w:val="CommentReference"/>
        </w:rPr>
        <w:annotationRef/>
      </w:r>
      <w:r>
        <w:t xml:space="preserve">Content Governance (Rachjl) Just want to make the reference now, that a document/app/site can be associated to more than one category (as is not the case now). i.e. a document can be a Guideline, Template and a training item. </w:t>
      </w:r>
    </w:p>
  </w:comment>
  <w:comment w:id="2032" w:author="Arias, Alvaro" w:date="2016-09-14T17:30:00Z" w:initials="AA">
    <w:p w14:paraId="4F731A1D" w14:textId="05E4E9E7" w:rsidR="008F5848" w:rsidRDefault="008F5848">
      <w:pPr>
        <w:pStyle w:val="CommentText"/>
      </w:pPr>
      <w:r>
        <w:rPr>
          <w:rStyle w:val="CommentReference"/>
        </w:rPr>
        <w:annotationRef/>
      </w:r>
      <w:r>
        <w:t>Are you expecting glossary entries in different languages? If that is the case how that is expected to work?</w:t>
      </w:r>
    </w:p>
  </w:comment>
  <w:comment w:id="2033" w:author="Ghita Benotmane" w:date="2016-09-15T16:21:00Z" w:initials="GB">
    <w:p w14:paraId="21AA5BF3" w14:textId="64CDF428" w:rsidR="008F5848" w:rsidRDefault="008F5848">
      <w:pPr>
        <w:pStyle w:val="CommentText"/>
      </w:pPr>
      <w:r>
        <w:rPr>
          <w:rStyle w:val="CommentReference"/>
        </w:rPr>
        <w:annotationRef/>
      </w:r>
      <w:r>
        <w:t>Glossary will be English only for the first phase.</w:t>
      </w:r>
    </w:p>
  </w:comment>
  <w:comment w:id="2049" w:author="Addy, Paul" w:date="2016-09-15T18:54:00Z" w:initials="AP">
    <w:p w14:paraId="72E766CC" w14:textId="19D16728" w:rsidR="008F5848" w:rsidRDefault="008F5848">
      <w:pPr>
        <w:pStyle w:val="CommentText"/>
      </w:pPr>
      <w:r>
        <w:rPr>
          <w:rStyle w:val="CommentReference"/>
        </w:rPr>
        <w:annotationRef/>
      </w:r>
      <w:r>
        <w:t>IS it confirmed that the preview is only limited to ppts and pdfs? What about word?</w:t>
      </w:r>
    </w:p>
    <w:p w14:paraId="63965896" w14:textId="77777777" w:rsidR="008F5848" w:rsidRDefault="008F5848">
      <w:pPr>
        <w:pStyle w:val="CommentText"/>
      </w:pPr>
    </w:p>
    <w:p w14:paraId="116F3C41" w14:textId="73675177" w:rsidR="008F5848" w:rsidRDefault="008F5848">
      <w:pPr>
        <w:pStyle w:val="CommentText"/>
      </w:pPr>
      <w:r>
        <w:t>Furthermore @Alvaro is there a cost/license implication on having a pdf preview as it is not an MS suite tool?</w:t>
      </w:r>
    </w:p>
  </w:comment>
  <w:comment w:id="2050" w:author="Arias, Alvaro" w:date="2016-09-19T17:29:00Z" w:initials="AA">
    <w:p w14:paraId="0D194A02" w14:textId="5F8B26EF" w:rsidR="008F5848" w:rsidRDefault="008F5848">
      <w:pPr>
        <w:pStyle w:val="CommentText"/>
      </w:pPr>
      <w:r>
        <w:rPr>
          <w:rStyle w:val="CommentReference"/>
        </w:rPr>
        <w:annotationRef/>
      </w:r>
      <w:r>
        <w:t>SP2013 supports PDF preview on word viewer so I don’t foresee any impact due to licensing</w:t>
      </w:r>
    </w:p>
  </w:comment>
  <w:comment w:id="2063" w:author="Addy, Paul" w:date="2016-09-15T18:58:00Z" w:initials="AP">
    <w:p w14:paraId="34909ED1" w14:textId="0349C60C" w:rsidR="008F5848" w:rsidRDefault="008F5848">
      <w:pPr>
        <w:pStyle w:val="CommentText"/>
      </w:pPr>
      <w:r>
        <w:rPr>
          <w:rStyle w:val="CommentReference"/>
        </w:rPr>
        <w:annotationRef/>
      </w:r>
      <w:r>
        <w:t xml:space="preserve">@Alvaro, just need to check that the document preview functionality does what is described – for both pdf and ppt. </w:t>
      </w:r>
    </w:p>
  </w:comment>
  <w:comment w:id="2064" w:author="Arias, Alvaro" w:date="2016-09-19T18:13:00Z" w:initials="AA">
    <w:p w14:paraId="1E093E3F" w14:textId="06F5B3DB" w:rsidR="008F5848" w:rsidRDefault="008F5848">
      <w:pPr>
        <w:pStyle w:val="CommentText"/>
      </w:pPr>
      <w:r>
        <w:rPr>
          <w:rStyle w:val="CommentReference"/>
        </w:rPr>
        <w:annotationRef/>
      </w:r>
      <w:r>
        <w:t xml:space="preserve">Yes its possible, I think SP2013 doesn’t contains a document preview WebPart as it uses office webapps for rendering, but in all cases documents can be embedded, the only constrains that I can foresee is that pdf documents are rendered in same way as word documents (not sure if there is any impact is content display) </w:t>
      </w:r>
    </w:p>
  </w:comment>
  <w:comment w:id="2066" w:author="Addy, Paul" w:date="2016-09-15T18:59:00Z" w:initials="AP">
    <w:p w14:paraId="403F6A8A" w14:textId="69DA0C9B" w:rsidR="008F5848" w:rsidRDefault="008F5848">
      <w:pPr>
        <w:pStyle w:val="CommentText"/>
      </w:pPr>
      <w:r>
        <w:rPr>
          <w:rStyle w:val="CommentReference"/>
        </w:rPr>
        <w:annotationRef/>
      </w:r>
      <w:r>
        <w:t>Is there any character limitation on the Exec Summary form a publishing point of view?</w:t>
      </w:r>
    </w:p>
  </w:comment>
  <w:comment w:id="2067" w:author="Ghita Benotmane" w:date="2016-09-27T18:41:00Z" w:initials="GB">
    <w:p w14:paraId="1D0F7F0F" w14:textId="189761AA" w:rsidR="008F5848" w:rsidRDefault="008F5848">
      <w:pPr>
        <w:pStyle w:val="CommentText"/>
      </w:pPr>
      <w:r>
        <w:rPr>
          <w:rStyle w:val="CommentReference"/>
        </w:rPr>
        <w:annotationRef/>
      </w:r>
      <w:r>
        <w:t>Agreed. I recommend 2000 characters, which is generous considering the purpose of the exec, but still sufficient if the document is complex and needs explanation. However, short description should be limited to 160.</w:t>
      </w:r>
    </w:p>
  </w:comment>
  <w:comment w:id="2073" w:author="Addy, Paul" w:date="2016-09-15T18:59:00Z" w:initials="AP">
    <w:p w14:paraId="6D227A7C" w14:textId="0CCD6CCF" w:rsidR="008F5848" w:rsidRDefault="008F5848">
      <w:pPr>
        <w:pStyle w:val="CommentText"/>
      </w:pPr>
      <w:r>
        <w:rPr>
          <w:rStyle w:val="CommentReference"/>
        </w:rPr>
        <w:annotationRef/>
      </w:r>
      <w:r>
        <w:t>Are we not offering pagination or ‘order by’ OK either way, but if this is an already developed and reusable piece of functionality, it would be worth it to be consistent.</w:t>
      </w:r>
    </w:p>
    <w:p w14:paraId="5AA1D0A0" w14:textId="77777777" w:rsidR="008F5848" w:rsidRDefault="008F5848">
      <w:pPr>
        <w:pStyle w:val="CommentText"/>
      </w:pPr>
    </w:p>
  </w:comment>
  <w:comment w:id="2074" w:author="Ghita Benotmane" w:date="2016-09-27T18:41:00Z" w:initials="GB">
    <w:p w14:paraId="23D0C6E3" w14:textId="07114F09" w:rsidR="008F5848" w:rsidRDefault="008F5848">
      <w:pPr>
        <w:pStyle w:val="CommentText"/>
      </w:pPr>
      <w:r>
        <w:rPr>
          <w:rStyle w:val="CommentReference"/>
        </w:rPr>
        <w:annotationRef/>
      </w:r>
      <w:r>
        <w:t>The idea here was to suggest a shorter list of recommendations, hence no pagination.</w:t>
      </w:r>
    </w:p>
  </w:comment>
  <w:comment w:id="2080" w:author="Markar, Fadia" w:date="2016-09-30T17:26:00Z" w:initials="MF">
    <w:p w14:paraId="07B8ADF6" w14:textId="7C8773DE" w:rsidR="008F5848" w:rsidRDefault="008F5848">
      <w:pPr>
        <w:pStyle w:val="CommentText"/>
      </w:pPr>
      <w:r>
        <w:rPr>
          <w:rStyle w:val="CommentReference"/>
        </w:rPr>
        <w:annotationRef/>
      </w:r>
      <w:r>
        <w:t xml:space="preserve">TBD size of this, and default image in case there is none </w:t>
      </w:r>
    </w:p>
  </w:comment>
  <w:comment w:id="2081" w:author="Ghita Benotmane" w:date="2016-10-04T11:47:00Z" w:initials="GB">
    <w:p w14:paraId="2C880A82" w14:textId="25E0210C" w:rsidR="008F5848" w:rsidRDefault="008F5848">
      <w:pPr>
        <w:pStyle w:val="CommentText"/>
      </w:pPr>
      <w:r>
        <w:rPr>
          <w:rStyle w:val="CommentReference"/>
        </w:rPr>
        <w:annotationRef/>
      </w:r>
      <w:r>
        <w:t>Will be defined in HTML prototype</w:t>
      </w:r>
    </w:p>
  </w:comment>
  <w:comment w:id="2082" w:author="Markar, Fadia" w:date="2016-09-30T17:28:00Z" w:initials="MF">
    <w:p w14:paraId="5C0037E8" w14:textId="553DC710" w:rsidR="008F5848" w:rsidRDefault="008F5848">
      <w:pPr>
        <w:pStyle w:val="CommentText"/>
      </w:pPr>
      <w:r>
        <w:rPr>
          <w:rStyle w:val="CommentReference"/>
        </w:rPr>
        <w:annotationRef/>
      </w:r>
      <w:r>
        <w:t>The resource entry is indexed not the application/site</w:t>
      </w:r>
    </w:p>
  </w:comment>
  <w:comment w:id="2120" w:author="Ghita Benotmane" w:date="2016-09-09T11:29:00Z" w:initials="GB">
    <w:p w14:paraId="3E6C3AA2" w14:textId="54455846" w:rsidR="008F5848" w:rsidRDefault="008F5848" w:rsidP="00512484">
      <w:pPr>
        <w:pStyle w:val="CommentText"/>
      </w:pPr>
      <w:r>
        <w:rPr>
          <w:rStyle w:val="CommentReference"/>
        </w:rPr>
        <w:annotationRef/>
      </w:r>
      <w:r>
        <w:rPr>
          <w:rStyle w:val="CommentReference"/>
        </w:rPr>
        <w:annotationRef/>
      </w:r>
      <w:r>
        <w:t>I couldn’t find a reference to language switch in the phase 1 specifications. Needs discussion.</w:t>
      </w:r>
    </w:p>
    <w:p w14:paraId="59122AE6" w14:textId="77777777" w:rsidR="008F5848" w:rsidRDefault="008F5848" w:rsidP="00512484">
      <w:pPr>
        <w:pStyle w:val="CommentText"/>
      </w:pPr>
    </w:p>
  </w:comment>
  <w:comment w:id="2121" w:author="Addy, Paul" w:date="2016-09-16T10:36:00Z" w:initials="AP">
    <w:p w14:paraId="03584801" w14:textId="1F347387" w:rsidR="008F5848" w:rsidRDefault="008F5848">
      <w:pPr>
        <w:pStyle w:val="CommentText"/>
      </w:pPr>
      <w:r>
        <w:rPr>
          <w:rStyle w:val="CommentReference"/>
        </w:rPr>
        <w:annotationRef/>
      </w:r>
      <w:r>
        <w:t>Ghita (there is some reference to Multi Language content management in section 17 – albeit, limited.</w:t>
      </w:r>
    </w:p>
    <w:p w14:paraId="5D7D9BA7" w14:textId="77777777" w:rsidR="008F5848" w:rsidRDefault="008F5848">
      <w:pPr>
        <w:pStyle w:val="CommentText"/>
      </w:pPr>
    </w:p>
    <w:p w14:paraId="6EE3595B" w14:textId="6CCF0848" w:rsidR="008F5848" w:rsidRDefault="008F5848">
      <w:pPr>
        <w:pStyle w:val="CommentText"/>
      </w:pPr>
      <w:r>
        <w:t xml:space="preserve">For pages like news, the direction is to have content related to the various languages placed directly on the template. Publishers decide on the quantity of fields required for the number of languages they want to write/publish in. </w:t>
      </w:r>
    </w:p>
    <w:p w14:paraId="6F90D7B6" w14:textId="77777777" w:rsidR="008F5848" w:rsidRDefault="008F5848">
      <w:pPr>
        <w:pStyle w:val="CommentText"/>
      </w:pPr>
    </w:p>
    <w:p w14:paraId="22B05CFA" w14:textId="61BC8740" w:rsidR="008F5848" w:rsidRDefault="008F5848">
      <w:pPr>
        <w:pStyle w:val="CommentText"/>
      </w:pPr>
      <w:r>
        <w:t>There is no specific user-facing mechanism on the news page to direct users to their desired language content within the news page. But there is a request in the FS (see Multi Language section 17) for a recommendation. It could be a language button, working as an anchor link in the most simplistic way.</w:t>
      </w:r>
    </w:p>
    <w:p w14:paraId="3D03F126" w14:textId="77777777" w:rsidR="008F5848" w:rsidRDefault="008F5848">
      <w:pPr>
        <w:pStyle w:val="CommentText"/>
      </w:pPr>
    </w:p>
    <w:p w14:paraId="51B7418B" w14:textId="7F81BDF9" w:rsidR="008F5848" w:rsidRDefault="008F5848">
      <w:pPr>
        <w:pStyle w:val="CommentText"/>
      </w:pPr>
      <w:r>
        <w:t xml:space="preserve">For Topic pages, we acknowledge that there will be many instances, in multiple languages for a common ‘topic’ such as Marketing and Sales, or HR. Each page with a local market owner. One suggestion is for topic pages with common values exampled above should display, or be aggregated on a common page, drop down or webpart. Therefore listing: </w:t>
      </w:r>
    </w:p>
    <w:p w14:paraId="193FEBAB" w14:textId="5334D49E" w:rsidR="008F5848" w:rsidRDefault="008F5848" w:rsidP="00573C0E">
      <w:pPr>
        <w:pStyle w:val="CommentText"/>
        <w:numPr>
          <w:ilvl w:val="0"/>
          <w:numId w:val="76"/>
        </w:numPr>
      </w:pPr>
      <w:r>
        <w:t>Marketing &amp; Sales HQ</w:t>
      </w:r>
    </w:p>
    <w:p w14:paraId="366EC97F" w14:textId="6D035A5F" w:rsidR="008F5848" w:rsidRDefault="008F5848" w:rsidP="00573C0E">
      <w:pPr>
        <w:pStyle w:val="CommentText"/>
        <w:numPr>
          <w:ilvl w:val="0"/>
          <w:numId w:val="76"/>
        </w:numPr>
      </w:pPr>
      <w:r>
        <w:t>Marketing &amp; Sales USA</w:t>
      </w:r>
    </w:p>
    <w:p w14:paraId="4BC55965" w14:textId="318DC7C1" w:rsidR="008F5848" w:rsidRDefault="008F5848" w:rsidP="00573C0E">
      <w:pPr>
        <w:pStyle w:val="CommentText"/>
        <w:numPr>
          <w:ilvl w:val="0"/>
          <w:numId w:val="76"/>
        </w:numPr>
      </w:pPr>
      <w:r>
        <w:t>Marketing and Sales UK</w:t>
      </w:r>
    </w:p>
    <w:p w14:paraId="34AED0D2" w14:textId="3BA68D26" w:rsidR="008F5848" w:rsidRPr="00573C0E" w:rsidRDefault="008F5848" w:rsidP="00573C0E">
      <w:pPr>
        <w:pStyle w:val="CommentText"/>
        <w:numPr>
          <w:ilvl w:val="0"/>
          <w:numId w:val="76"/>
        </w:numPr>
        <w:rPr>
          <w:rStyle w:val="shorttext"/>
        </w:rPr>
      </w:pPr>
      <w:r>
        <w:rPr>
          <w:rStyle w:val="shorttext"/>
          <w:rFonts w:cs="Arial"/>
          <w:color w:val="222222"/>
          <w:lang w:val="ru-RU"/>
        </w:rPr>
        <w:t>Россия Маркетинг и Продажи</w:t>
      </w:r>
      <w:r>
        <w:rPr>
          <w:rStyle w:val="shorttext"/>
          <w:rFonts w:cs="Arial"/>
          <w:color w:val="222222"/>
        </w:rPr>
        <w:t xml:space="preserve"> (Russia)</w:t>
      </w:r>
    </w:p>
    <w:p w14:paraId="2F61EB20" w14:textId="19CD3B4A" w:rsidR="008F5848" w:rsidRDefault="008F5848" w:rsidP="00573C0E">
      <w:pPr>
        <w:pStyle w:val="CommentText"/>
        <w:rPr>
          <w:rStyle w:val="shorttext"/>
          <w:rFonts w:cs="Arial"/>
          <w:color w:val="222222"/>
        </w:rPr>
      </w:pPr>
      <w:r>
        <w:rPr>
          <w:rStyle w:val="shorttext"/>
          <w:rFonts w:cs="Arial"/>
          <w:color w:val="222222"/>
        </w:rPr>
        <w:t>This will allow the user to determine more accurately if they have arrived on the desired page or if they need to be directed to another. This coupled with the clear market/location header will help signpost.</w:t>
      </w:r>
    </w:p>
    <w:p w14:paraId="6EDFC674" w14:textId="77777777" w:rsidR="008F5848" w:rsidRDefault="008F5848" w:rsidP="00573C0E">
      <w:pPr>
        <w:pStyle w:val="CommentText"/>
        <w:rPr>
          <w:rStyle w:val="shorttext"/>
          <w:rFonts w:cs="Arial"/>
          <w:color w:val="222222"/>
        </w:rPr>
      </w:pPr>
    </w:p>
    <w:p w14:paraId="71685621" w14:textId="1129B36D" w:rsidR="008F5848" w:rsidRDefault="008F5848" w:rsidP="00573C0E">
      <w:pPr>
        <w:pStyle w:val="CommentText"/>
      </w:pPr>
      <w:r>
        <w:t>Other recommendations welcome as we need to fix this specification clearly before development.</w:t>
      </w:r>
    </w:p>
  </w:comment>
  <w:comment w:id="2122" w:author="Ghita Benotmane" w:date="2016-09-27T18:41:00Z" w:initials="GB">
    <w:p w14:paraId="628B4125" w14:textId="45F9411D" w:rsidR="008F5848" w:rsidRDefault="008F5848">
      <w:pPr>
        <w:pStyle w:val="CommentText"/>
      </w:pPr>
      <w:r>
        <w:rPr>
          <w:rStyle w:val="CommentReference"/>
        </w:rPr>
        <w:annotationRef/>
      </w:r>
      <w:r>
        <w:t>Just to make sure I understand the use case: we need 1) to have a language switch between different instances of the same topic page or news piece and also 2) a market switch between different topic pages that have the same subject?</w:t>
      </w:r>
    </w:p>
  </w:comment>
  <w:comment w:id="2127" w:author="Addy, Paul" w:date="2016-09-16T10:54:00Z" w:initials="AP">
    <w:p w14:paraId="07D51506" w14:textId="79DFF50B" w:rsidR="008F5848" w:rsidRDefault="008F5848">
      <w:pPr>
        <w:pStyle w:val="CommentText"/>
      </w:pPr>
      <w:r>
        <w:rPr>
          <w:rStyle w:val="CommentReference"/>
        </w:rPr>
        <w:annotationRef/>
      </w:r>
      <w:r>
        <w:t xml:space="preserve">Just for clarity this is a &lt;Market/location&gt; header is not limited to Global, and will be managed by the term store. Market/location will display according to the market/location set by the publisher. </w:t>
      </w:r>
    </w:p>
    <w:p w14:paraId="1FC89811" w14:textId="77777777" w:rsidR="008F5848" w:rsidRDefault="008F5848">
      <w:pPr>
        <w:pStyle w:val="CommentText"/>
      </w:pPr>
    </w:p>
    <w:p w14:paraId="6D7E7B65" w14:textId="3F672F06" w:rsidR="008F5848" w:rsidRDefault="008F5848">
      <w:pPr>
        <w:pStyle w:val="CommentText"/>
      </w:pPr>
      <w:r>
        <w:t>In terms of governance, the publisher should be limited in terms of the market they can select. I.e. if they are in the Kazakhstan permissions group, they cannot create a topic for any other market except Kazakhstan (@Rachel to confirm).</w:t>
      </w:r>
    </w:p>
    <w:p w14:paraId="0B622B67" w14:textId="77777777" w:rsidR="008F5848" w:rsidRDefault="008F5848">
      <w:pPr>
        <w:pStyle w:val="CommentText"/>
      </w:pPr>
    </w:p>
    <w:p w14:paraId="5027CD95" w14:textId="0E1472B8" w:rsidR="008F5848" w:rsidRDefault="008F5848">
      <w:pPr>
        <w:pStyle w:val="CommentText"/>
      </w:pPr>
      <w:r>
        <w:t>Understood that this page is a ‘one time use’ template but the mechanism for displaying/managing the content should be consistent with the other page templates (outside the ‘html static canvas’)</w:t>
      </w:r>
    </w:p>
  </w:comment>
  <w:comment w:id="2128" w:author="Yeganeh, Rachel" w:date="2016-09-16T13:42:00Z" w:initials="YR">
    <w:p w14:paraId="7D0F8B12" w14:textId="43FA6AED" w:rsidR="008F5848" w:rsidRDefault="008F5848">
      <w:pPr>
        <w:pStyle w:val="CommentText"/>
      </w:pPr>
      <w:r>
        <w:rPr>
          <w:rStyle w:val="CommentReference"/>
        </w:rPr>
        <w:annotationRef/>
      </w:r>
      <w:r>
        <w:t>Depending on the permission the contributor will be able to tag the market &amp; region where he has access</w:t>
      </w:r>
    </w:p>
  </w:comment>
  <w:comment w:id="2131" w:author="Addy, Paul" w:date="2016-09-16T11:00:00Z" w:initials="AP">
    <w:p w14:paraId="41B5CBBF" w14:textId="7D7778B0" w:rsidR="008F5848" w:rsidRDefault="008F5848">
      <w:pPr>
        <w:pStyle w:val="CommentText"/>
      </w:pPr>
      <w:r>
        <w:rPr>
          <w:rStyle w:val="CommentReference"/>
        </w:rPr>
        <w:annotationRef/>
      </w:r>
      <w:r>
        <w:t>What will be the character limitation on this narrative? If any? This question ins applicable for other templates.</w:t>
      </w:r>
    </w:p>
  </w:comment>
  <w:comment w:id="2132" w:author="Ghita Benotmane" w:date="2016-09-27T18:47:00Z" w:initials="GB">
    <w:p w14:paraId="38436FAA" w14:textId="7A4D8990" w:rsidR="008F5848" w:rsidRDefault="008F5848">
      <w:pPr>
        <w:pStyle w:val="CommentText"/>
      </w:pPr>
      <w:r>
        <w:rPr>
          <w:rStyle w:val="CommentReference"/>
        </w:rPr>
        <w:annotationRef/>
      </w:r>
      <w:r>
        <w:t>Agreed. Recommendation should be a limit of 240 characters (to be confirmed by HTML prototype).</w:t>
      </w:r>
    </w:p>
  </w:comment>
  <w:comment w:id="2137" w:author="Addy, Paul" w:date="2016-09-16T11:01:00Z" w:initials="AP">
    <w:p w14:paraId="214F84EB" w14:textId="08C659CD" w:rsidR="008F5848" w:rsidRDefault="008F5848">
      <w:pPr>
        <w:pStyle w:val="CommentText"/>
      </w:pPr>
      <w:r>
        <w:rPr>
          <w:rStyle w:val="CommentReference"/>
        </w:rPr>
        <w:annotationRef/>
      </w:r>
      <w:r>
        <w:t>As previously mentioned, we will need to have a ‘master switch’ to turn on/off these features as M&amp;S are going live beforehand without Favourites initiated.</w:t>
      </w:r>
    </w:p>
  </w:comment>
  <w:comment w:id="2139" w:author="Arias, Alvaro" w:date="2016-09-14T17:35:00Z" w:initials="AA">
    <w:p w14:paraId="39EDFCC3" w14:textId="64B83E14" w:rsidR="008F5848" w:rsidRDefault="008F5848">
      <w:pPr>
        <w:pStyle w:val="CommentText"/>
      </w:pPr>
      <w:r>
        <w:rPr>
          <w:rStyle w:val="CommentReference"/>
        </w:rPr>
        <w:annotationRef/>
      </w:r>
      <w:r>
        <w:t>My understanding is that this will open a popup referencing some Nakisa url that will print the required org chart, if other way we need to clearly state how it’s the expected behaviour</w:t>
      </w:r>
    </w:p>
  </w:comment>
  <w:comment w:id="2140" w:author="Ghita Benotmane" w:date="2016-09-15T16:25:00Z" w:initials="GB">
    <w:p w14:paraId="76721A93" w14:textId="48E74CB6" w:rsidR="008F5848" w:rsidRDefault="008F5848">
      <w:pPr>
        <w:pStyle w:val="CommentText"/>
      </w:pPr>
      <w:r>
        <w:rPr>
          <w:rStyle w:val="CommentReference"/>
        </w:rPr>
        <w:annotationRef/>
      </w:r>
      <w:r>
        <w:t>Please refer to open questions for this matter</w:t>
      </w:r>
    </w:p>
  </w:comment>
  <w:comment w:id="2141" w:author="Addy, Paul" w:date="2016-09-16T11:07:00Z" w:initials="AP">
    <w:p w14:paraId="6B5DEE19" w14:textId="0D95A3E0" w:rsidR="008F5848" w:rsidRDefault="008F5848">
      <w:pPr>
        <w:pStyle w:val="CommentText"/>
      </w:pPr>
      <w:r>
        <w:rPr>
          <w:rStyle w:val="CommentReference"/>
        </w:rPr>
        <w:annotationRef/>
      </w:r>
      <w:r>
        <w:t>Just to add to the conversation, the goal here from a publishing perspective is to standardize the display of org charts. And minimize the creation time from a publishing perspective to a few minutes (instead of a few hours). Furthermore, make as automated and linked to SAP as possible to prevent meet the team pages becoming out of date and inaccurate.</w:t>
      </w:r>
    </w:p>
    <w:p w14:paraId="157F3D73" w14:textId="77777777" w:rsidR="008F5848" w:rsidRDefault="008F5848">
      <w:pPr>
        <w:pStyle w:val="CommentText"/>
      </w:pPr>
    </w:p>
    <w:p w14:paraId="4D6519D3" w14:textId="4870ED83" w:rsidR="008F5848" w:rsidRDefault="008F5848">
      <w:pPr>
        <w:pStyle w:val="CommentText"/>
      </w:pPr>
      <w:r>
        <w:t>From an end user perspective, time is also reduced as they see org charts in a consistent manner, in context of the page they are looking at and reducing the need to go elsewhere (Outlook or the complex Nakisa app itself).</w:t>
      </w:r>
    </w:p>
    <w:p w14:paraId="15EF04BE" w14:textId="77777777" w:rsidR="008F5848" w:rsidRDefault="008F5848">
      <w:pPr>
        <w:pStyle w:val="CommentText"/>
      </w:pPr>
    </w:p>
    <w:p w14:paraId="40BC7A5A" w14:textId="344DB70F" w:rsidR="008F5848" w:rsidRDefault="008F5848">
      <w:pPr>
        <w:pStyle w:val="CommentText"/>
      </w:pPr>
      <w:r>
        <w:t>We appreciate that linking and displaying org charts from another database/application could be difficult but the time saving long-term by achieving this will save a lot of time and confusion and inaccuracy.</w:t>
      </w:r>
    </w:p>
  </w:comment>
  <w:comment w:id="2153" w:author="Arias, Alvaro" w:date="2016-09-14T17:41:00Z" w:initials="AA">
    <w:p w14:paraId="07030510" w14:textId="53F436C5" w:rsidR="008F5848" w:rsidRDefault="008F5848">
      <w:pPr>
        <w:pStyle w:val="CommentText"/>
      </w:pPr>
      <w:r>
        <w:rPr>
          <w:rStyle w:val="CommentReference"/>
        </w:rPr>
        <w:annotationRef/>
      </w:r>
      <w:r>
        <w:t>Not sure that I understand what this references in the wireframes, how this is expected to behave for mobile devices? can we clarify?</w:t>
      </w:r>
    </w:p>
  </w:comment>
  <w:comment w:id="2154" w:author="Ghita Benotmane" w:date="2016-09-15T16:26:00Z" w:initials="GB">
    <w:p w14:paraId="58593240" w14:textId="7379EB9E" w:rsidR="008F5848" w:rsidRDefault="008F5848">
      <w:pPr>
        <w:pStyle w:val="CommentText"/>
      </w:pPr>
      <w:r>
        <w:rPr>
          <w:rStyle w:val="CommentReference"/>
        </w:rPr>
        <w:annotationRef/>
      </w:r>
      <w:r>
        <w:t>This will be defined in the HTML prototype for responsive design</w:t>
      </w:r>
    </w:p>
  </w:comment>
  <w:comment w:id="2155" w:author="Addy, Paul" w:date="2016-09-16T11:15:00Z" w:initials="AP">
    <w:p w14:paraId="0B18A092" w14:textId="4AD3B14C" w:rsidR="008F5848" w:rsidRDefault="008F5848">
      <w:pPr>
        <w:pStyle w:val="CommentText"/>
      </w:pPr>
      <w:r>
        <w:rPr>
          <w:rStyle w:val="CommentReference"/>
        </w:rPr>
        <w:annotationRef/>
      </w:r>
      <w:r>
        <w:t>Will the ‘back to top’ button be even necessary on a mobile. Given the swipe behaviour (being so native) and the button cluttering a small form factor that is already limited in what it can effectively display. Please consider carefully</w:t>
      </w:r>
    </w:p>
  </w:comment>
  <w:comment w:id="2156" w:author="Ghita Benotmane" w:date="2016-10-04T11:48:00Z" w:initials="GB">
    <w:p w14:paraId="6CE535F8" w14:textId="1BFF1891" w:rsidR="008F5848" w:rsidRDefault="008F5848">
      <w:pPr>
        <w:pStyle w:val="CommentText"/>
      </w:pPr>
      <w:r>
        <w:rPr>
          <w:rStyle w:val="CommentReference"/>
        </w:rPr>
        <w:annotationRef/>
      </w:r>
      <w:r>
        <w:t>A proposition will be me made in HTML prototype</w:t>
      </w:r>
    </w:p>
  </w:comment>
  <w:comment w:id="2166" w:author="Arias, Alvaro" w:date="2016-09-14T17:43:00Z" w:initials="AA">
    <w:p w14:paraId="5AE6044C" w14:textId="756D91DF" w:rsidR="008F5848" w:rsidRDefault="008F5848">
      <w:pPr>
        <w:pStyle w:val="CommentText"/>
      </w:pPr>
      <w:r>
        <w:t>Are this “cards” always the same ones? Can we consider this static HTML added by default to the page?</w:t>
      </w:r>
    </w:p>
  </w:comment>
  <w:comment w:id="2167" w:author="Ghita Benotmane" w:date="2016-09-15T16:27:00Z" w:initials="GB">
    <w:p w14:paraId="09132629" w14:textId="72C5842B" w:rsidR="008F5848" w:rsidRDefault="008F5848">
      <w:pPr>
        <w:pStyle w:val="CommentText"/>
      </w:pPr>
      <w:r>
        <w:rPr>
          <w:rStyle w:val="CommentReference"/>
        </w:rPr>
        <w:annotationRef/>
      </w:r>
      <w:r>
        <w:t>No, these are specific for MS landing page. For other templates, cards will be handled by the backend.</w:t>
      </w:r>
    </w:p>
  </w:comment>
  <w:comment w:id="2174" w:author="Arias, Alvaro" w:date="2016-09-14T17:44:00Z" w:initials="AA">
    <w:p w14:paraId="07821A3E" w14:textId="5F16FFBE" w:rsidR="008F5848" w:rsidRDefault="008F5848">
      <w:pPr>
        <w:pStyle w:val="CommentText"/>
      </w:pPr>
      <w:r>
        <w:rPr>
          <w:rStyle w:val="CommentReference"/>
        </w:rPr>
        <w:annotationRef/>
      </w:r>
      <w:r>
        <w:t>What happens if there is no topic page? or there is no topic page for your default market?</w:t>
      </w:r>
    </w:p>
  </w:comment>
  <w:comment w:id="2175" w:author="Addy, Paul" w:date="2016-09-16T11:04:00Z" w:initials="AP">
    <w:p w14:paraId="42A04FF9" w14:textId="0140DFAF" w:rsidR="008F5848" w:rsidRDefault="008F5848">
      <w:pPr>
        <w:pStyle w:val="CommentText"/>
      </w:pPr>
      <w:r>
        <w:rPr>
          <w:rStyle w:val="CommentReference"/>
        </w:rPr>
        <w:annotationRef/>
      </w:r>
      <w:r>
        <w:t>There is but not for this ‘one off’ template.</w:t>
      </w:r>
    </w:p>
  </w:comment>
  <w:comment w:id="2178" w:author="Addy, Paul" w:date="2016-09-16T11:51:00Z" w:initials="AP">
    <w:p w14:paraId="3E21960C" w14:textId="341982AA" w:rsidR="008F5848" w:rsidRDefault="008F5848">
      <w:pPr>
        <w:pStyle w:val="CommentText"/>
      </w:pPr>
      <w:r>
        <w:rPr>
          <w:rStyle w:val="CommentReference"/>
        </w:rPr>
        <w:annotationRef/>
      </w:r>
      <w:r>
        <w:t>Just to confirm. There was previously discussion around the publisher deciding exactly what news would display. Is the approach (Across all ‘news components’) to have auto display news based on matching tags, and throughout the topics templates?</w:t>
      </w:r>
    </w:p>
  </w:comment>
  <w:comment w:id="2179" w:author="Ghita Benotmane" w:date="2016-09-27T18:51:00Z" w:initials="GB">
    <w:p w14:paraId="37E98428" w14:textId="6B526925" w:rsidR="008F5848" w:rsidRDefault="008F5848">
      <w:pPr>
        <w:pStyle w:val="CommentText"/>
      </w:pPr>
      <w:r>
        <w:rPr>
          <w:rStyle w:val="CommentReference"/>
        </w:rPr>
        <w:annotationRef/>
      </w:r>
      <w:r>
        <w:t>Yes</w:t>
      </w:r>
    </w:p>
  </w:comment>
  <w:comment w:id="2181" w:author="Ghita Benotmane" w:date="2016-08-30T15:04:00Z" w:initials="GB">
    <w:p w14:paraId="1B5C63CE" w14:textId="0AE7AC7C" w:rsidR="008F5848" w:rsidRDefault="008F5848">
      <w:pPr>
        <w:pStyle w:val="CommentText"/>
      </w:pPr>
      <w:r>
        <w:rPr>
          <w:rStyle w:val="CommentReference"/>
        </w:rPr>
        <w:annotationRef/>
      </w:r>
      <w:r>
        <w:t>TBD: metrics for “most active” communities</w:t>
      </w:r>
    </w:p>
    <w:p w14:paraId="15136B0B" w14:textId="0CD19632" w:rsidR="008F5848" w:rsidRDefault="008F5848">
      <w:pPr>
        <w:pStyle w:val="CommentText"/>
      </w:pPr>
      <w:r>
        <w:t>@Blanca ?</w:t>
      </w:r>
    </w:p>
  </w:comment>
  <w:comment w:id="2182" w:author="Addy, Paul" w:date="2016-09-16T11:17:00Z" w:initials="AP">
    <w:p w14:paraId="13950658" w14:textId="77777777" w:rsidR="008F5848" w:rsidRDefault="008F5848">
      <w:pPr>
        <w:pStyle w:val="CommentText"/>
      </w:pPr>
      <w:r>
        <w:rPr>
          <w:rStyle w:val="CommentReference"/>
        </w:rPr>
        <w:annotationRef/>
      </w:r>
      <w:r>
        <w:t xml:space="preserve">I think it would be more around ‘most </w:t>
      </w:r>
      <w:r w:rsidRPr="00C47B58">
        <w:rPr>
          <w:u w:val="single"/>
        </w:rPr>
        <w:t>recently</w:t>
      </w:r>
      <w:r>
        <w:t xml:space="preserve"> active’ as a way of ordering.</w:t>
      </w:r>
    </w:p>
    <w:p w14:paraId="2A313964" w14:textId="77777777" w:rsidR="008F5848" w:rsidRDefault="008F5848">
      <w:pPr>
        <w:pStyle w:val="CommentText"/>
      </w:pPr>
    </w:p>
    <w:p w14:paraId="30D1F466" w14:textId="17D5ECA4" w:rsidR="008F5848" w:rsidRDefault="008F5848">
      <w:pPr>
        <w:pStyle w:val="CommentText"/>
      </w:pPr>
      <w:r>
        <w:t xml:space="preserve"> @Alvaro, in the absence of Blanca in this review, can you confirm this?</w:t>
      </w:r>
    </w:p>
  </w:comment>
  <w:comment w:id="2184" w:author="Garcia, Blanca" w:date="2016-09-19T14:49:00Z" w:initials="GB">
    <w:p w14:paraId="29737903" w14:textId="77777777" w:rsidR="008F5848" w:rsidRDefault="008F5848" w:rsidP="008257D4">
      <w:pPr>
        <w:pStyle w:val="CommentText"/>
      </w:pPr>
      <w:r>
        <w:rPr>
          <w:rStyle w:val="CommentReference"/>
        </w:rPr>
        <w:annotationRef/>
      </w:r>
      <w:r>
        <w:t xml:space="preserve">The system can show what community was the latest to be active (latest post). </w:t>
      </w:r>
    </w:p>
    <w:p w14:paraId="4DF63950" w14:textId="77777777" w:rsidR="008F5848" w:rsidRDefault="008F5848" w:rsidP="008257D4">
      <w:pPr>
        <w:pStyle w:val="CommentText"/>
      </w:pPr>
    </w:p>
    <w:p w14:paraId="7A018801" w14:textId="77777777" w:rsidR="008F5848" w:rsidRDefault="008F5848" w:rsidP="008257D4">
      <w:pPr>
        <w:pStyle w:val="CommentText"/>
      </w:pPr>
      <w:r>
        <w:t>In order to define what an active community is there is no alignment yet (1 post per day, 1 post per week? – tbd). For this measurement we could potentially use the Community Engagement Scorecard or the global activity report, but not sure how complex this might be.</w:t>
      </w:r>
    </w:p>
    <w:p w14:paraId="27CB7551" w14:textId="77777777" w:rsidR="008F5848" w:rsidRDefault="008F5848" w:rsidP="008257D4">
      <w:pPr>
        <w:pStyle w:val="CommentText"/>
      </w:pPr>
    </w:p>
    <w:p w14:paraId="07E9FB05" w14:textId="43606E15" w:rsidR="008F5848" w:rsidRDefault="008F5848" w:rsidP="008257D4">
      <w:pPr>
        <w:pStyle w:val="CommentText"/>
      </w:pPr>
      <w:r>
        <w:rPr>
          <w:rFonts w:asciiTheme="minorHAnsi" w:eastAsia="Times New Roman" w:hAnsiTheme="minorHAnsi" w:cstheme="minorHAnsi"/>
          <w:color w:val="000000"/>
          <w:sz w:val="16"/>
          <w:szCs w:val="16"/>
          <w:lang w:val="en-US"/>
        </w:rPr>
        <w:t>I recommend to use the criteria: latest activity</w:t>
      </w:r>
    </w:p>
  </w:comment>
  <w:comment w:id="2183" w:author="Arias, Alvaro" w:date="2016-09-19T18:17:00Z" w:initials="AA">
    <w:p w14:paraId="1B018BAA" w14:textId="183A3A5B" w:rsidR="008F5848" w:rsidRDefault="008F5848">
      <w:pPr>
        <w:pStyle w:val="CommentText"/>
      </w:pPr>
      <w:r>
        <w:rPr>
          <w:rStyle w:val="CommentReference"/>
        </w:rPr>
        <w:annotationRef/>
      </w:r>
      <w:r>
        <w:t>Yes, “most recently active” is a parameter that we keep updated for each community and that we can use here.</w:t>
      </w:r>
    </w:p>
  </w:comment>
  <w:comment w:id="2185" w:author="Ghita Benotmane" w:date="2016-09-27T18:51:00Z" w:initials="GB">
    <w:p w14:paraId="0A1C1859" w14:textId="4D50415F" w:rsidR="008F5848" w:rsidRDefault="008F5848">
      <w:pPr>
        <w:pStyle w:val="CommentText"/>
      </w:pPr>
      <w:r>
        <w:rPr>
          <w:rStyle w:val="CommentReference"/>
        </w:rPr>
        <w:annotationRef/>
      </w:r>
      <w:r>
        <w:t>Most recently active seems to be the most simple, but that the list will be updated dynamically very often. Most active communities are most stable in time</w:t>
      </w:r>
    </w:p>
  </w:comment>
  <w:comment w:id="2194" w:author="Arias, Alvaro" w:date="2016-09-14T17:47:00Z" w:initials="AA">
    <w:p w14:paraId="105E0AEC" w14:textId="24405C8C" w:rsidR="008F5848" w:rsidRDefault="008F5848">
      <w:pPr>
        <w:pStyle w:val="CommentText"/>
      </w:pPr>
      <w:r>
        <w:t xml:space="preserve">From functional cohesion perspective </w:t>
      </w:r>
      <w:r>
        <w:rPr>
          <w:rStyle w:val="CommentReference"/>
        </w:rPr>
        <w:annotationRef/>
      </w:r>
      <w:r>
        <w:t>I think this should use the “</w:t>
      </w:r>
      <w:r w:rsidRPr="00322B4B">
        <w:t>7.4.2 Request access</w:t>
      </w:r>
      <w:r>
        <w:t>” functionality already defined in the Core Specifications</w:t>
      </w:r>
    </w:p>
  </w:comment>
  <w:comment w:id="2214" w:author="Ghita Benotmane" w:date="2016-08-30T15:11:00Z" w:initials="GB">
    <w:p w14:paraId="33C01ACC" w14:textId="4AA73CBA" w:rsidR="008F5848" w:rsidRDefault="008F5848">
      <w:pPr>
        <w:pStyle w:val="CommentText"/>
      </w:pPr>
      <w:r>
        <w:rPr>
          <w:rStyle w:val="CommentReference"/>
        </w:rPr>
        <w:annotationRef/>
      </w:r>
      <w:r>
        <w:t>To be confirmed with business and aligned with the filters displayed in the Resources section @Rachel ?</w:t>
      </w:r>
    </w:p>
  </w:comment>
  <w:comment w:id="2215" w:author="Yeganeh, Rachel" w:date="2016-09-16T13:44:00Z" w:initials="YR">
    <w:p w14:paraId="78E4D944" w14:textId="37A6710F" w:rsidR="008F5848" w:rsidRDefault="008F5848">
      <w:pPr>
        <w:pStyle w:val="CommentText"/>
      </w:pPr>
      <w:r>
        <w:rPr>
          <w:rStyle w:val="CommentReference"/>
        </w:rPr>
        <w:annotationRef/>
      </w:r>
      <w:r>
        <w:t>Am sorry but I don’t understand</w:t>
      </w:r>
    </w:p>
    <w:p w14:paraId="0B6F1B37" w14:textId="4073B3DE" w:rsidR="008F5848" w:rsidRDefault="008F5848">
      <w:pPr>
        <w:pStyle w:val="CommentText"/>
      </w:pPr>
      <w:r>
        <w:t>Where are the filters?</w:t>
      </w:r>
    </w:p>
  </w:comment>
  <w:comment w:id="2216" w:author="Ghita Benotmane" w:date="2016-09-27T18:52:00Z" w:initials="GB">
    <w:p w14:paraId="37948627" w14:textId="3E5026CE" w:rsidR="008F5848" w:rsidRDefault="008F5848">
      <w:pPr>
        <w:pStyle w:val="CommentText"/>
      </w:pPr>
      <w:r>
        <w:rPr>
          <w:rStyle w:val="CommentReference"/>
        </w:rPr>
        <w:annotationRef/>
      </w:r>
      <w:r>
        <w:t>Following review with content governance stream owner, Market examples should be renamed “Templates &amp; Best practices”. Also, alignment with other Functions is needed.</w:t>
      </w:r>
    </w:p>
  </w:comment>
  <w:comment w:id="2217" w:author="Ghita Benotmane" w:date="2016-09-06T14:34:00Z" w:initials="GB">
    <w:p w14:paraId="733421C2" w14:textId="78A6BA63" w:rsidR="008F5848" w:rsidRDefault="008F5848">
      <w:pPr>
        <w:pStyle w:val="CommentText"/>
      </w:pPr>
      <w:r>
        <w:rPr>
          <w:rStyle w:val="CommentReference"/>
        </w:rPr>
        <w:annotationRef/>
      </w:r>
      <w:r>
        <w:t xml:space="preserve">Needs alignment for resources section / search results + need to match M&amp;S taxonomy (global content type / function content type). @Rachel can you review this ? </w:t>
      </w:r>
    </w:p>
  </w:comment>
  <w:comment w:id="2218" w:author="Yeganeh, Rachel" w:date="2016-09-16T13:47:00Z" w:initials="YR">
    <w:p w14:paraId="31C82FE7" w14:textId="63BD9788" w:rsidR="008F5848" w:rsidRDefault="008F5848">
      <w:pPr>
        <w:pStyle w:val="CommentText"/>
      </w:pPr>
      <w:r>
        <w:rPr>
          <w:rStyle w:val="CommentReference"/>
        </w:rPr>
        <w:annotationRef/>
      </w:r>
      <w:r>
        <w:t>What do you need me to review?</w:t>
      </w:r>
    </w:p>
  </w:comment>
  <w:comment w:id="2225" w:author="Markar, Fadia" w:date="2016-09-30T17:34:00Z" w:initials="MF">
    <w:p w14:paraId="53D0685D" w14:textId="313957A2" w:rsidR="008F5848" w:rsidRDefault="008F5848">
      <w:pPr>
        <w:pStyle w:val="CommentText"/>
      </w:pPr>
      <w:r>
        <w:rPr>
          <w:rStyle w:val="CommentReference"/>
        </w:rPr>
        <w:annotationRef/>
      </w:r>
      <w:r>
        <w:t xml:space="preserve">TBD in a new tab </w:t>
      </w:r>
    </w:p>
  </w:comment>
  <w:comment w:id="2226" w:author="Ghita Benotmane" w:date="2016-10-04T17:33:00Z" w:initials="GB">
    <w:p w14:paraId="0656D28A" w14:textId="7F6BA270" w:rsidR="008F5848" w:rsidRDefault="008F5848">
      <w:pPr>
        <w:pStyle w:val="CommentText"/>
      </w:pPr>
      <w:r>
        <w:rPr>
          <w:rStyle w:val="CommentReference"/>
        </w:rPr>
        <w:annotationRef/>
      </w:r>
      <w:r>
        <w:t xml:space="preserve">Please see the 14.7. section. Publishers will define if the document has a dedicated document page or not. Depending on that, document will be either downloaded or opened in the current window. </w:t>
      </w:r>
    </w:p>
  </w:comment>
  <w:comment w:id="2231" w:author="Markar, Fadia" w:date="2016-09-30T17:35:00Z" w:initials="MF">
    <w:p w14:paraId="1D4B5C8B" w14:textId="0FB51113" w:rsidR="008F5848" w:rsidRDefault="008F5848">
      <w:pPr>
        <w:pStyle w:val="CommentText"/>
      </w:pPr>
      <w:r>
        <w:rPr>
          <w:rStyle w:val="CommentReference"/>
        </w:rPr>
        <w:annotationRef/>
      </w:r>
      <w:r>
        <w:t>6 links maximum TBD in functional specs</w:t>
      </w:r>
    </w:p>
  </w:comment>
  <w:comment w:id="2232" w:author="Ghita Benotmane" w:date="2016-10-04T17:39:00Z" w:initials="GB">
    <w:p w14:paraId="36A08AE0" w14:textId="1BA4B087" w:rsidR="008F5848" w:rsidRDefault="008F5848">
      <w:pPr>
        <w:pStyle w:val="CommentText"/>
      </w:pPr>
      <w:r>
        <w:rPr>
          <w:rStyle w:val="CommentReference"/>
        </w:rPr>
        <w:annotationRef/>
      </w:r>
      <w:r>
        <w:t>Limit of quick links will be discussed in HTML prototype review to fine tune the display</w:t>
      </w:r>
    </w:p>
  </w:comment>
  <w:comment w:id="2229" w:author="Arias, Alvaro" w:date="2016-09-14T17:55:00Z" w:initials="AA">
    <w:p w14:paraId="48362045" w14:textId="5B88FDFD" w:rsidR="008F5848" w:rsidRDefault="008F5848">
      <w:pPr>
        <w:pStyle w:val="CommentText"/>
      </w:pPr>
      <w:r>
        <w:rPr>
          <w:rStyle w:val="CommentReference"/>
        </w:rPr>
        <w:annotationRef/>
      </w:r>
      <w:r>
        <w:t>How the publishers select those links? Is this static information added on page creation?</w:t>
      </w:r>
    </w:p>
  </w:comment>
  <w:comment w:id="2230" w:author="Ghita Benotmane" w:date="2016-09-15T16:29:00Z" w:initials="GB">
    <w:p w14:paraId="19F9D0C8" w14:textId="2AE7785C" w:rsidR="008F5848" w:rsidRDefault="008F5848">
      <w:pPr>
        <w:pStyle w:val="CommentText"/>
      </w:pPr>
      <w:r>
        <w:rPr>
          <w:rStyle w:val="CommentReference"/>
        </w:rPr>
        <w:annotationRef/>
      </w:r>
      <w:r>
        <w:t>Specified in the publishers use case section</w:t>
      </w:r>
    </w:p>
  </w:comment>
  <w:comment w:id="2261" w:author="Arias, Alvaro" w:date="2016-09-14T18:03:00Z" w:initials="AA">
    <w:p w14:paraId="25130219" w14:textId="72411866" w:rsidR="008F5848" w:rsidRDefault="008F5848">
      <w:pPr>
        <w:pStyle w:val="CommentText"/>
      </w:pPr>
      <w:r>
        <w:rPr>
          <w:rStyle w:val="CommentReference"/>
        </w:rPr>
        <w:annotationRef/>
      </w:r>
      <w:r>
        <w:t>I don’t fully understand this section and how this content is generated by the publisher, can we clarify?</w:t>
      </w:r>
    </w:p>
  </w:comment>
  <w:comment w:id="2262" w:author="Ghita Benotmane" w:date="2016-09-15T16:30:00Z" w:initials="GB">
    <w:p w14:paraId="4493DD84" w14:textId="24823B52" w:rsidR="008F5848" w:rsidRDefault="008F5848">
      <w:pPr>
        <w:pStyle w:val="CommentText"/>
      </w:pPr>
      <w:r>
        <w:rPr>
          <w:rStyle w:val="CommentReference"/>
        </w:rPr>
        <w:annotationRef/>
      </w:r>
      <w:r>
        <w:t>See specified publisher use case for this</w:t>
      </w:r>
    </w:p>
  </w:comment>
  <w:comment w:id="2263" w:author="Arias, Alvaro" w:date="2016-09-14T18:04:00Z" w:initials="AA">
    <w:p w14:paraId="4651F3B2" w14:textId="0421E30D" w:rsidR="008F5848" w:rsidRDefault="008F5848">
      <w:pPr>
        <w:pStyle w:val="CommentText"/>
      </w:pPr>
      <w:r>
        <w:rPr>
          <w:rStyle w:val="CommentReference"/>
        </w:rPr>
        <w:annotationRef/>
      </w:r>
      <w:r>
        <w:t>If its OR, potentially News only matching the market (and not the current topic) will be displayed. Can we clarify?</w:t>
      </w:r>
    </w:p>
  </w:comment>
  <w:comment w:id="2267" w:author="Ghita Benotmane" w:date="2016-08-30T15:04:00Z" w:initials="GB">
    <w:p w14:paraId="1D1E5D54" w14:textId="76C582EF" w:rsidR="008F5848" w:rsidRDefault="008F5848" w:rsidP="009D0D84">
      <w:pPr>
        <w:pStyle w:val="CommentText"/>
      </w:pPr>
      <w:r>
        <w:rPr>
          <w:rStyle w:val="CommentReference"/>
        </w:rPr>
        <w:annotationRef/>
      </w:r>
      <w:r>
        <w:t>TBD: metrics for “most active” communities @Blanca</w:t>
      </w:r>
    </w:p>
  </w:comment>
  <w:comment w:id="2268" w:author="Garcia, Blanca" w:date="2016-09-19T14:49:00Z" w:initials="GB">
    <w:p w14:paraId="58979D98" w14:textId="77777777" w:rsidR="008F5848" w:rsidRDefault="008F5848" w:rsidP="008257D4">
      <w:pPr>
        <w:pStyle w:val="CommentText"/>
        <w:rPr>
          <w:rFonts w:asciiTheme="minorHAnsi" w:eastAsia="Times New Roman" w:hAnsiTheme="minorHAnsi" w:cstheme="minorHAnsi"/>
          <w:color w:val="000000"/>
          <w:sz w:val="16"/>
          <w:szCs w:val="16"/>
          <w:lang w:val="en-US"/>
        </w:rPr>
      </w:pPr>
      <w:r>
        <w:rPr>
          <w:rStyle w:val="CommentReference"/>
        </w:rPr>
        <w:annotationRef/>
      </w:r>
      <w:r>
        <w:t xml:space="preserve">See reply in section: </w:t>
      </w:r>
      <w:r>
        <w:rPr>
          <w:rFonts w:asciiTheme="minorHAnsi" w:eastAsia="Times New Roman" w:hAnsiTheme="minorHAnsi" w:cstheme="minorHAnsi"/>
          <w:color w:val="000000"/>
          <w:sz w:val="16"/>
          <w:szCs w:val="16"/>
          <w:lang w:val="en-US"/>
        </w:rPr>
        <w:t xml:space="preserve">15.1.4.3. </w:t>
      </w:r>
    </w:p>
    <w:p w14:paraId="4B85A8DC" w14:textId="77777777" w:rsidR="008F5848" w:rsidRDefault="008F5848" w:rsidP="008257D4">
      <w:pPr>
        <w:pStyle w:val="CommentText"/>
        <w:rPr>
          <w:rFonts w:asciiTheme="minorHAnsi" w:eastAsia="Times New Roman" w:hAnsiTheme="minorHAnsi" w:cstheme="minorHAnsi"/>
          <w:color w:val="000000"/>
          <w:sz w:val="16"/>
          <w:szCs w:val="16"/>
          <w:lang w:val="en-US"/>
        </w:rPr>
      </w:pPr>
    </w:p>
    <w:p w14:paraId="656BE44F" w14:textId="61ABD530" w:rsidR="008F5848" w:rsidRDefault="008F5848" w:rsidP="008257D4">
      <w:pPr>
        <w:pStyle w:val="CommentText"/>
      </w:pPr>
      <w:r>
        <w:rPr>
          <w:rFonts w:asciiTheme="minorHAnsi" w:eastAsia="Times New Roman" w:hAnsiTheme="minorHAnsi" w:cstheme="minorHAnsi"/>
          <w:color w:val="000000"/>
          <w:sz w:val="16"/>
          <w:szCs w:val="16"/>
          <w:lang w:val="en-US"/>
        </w:rPr>
        <w:t>I recommend to use the criteria: latest activity</w:t>
      </w:r>
    </w:p>
  </w:comment>
  <w:comment w:id="2265" w:author="Arias, Alvaro" w:date="2016-09-14T18:07:00Z" w:initials="AA">
    <w:p w14:paraId="0AF4E78F" w14:textId="227AAAFB" w:rsidR="008F5848" w:rsidRDefault="008F5848">
      <w:pPr>
        <w:pStyle w:val="CommentText"/>
      </w:pPr>
      <w:r>
        <w:rPr>
          <w:rStyle w:val="CommentReference"/>
        </w:rPr>
        <w:annotationRef/>
      </w:r>
      <w:r>
        <w:t>Maybe you mean “last active” instead?</w:t>
      </w:r>
    </w:p>
  </w:comment>
  <w:comment w:id="2266" w:author="Ghita Benotmane" w:date="2016-09-15T16:36:00Z" w:initials="GB">
    <w:p w14:paraId="53A4E75D" w14:textId="70D83EF2" w:rsidR="008F5848" w:rsidRDefault="008F5848">
      <w:pPr>
        <w:pStyle w:val="CommentText"/>
      </w:pPr>
      <w:r>
        <w:rPr>
          <w:rStyle w:val="CommentReference"/>
        </w:rPr>
        <w:annotationRef/>
      </w:r>
      <w:r>
        <w:t>Actually I did mean “most active” communities, which is a metric we need to discuss with Blanca on the Engage side</w:t>
      </w:r>
    </w:p>
  </w:comment>
  <w:comment w:id="2273" w:author="Ghita Benotmane" w:date="2016-08-30T15:11:00Z" w:initials="GB">
    <w:p w14:paraId="60FFF1B1" w14:textId="584F48E4" w:rsidR="008F5848" w:rsidRDefault="008F5848" w:rsidP="009D0D84">
      <w:pPr>
        <w:pStyle w:val="CommentText"/>
      </w:pPr>
      <w:r>
        <w:rPr>
          <w:rStyle w:val="CommentReference"/>
        </w:rPr>
        <w:annotationRef/>
      </w:r>
      <w:r>
        <w:t>To be discussed and aligned with main content categories used to index resources (see resources section) @Rachel</w:t>
      </w:r>
    </w:p>
  </w:comment>
  <w:comment w:id="2274" w:author="Yeganeh, Rachel" w:date="2016-09-16T13:48:00Z" w:initials="YR">
    <w:p w14:paraId="74AC3967" w14:textId="73552F8C" w:rsidR="008F5848" w:rsidRDefault="008F5848">
      <w:pPr>
        <w:pStyle w:val="CommentText"/>
      </w:pPr>
      <w:r>
        <w:rPr>
          <w:rStyle w:val="CommentReference"/>
        </w:rPr>
        <w:annotationRef/>
      </w:r>
      <w:r>
        <w:t>@Ghita: is it possible to show me?</w:t>
      </w:r>
    </w:p>
  </w:comment>
  <w:comment w:id="2283" w:author="Markar, Fadia" w:date="2016-09-30T17:34:00Z" w:initials="MF">
    <w:p w14:paraId="0D46E31F" w14:textId="77777777" w:rsidR="008F5848" w:rsidRDefault="008F5848" w:rsidP="0023138E">
      <w:pPr>
        <w:pStyle w:val="CommentText"/>
      </w:pPr>
      <w:r>
        <w:rPr>
          <w:rStyle w:val="CommentReference"/>
        </w:rPr>
        <w:annotationRef/>
      </w:r>
      <w:r>
        <w:t xml:space="preserve">TBD in a new tab </w:t>
      </w:r>
    </w:p>
  </w:comment>
  <w:comment w:id="2284" w:author="Ghita Benotmane" w:date="2016-10-04T17:33:00Z" w:initials="GB">
    <w:p w14:paraId="7383E204" w14:textId="77777777" w:rsidR="008F5848" w:rsidRDefault="008F5848" w:rsidP="0023138E">
      <w:pPr>
        <w:pStyle w:val="CommentText"/>
      </w:pPr>
      <w:r>
        <w:rPr>
          <w:rStyle w:val="CommentReference"/>
        </w:rPr>
        <w:annotationRef/>
      </w:r>
      <w:r>
        <w:t xml:space="preserve">Please see the 14.7. section. Publishers will define if the document has a dedicated document page or not. Depending on that, document will be either downloaded or opened in the current window. </w:t>
      </w:r>
    </w:p>
  </w:comment>
  <w:comment w:id="2293" w:author="Markar, Fadia" w:date="2016-09-30T17:41:00Z" w:initials="MF">
    <w:p w14:paraId="4BAC4625" w14:textId="4BBDC006" w:rsidR="008F5848" w:rsidRDefault="008F5848">
      <w:pPr>
        <w:pStyle w:val="CommentText"/>
      </w:pPr>
      <w:r>
        <w:rPr>
          <w:rStyle w:val="CommentReference"/>
        </w:rPr>
        <w:annotationRef/>
      </w:r>
      <w:r>
        <w:t>Max number of Quick links TBD</w:t>
      </w:r>
    </w:p>
  </w:comment>
  <w:comment w:id="2294" w:author="Ghita Benotmane" w:date="2016-10-04T11:48:00Z" w:initials="GB">
    <w:p w14:paraId="697A4E0F" w14:textId="052A5809" w:rsidR="008F5848" w:rsidRDefault="008F5848">
      <w:pPr>
        <w:pStyle w:val="CommentText"/>
      </w:pPr>
      <w:r>
        <w:rPr>
          <w:rStyle w:val="CommentReference"/>
        </w:rPr>
        <w:annotationRef/>
      </w:r>
      <w:r>
        <w:t>I propose to discuss this in the HTML prototype review</w:t>
      </w:r>
    </w:p>
  </w:comment>
  <w:comment w:id="2296" w:author="Markar, Fadia" w:date="2016-09-30T17:41:00Z" w:initials="MF">
    <w:p w14:paraId="7A5A7EEF" w14:textId="1E801CD5" w:rsidR="008F5848" w:rsidRDefault="008F5848">
      <w:pPr>
        <w:pStyle w:val="CommentText"/>
      </w:pPr>
      <w:r>
        <w:rPr>
          <w:rStyle w:val="CommentReference"/>
        </w:rPr>
        <w:annotationRef/>
      </w:r>
      <w:r>
        <w:t xml:space="preserve">Is the space fixed? The lorem ipsum is a description of the document entered in the resources section? What if the 10 documents don’t fit in this section will ti stretch or will a scroll bar appear in the space? TBD </w:t>
      </w:r>
    </w:p>
  </w:comment>
  <w:comment w:id="2297" w:author="Ghita Benotmane" w:date="2016-10-04T11:49:00Z" w:initials="GB">
    <w:p w14:paraId="611E8D90" w14:textId="27197A6A" w:rsidR="008F5848" w:rsidRDefault="008F5848">
      <w:pPr>
        <w:pStyle w:val="CommentText"/>
      </w:pPr>
      <w:r>
        <w:rPr>
          <w:rStyle w:val="CommentReference"/>
        </w:rPr>
        <w:annotationRef/>
      </w:r>
      <w:r>
        <w:t>I propose to discuss this in the HTML prototype review</w:t>
      </w:r>
    </w:p>
  </w:comment>
  <w:comment w:id="2300" w:author="Markar, Fadia" w:date="2016-09-30T17:45:00Z" w:initials="MF">
    <w:p w14:paraId="0F1BC9F8" w14:textId="6D625FDF" w:rsidR="008F5848" w:rsidRDefault="008F5848">
      <w:pPr>
        <w:pStyle w:val="CommentText"/>
      </w:pPr>
      <w:r>
        <w:rPr>
          <w:rStyle w:val="CommentReference"/>
        </w:rPr>
        <w:annotationRef/>
      </w:r>
      <w:r>
        <w:t>In another tab</w:t>
      </w:r>
    </w:p>
  </w:comment>
  <w:comment w:id="2333" w:author="Ghita Benotmane" w:date="2016-08-31T10:47:00Z" w:initials="GB">
    <w:p w14:paraId="2E4814BE" w14:textId="1655E994" w:rsidR="008F5848" w:rsidRDefault="008F5848">
      <w:pPr>
        <w:pStyle w:val="CommentText"/>
      </w:pPr>
      <w:r>
        <w:rPr>
          <w:rStyle w:val="CommentReference"/>
        </w:rPr>
        <w:annotationRef/>
      </w:r>
      <w:r>
        <w:rPr>
          <w:rFonts w:asciiTheme="minorHAnsi" w:eastAsia="Times New Roman" w:hAnsiTheme="minorHAnsi" w:cstheme="minorHAnsi"/>
          <w:sz w:val="16"/>
          <w:szCs w:val="16"/>
          <w:lang w:val="en-US" w:eastAsia="ru-RU"/>
        </w:rPr>
        <w:t>Section title to be defined by business</w:t>
      </w:r>
    </w:p>
  </w:comment>
  <w:comment w:id="2346" w:author="Ghita Benotmane" w:date="2016-08-30T15:11:00Z" w:initials="GB">
    <w:p w14:paraId="719CE12A" w14:textId="5CB0E79A" w:rsidR="008F5848" w:rsidRDefault="008F5848" w:rsidP="00CF582D">
      <w:pPr>
        <w:pStyle w:val="CommentText"/>
      </w:pPr>
      <w:r>
        <w:rPr>
          <w:rStyle w:val="CommentReference"/>
        </w:rPr>
        <w:annotationRef/>
      </w:r>
      <w:r>
        <w:t>To be discussed and aligned with main content categories used to index resources (see resources section) @Rachel</w:t>
      </w:r>
    </w:p>
  </w:comment>
  <w:comment w:id="2349" w:author="Markar, Fadia" w:date="2016-09-30T17:34:00Z" w:initials="MF">
    <w:p w14:paraId="61625C75" w14:textId="77777777" w:rsidR="008F5848" w:rsidRDefault="008F5848" w:rsidP="0023138E">
      <w:pPr>
        <w:pStyle w:val="CommentText"/>
      </w:pPr>
      <w:r>
        <w:rPr>
          <w:rStyle w:val="CommentReference"/>
        </w:rPr>
        <w:annotationRef/>
      </w:r>
      <w:r>
        <w:t xml:space="preserve">TBD in a new tab </w:t>
      </w:r>
    </w:p>
  </w:comment>
  <w:comment w:id="2350" w:author="Ghita Benotmane" w:date="2016-10-04T17:33:00Z" w:initials="GB">
    <w:p w14:paraId="1581EF64" w14:textId="77777777" w:rsidR="008F5848" w:rsidRDefault="008F5848" w:rsidP="0023138E">
      <w:pPr>
        <w:pStyle w:val="CommentText"/>
      </w:pPr>
      <w:r>
        <w:rPr>
          <w:rStyle w:val="CommentReference"/>
        </w:rPr>
        <w:annotationRef/>
      </w:r>
      <w:r>
        <w:t xml:space="preserve">Please see the 14.7. section. Publishers will define if the document has a dedicated document page or not. Depending on that, document will be either downloaded or opened in the current window. </w:t>
      </w:r>
    </w:p>
  </w:comment>
  <w:comment w:id="2386" w:author="Ghita Benotmane" w:date="2016-08-30T15:04:00Z" w:initials="GB">
    <w:p w14:paraId="14EF8328" w14:textId="59A3C177" w:rsidR="008F5848" w:rsidRDefault="008F5848" w:rsidP="00552C83">
      <w:pPr>
        <w:pStyle w:val="CommentText"/>
      </w:pPr>
      <w:r>
        <w:rPr>
          <w:rStyle w:val="CommentReference"/>
        </w:rPr>
        <w:annotationRef/>
      </w:r>
      <w:r>
        <w:t>TBD: metrics for “most active” communities @Blanca</w:t>
      </w:r>
    </w:p>
  </w:comment>
  <w:comment w:id="2387" w:author="Addy, Paul" w:date="2016-09-19T09:33:00Z" w:initials="AP">
    <w:p w14:paraId="051E1672" w14:textId="77777777" w:rsidR="008F5848" w:rsidRDefault="008F5848">
      <w:pPr>
        <w:pStyle w:val="CommentText"/>
      </w:pPr>
      <w:r>
        <w:rPr>
          <w:rStyle w:val="CommentReference"/>
        </w:rPr>
        <w:annotationRef/>
      </w:r>
      <w:r>
        <w:t xml:space="preserve">I think it would be more around ‘most </w:t>
      </w:r>
      <w:r w:rsidRPr="00C47B58">
        <w:rPr>
          <w:u w:val="single"/>
        </w:rPr>
        <w:t>recently</w:t>
      </w:r>
      <w:r>
        <w:t xml:space="preserve"> active’ as a way of ordering.</w:t>
      </w:r>
    </w:p>
    <w:p w14:paraId="499D490B" w14:textId="0D4A3017" w:rsidR="008F5848" w:rsidRDefault="008F5848">
      <w:pPr>
        <w:pStyle w:val="CommentText"/>
      </w:pPr>
      <w:r>
        <w:t>Another way would be to order by most followers, but this can often be a ‘red herring’ as it’s not an indicator of engagement.</w:t>
      </w:r>
    </w:p>
  </w:comment>
  <w:comment w:id="2388" w:author="Garcia, Blanca" w:date="2016-09-19T14:50:00Z" w:initials="GB">
    <w:p w14:paraId="5732B80A" w14:textId="77777777" w:rsidR="008F5848" w:rsidRDefault="008F5848" w:rsidP="008257D4">
      <w:pPr>
        <w:pStyle w:val="CommentText"/>
        <w:rPr>
          <w:rFonts w:asciiTheme="minorHAnsi" w:eastAsia="Times New Roman" w:hAnsiTheme="minorHAnsi" w:cstheme="minorHAnsi"/>
          <w:color w:val="000000"/>
          <w:sz w:val="16"/>
          <w:szCs w:val="16"/>
          <w:lang w:val="en-US"/>
        </w:rPr>
      </w:pPr>
      <w:r>
        <w:rPr>
          <w:rStyle w:val="CommentReference"/>
        </w:rPr>
        <w:annotationRef/>
      </w:r>
      <w:r>
        <w:t xml:space="preserve">See reply in section: </w:t>
      </w:r>
      <w:r>
        <w:rPr>
          <w:rFonts w:asciiTheme="minorHAnsi" w:eastAsia="Times New Roman" w:hAnsiTheme="minorHAnsi" w:cstheme="minorHAnsi"/>
          <w:color w:val="000000"/>
          <w:sz w:val="16"/>
          <w:szCs w:val="16"/>
          <w:lang w:val="en-US"/>
        </w:rPr>
        <w:t xml:space="preserve">15.1.4.3. </w:t>
      </w:r>
    </w:p>
    <w:p w14:paraId="4FCB3A63" w14:textId="77777777" w:rsidR="008F5848" w:rsidRDefault="008F5848" w:rsidP="008257D4">
      <w:pPr>
        <w:pStyle w:val="CommentText"/>
        <w:rPr>
          <w:rFonts w:asciiTheme="minorHAnsi" w:eastAsia="Times New Roman" w:hAnsiTheme="minorHAnsi" w:cstheme="minorHAnsi"/>
          <w:color w:val="000000"/>
          <w:sz w:val="16"/>
          <w:szCs w:val="16"/>
          <w:lang w:val="en-US"/>
        </w:rPr>
      </w:pPr>
    </w:p>
    <w:p w14:paraId="181E8767" w14:textId="428BD13D" w:rsidR="008F5848" w:rsidRDefault="008F5848" w:rsidP="008257D4">
      <w:pPr>
        <w:pStyle w:val="CommentText"/>
      </w:pPr>
      <w:r>
        <w:rPr>
          <w:rFonts w:asciiTheme="minorHAnsi" w:eastAsia="Times New Roman" w:hAnsiTheme="minorHAnsi" w:cstheme="minorHAnsi"/>
          <w:color w:val="000000"/>
          <w:sz w:val="16"/>
          <w:szCs w:val="16"/>
          <w:lang w:val="en-US"/>
        </w:rPr>
        <w:t>I recommend to use the criteria: latest activity</w:t>
      </w:r>
    </w:p>
  </w:comment>
  <w:comment w:id="2395" w:author="Markar, Fadia" w:date="2016-09-30T17:53:00Z" w:initials="MF">
    <w:p w14:paraId="68B5552E" w14:textId="0D0D7F5A" w:rsidR="008F5848" w:rsidRDefault="008F5848">
      <w:pPr>
        <w:pStyle w:val="CommentText"/>
      </w:pPr>
      <w:r>
        <w:rPr>
          <w:rStyle w:val="CommentReference"/>
        </w:rPr>
        <w:annotationRef/>
      </w:r>
      <w:r>
        <w:t>The quick links on the header such as what we do, what’s new and M&amp;S library; are they editable by the publisher?</w:t>
      </w:r>
    </w:p>
    <w:p w14:paraId="6C8A3483" w14:textId="4F09C589" w:rsidR="008F5848" w:rsidRDefault="008F5848">
      <w:pPr>
        <w:pStyle w:val="CommentText"/>
      </w:pPr>
      <w:r>
        <w:t>In case publisher needs to rename, how will it work?</w:t>
      </w:r>
    </w:p>
    <w:p w14:paraId="59DB599D" w14:textId="44EBE905" w:rsidR="008F5848" w:rsidRDefault="008F5848">
      <w:pPr>
        <w:pStyle w:val="CommentText"/>
      </w:pPr>
      <w:r>
        <w:t>TBD</w:t>
      </w:r>
    </w:p>
    <w:p w14:paraId="22BEE975" w14:textId="110EFD4E" w:rsidR="008F5848" w:rsidRDefault="008F5848">
      <w:pPr>
        <w:pStyle w:val="CommentText"/>
      </w:pPr>
      <w:r>
        <w:t>Applies to all topics pages</w:t>
      </w:r>
    </w:p>
  </w:comment>
  <w:comment w:id="2396" w:author="Ghita Benotmane" w:date="2016-10-04T11:50:00Z" w:initials="GB">
    <w:p w14:paraId="3706FE76" w14:textId="21A89367" w:rsidR="008F5848" w:rsidRDefault="008F5848">
      <w:pPr>
        <w:pStyle w:val="CommentText"/>
      </w:pPr>
      <w:r>
        <w:rPr>
          <w:rStyle w:val="CommentReference"/>
        </w:rPr>
        <w:annotationRef/>
      </w:r>
      <w:r>
        <w:t xml:space="preserve">The titles will be editable. To rename, he’ll have to go to the back-end of the page. </w:t>
      </w:r>
    </w:p>
  </w:comment>
  <w:comment w:id="2398" w:author="Ghita Benotmane" w:date="2016-09-09T13:40:00Z" w:initials="GB">
    <w:p w14:paraId="7F0ED3A3" w14:textId="5F36F934" w:rsidR="008F5848" w:rsidRDefault="008F5848" w:rsidP="00A1126B">
      <w:pPr>
        <w:pStyle w:val="CommentText"/>
      </w:pPr>
      <w:r>
        <w:rPr>
          <w:rStyle w:val="CommentReference"/>
        </w:rPr>
        <w:annotationRef/>
      </w:r>
      <w:r>
        <w:t>Technical feasibility and user behaviour to be confirmed.</w:t>
      </w:r>
    </w:p>
  </w:comment>
  <w:comment w:id="2399" w:author="Addy, Paul" w:date="2016-09-19T09:35:00Z" w:initials="AP">
    <w:p w14:paraId="5B033022" w14:textId="376BE9B1" w:rsidR="008F5848" w:rsidRDefault="008F5848">
      <w:pPr>
        <w:pStyle w:val="CommentText"/>
      </w:pPr>
      <w:r>
        <w:rPr>
          <w:rStyle w:val="CommentReference"/>
        </w:rPr>
        <w:annotationRef/>
      </w:r>
      <w:r>
        <w:t>See open Questions at the start of the doc.</w:t>
      </w:r>
    </w:p>
  </w:comment>
  <w:comment w:id="2400" w:author="Erce, Juan Antonio" w:date="2016-10-01T09:41:00Z" w:initials="EJA">
    <w:p w14:paraId="374DF788" w14:textId="2A3BE059" w:rsidR="008F5848" w:rsidRDefault="008F5848">
      <w:pPr>
        <w:pStyle w:val="CommentText"/>
      </w:pPr>
      <w:r>
        <w:rPr>
          <w:rStyle w:val="CommentReference"/>
        </w:rPr>
        <w:annotationRef/>
      </w:r>
      <w:r>
        <w:t>Alvaro, is possible to add Javascript? Will not be removed by the system due to Browser Security restrictions?</w:t>
      </w:r>
    </w:p>
  </w:comment>
  <w:comment w:id="2401" w:author="Garcia, Blanca" w:date="2016-09-19T14:51:00Z" w:initials="GB">
    <w:p w14:paraId="0EA6D033" w14:textId="77777777" w:rsidR="008F5848" w:rsidRDefault="008F5848" w:rsidP="008257D4">
      <w:pPr>
        <w:pStyle w:val="CommentText"/>
      </w:pPr>
      <w:r>
        <w:rPr>
          <w:rStyle w:val="CommentReference"/>
        </w:rPr>
        <w:annotationRef/>
      </w:r>
      <w:r>
        <w:t xml:space="preserve">For the publishing: It should be automatic as per  sections: </w:t>
      </w:r>
    </w:p>
    <w:p w14:paraId="308DF198" w14:textId="77777777" w:rsidR="008F5848" w:rsidRDefault="008F5848" w:rsidP="008257D4">
      <w:pPr>
        <w:pStyle w:val="CommentText"/>
      </w:pPr>
    </w:p>
    <w:p w14:paraId="507A2F7B" w14:textId="77777777" w:rsidR="008F5848" w:rsidRDefault="008F5848" w:rsidP="008257D4">
      <w:pPr>
        <w:pStyle w:val="CommentText"/>
      </w:pPr>
      <w:r>
        <w:t>15.1.4.3.</w:t>
      </w:r>
    </w:p>
    <w:p w14:paraId="7A7C64A9" w14:textId="77777777" w:rsidR="008F5848" w:rsidRDefault="008F5848" w:rsidP="008257D4">
      <w:pPr>
        <w:pStyle w:val="CommentText"/>
      </w:pPr>
      <w:r>
        <w:t>15.2.4.3.</w:t>
      </w:r>
    </w:p>
    <w:p w14:paraId="3BD2CB77" w14:textId="112EA594" w:rsidR="008F5848" w:rsidRDefault="008F5848" w:rsidP="008257D4">
      <w:pPr>
        <w:pStyle w:val="CommentText"/>
      </w:pPr>
      <w:r>
        <w:t>15.4.4.4.</w:t>
      </w:r>
    </w:p>
  </w:comment>
  <w:comment w:id="2404" w:author="Ghita Benotmane" w:date="2016-09-09T13:40:00Z" w:initials="GB">
    <w:p w14:paraId="76DA05F4" w14:textId="77777777" w:rsidR="008F5848" w:rsidRDefault="008F5848" w:rsidP="00A1126B">
      <w:pPr>
        <w:pStyle w:val="CommentText"/>
      </w:pPr>
      <w:r>
        <w:rPr>
          <w:rStyle w:val="CommentReference"/>
        </w:rPr>
        <w:annotationRef/>
      </w:r>
      <w:r>
        <w:t>Technical feasibility and user behaviour to be confirmed</w:t>
      </w:r>
    </w:p>
  </w:comment>
  <w:comment w:id="2405" w:author="Addy, Paul" w:date="2016-09-19T09:35:00Z" w:initials="AP">
    <w:p w14:paraId="0D09763F" w14:textId="77777777" w:rsidR="008F5848" w:rsidRDefault="008F5848" w:rsidP="001A27AC">
      <w:pPr>
        <w:pStyle w:val="CommentText"/>
      </w:pPr>
      <w:r>
        <w:rPr>
          <w:rStyle w:val="CommentReference"/>
        </w:rPr>
        <w:annotationRef/>
      </w:r>
      <w:r>
        <w:rPr>
          <w:rStyle w:val="CommentReference"/>
        </w:rPr>
        <w:annotationRef/>
      </w:r>
      <w:r>
        <w:t>See open Questions at the start of the doc.</w:t>
      </w:r>
    </w:p>
    <w:p w14:paraId="61E9BF21" w14:textId="5F564E5F" w:rsidR="008F5848" w:rsidRDefault="008F5848">
      <w:pPr>
        <w:pStyle w:val="CommentText"/>
      </w:pPr>
    </w:p>
  </w:comment>
  <w:comment w:id="2406" w:author="Ghita Benotmane" w:date="2016-09-15T12:36:00Z" w:initials="GB">
    <w:p w14:paraId="04F30318" w14:textId="7EB38440" w:rsidR="008F5848" w:rsidRDefault="008F5848" w:rsidP="00A1126B">
      <w:pPr>
        <w:pStyle w:val="CommentText"/>
      </w:pPr>
      <w:r>
        <w:rPr>
          <w:rStyle w:val="CommentReference"/>
        </w:rPr>
        <w:annotationRef/>
      </w:r>
      <w:r>
        <w:t>We need to make sure we agree on the limit of the number of sections available for the publishers</w:t>
      </w:r>
    </w:p>
  </w:comment>
  <w:comment w:id="2413" w:author="Addy, Paul" w:date="2016-09-19T09:41:00Z" w:initials="AP">
    <w:p w14:paraId="133CD16D" w14:textId="67D5AFEE" w:rsidR="008F5848" w:rsidRDefault="008F5848">
      <w:pPr>
        <w:pStyle w:val="CommentText"/>
      </w:pPr>
      <w:r>
        <w:rPr>
          <w:rStyle w:val="CommentReference"/>
        </w:rPr>
        <w:annotationRef/>
      </w:r>
      <w:r>
        <w:t xml:space="preserve">Is the news title fixed? OK if so but we may need to consider changing ‘What’s new?’ as I fear that there will be cases the news won’t be ‘new’. Secondly, I think we can be more explicit: ‘News’ </w:t>
      </w:r>
    </w:p>
  </w:comment>
  <w:comment w:id="2447" w:author="Garcia, Blanca" w:date="2016-09-19T14:52:00Z" w:initials="GB">
    <w:p w14:paraId="1514941E" w14:textId="77777777" w:rsidR="008F5848" w:rsidRDefault="008F5848" w:rsidP="008257D4">
      <w:pPr>
        <w:pStyle w:val="CommentText"/>
      </w:pPr>
      <w:r>
        <w:rPr>
          <w:rStyle w:val="CommentReference"/>
        </w:rPr>
        <w:annotationRef/>
      </w:r>
      <w:r>
        <w:t xml:space="preserve">For the publishing: It should be automatic as per  sections: </w:t>
      </w:r>
    </w:p>
    <w:p w14:paraId="5182FAA5" w14:textId="77777777" w:rsidR="008F5848" w:rsidRDefault="008F5848" w:rsidP="008257D4">
      <w:pPr>
        <w:pStyle w:val="CommentText"/>
      </w:pPr>
    </w:p>
    <w:p w14:paraId="28D66B2D" w14:textId="77777777" w:rsidR="008F5848" w:rsidRDefault="008F5848" w:rsidP="008257D4">
      <w:pPr>
        <w:pStyle w:val="CommentText"/>
      </w:pPr>
      <w:r>
        <w:t>15.1.4.3.</w:t>
      </w:r>
    </w:p>
    <w:p w14:paraId="44DA7204" w14:textId="77777777" w:rsidR="008F5848" w:rsidRDefault="008F5848" w:rsidP="008257D4">
      <w:pPr>
        <w:pStyle w:val="CommentText"/>
      </w:pPr>
      <w:r>
        <w:t>15.2.4.3.</w:t>
      </w:r>
    </w:p>
    <w:p w14:paraId="4592CDBF" w14:textId="0B54E709" w:rsidR="008F5848" w:rsidRDefault="008F5848" w:rsidP="008257D4">
      <w:pPr>
        <w:pStyle w:val="CommentText"/>
      </w:pPr>
      <w:r>
        <w:t>15.4.4.4.</w:t>
      </w:r>
    </w:p>
  </w:comment>
  <w:comment w:id="2452" w:author="Ghita Benotmane" w:date="2016-09-09T13:40:00Z" w:initials="GB">
    <w:p w14:paraId="252357A8" w14:textId="77777777" w:rsidR="008F5848" w:rsidRDefault="008F5848" w:rsidP="00A1126B">
      <w:pPr>
        <w:pStyle w:val="CommentText"/>
      </w:pPr>
      <w:r>
        <w:rPr>
          <w:rStyle w:val="CommentReference"/>
        </w:rPr>
        <w:annotationRef/>
      </w:r>
      <w:r>
        <w:t>Technical feasibility and user behaviour to be confirmed</w:t>
      </w:r>
    </w:p>
  </w:comment>
  <w:comment w:id="2453" w:author="Ghita Benotmane" w:date="2016-09-14T17:56:00Z" w:initials="GB">
    <w:p w14:paraId="536F5F41" w14:textId="72A629CF" w:rsidR="008F5848" w:rsidRDefault="008F5848" w:rsidP="00A1126B">
      <w:pPr>
        <w:pStyle w:val="CommentText"/>
      </w:pPr>
      <w:r>
        <w:rPr>
          <w:rStyle w:val="CommentReference"/>
        </w:rPr>
        <w:annotationRef/>
      </w:r>
      <w:r>
        <w:rPr>
          <w:rStyle w:val="CommentReference"/>
        </w:rPr>
        <w:annotationRef/>
      </w:r>
      <w:r>
        <w:t>Wording and position of cards can be changed (need follow-up with M&amp;S business team and dev team when that sprint will be launched)</w:t>
      </w:r>
    </w:p>
  </w:comment>
  <w:comment w:id="2454" w:author="Addy, Paul" w:date="2016-09-19T11:33:00Z" w:initials="AP">
    <w:p w14:paraId="28DBEF8A" w14:textId="10143F36" w:rsidR="008F5848" w:rsidRDefault="008F5848">
      <w:pPr>
        <w:pStyle w:val="CommentText"/>
      </w:pPr>
      <w:r>
        <w:rPr>
          <w:rStyle w:val="CommentReference"/>
        </w:rPr>
        <w:annotationRef/>
      </w:r>
      <w:r>
        <w:t>I added ‘proposed sections’ to that effect, just to reinforce the fact that the content can change.</w:t>
      </w:r>
    </w:p>
  </w:comment>
  <w:comment w:id="2456" w:author="Addy, Paul" w:date="2016-09-19T11:37:00Z" w:initials="AP">
    <w:p w14:paraId="3AF79113" w14:textId="1C94AE14" w:rsidR="008F5848" w:rsidRDefault="008F5848">
      <w:pPr>
        <w:pStyle w:val="CommentText"/>
      </w:pPr>
      <w:r>
        <w:rPr>
          <w:rStyle w:val="CommentReference"/>
        </w:rPr>
        <w:annotationRef/>
      </w:r>
      <w:r>
        <w:t>For a publisher, we need to have the business logic in place to ensure users know how/where to connect to a video (stored in Online/elsewhere?)</w:t>
      </w:r>
    </w:p>
  </w:comment>
  <w:comment w:id="2457" w:author="Ghita Benotmane" w:date="2016-09-27T18:54:00Z" w:initials="GB">
    <w:p w14:paraId="11307894" w14:textId="74455F10" w:rsidR="008F5848" w:rsidRDefault="008F5848">
      <w:pPr>
        <w:pStyle w:val="CommentText"/>
      </w:pPr>
      <w:r>
        <w:rPr>
          <w:rStyle w:val="CommentReference"/>
        </w:rPr>
        <w:annotationRef/>
      </w:r>
      <w:r>
        <w:t>My understanding from the metadata management doc is that there’s a centralized SP site on Inside for all assets (images and videos). Is that correct?</w:t>
      </w:r>
    </w:p>
  </w:comment>
  <w:comment w:id="2461" w:author="Ghita Benotmane" w:date="2016-09-09T13:40:00Z" w:initials="GB">
    <w:p w14:paraId="57E67ECD" w14:textId="238805DB" w:rsidR="008F5848" w:rsidRDefault="008F5848" w:rsidP="00A1126B">
      <w:pPr>
        <w:pStyle w:val="CommentText"/>
      </w:pPr>
      <w:r>
        <w:rPr>
          <w:rStyle w:val="CommentReference"/>
        </w:rPr>
        <w:annotationRef/>
      </w:r>
      <w:r>
        <w:t>Technical feasibility and user behaviour to be confirmed</w:t>
      </w:r>
    </w:p>
  </w:comment>
  <w:comment w:id="3110" w:author="Erce, Juan Antonio" w:date="2016-10-01T09:09:00Z" w:initials="EJA">
    <w:p w14:paraId="034BC849" w14:textId="5339B629" w:rsidR="008F5848" w:rsidRDefault="008F5848">
      <w:pPr>
        <w:pStyle w:val="CommentText"/>
      </w:pPr>
      <w:r>
        <w:rPr>
          <w:rStyle w:val="CommentReference"/>
        </w:rPr>
        <w:annotationRef/>
      </w:r>
      <w:r>
        <w:t>PAUL To Confirm is OK</w:t>
      </w:r>
    </w:p>
  </w:comment>
  <w:comment w:id="3436" w:author="Arias, Alvaro" w:date="2016-09-22T18:28:00Z" w:initials="AA">
    <w:p w14:paraId="2ACDFAF3" w14:textId="26BC63B2" w:rsidR="008F5848" w:rsidRDefault="008F5848">
      <w:pPr>
        <w:pStyle w:val="CommentText"/>
      </w:pPr>
      <w:r>
        <w:rPr>
          <w:rStyle w:val="CommentReference"/>
        </w:rPr>
        <w:annotationRef/>
      </w:r>
      <w:r>
        <w:t>I understand that no top Navigation options will be available at this stage, can you confirm?</w:t>
      </w:r>
    </w:p>
  </w:comment>
  <w:comment w:id="3437" w:author="Erce, Juan Antonio" w:date="2016-09-23T16:57:00Z" w:initials="EJA">
    <w:p w14:paraId="7924D026" w14:textId="586BF79C" w:rsidR="008F5848" w:rsidRDefault="008F5848">
      <w:pPr>
        <w:pStyle w:val="CommentText"/>
      </w:pPr>
      <w:r>
        <w:rPr>
          <w:rStyle w:val="CommentReference"/>
        </w:rPr>
        <w:annotationRef/>
      </w:r>
      <w:r>
        <w:t>Shared with Paul and Peter the alternatives, waiting for confirmation to give more details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057557B" w15:done="0"/>
  <w15:commentEx w15:paraId="70CEF8F3" w15:done="1"/>
  <w15:commentEx w15:paraId="3417B6BA" w15:paraIdParent="70CEF8F3" w15:done="1"/>
  <w15:commentEx w15:paraId="6A0FA3D8" w15:done="1"/>
  <w15:commentEx w15:paraId="4A15593A" w15:paraIdParent="6A0FA3D8" w15:done="1"/>
  <w15:commentEx w15:paraId="4F74F8B0" w15:done="1"/>
  <w15:commentEx w15:paraId="555596D9" w15:paraIdParent="4F74F8B0" w15:done="1"/>
  <w15:commentEx w15:paraId="6555F7E3" w15:done="1"/>
  <w15:commentEx w15:paraId="2A550169" w15:paraIdParent="6555F7E3" w15:done="1"/>
  <w15:commentEx w15:paraId="03EEF3B9" w15:done="0"/>
  <w15:commentEx w15:paraId="44E50132" w15:done="0"/>
  <w15:commentEx w15:paraId="21E78D19" w15:done="0"/>
  <w15:commentEx w15:paraId="3A7BE37A" w15:paraIdParent="21E78D19" w15:done="0"/>
  <w15:commentEx w15:paraId="5224786E" w15:done="0"/>
  <w15:commentEx w15:paraId="2F9C8D53" w15:done="0"/>
  <w15:commentEx w15:paraId="1C597C4A" w15:done="0"/>
  <w15:commentEx w15:paraId="448336DE" w15:paraIdParent="1C597C4A" w15:done="0"/>
  <w15:commentEx w15:paraId="3524F4A8" w15:done="0"/>
  <w15:commentEx w15:paraId="1A7D4B94" w15:done="0"/>
  <w15:commentEx w15:paraId="3001D8FB" w15:done="0"/>
  <w15:commentEx w15:paraId="714C643D" w15:paraIdParent="3001D8FB" w15:done="0"/>
  <w15:commentEx w15:paraId="4ADB3DB7" w15:done="0"/>
  <w15:commentEx w15:paraId="3BB15D44" w15:done="0"/>
  <w15:commentEx w15:paraId="47551AFC" w15:done="0"/>
  <w15:commentEx w15:paraId="74F89B8C" w15:done="0"/>
  <w15:commentEx w15:paraId="1B9E4508" w15:done="0"/>
  <w15:commentEx w15:paraId="51AE2C9C" w15:done="0"/>
  <w15:commentEx w15:paraId="1CD785A9" w15:done="1"/>
  <w15:commentEx w15:paraId="3E8BC93A" w15:paraIdParent="1CD785A9" w15:done="1"/>
  <w15:commentEx w15:paraId="6E8AA926" w15:done="1"/>
  <w15:commentEx w15:paraId="527E9E42" w15:paraIdParent="6E8AA926" w15:done="1"/>
  <w15:commentEx w15:paraId="7A76EFC2" w15:done="1"/>
  <w15:commentEx w15:paraId="2E8E37A1" w15:paraIdParent="7A76EFC2" w15:done="1"/>
  <w15:commentEx w15:paraId="27A08F7B" w15:done="1"/>
  <w15:commentEx w15:paraId="7D1088A2" w15:paraIdParent="27A08F7B" w15:done="1"/>
  <w15:commentEx w15:paraId="489CFA08" w15:done="1"/>
  <w15:commentEx w15:paraId="1FF688B2" w15:paraIdParent="489CFA08" w15:done="1"/>
  <w15:commentEx w15:paraId="717E3481" w15:done="0"/>
  <w15:commentEx w15:paraId="11C91905" w15:paraIdParent="717E3481" w15:done="1"/>
  <w15:commentEx w15:paraId="5AEE6BEA" w15:paraIdParent="717E3481" w15:done="1"/>
  <w15:commentEx w15:paraId="72BFFACD" w15:done="1"/>
  <w15:commentEx w15:paraId="58DD4DD0" w15:paraIdParent="72BFFACD" w15:done="1"/>
  <w15:commentEx w15:paraId="53CA083F" w15:done="0"/>
  <w15:commentEx w15:paraId="4528AEB3" w15:done="0"/>
  <w15:commentEx w15:paraId="2A1F1516" w15:paraIdParent="4528AEB3" w15:done="0"/>
  <w15:commentEx w15:paraId="75E3DD24" w15:done="0"/>
  <w15:commentEx w15:paraId="13D425DF" w15:paraIdParent="75E3DD24" w15:done="0"/>
  <w15:commentEx w15:paraId="3F6D4732" w15:done="0"/>
  <w15:commentEx w15:paraId="11133020" w15:paraIdParent="3F6D4732" w15:done="0"/>
  <w15:commentEx w15:paraId="549A076F" w15:done="1"/>
  <w15:commentEx w15:paraId="07D98512" w15:done="0"/>
  <w15:commentEx w15:paraId="4592D97A" w15:paraIdParent="07D98512" w15:done="0"/>
  <w15:commentEx w15:paraId="51EDF491" w15:done="0"/>
  <w15:commentEx w15:paraId="75228129" w15:paraIdParent="51EDF491" w15:done="0"/>
  <w15:commentEx w15:paraId="69276858" w15:paraIdParent="51EDF491" w15:done="1"/>
  <w15:commentEx w15:paraId="5677493F" w15:paraIdParent="51EDF491" w15:done="0"/>
  <w15:commentEx w15:paraId="233FBFA9" w15:done="1"/>
  <w15:commentEx w15:paraId="1A93BD85" w15:paraIdParent="233FBFA9" w15:done="1"/>
  <w15:commentEx w15:paraId="0347CF51" w15:done="0"/>
  <w15:commentEx w15:paraId="08469F92" w15:done="0"/>
  <w15:commentEx w15:paraId="53B8B493" w15:done="0"/>
  <w15:commentEx w15:paraId="7422EBE1" w15:paraIdParent="53B8B493" w15:done="0"/>
  <w15:commentEx w15:paraId="2098799F" w15:done="0"/>
  <w15:commentEx w15:paraId="56074872" w15:paraIdParent="2098799F" w15:done="0"/>
  <w15:commentEx w15:paraId="6AC29F08" w15:done="1"/>
  <w15:commentEx w15:paraId="30F1FF93" w15:done="1"/>
  <w15:commentEx w15:paraId="3D4DB230" w15:paraIdParent="30F1FF93" w15:done="1"/>
  <w15:commentEx w15:paraId="26F1427F" w15:paraIdParent="30F1FF93" w15:done="1"/>
  <w15:commentEx w15:paraId="67C88E95" w15:done="0"/>
  <w15:commentEx w15:paraId="45639F04" w15:done="0"/>
  <w15:commentEx w15:paraId="072D32F1" w15:done="0"/>
  <w15:commentEx w15:paraId="434B29CC" w15:done="0"/>
  <w15:commentEx w15:paraId="37A22511" w15:paraIdParent="434B29CC" w15:done="0"/>
  <w15:commentEx w15:paraId="691DA6D3" w15:done="0"/>
  <w15:commentEx w15:paraId="0983B4D2" w15:done="0"/>
  <w15:commentEx w15:paraId="66B68F2C" w15:done="0"/>
  <w15:commentEx w15:paraId="11C211E4" w15:done="0"/>
  <w15:commentEx w15:paraId="3AC01061" w15:done="0"/>
  <w15:commentEx w15:paraId="29BBAC94" w15:done="0"/>
  <w15:commentEx w15:paraId="1B07EB01" w15:done="0"/>
  <w15:commentEx w15:paraId="5A56CF37" w15:done="0"/>
  <w15:commentEx w15:paraId="6229AC92" w15:done="0"/>
  <w15:commentEx w15:paraId="7CF68C49" w15:paraIdParent="6229AC92" w15:done="0"/>
  <w15:commentEx w15:paraId="48BCD740" w15:done="0"/>
  <w15:commentEx w15:paraId="00CB91F1" w15:done="0"/>
  <w15:commentEx w15:paraId="5AF8FCC4" w15:done="0"/>
  <w15:commentEx w15:paraId="63C19B9C" w15:paraIdParent="5AF8FCC4" w15:done="0"/>
  <w15:commentEx w15:paraId="00A88642" w15:paraIdParent="5AF8FCC4" w15:done="0"/>
  <w15:commentEx w15:paraId="1AAA03EF" w15:done="0"/>
  <w15:commentEx w15:paraId="2D05727D" w15:done="0"/>
  <w15:commentEx w15:paraId="19086202" w15:done="0"/>
  <w15:commentEx w15:paraId="4565B7C1" w15:done="0"/>
  <w15:commentEx w15:paraId="2BE4859B" w15:done="0"/>
  <w15:commentEx w15:paraId="1090C5BA" w15:done="1"/>
  <w15:commentEx w15:paraId="1179D4B4" w15:done="1"/>
  <w15:commentEx w15:paraId="38F9D896" w15:done="1"/>
  <w15:commentEx w15:paraId="789E3EA5" w15:paraIdParent="38F9D896" w15:done="1"/>
  <w15:commentEx w15:paraId="02934939" w15:done="1"/>
  <w15:commentEx w15:paraId="1669AB50" w15:paraIdParent="02934939" w15:done="1"/>
  <w15:commentEx w15:paraId="35DCA50F" w15:done="1"/>
  <w15:commentEx w15:paraId="66BC636D" w15:paraIdParent="35DCA50F" w15:done="1"/>
  <w15:commentEx w15:paraId="3955CD0A" w15:paraIdParent="35DCA50F" w15:done="1"/>
  <w15:commentEx w15:paraId="26CC12EB" w15:done="1"/>
  <w15:commentEx w15:paraId="670F201F" w15:paraIdParent="26CC12EB" w15:done="1"/>
  <w15:commentEx w15:paraId="72E1EBD2" w15:paraIdParent="26CC12EB" w15:done="1"/>
  <w15:commentEx w15:paraId="1CFE1DE8" w15:done="0"/>
  <w15:commentEx w15:paraId="411BB22E" w15:paraIdParent="1CFE1DE8" w15:done="1"/>
  <w15:commentEx w15:paraId="7FCA40FD" w15:paraIdParent="1CFE1DE8" w15:done="1"/>
  <w15:commentEx w15:paraId="6EA67799" w15:paraIdParent="1CFE1DE8" w15:done="0"/>
  <w15:commentEx w15:paraId="1CA48B97" w15:done="0"/>
  <w15:commentEx w15:paraId="7F31E66B" w15:paraIdParent="1CA48B97" w15:done="0"/>
  <w15:commentEx w15:paraId="434DB9B8" w15:done="1"/>
  <w15:commentEx w15:paraId="162B6560" w15:paraIdParent="434DB9B8" w15:done="1"/>
  <w15:commentEx w15:paraId="786D8F11" w15:done="0"/>
  <w15:commentEx w15:paraId="0AE214EE" w15:paraIdParent="786D8F11" w15:done="0"/>
  <w15:commentEx w15:paraId="0D17339E" w15:done="0"/>
  <w15:commentEx w15:paraId="20841F99" w15:paraIdParent="0D17339E" w15:done="0"/>
  <w15:commentEx w15:paraId="3311A251" w15:done="0"/>
  <w15:commentEx w15:paraId="2FEA2A87" w15:paraIdParent="3311A251" w15:done="0"/>
  <w15:commentEx w15:paraId="7BBE1063" w15:paraIdParent="3311A251" w15:done="0"/>
  <w15:commentEx w15:paraId="6F8C0AA6" w15:done="0"/>
  <w15:commentEx w15:paraId="2AF8ABF7" w15:paraIdParent="6F8C0AA6" w15:done="0"/>
  <w15:commentEx w15:paraId="768B7A01" w15:done="1"/>
  <w15:commentEx w15:paraId="6BDB66A1" w15:paraIdParent="768B7A01" w15:done="0"/>
  <w15:commentEx w15:paraId="3BC388BE" w15:done="0"/>
  <w15:commentEx w15:paraId="42E90EAE" w15:paraIdParent="3BC388BE" w15:done="0"/>
  <w15:commentEx w15:paraId="704B3382" w15:paraIdParent="3BC388BE" w15:done="0"/>
  <w15:commentEx w15:paraId="10547870" w15:done="1"/>
  <w15:commentEx w15:paraId="1485395A" w15:paraIdParent="10547870" w15:done="1"/>
  <w15:commentEx w15:paraId="118464F9" w15:paraIdParent="10547870" w15:done="1"/>
  <w15:commentEx w15:paraId="61D78B0D" w15:done="0"/>
  <w15:commentEx w15:paraId="021C046A" w15:done="0"/>
  <w15:commentEx w15:paraId="6567B4CA" w15:done="1"/>
  <w15:commentEx w15:paraId="6508B8C2" w15:paraIdParent="6567B4CA" w15:done="1"/>
  <w15:commentEx w15:paraId="2871274A" w15:done="0"/>
  <w15:commentEx w15:paraId="7D401738" w15:paraIdParent="2871274A" w15:done="0"/>
  <w15:commentEx w15:paraId="67744037" w15:done="0"/>
  <w15:commentEx w15:paraId="431DE358" w15:paraIdParent="67744037" w15:done="0"/>
  <w15:commentEx w15:paraId="718A540C" w15:done="0"/>
  <w15:commentEx w15:paraId="020B7F69" w15:paraIdParent="718A540C" w15:done="0"/>
  <w15:commentEx w15:paraId="5BCDFCA2" w15:done="0"/>
  <w15:commentEx w15:paraId="49B2C44C" w15:done="0"/>
  <w15:commentEx w15:paraId="5009470A" w15:paraIdParent="49B2C44C" w15:done="0"/>
  <w15:commentEx w15:paraId="1967DB58" w15:done="1"/>
  <w15:commentEx w15:paraId="7E2C232E" w15:paraIdParent="1967DB58" w15:done="1"/>
  <w15:commentEx w15:paraId="0DC13A92" w15:paraIdParent="1967DB58" w15:done="1"/>
  <w15:commentEx w15:paraId="18739B3D" w15:paraIdParent="1967DB58" w15:done="1"/>
  <w15:commentEx w15:paraId="0F7D9748" w15:paraIdParent="1967DB58" w15:done="1"/>
  <w15:commentEx w15:paraId="3C30626A" w15:done="0"/>
  <w15:commentEx w15:paraId="1DB8AC44" w15:paraIdParent="3C30626A" w15:done="0"/>
  <w15:commentEx w15:paraId="1A3FD754" w15:done="0"/>
  <w15:commentEx w15:paraId="1CADEE44" w15:paraIdParent="1A3FD754" w15:done="0"/>
  <w15:commentEx w15:paraId="34903F92" w15:done="0"/>
  <w15:commentEx w15:paraId="25B0645B" w15:paraIdParent="34903F92" w15:done="0"/>
  <w15:commentEx w15:paraId="5A9B0549" w15:done="0"/>
  <w15:commentEx w15:paraId="3416F9C6" w15:paraIdParent="5A9B0549" w15:done="0"/>
  <w15:commentEx w15:paraId="19C8FCF3" w15:done="0"/>
  <w15:commentEx w15:paraId="53E29EE8" w15:paraIdParent="19C8FCF3" w15:done="0"/>
  <w15:commentEx w15:paraId="2EB9D257" w15:done="0"/>
  <w15:commentEx w15:paraId="5F0CAAA3" w15:done="0"/>
  <w15:commentEx w15:paraId="4B363465" w15:done="0"/>
  <w15:commentEx w15:paraId="6D19B94D" w15:done="0"/>
  <w15:commentEx w15:paraId="4F731A1D" w15:done="1"/>
  <w15:commentEx w15:paraId="21AA5BF3" w15:paraIdParent="4F731A1D" w15:done="1"/>
  <w15:commentEx w15:paraId="116F3C41" w15:done="0"/>
  <w15:commentEx w15:paraId="0D194A02" w15:paraIdParent="116F3C41" w15:done="0"/>
  <w15:commentEx w15:paraId="34909ED1" w15:done="0"/>
  <w15:commentEx w15:paraId="1E093E3F" w15:paraIdParent="34909ED1" w15:done="0"/>
  <w15:commentEx w15:paraId="403F6A8A" w15:done="1"/>
  <w15:commentEx w15:paraId="1D0F7F0F" w15:paraIdParent="403F6A8A" w15:done="1"/>
  <w15:commentEx w15:paraId="5AA1D0A0" w15:done="1"/>
  <w15:commentEx w15:paraId="23D0C6E3" w15:paraIdParent="5AA1D0A0" w15:done="1"/>
  <w15:commentEx w15:paraId="07B8ADF6" w15:done="0"/>
  <w15:commentEx w15:paraId="2C880A82" w15:paraIdParent="07B8ADF6" w15:done="0"/>
  <w15:commentEx w15:paraId="5C0037E8" w15:done="1"/>
  <w15:commentEx w15:paraId="59122AE6" w15:done="0"/>
  <w15:commentEx w15:paraId="71685621" w15:paraIdParent="59122AE6" w15:done="0"/>
  <w15:commentEx w15:paraId="628B4125" w15:paraIdParent="59122AE6" w15:done="0"/>
  <w15:commentEx w15:paraId="5027CD95" w15:done="1"/>
  <w15:commentEx w15:paraId="7D0F8B12" w15:paraIdParent="5027CD95" w15:done="1"/>
  <w15:commentEx w15:paraId="41B5CBBF" w15:done="1"/>
  <w15:commentEx w15:paraId="38436FAA" w15:paraIdParent="41B5CBBF" w15:done="1"/>
  <w15:commentEx w15:paraId="214F84EB" w15:done="0"/>
  <w15:commentEx w15:paraId="39EDFCC3" w15:done="1"/>
  <w15:commentEx w15:paraId="76721A93" w15:paraIdParent="39EDFCC3" w15:done="1"/>
  <w15:commentEx w15:paraId="40BC7A5A" w15:paraIdParent="39EDFCC3" w15:done="1"/>
  <w15:commentEx w15:paraId="07030510" w15:done="1"/>
  <w15:commentEx w15:paraId="58593240" w15:paraIdParent="07030510" w15:done="1"/>
  <w15:commentEx w15:paraId="0B18A092" w15:paraIdParent="07030510" w15:done="1"/>
  <w15:commentEx w15:paraId="6CE535F8" w15:paraIdParent="07030510" w15:done="1"/>
  <w15:commentEx w15:paraId="5AE6044C" w15:done="0"/>
  <w15:commentEx w15:paraId="09132629" w15:paraIdParent="5AE6044C" w15:done="0"/>
  <w15:commentEx w15:paraId="07821A3E" w15:done="1"/>
  <w15:commentEx w15:paraId="42A04FF9" w15:paraIdParent="07821A3E" w15:done="0"/>
  <w15:commentEx w15:paraId="3E21960C" w15:done="0"/>
  <w15:commentEx w15:paraId="37E98428" w15:paraIdParent="3E21960C" w15:done="0"/>
  <w15:commentEx w15:paraId="15136B0B" w15:done="0"/>
  <w15:commentEx w15:paraId="30D1F466" w15:paraIdParent="15136B0B" w15:done="0"/>
  <w15:commentEx w15:paraId="07E9FB05" w15:paraIdParent="15136B0B" w15:done="0"/>
  <w15:commentEx w15:paraId="1B018BAA" w15:paraIdParent="15136B0B" w15:done="0"/>
  <w15:commentEx w15:paraId="0A1C1859" w15:paraIdParent="15136B0B" w15:done="0"/>
  <w15:commentEx w15:paraId="105E0AEC" w15:done="1"/>
  <w15:commentEx w15:paraId="33C01ACC" w15:done="0"/>
  <w15:commentEx w15:paraId="0B6F1B37" w15:paraIdParent="33C01ACC" w15:done="0"/>
  <w15:commentEx w15:paraId="37948627" w15:paraIdParent="33C01ACC" w15:done="0"/>
  <w15:commentEx w15:paraId="733421C2" w15:done="1"/>
  <w15:commentEx w15:paraId="31C82FE7" w15:paraIdParent="733421C2" w15:done="1"/>
  <w15:commentEx w15:paraId="53D0685D" w15:done="1"/>
  <w15:commentEx w15:paraId="0656D28A" w15:paraIdParent="53D0685D" w15:done="1"/>
  <w15:commentEx w15:paraId="1D4B5C8B" w15:done="0"/>
  <w15:commentEx w15:paraId="36A08AE0" w15:paraIdParent="1D4B5C8B" w15:done="0"/>
  <w15:commentEx w15:paraId="48362045" w15:done="0"/>
  <w15:commentEx w15:paraId="19F9D0C8" w15:paraIdParent="48362045" w15:done="0"/>
  <w15:commentEx w15:paraId="25130219" w15:done="0"/>
  <w15:commentEx w15:paraId="4493DD84" w15:paraIdParent="25130219" w15:done="0"/>
  <w15:commentEx w15:paraId="4651F3B2" w15:done="1"/>
  <w15:commentEx w15:paraId="1D1E5D54" w15:done="0"/>
  <w15:commentEx w15:paraId="656BE44F" w15:paraIdParent="1D1E5D54" w15:done="0"/>
  <w15:commentEx w15:paraId="0AF4E78F" w15:done="0"/>
  <w15:commentEx w15:paraId="53A4E75D" w15:paraIdParent="0AF4E78F" w15:done="0"/>
  <w15:commentEx w15:paraId="60FFF1B1" w15:done="1"/>
  <w15:commentEx w15:paraId="74AC3967" w15:paraIdParent="60FFF1B1" w15:done="1"/>
  <w15:commentEx w15:paraId="0D46E31F" w15:done="1"/>
  <w15:commentEx w15:paraId="7383E204" w15:paraIdParent="0D46E31F" w15:done="1"/>
  <w15:commentEx w15:paraId="4BAC4625" w15:done="0"/>
  <w15:commentEx w15:paraId="697A4E0F" w15:paraIdParent="4BAC4625" w15:done="0"/>
  <w15:commentEx w15:paraId="7A5A7EEF" w15:done="0"/>
  <w15:commentEx w15:paraId="611E8D90" w15:paraIdParent="7A5A7EEF" w15:done="0"/>
  <w15:commentEx w15:paraId="0F1BC9F8" w15:done="1"/>
  <w15:commentEx w15:paraId="2E4814BE" w15:done="0"/>
  <w15:commentEx w15:paraId="719CE12A" w15:done="0"/>
  <w15:commentEx w15:paraId="61625C75" w15:done="1"/>
  <w15:commentEx w15:paraId="1581EF64" w15:paraIdParent="61625C75" w15:done="1"/>
  <w15:commentEx w15:paraId="14EF8328" w15:done="0"/>
  <w15:commentEx w15:paraId="499D490B" w15:paraIdParent="14EF8328" w15:done="0"/>
  <w15:commentEx w15:paraId="181E8767" w15:paraIdParent="14EF8328" w15:done="0"/>
  <w15:commentEx w15:paraId="22BEE975" w15:done="0"/>
  <w15:commentEx w15:paraId="3706FE76" w15:paraIdParent="22BEE975" w15:done="0"/>
  <w15:commentEx w15:paraId="7F0ED3A3" w15:done="1"/>
  <w15:commentEx w15:paraId="5B033022" w15:paraIdParent="7F0ED3A3" w15:done="1"/>
  <w15:commentEx w15:paraId="374DF788" w15:done="0"/>
  <w15:commentEx w15:paraId="3BD2CB77" w15:done="0"/>
  <w15:commentEx w15:paraId="76DA05F4" w15:done="0"/>
  <w15:commentEx w15:paraId="61E9BF21" w15:paraIdParent="76DA05F4" w15:done="0"/>
  <w15:commentEx w15:paraId="04F30318" w15:done="0"/>
  <w15:commentEx w15:paraId="133CD16D" w15:done="0"/>
  <w15:commentEx w15:paraId="4592CDBF" w15:done="0"/>
  <w15:commentEx w15:paraId="252357A8" w15:done="1"/>
  <w15:commentEx w15:paraId="536F5F41" w15:done="1"/>
  <w15:commentEx w15:paraId="28DBEF8A" w15:paraIdParent="536F5F41" w15:done="1"/>
  <w15:commentEx w15:paraId="3AF79113" w15:done="0"/>
  <w15:commentEx w15:paraId="11307894" w15:paraIdParent="3AF79113" w15:done="0"/>
  <w15:commentEx w15:paraId="57E67ECD" w15:done="0"/>
  <w15:commentEx w15:paraId="034BC849" w15:done="0"/>
  <w15:commentEx w15:paraId="2ACDFAF3" w15:done="0"/>
  <w15:commentEx w15:paraId="7924D026" w15:paraIdParent="2ACDFAF3"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80E783" w14:textId="77777777" w:rsidR="006870AC" w:rsidRDefault="006870AC" w:rsidP="007356EA">
      <w:pPr>
        <w:spacing w:after="0" w:line="240" w:lineRule="auto"/>
      </w:pPr>
      <w:r>
        <w:separator/>
      </w:r>
    </w:p>
  </w:endnote>
  <w:endnote w:type="continuationSeparator" w:id="0">
    <w:p w14:paraId="15F1EFDE" w14:textId="77777777" w:rsidR="006870AC" w:rsidRDefault="006870AC" w:rsidP="007356EA">
      <w:pPr>
        <w:spacing w:after="0" w:line="240" w:lineRule="auto"/>
      </w:pPr>
      <w:r>
        <w:continuationSeparator/>
      </w:r>
    </w:p>
  </w:endnote>
  <w:endnote w:type="continuationNotice" w:id="1">
    <w:p w14:paraId="7835AE32" w14:textId="77777777" w:rsidR="006870AC" w:rsidRDefault="006870A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EE"/>
    <w:family w:val="roman"/>
    <w:pitch w:val="variable"/>
    <w:sig w:usb0="00000287" w:usb1="00000000" w:usb2="00000000" w:usb3="00000000" w:csb0="0000009F" w:csb1="00000000"/>
  </w:font>
  <w:font w:name="Tahoma">
    <w:panose1 w:val="020B0604030504040204"/>
    <w:charset w:val="EE"/>
    <w:family w:val="swiss"/>
    <w:pitch w:val="variable"/>
    <w:sig w:usb0="E1002EFF" w:usb1="C000605B" w:usb2="00000029" w:usb3="00000000" w:csb0="0001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DC2D35" w14:textId="77777777" w:rsidR="008F5848" w:rsidRDefault="008F5848" w:rsidP="00F160C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8BF0824" w14:textId="77777777" w:rsidR="008F5848" w:rsidRDefault="008F5848" w:rsidP="00F160C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122632" w:themeColor="text1"/>
        <w:szCs w:val="18"/>
      </w:rPr>
      <w:id w:val="-626694725"/>
      <w:docPartObj>
        <w:docPartGallery w:val="Page Numbers (Bottom of Page)"/>
        <w:docPartUnique/>
      </w:docPartObj>
    </w:sdtPr>
    <w:sdtContent>
      <w:sdt>
        <w:sdtPr>
          <w:rPr>
            <w:color w:val="122632" w:themeColor="text1"/>
            <w:szCs w:val="18"/>
          </w:rPr>
          <w:id w:val="280999246"/>
          <w:docPartObj>
            <w:docPartGallery w:val="Page Numbers (Top of Page)"/>
            <w:docPartUnique/>
          </w:docPartObj>
        </w:sdtPr>
        <w:sdtContent>
          <w:p w14:paraId="47B2D470" w14:textId="4BDCCD40" w:rsidR="008F5848" w:rsidRPr="00CD32BA" w:rsidRDefault="008F5848" w:rsidP="00CD32BA">
            <w:pPr>
              <w:pStyle w:val="Footer"/>
              <w:rPr>
                <w:color w:val="122632" w:themeColor="text1"/>
                <w:szCs w:val="18"/>
              </w:rPr>
            </w:pPr>
            <w:r>
              <w:rPr>
                <w:color w:val="122632" w:themeColor="text1"/>
                <w:szCs w:val="18"/>
              </w:rPr>
              <w:t>JTI Use Cases – UX redesign project Phase 2</w:t>
            </w:r>
            <w:r w:rsidRPr="00254C3A">
              <w:rPr>
                <w:color w:val="122632" w:themeColor="text1"/>
                <w:szCs w:val="18"/>
              </w:rPr>
              <w:tab/>
              <w:t xml:space="preserve">Page </w:t>
            </w:r>
            <w:r w:rsidRPr="00254C3A">
              <w:rPr>
                <w:b/>
                <w:bCs/>
                <w:color w:val="122632" w:themeColor="text1"/>
                <w:szCs w:val="18"/>
              </w:rPr>
              <w:fldChar w:fldCharType="begin"/>
            </w:r>
            <w:r w:rsidRPr="00254C3A">
              <w:rPr>
                <w:b/>
                <w:bCs/>
                <w:color w:val="122632" w:themeColor="text1"/>
                <w:szCs w:val="18"/>
              </w:rPr>
              <w:instrText xml:space="preserve"> PAGE </w:instrText>
            </w:r>
            <w:r w:rsidRPr="00254C3A">
              <w:rPr>
                <w:b/>
                <w:bCs/>
                <w:color w:val="122632" w:themeColor="text1"/>
                <w:szCs w:val="18"/>
              </w:rPr>
              <w:fldChar w:fldCharType="separate"/>
            </w:r>
            <w:r w:rsidR="00571660">
              <w:rPr>
                <w:b/>
                <w:bCs/>
                <w:noProof/>
                <w:color w:val="122632" w:themeColor="text1"/>
                <w:szCs w:val="18"/>
              </w:rPr>
              <w:t>43</w:t>
            </w:r>
            <w:r w:rsidRPr="00254C3A">
              <w:rPr>
                <w:b/>
                <w:bCs/>
                <w:color w:val="122632" w:themeColor="text1"/>
                <w:szCs w:val="18"/>
              </w:rPr>
              <w:fldChar w:fldCharType="end"/>
            </w:r>
            <w:r w:rsidRPr="00254C3A">
              <w:rPr>
                <w:color w:val="122632" w:themeColor="text1"/>
                <w:szCs w:val="18"/>
              </w:rPr>
              <w:t xml:space="preserve"> of </w:t>
            </w:r>
            <w:r w:rsidRPr="00254C3A">
              <w:rPr>
                <w:b/>
                <w:bCs/>
                <w:color w:val="122632" w:themeColor="text1"/>
                <w:szCs w:val="18"/>
              </w:rPr>
              <w:fldChar w:fldCharType="begin"/>
            </w:r>
            <w:r w:rsidRPr="00254C3A">
              <w:rPr>
                <w:b/>
                <w:bCs/>
                <w:color w:val="122632" w:themeColor="text1"/>
                <w:szCs w:val="18"/>
              </w:rPr>
              <w:instrText xml:space="preserve"> NUMPAGES  </w:instrText>
            </w:r>
            <w:r w:rsidRPr="00254C3A">
              <w:rPr>
                <w:b/>
                <w:bCs/>
                <w:color w:val="122632" w:themeColor="text1"/>
                <w:szCs w:val="18"/>
              </w:rPr>
              <w:fldChar w:fldCharType="separate"/>
            </w:r>
            <w:r w:rsidR="00571660">
              <w:rPr>
                <w:b/>
                <w:bCs/>
                <w:noProof/>
                <w:color w:val="122632" w:themeColor="text1"/>
                <w:szCs w:val="18"/>
              </w:rPr>
              <w:t>96</w:t>
            </w:r>
            <w:r w:rsidRPr="00254C3A">
              <w:rPr>
                <w:b/>
                <w:bCs/>
                <w:color w:val="122632" w:themeColor="text1"/>
                <w:szCs w:val="18"/>
              </w:rPr>
              <w:fldChar w:fldCharType="end"/>
            </w:r>
          </w:p>
        </w:sdtContent>
      </w:sdt>
    </w:sdtContent>
  </w:sdt>
  <w:p w14:paraId="6ACAFD08" w14:textId="77777777" w:rsidR="008F5848" w:rsidRDefault="008F5848"/>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122632" w:themeColor="text1"/>
        <w:szCs w:val="18"/>
      </w:rPr>
      <w:id w:val="-864900389"/>
      <w:docPartObj>
        <w:docPartGallery w:val="Page Numbers (Bottom of Page)"/>
        <w:docPartUnique/>
      </w:docPartObj>
    </w:sdtPr>
    <w:sdtContent>
      <w:sdt>
        <w:sdtPr>
          <w:rPr>
            <w:color w:val="122632" w:themeColor="text1"/>
            <w:szCs w:val="18"/>
          </w:rPr>
          <w:id w:val="-193236074"/>
          <w:docPartObj>
            <w:docPartGallery w:val="Page Numbers (Top of Page)"/>
            <w:docPartUnique/>
          </w:docPartObj>
        </w:sdtPr>
        <w:sdtContent>
          <w:p w14:paraId="0B66858A" w14:textId="1BF5D0AF" w:rsidR="008F5848" w:rsidRPr="00857A72" w:rsidRDefault="008F5848" w:rsidP="00857A72">
            <w:pPr>
              <w:pStyle w:val="Footer"/>
              <w:rPr>
                <w:color w:val="122632" w:themeColor="text1"/>
                <w:szCs w:val="18"/>
              </w:rPr>
            </w:pPr>
            <w:r>
              <w:rPr>
                <w:color w:val="122632" w:themeColor="text1"/>
                <w:szCs w:val="18"/>
              </w:rPr>
              <w:t>Use cases – UX redesign project</w:t>
            </w:r>
            <w:r>
              <w:rPr>
                <w:color w:val="122632" w:themeColor="text1"/>
                <w:szCs w:val="18"/>
              </w:rPr>
              <w:tab/>
            </w:r>
            <w:r>
              <w:rPr>
                <w:color w:val="122632" w:themeColor="text1"/>
                <w:szCs w:val="18"/>
              </w:rPr>
              <w:tab/>
            </w:r>
            <w:r w:rsidRPr="00254C3A">
              <w:rPr>
                <w:color w:val="122632" w:themeColor="text1"/>
                <w:szCs w:val="18"/>
              </w:rPr>
              <w:t xml:space="preserve">Page </w:t>
            </w:r>
            <w:r w:rsidRPr="00254C3A">
              <w:rPr>
                <w:b/>
                <w:bCs/>
                <w:color w:val="122632" w:themeColor="text1"/>
                <w:szCs w:val="18"/>
              </w:rPr>
              <w:fldChar w:fldCharType="begin"/>
            </w:r>
            <w:r w:rsidRPr="00254C3A">
              <w:rPr>
                <w:b/>
                <w:bCs/>
                <w:color w:val="122632" w:themeColor="text1"/>
                <w:szCs w:val="18"/>
              </w:rPr>
              <w:instrText xml:space="preserve"> PAGE </w:instrText>
            </w:r>
            <w:r w:rsidRPr="00254C3A">
              <w:rPr>
                <w:b/>
                <w:bCs/>
                <w:color w:val="122632" w:themeColor="text1"/>
                <w:szCs w:val="18"/>
              </w:rPr>
              <w:fldChar w:fldCharType="separate"/>
            </w:r>
            <w:r w:rsidR="00301254">
              <w:rPr>
                <w:b/>
                <w:bCs/>
                <w:noProof/>
                <w:color w:val="122632" w:themeColor="text1"/>
                <w:szCs w:val="18"/>
              </w:rPr>
              <w:t>1</w:t>
            </w:r>
            <w:r w:rsidRPr="00254C3A">
              <w:rPr>
                <w:b/>
                <w:bCs/>
                <w:color w:val="122632" w:themeColor="text1"/>
                <w:szCs w:val="18"/>
              </w:rPr>
              <w:fldChar w:fldCharType="end"/>
            </w:r>
            <w:r w:rsidRPr="00254C3A">
              <w:rPr>
                <w:color w:val="122632" w:themeColor="text1"/>
                <w:szCs w:val="18"/>
              </w:rPr>
              <w:t xml:space="preserve"> of </w:t>
            </w:r>
            <w:r w:rsidRPr="00254C3A">
              <w:rPr>
                <w:b/>
                <w:bCs/>
                <w:color w:val="122632" w:themeColor="text1"/>
                <w:szCs w:val="18"/>
              </w:rPr>
              <w:fldChar w:fldCharType="begin"/>
            </w:r>
            <w:r w:rsidRPr="00254C3A">
              <w:rPr>
                <w:b/>
                <w:bCs/>
                <w:color w:val="122632" w:themeColor="text1"/>
                <w:szCs w:val="18"/>
              </w:rPr>
              <w:instrText xml:space="preserve"> NUMPAGES  </w:instrText>
            </w:r>
            <w:r w:rsidRPr="00254C3A">
              <w:rPr>
                <w:b/>
                <w:bCs/>
                <w:color w:val="122632" w:themeColor="text1"/>
                <w:szCs w:val="18"/>
              </w:rPr>
              <w:fldChar w:fldCharType="separate"/>
            </w:r>
            <w:r w:rsidR="00301254">
              <w:rPr>
                <w:b/>
                <w:bCs/>
                <w:noProof/>
                <w:color w:val="122632" w:themeColor="text1"/>
                <w:szCs w:val="18"/>
              </w:rPr>
              <w:t>96</w:t>
            </w:r>
            <w:r w:rsidRPr="00254C3A">
              <w:rPr>
                <w:b/>
                <w:bCs/>
                <w:color w:val="122632" w:themeColor="text1"/>
                <w:szCs w:val="18"/>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42A15A" w14:textId="77777777" w:rsidR="006870AC" w:rsidRDefault="006870AC" w:rsidP="007356EA">
      <w:pPr>
        <w:spacing w:after="0" w:line="240" w:lineRule="auto"/>
      </w:pPr>
      <w:r>
        <w:separator/>
      </w:r>
    </w:p>
  </w:footnote>
  <w:footnote w:type="continuationSeparator" w:id="0">
    <w:p w14:paraId="7AB4E8A4" w14:textId="77777777" w:rsidR="006870AC" w:rsidRDefault="006870AC" w:rsidP="007356EA">
      <w:pPr>
        <w:spacing w:after="0" w:line="240" w:lineRule="auto"/>
      </w:pPr>
      <w:r>
        <w:continuationSeparator/>
      </w:r>
    </w:p>
  </w:footnote>
  <w:footnote w:type="continuationNotice" w:id="1">
    <w:p w14:paraId="0C3D0AAA" w14:textId="77777777" w:rsidR="006870AC" w:rsidRDefault="006870A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B9C6E9" w14:textId="77777777" w:rsidR="008F5848" w:rsidRDefault="008F584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2562FE" w14:textId="77777777" w:rsidR="008F5848" w:rsidRDefault="008F5848" w:rsidP="00254C3A">
    <w:pPr>
      <w:pStyle w:val="Header"/>
      <w:tabs>
        <w:tab w:val="clear" w:pos="4513"/>
        <w:tab w:val="clear" w:pos="9026"/>
      </w:tabs>
      <w:ind w:left="28"/>
    </w:pPr>
  </w:p>
  <w:p w14:paraId="2D537EDE" w14:textId="77777777" w:rsidR="008F5848" w:rsidRDefault="008F5848" w:rsidP="00254C3A">
    <w:pPr>
      <w:pStyle w:val="Header"/>
      <w:tabs>
        <w:tab w:val="clear" w:pos="4513"/>
        <w:tab w:val="clear" w:pos="9026"/>
      </w:tabs>
      <w:ind w:left="28"/>
    </w:pPr>
  </w:p>
  <w:p w14:paraId="7736E742" w14:textId="77777777" w:rsidR="008F5848" w:rsidRDefault="008F5848" w:rsidP="00254C3A">
    <w:pPr>
      <w:pStyle w:val="Header"/>
      <w:tabs>
        <w:tab w:val="clear" w:pos="4513"/>
        <w:tab w:val="clear" w:pos="9026"/>
      </w:tabs>
      <w:ind w:left="28"/>
    </w:pPr>
  </w:p>
  <w:p w14:paraId="1052BC4D" w14:textId="77777777" w:rsidR="008F5848" w:rsidRDefault="008F5848" w:rsidP="00254C3A">
    <w:pPr>
      <w:pStyle w:val="Header"/>
      <w:tabs>
        <w:tab w:val="clear" w:pos="4513"/>
        <w:tab w:val="clear" w:pos="9026"/>
      </w:tabs>
      <w:ind w:left="28"/>
    </w:pPr>
  </w:p>
  <w:p w14:paraId="510E8A0C" w14:textId="77777777" w:rsidR="008F5848" w:rsidRPr="00B53282" w:rsidRDefault="008F5848" w:rsidP="00254C3A">
    <w:pPr>
      <w:pStyle w:val="Header"/>
      <w:tabs>
        <w:tab w:val="clear" w:pos="4513"/>
        <w:tab w:val="clear" w:pos="9026"/>
      </w:tabs>
      <w:ind w:left="28"/>
    </w:pPr>
    <w:r>
      <w:rPr>
        <w:noProof/>
        <w:lang w:val="sk-SK" w:eastAsia="sk-SK"/>
      </w:rPr>
      <w:drawing>
        <wp:anchor distT="0" distB="0" distL="114300" distR="114300" simplePos="0" relativeHeight="251658243" behindDoc="0" locked="0" layoutInCell="1" allowOverlap="1" wp14:anchorId="7989584C" wp14:editId="250D4C01">
          <wp:simplePos x="0" y="0"/>
          <wp:positionH relativeFrom="page">
            <wp:posOffset>5958840</wp:posOffset>
          </wp:positionH>
          <wp:positionV relativeFrom="page">
            <wp:posOffset>0</wp:posOffset>
          </wp:positionV>
          <wp:extent cx="942340" cy="1195705"/>
          <wp:effectExtent l="0" t="0" r="0" b="4445"/>
          <wp:wrapNone/>
          <wp:docPr id="242" name="Picture 242" descr="Description: JTI_AL_A4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JTI_AL_A4_RG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42340" cy="11957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sk-SK" w:eastAsia="sk-SK"/>
      </w:rPr>
      <w:drawing>
        <wp:anchor distT="0" distB="0" distL="114300" distR="114300" simplePos="0" relativeHeight="251658242" behindDoc="0" locked="0" layoutInCell="1" allowOverlap="1" wp14:anchorId="0A298787" wp14:editId="7640EC41">
          <wp:simplePos x="0" y="0"/>
          <wp:positionH relativeFrom="page">
            <wp:posOffset>8844915</wp:posOffset>
          </wp:positionH>
          <wp:positionV relativeFrom="page">
            <wp:posOffset>0</wp:posOffset>
          </wp:positionV>
          <wp:extent cx="942340" cy="1195705"/>
          <wp:effectExtent l="0" t="0" r="0" b="4445"/>
          <wp:wrapNone/>
          <wp:docPr id="246" name="Picture 246" descr="Description: JTI_AL_A4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cription: JTI_AL_A4_RG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42340" cy="11957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D2D16A" w14:textId="77777777" w:rsidR="008F5848" w:rsidRPr="00B53282" w:rsidRDefault="008F5848" w:rsidP="00254C3A">
    <w:pPr>
      <w:pStyle w:val="Header"/>
      <w:ind w:left="28"/>
    </w:pPr>
    <w:r>
      <w:rPr>
        <w:noProof/>
        <w:lang w:val="sk-SK" w:eastAsia="sk-SK"/>
      </w:rPr>
      <w:drawing>
        <wp:anchor distT="0" distB="0" distL="114300" distR="114300" simplePos="0" relativeHeight="251658241" behindDoc="0" locked="0" layoutInCell="1" allowOverlap="1" wp14:anchorId="33B46BE1" wp14:editId="2B9B70BB">
          <wp:simplePos x="0" y="0"/>
          <wp:positionH relativeFrom="page">
            <wp:posOffset>8844915</wp:posOffset>
          </wp:positionH>
          <wp:positionV relativeFrom="page">
            <wp:posOffset>0</wp:posOffset>
          </wp:positionV>
          <wp:extent cx="942340" cy="1195705"/>
          <wp:effectExtent l="0" t="0" r="0" b="4445"/>
          <wp:wrapNone/>
          <wp:docPr id="248" name="Picture 248" descr="Description: JTI_AL_A4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cription: JTI_AL_A4_RG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42340" cy="11957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B8AE4A" w14:textId="77777777" w:rsidR="008F5848" w:rsidRPr="00B53282" w:rsidRDefault="008F5848" w:rsidP="00857A72">
    <w:pPr>
      <w:pStyle w:val="Header"/>
      <w:tabs>
        <w:tab w:val="clear" w:pos="4513"/>
        <w:tab w:val="clear" w:pos="9026"/>
        <w:tab w:val="left" w:pos="5085"/>
      </w:tabs>
      <w:ind w:left="28"/>
    </w:pPr>
    <w:r w:rsidRPr="000F0C9A">
      <w:rPr>
        <w:noProof/>
        <w:lang w:val="sk-SK" w:eastAsia="sk-SK"/>
      </w:rPr>
      <mc:AlternateContent>
        <mc:Choice Requires="wps">
          <w:drawing>
            <wp:anchor distT="0" distB="0" distL="114300" distR="114300" simplePos="0" relativeHeight="251658244" behindDoc="0" locked="0" layoutInCell="1" allowOverlap="1" wp14:anchorId="05406F2F" wp14:editId="13F608DC">
              <wp:simplePos x="0" y="0"/>
              <wp:positionH relativeFrom="page">
                <wp:posOffset>930275</wp:posOffset>
              </wp:positionH>
              <wp:positionV relativeFrom="page">
                <wp:posOffset>816495</wp:posOffset>
              </wp:positionV>
              <wp:extent cx="3107690" cy="563880"/>
              <wp:effectExtent l="0" t="0" r="16510" b="762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7690" cy="563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30155F" w14:textId="77777777" w:rsidR="008F5848" w:rsidRDefault="008F5848" w:rsidP="00857A72">
                          <w:pPr>
                            <w:pStyle w:val="JTIfunction"/>
                            <w:rPr>
                              <w:color w:val="8F9195"/>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406F2F" id="_x0000_t202" coordsize="21600,21600" o:spt="202" path="m,l,21600r21600,l21600,xe">
              <v:stroke joinstyle="miter"/>
              <v:path gradientshapeok="t" o:connecttype="rect"/>
            </v:shapetype>
            <v:shape id="Text Box 2" o:spid="_x0000_s1026" type="#_x0000_t202" style="position:absolute;left:0;text-align:left;margin-left:73.25pt;margin-top:64.3pt;width:244.7pt;height:44.4pt;z-index:2516582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" filled="f" stroked="f">
              <v:textbox inset="0,0,0,0">
                <w:txbxContent>
                  <w:p w14:paraId="0330155F" w14:textId="77777777" w:rsidR="0036053D" w:rsidRDefault="0036053D" w:rsidP="00857A72">
                    <w:pPr>
                      <w:pStyle w:val="JTIfunction"/>
                      <w:rPr>
                        <w:color w:val="8F9195"/>
                      </w:rPr>
                    </w:pPr>
                  </w:p>
                </w:txbxContent>
              </v:textbox>
              <w10:wrap anchorx="page" anchory="page"/>
            </v:shape>
          </w:pict>
        </mc:Fallback>
      </mc:AlternateContent>
    </w:r>
    <w:r>
      <w:rPr>
        <w:noProof/>
        <w:lang w:val="sk-SK" w:eastAsia="sk-SK"/>
      </w:rPr>
      <w:drawing>
        <wp:anchor distT="0" distB="0" distL="114300" distR="114300" simplePos="0" relativeHeight="251658240" behindDoc="0" locked="0" layoutInCell="1" allowOverlap="1" wp14:anchorId="60BEAEE5" wp14:editId="0E487244">
          <wp:simplePos x="0" y="0"/>
          <wp:positionH relativeFrom="page">
            <wp:posOffset>8844915</wp:posOffset>
          </wp:positionH>
          <wp:positionV relativeFrom="page">
            <wp:posOffset>0</wp:posOffset>
          </wp:positionV>
          <wp:extent cx="942340" cy="1195705"/>
          <wp:effectExtent l="0" t="0" r="0" b="4445"/>
          <wp:wrapNone/>
          <wp:docPr id="249" name="Picture 249" descr="Description: JTI_AL_A4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cription: JTI_AL_A4_RG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42340" cy="119570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354A"/>
    <w:multiLevelType w:val="hybridMultilevel"/>
    <w:tmpl w:val="F64E93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4C7261"/>
    <w:multiLevelType w:val="hybridMultilevel"/>
    <w:tmpl w:val="A252D3E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 w15:restartNumberingAfterBreak="0">
    <w:nsid w:val="02F638C8"/>
    <w:multiLevelType w:val="hybridMultilevel"/>
    <w:tmpl w:val="0382F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C0220D"/>
    <w:multiLevelType w:val="hybridMultilevel"/>
    <w:tmpl w:val="2884D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3539FD"/>
    <w:multiLevelType w:val="hybridMultilevel"/>
    <w:tmpl w:val="0DDE59FC"/>
    <w:lvl w:ilvl="0" w:tplc="D4601C8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963E86"/>
    <w:multiLevelType w:val="hybridMultilevel"/>
    <w:tmpl w:val="245072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9E4550"/>
    <w:multiLevelType w:val="hybridMultilevel"/>
    <w:tmpl w:val="9B12A5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994EAE"/>
    <w:multiLevelType w:val="hybridMultilevel"/>
    <w:tmpl w:val="5728F4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9E57BE"/>
    <w:multiLevelType w:val="hybridMultilevel"/>
    <w:tmpl w:val="C64CF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5D7ED9"/>
    <w:multiLevelType w:val="multilevel"/>
    <w:tmpl w:val="C8B677D0"/>
    <w:lvl w:ilvl="0">
      <w:start w:val="1"/>
      <w:numFmt w:val="decimal"/>
      <w:lvlText w:val="%1."/>
      <w:lvlJc w:val="left"/>
      <w:pPr>
        <w:ind w:left="360" w:hanging="360"/>
      </w:pPr>
      <w:rPr>
        <w:rFonts w:asciiTheme="majorHAnsi" w:hAnsiTheme="majorHAnsi"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0F1267BD"/>
    <w:multiLevelType w:val="hybridMultilevel"/>
    <w:tmpl w:val="12BE85B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BE0ECA"/>
    <w:multiLevelType w:val="multilevel"/>
    <w:tmpl w:val="C8B677D0"/>
    <w:lvl w:ilvl="0">
      <w:start w:val="1"/>
      <w:numFmt w:val="decimal"/>
      <w:lvlText w:val="%1."/>
      <w:lvlJc w:val="left"/>
      <w:pPr>
        <w:ind w:left="360" w:hanging="360"/>
      </w:pPr>
      <w:rPr>
        <w:rFonts w:asciiTheme="majorHAnsi" w:hAnsiTheme="majorHAnsi"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18F5CEF"/>
    <w:multiLevelType w:val="hybridMultilevel"/>
    <w:tmpl w:val="3E6047BC"/>
    <w:lvl w:ilvl="0" w:tplc="0B4E1EAE">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11F35C8C"/>
    <w:multiLevelType w:val="multilevel"/>
    <w:tmpl w:val="66565E24"/>
    <w:lvl w:ilvl="0">
      <w:start w:val="16"/>
      <w:numFmt w:val="decimal"/>
      <w:lvlText w:val="%1"/>
      <w:lvlJc w:val="left"/>
      <w:pPr>
        <w:ind w:left="588" w:hanging="588"/>
      </w:pPr>
      <w:rPr>
        <w:rFonts w:eastAsia="Times New Roman" w:cstheme="majorBidi" w:hint="default"/>
      </w:rPr>
    </w:lvl>
    <w:lvl w:ilvl="1">
      <w:start w:val="2"/>
      <w:numFmt w:val="decimal"/>
      <w:lvlText w:val="%1.%2"/>
      <w:lvlJc w:val="left"/>
      <w:pPr>
        <w:ind w:left="1080" w:hanging="720"/>
      </w:pPr>
      <w:rPr>
        <w:rFonts w:eastAsia="Times New Roman" w:cstheme="majorBidi" w:hint="default"/>
      </w:rPr>
    </w:lvl>
    <w:lvl w:ilvl="2">
      <w:start w:val="1"/>
      <w:numFmt w:val="decimal"/>
      <w:lvlText w:val="%1.%2.%3"/>
      <w:lvlJc w:val="left"/>
      <w:pPr>
        <w:ind w:left="1800" w:hanging="1080"/>
      </w:pPr>
      <w:rPr>
        <w:rFonts w:eastAsia="Times New Roman" w:cstheme="majorBidi" w:hint="default"/>
      </w:rPr>
    </w:lvl>
    <w:lvl w:ilvl="3">
      <w:start w:val="1"/>
      <w:numFmt w:val="decimal"/>
      <w:lvlText w:val="%1.%2.%3.%4"/>
      <w:lvlJc w:val="left"/>
      <w:pPr>
        <w:ind w:left="2520" w:hanging="1440"/>
      </w:pPr>
      <w:rPr>
        <w:rFonts w:eastAsia="Times New Roman" w:cstheme="majorBidi" w:hint="default"/>
      </w:rPr>
    </w:lvl>
    <w:lvl w:ilvl="4">
      <w:start w:val="1"/>
      <w:numFmt w:val="decimal"/>
      <w:lvlText w:val="%1.%2.%3.%4.%5"/>
      <w:lvlJc w:val="left"/>
      <w:pPr>
        <w:ind w:left="2880" w:hanging="1440"/>
      </w:pPr>
      <w:rPr>
        <w:rFonts w:eastAsia="Times New Roman" w:cstheme="majorBidi" w:hint="default"/>
      </w:rPr>
    </w:lvl>
    <w:lvl w:ilvl="5">
      <w:start w:val="1"/>
      <w:numFmt w:val="decimal"/>
      <w:lvlText w:val="%1.%2.%3.%4.%5.%6"/>
      <w:lvlJc w:val="left"/>
      <w:pPr>
        <w:ind w:left="3600" w:hanging="1800"/>
      </w:pPr>
      <w:rPr>
        <w:rFonts w:eastAsia="Times New Roman" w:cstheme="majorBidi" w:hint="default"/>
      </w:rPr>
    </w:lvl>
    <w:lvl w:ilvl="6">
      <w:start w:val="1"/>
      <w:numFmt w:val="decimal"/>
      <w:lvlText w:val="%1.%2.%3.%4.%5.%6.%7"/>
      <w:lvlJc w:val="left"/>
      <w:pPr>
        <w:ind w:left="4320" w:hanging="2160"/>
      </w:pPr>
      <w:rPr>
        <w:rFonts w:eastAsia="Times New Roman" w:cstheme="majorBidi" w:hint="default"/>
      </w:rPr>
    </w:lvl>
    <w:lvl w:ilvl="7">
      <w:start w:val="1"/>
      <w:numFmt w:val="decimal"/>
      <w:lvlText w:val="%1.%2.%3.%4.%5.%6.%7.%8"/>
      <w:lvlJc w:val="left"/>
      <w:pPr>
        <w:ind w:left="5040" w:hanging="2520"/>
      </w:pPr>
      <w:rPr>
        <w:rFonts w:eastAsia="Times New Roman" w:cstheme="majorBidi" w:hint="default"/>
      </w:rPr>
    </w:lvl>
    <w:lvl w:ilvl="8">
      <w:start w:val="1"/>
      <w:numFmt w:val="decimal"/>
      <w:lvlText w:val="%1.%2.%3.%4.%5.%6.%7.%8.%9"/>
      <w:lvlJc w:val="left"/>
      <w:pPr>
        <w:ind w:left="5760" w:hanging="2880"/>
      </w:pPr>
      <w:rPr>
        <w:rFonts w:eastAsia="Times New Roman" w:cstheme="majorBidi" w:hint="default"/>
      </w:rPr>
    </w:lvl>
  </w:abstractNum>
  <w:abstractNum w:abstractNumId="14" w15:restartNumberingAfterBreak="0">
    <w:nsid w:val="1545396A"/>
    <w:multiLevelType w:val="hybridMultilevel"/>
    <w:tmpl w:val="8D04334C"/>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16002ACD"/>
    <w:multiLevelType w:val="hybridMultilevel"/>
    <w:tmpl w:val="817E37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858283F"/>
    <w:multiLevelType w:val="hybridMultilevel"/>
    <w:tmpl w:val="71AC3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757BFF"/>
    <w:multiLevelType w:val="hybridMultilevel"/>
    <w:tmpl w:val="67FEED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580979"/>
    <w:multiLevelType w:val="hybridMultilevel"/>
    <w:tmpl w:val="61D0BE78"/>
    <w:lvl w:ilvl="0" w:tplc="43C8E358">
      <w:start w:val="15"/>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F136D7"/>
    <w:multiLevelType w:val="multilevel"/>
    <w:tmpl w:val="22B60B64"/>
    <w:lvl w:ilvl="0">
      <w:start w:val="8"/>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1BD856DB"/>
    <w:multiLevelType w:val="hybridMultilevel"/>
    <w:tmpl w:val="8B12B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801B13"/>
    <w:multiLevelType w:val="multilevel"/>
    <w:tmpl w:val="C8B677D0"/>
    <w:lvl w:ilvl="0">
      <w:start w:val="1"/>
      <w:numFmt w:val="decimal"/>
      <w:lvlText w:val="%1."/>
      <w:lvlJc w:val="left"/>
      <w:pPr>
        <w:ind w:left="360" w:hanging="360"/>
      </w:pPr>
      <w:rPr>
        <w:rFonts w:asciiTheme="majorHAnsi" w:hAnsiTheme="majorHAnsi"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1E0E37BB"/>
    <w:multiLevelType w:val="hybridMultilevel"/>
    <w:tmpl w:val="9DD0B9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EBA0903"/>
    <w:multiLevelType w:val="hybridMultilevel"/>
    <w:tmpl w:val="C8063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01E6820"/>
    <w:multiLevelType w:val="multilevel"/>
    <w:tmpl w:val="C8B677D0"/>
    <w:lvl w:ilvl="0">
      <w:start w:val="1"/>
      <w:numFmt w:val="decimal"/>
      <w:lvlText w:val="%1."/>
      <w:lvlJc w:val="left"/>
      <w:pPr>
        <w:ind w:left="360" w:hanging="360"/>
      </w:pPr>
      <w:rPr>
        <w:rFonts w:asciiTheme="majorHAnsi" w:hAnsiTheme="majorHAnsi"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21AA3B73"/>
    <w:multiLevelType w:val="hybridMultilevel"/>
    <w:tmpl w:val="DC5A29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28C19F0"/>
    <w:multiLevelType w:val="multilevel"/>
    <w:tmpl w:val="C8B677D0"/>
    <w:lvl w:ilvl="0">
      <w:start w:val="1"/>
      <w:numFmt w:val="decimal"/>
      <w:lvlText w:val="%1."/>
      <w:lvlJc w:val="left"/>
      <w:pPr>
        <w:ind w:left="360" w:hanging="360"/>
      </w:pPr>
      <w:rPr>
        <w:rFonts w:asciiTheme="majorHAnsi" w:hAnsiTheme="majorHAnsi"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243251CE"/>
    <w:multiLevelType w:val="hybridMultilevel"/>
    <w:tmpl w:val="446C7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8BD1988"/>
    <w:multiLevelType w:val="hybridMultilevel"/>
    <w:tmpl w:val="666CC71E"/>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29" w15:restartNumberingAfterBreak="0">
    <w:nsid w:val="2B3E2EDF"/>
    <w:multiLevelType w:val="hybridMultilevel"/>
    <w:tmpl w:val="D42C12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D750A4B"/>
    <w:multiLevelType w:val="multilevel"/>
    <w:tmpl w:val="0809001F"/>
    <w:styleLink w:val="Style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30696D07"/>
    <w:multiLevelType w:val="multilevel"/>
    <w:tmpl w:val="C8B677D0"/>
    <w:lvl w:ilvl="0">
      <w:start w:val="1"/>
      <w:numFmt w:val="decimal"/>
      <w:lvlText w:val="%1."/>
      <w:lvlJc w:val="left"/>
      <w:pPr>
        <w:ind w:left="360" w:hanging="360"/>
      </w:pPr>
      <w:rPr>
        <w:rFonts w:asciiTheme="majorHAnsi" w:hAnsiTheme="majorHAnsi"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30FF6D4E"/>
    <w:multiLevelType w:val="hybridMultilevel"/>
    <w:tmpl w:val="4E3CBB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10A06F7"/>
    <w:multiLevelType w:val="hybridMultilevel"/>
    <w:tmpl w:val="D5F6E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2581C05"/>
    <w:multiLevelType w:val="hybridMultilevel"/>
    <w:tmpl w:val="4DD693F8"/>
    <w:lvl w:ilvl="0" w:tplc="43C8E358">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3EA4DBF"/>
    <w:multiLevelType w:val="hybridMultilevel"/>
    <w:tmpl w:val="E222CF40"/>
    <w:lvl w:ilvl="0" w:tplc="43C8E358">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4F83CB4"/>
    <w:multiLevelType w:val="hybridMultilevel"/>
    <w:tmpl w:val="3ED83F12"/>
    <w:lvl w:ilvl="0" w:tplc="A2E247F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97B5136"/>
    <w:multiLevelType w:val="hybridMultilevel"/>
    <w:tmpl w:val="49C6B9D2"/>
    <w:lvl w:ilvl="0" w:tplc="147ADE2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8" w15:restartNumberingAfterBreak="0">
    <w:nsid w:val="3A4239EE"/>
    <w:multiLevelType w:val="hybridMultilevel"/>
    <w:tmpl w:val="5D564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B3F21C9"/>
    <w:multiLevelType w:val="hybridMultilevel"/>
    <w:tmpl w:val="860867B4"/>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3D57610E"/>
    <w:multiLevelType w:val="hybridMultilevel"/>
    <w:tmpl w:val="2E34E5F0"/>
    <w:lvl w:ilvl="0" w:tplc="04090001">
      <w:start w:val="1"/>
      <w:numFmt w:val="bullet"/>
      <w:lvlText w:val=""/>
      <w:lvlJc w:val="left"/>
      <w:pPr>
        <w:ind w:left="764" w:hanging="360"/>
      </w:pPr>
      <w:rPr>
        <w:rFonts w:ascii="Symbol" w:hAnsi="Symbol" w:hint="default"/>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41" w15:restartNumberingAfterBreak="0">
    <w:nsid w:val="3ED40408"/>
    <w:multiLevelType w:val="hybridMultilevel"/>
    <w:tmpl w:val="A83A4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23B067B"/>
    <w:multiLevelType w:val="hybridMultilevel"/>
    <w:tmpl w:val="8562A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34F5FDA"/>
    <w:multiLevelType w:val="hybridMultilevel"/>
    <w:tmpl w:val="DC4E22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6A4367C"/>
    <w:multiLevelType w:val="multilevel"/>
    <w:tmpl w:val="2AD46D1E"/>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493126FF"/>
    <w:multiLevelType w:val="hybridMultilevel"/>
    <w:tmpl w:val="8056E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AFC7131"/>
    <w:multiLevelType w:val="hybridMultilevel"/>
    <w:tmpl w:val="4BEC2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B287B28"/>
    <w:multiLevelType w:val="multilevel"/>
    <w:tmpl w:val="C8B677D0"/>
    <w:lvl w:ilvl="0">
      <w:start w:val="1"/>
      <w:numFmt w:val="decimal"/>
      <w:lvlText w:val="%1."/>
      <w:lvlJc w:val="left"/>
      <w:pPr>
        <w:ind w:left="360" w:hanging="360"/>
      </w:pPr>
      <w:rPr>
        <w:rFonts w:asciiTheme="majorHAnsi" w:hAnsiTheme="majorHAnsi"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4B577FC6"/>
    <w:multiLevelType w:val="hybridMultilevel"/>
    <w:tmpl w:val="5B0060C6"/>
    <w:lvl w:ilvl="0" w:tplc="1860A288">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D167EE4"/>
    <w:multiLevelType w:val="multilevel"/>
    <w:tmpl w:val="0809001F"/>
    <w:numStyleLink w:val="Style1"/>
  </w:abstractNum>
  <w:abstractNum w:abstractNumId="50" w15:restartNumberingAfterBreak="0">
    <w:nsid w:val="4DE17533"/>
    <w:multiLevelType w:val="hybridMultilevel"/>
    <w:tmpl w:val="5C963B84"/>
    <w:lvl w:ilvl="0" w:tplc="DFCAC85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FC918FD"/>
    <w:multiLevelType w:val="hybridMultilevel"/>
    <w:tmpl w:val="C3A4E1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09E1268"/>
    <w:multiLevelType w:val="hybridMultilevel"/>
    <w:tmpl w:val="9D3C76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15:restartNumberingAfterBreak="0">
    <w:nsid w:val="52F301F7"/>
    <w:multiLevelType w:val="hybridMultilevel"/>
    <w:tmpl w:val="2AAEA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3B86EAD"/>
    <w:multiLevelType w:val="hybridMultilevel"/>
    <w:tmpl w:val="48322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64F4CC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15:restartNumberingAfterBreak="0">
    <w:nsid w:val="571F006B"/>
    <w:multiLevelType w:val="hybridMultilevel"/>
    <w:tmpl w:val="CED08828"/>
    <w:lvl w:ilvl="0" w:tplc="93A21188">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7" w15:restartNumberingAfterBreak="0">
    <w:nsid w:val="588A5E40"/>
    <w:multiLevelType w:val="hybridMultilevel"/>
    <w:tmpl w:val="185CD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89D4B83"/>
    <w:multiLevelType w:val="hybridMultilevel"/>
    <w:tmpl w:val="5B5439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58E05725"/>
    <w:multiLevelType w:val="multilevel"/>
    <w:tmpl w:val="C8B677D0"/>
    <w:lvl w:ilvl="0">
      <w:start w:val="1"/>
      <w:numFmt w:val="decimal"/>
      <w:lvlText w:val="%1."/>
      <w:lvlJc w:val="left"/>
      <w:pPr>
        <w:ind w:left="360" w:hanging="360"/>
      </w:pPr>
      <w:rPr>
        <w:rFonts w:asciiTheme="majorHAnsi" w:hAnsiTheme="majorHAnsi"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0" w15:restartNumberingAfterBreak="0">
    <w:nsid w:val="5971001E"/>
    <w:multiLevelType w:val="multilevel"/>
    <w:tmpl w:val="C8B677D0"/>
    <w:lvl w:ilvl="0">
      <w:start w:val="1"/>
      <w:numFmt w:val="decimal"/>
      <w:lvlText w:val="%1."/>
      <w:lvlJc w:val="left"/>
      <w:pPr>
        <w:ind w:left="360" w:hanging="360"/>
      </w:pPr>
      <w:rPr>
        <w:rFonts w:asciiTheme="majorHAnsi" w:hAnsiTheme="majorHAnsi"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1" w15:restartNumberingAfterBreak="0">
    <w:nsid w:val="59E2021A"/>
    <w:multiLevelType w:val="hybridMultilevel"/>
    <w:tmpl w:val="C26E8126"/>
    <w:lvl w:ilvl="0" w:tplc="43C8E358">
      <w:start w:val="14"/>
      <w:numFmt w:val="bullet"/>
      <w:lvlText w:val="-"/>
      <w:lvlJc w:val="left"/>
      <w:pPr>
        <w:ind w:left="768" w:hanging="360"/>
      </w:pPr>
      <w:rPr>
        <w:rFonts w:ascii="Arial" w:eastAsia="Times New Roman" w:hAnsi="Arial" w:cs="Aria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62" w15:restartNumberingAfterBreak="0">
    <w:nsid w:val="5A17743B"/>
    <w:multiLevelType w:val="hybridMultilevel"/>
    <w:tmpl w:val="D0921EC2"/>
    <w:lvl w:ilvl="0" w:tplc="1860A288">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AE42B6A"/>
    <w:multiLevelType w:val="hybridMultilevel"/>
    <w:tmpl w:val="6BEA6C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4" w15:restartNumberingAfterBreak="0">
    <w:nsid w:val="5B767F08"/>
    <w:multiLevelType w:val="hybridMultilevel"/>
    <w:tmpl w:val="5A1AF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FEB7538"/>
    <w:multiLevelType w:val="multilevel"/>
    <w:tmpl w:val="C8B677D0"/>
    <w:lvl w:ilvl="0">
      <w:start w:val="1"/>
      <w:numFmt w:val="decimal"/>
      <w:lvlText w:val="%1."/>
      <w:lvlJc w:val="left"/>
      <w:pPr>
        <w:ind w:left="360" w:hanging="360"/>
      </w:pPr>
      <w:rPr>
        <w:rFonts w:asciiTheme="majorHAnsi" w:hAnsiTheme="majorHAnsi"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60ED37ED"/>
    <w:multiLevelType w:val="hybridMultilevel"/>
    <w:tmpl w:val="5C64D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2923CB0"/>
    <w:multiLevelType w:val="hybridMultilevel"/>
    <w:tmpl w:val="3D3A5370"/>
    <w:lvl w:ilvl="0" w:tplc="43C8E358">
      <w:start w:val="1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4491D26"/>
    <w:multiLevelType w:val="hybridMultilevel"/>
    <w:tmpl w:val="C11E51D0"/>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9" w15:restartNumberingAfterBreak="0">
    <w:nsid w:val="676D133D"/>
    <w:multiLevelType w:val="hybridMultilevel"/>
    <w:tmpl w:val="C2B29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84E3B27"/>
    <w:multiLevelType w:val="multilevel"/>
    <w:tmpl w:val="C8B677D0"/>
    <w:lvl w:ilvl="0">
      <w:start w:val="1"/>
      <w:numFmt w:val="decimal"/>
      <w:lvlText w:val="%1."/>
      <w:lvlJc w:val="left"/>
      <w:pPr>
        <w:ind w:left="360" w:hanging="360"/>
      </w:pPr>
      <w:rPr>
        <w:rFonts w:asciiTheme="majorHAnsi" w:hAnsiTheme="majorHAnsi"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1" w15:restartNumberingAfterBreak="0">
    <w:nsid w:val="694C637F"/>
    <w:multiLevelType w:val="multilevel"/>
    <w:tmpl w:val="8680463C"/>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2" w15:restartNumberingAfterBreak="0">
    <w:nsid w:val="6992413A"/>
    <w:multiLevelType w:val="hybridMultilevel"/>
    <w:tmpl w:val="436E6370"/>
    <w:lvl w:ilvl="0" w:tplc="43C8E358">
      <w:start w:val="14"/>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AF92F1B"/>
    <w:multiLevelType w:val="multilevel"/>
    <w:tmpl w:val="C8B677D0"/>
    <w:lvl w:ilvl="0">
      <w:start w:val="1"/>
      <w:numFmt w:val="decimal"/>
      <w:lvlText w:val="%1."/>
      <w:lvlJc w:val="left"/>
      <w:pPr>
        <w:ind w:left="360" w:hanging="360"/>
      </w:pPr>
      <w:rPr>
        <w:rFonts w:asciiTheme="majorHAnsi" w:hAnsiTheme="majorHAnsi"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4" w15:restartNumberingAfterBreak="0">
    <w:nsid w:val="6D953AD0"/>
    <w:multiLevelType w:val="multilevel"/>
    <w:tmpl w:val="7EB6A538"/>
    <w:lvl w:ilvl="0">
      <w:start w:val="11"/>
      <w:numFmt w:val="decimal"/>
      <w:lvlText w:val="%1."/>
      <w:lvlJc w:val="left"/>
      <w:pPr>
        <w:ind w:left="360" w:hanging="360"/>
      </w:pPr>
      <w:rPr>
        <w:rFonts w:hint="default"/>
      </w:rPr>
    </w:lvl>
    <w:lvl w:ilvl="1">
      <w:start w:val="1"/>
      <w:numFmt w:val="decimal"/>
      <w:lvlText w:val="%1.%2."/>
      <w:lvlJc w:val="left"/>
      <w:pPr>
        <w:ind w:left="792" w:hanging="432"/>
      </w:pPr>
      <w:rPr>
        <w:rFonts w:asciiTheme="minorHAnsi" w:hAnsiTheme="minorHAnsi" w:cstheme="minorHAnsi" w:hint="default"/>
        <w:color w:val="auto"/>
        <w:sz w:val="22"/>
        <w:szCs w:val="2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5" w15:restartNumberingAfterBreak="0">
    <w:nsid w:val="6E1445BD"/>
    <w:multiLevelType w:val="hybridMultilevel"/>
    <w:tmpl w:val="BA280484"/>
    <w:lvl w:ilvl="0" w:tplc="8586ED8C">
      <w:start w:val="1"/>
      <w:numFmt w:val="bullet"/>
      <w:pStyle w:val="Bulletpoint"/>
      <w:lvlText w:val=""/>
      <w:lvlJc w:val="left"/>
      <w:pPr>
        <w:ind w:left="1571" w:hanging="360"/>
      </w:pPr>
      <w:rPr>
        <w:rFonts w:ascii="Symbol" w:hAnsi="Symbol" w:hint="default"/>
      </w:rPr>
    </w:lvl>
    <w:lvl w:ilvl="1" w:tplc="08090003">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76" w15:restartNumberingAfterBreak="0">
    <w:nsid w:val="6E5053ED"/>
    <w:multiLevelType w:val="hybridMultilevel"/>
    <w:tmpl w:val="F9DC0F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7" w15:restartNumberingAfterBreak="0">
    <w:nsid w:val="6EA3283B"/>
    <w:multiLevelType w:val="hybridMultilevel"/>
    <w:tmpl w:val="0F50B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19D6D08"/>
    <w:multiLevelType w:val="hybridMultilevel"/>
    <w:tmpl w:val="7E948EBE"/>
    <w:lvl w:ilvl="0" w:tplc="4934D492">
      <w:start w:val="8"/>
      <w:numFmt w:val="bullet"/>
      <w:lvlText w:val=""/>
      <w:lvlJc w:val="left"/>
      <w:pPr>
        <w:ind w:left="720" w:hanging="360"/>
      </w:pPr>
      <w:rPr>
        <w:rFonts w:ascii="Symbol" w:eastAsia="Times New Roman"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3C63362"/>
    <w:multiLevelType w:val="hybridMultilevel"/>
    <w:tmpl w:val="F2FA0B5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51D252B"/>
    <w:multiLevelType w:val="multilevel"/>
    <w:tmpl w:val="C8B677D0"/>
    <w:lvl w:ilvl="0">
      <w:start w:val="1"/>
      <w:numFmt w:val="decimal"/>
      <w:lvlText w:val="%1."/>
      <w:lvlJc w:val="left"/>
      <w:pPr>
        <w:ind w:left="360" w:hanging="360"/>
      </w:pPr>
      <w:rPr>
        <w:rFonts w:asciiTheme="majorHAnsi" w:hAnsiTheme="majorHAnsi"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1" w15:restartNumberingAfterBreak="0">
    <w:nsid w:val="7AD222D7"/>
    <w:multiLevelType w:val="multilevel"/>
    <w:tmpl w:val="CA4EBCD2"/>
    <w:lvl w:ilvl="0">
      <w:start w:val="1"/>
      <w:numFmt w:val="decimal"/>
      <w:lvlText w:val="%1."/>
      <w:lvlJc w:val="left"/>
      <w:pPr>
        <w:ind w:left="360" w:hanging="360"/>
      </w:pPr>
    </w:lvl>
    <w:lvl w:ilvl="1">
      <w:start w:val="1"/>
      <w:numFmt w:val="decimal"/>
      <w:lvlText w:val="%1.%2."/>
      <w:lvlJc w:val="left"/>
      <w:pPr>
        <w:ind w:left="792" w:hanging="432"/>
      </w:pPr>
      <w:rPr>
        <w:b w:val="0"/>
        <w:sz w:val="18"/>
        <w:szCs w:val="1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2" w15:restartNumberingAfterBreak="0">
    <w:nsid w:val="7BD73555"/>
    <w:multiLevelType w:val="hybridMultilevel"/>
    <w:tmpl w:val="91329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CC30AFC"/>
    <w:multiLevelType w:val="multilevel"/>
    <w:tmpl w:val="C8B677D0"/>
    <w:lvl w:ilvl="0">
      <w:start w:val="1"/>
      <w:numFmt w:val="decimal"/>
      <w:lvlText w:val="%1."/>
      <w:lvlJc w:val="left"/>
      <w:pPr>
        <w:ind w:left="360" w:hanging="360"/>
      </w:pPr>
      <w:rPr>
        <w:rFonts w:asciiTheme="majorHAnsi" w:hAnsiTheme="majorHAnsi"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4" w15:restartNumberingAfterBreak="0">
    <w:nsid w:val="7D2958F1"/>
    <w:multiLevelType w:val="multilevel"/>
    <w:tmpl w:val="BE821C68"/>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5" w15:restartNumberingAfterBreak="0">
    <w:nsid w:val="7E351043"/>
    <w:multiLevelType w:val="hybridMultilevel"/>
    <w:tmpl w:val="0CAEB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75"/>
  </w:num>
  <w:num w:numId="3">
    <w:abstractNumId w:val="50"/>
  </w:num>
  <w:num w:numId="4">
    <w:abstractNumId w:val="31"/>
  </w:num>
  <w:num w:numId="5">
    <w:abstractNumId w:val="44"/>
  </w:num>
  <w:num w:numId="6">
    <w:abstractNumId w:val="71"/>
  </w:num>
  <w:num w:numId="7">
    <w:abstractNumId w:val="84"/>
  </w:num>
  <w:num w:numId="8">
    <w:abstractNumId w:val="81"/>
  </w:num>
  <w:num w:numId="9">
    <w:abstractNumId w:val="36"/>
  </w:num>
  <w:num w:numId="10">
    <w:abstractNumId w:val="19"/>
  </w:num>
  <w:num w:numId="11">
    <w:abstractNumId w:val="74"/>
  </w:num>
  <w:num w:numId="12">
    <w:abstractNumId w:val="55"/>
  </w:num>
  <w:num w:numId="13">
    <w:abstractNumId w:val="78"/>
  </w:num>
  <w:num w:numId="14">
    <w:abstractNumId w:val="85"/>
  </w:num>
  <w:num w:numId="15">
    <w:abstractNumId w:val="77"/>
  </w:num>
  <w:num w:numId="16">
    <w:abstractNumId w:val="62"/>
  </w:num>
  <w:num w:numId="17">
    <w:abstractNumId w:val="48"/>
  </w:num>
  <w:num w:numId="18">
    <w:abstractNumId w:val="67"/>
  </w:num>
  <w:num w:numId="19">
    <w:abstractNumId w:val="69"/>
  </w:num>
  <w:num w:numId="20">
    <w:abstractNumId w:val="26"/>
  </w:num>
  <w:num w:numId="21">
    <w:abstractNumId w:val="51"/>
  </w:num>
  <w:num w:numId="22">
    <w:abstractNumId w:val="0"/>
  </w:num>
  <w:num w:numId="23">
    <w:abstractNumId w:val="65"/>
  </w:num>
  <w:num w:numId="24">
    <w:abstractNumId w:val="29"/>
  </w:num>
  <w:num w:numId="25">
    <w:abstractNumId w:val="22"/>
  </w:num>
  <w:num w:numId="26">
    <w:abstractNumId w:val="24"/>
  </w:num>
  <w:num w:numId="27">
    <w:abstractNumId w:val="47"/>
  </w:num>
  <w:num w:numId="28">
    <w:abstractNumId w:val="15"/>
  </w:num>
  <w:num w:numId="29">
    <w:abstractNumId w:val="79"/>
  </w:num>
  <w:num w:numId="30">
    <w:abstractNumId w:val="14"/>
  </w:num>
  <w:num w:numId="31">
    <w:abstractNumId w:val="39"/>
  </w:num>
  <w:num w:numId="32">
    <w:abstractNumId w:val="10"/>
  </w:num>
  <w:num w:numId="33">
    <w:abstractNumId w:val="11"/>
  </w:num>
  <w:num w:numId="34">
    <w:abstractNumId w:val="73"/>
  </w:num>
  <w:num w:numId="35">
    <w:abstractNumId w:val="13"/>
  </w:num>
  <w:num w:numId="36">
    <w:abstractNumId w:val="41"/>
  </w:num>
  <w:num w:numId="37">
    <w:abstractNumId w:val="1"/>
  </w:num>
  <w:num w:numId="38">
    <w:abstractNumId w:val="25"/>
  </w:num>
  <w:num w:numId="39">
    <w:abstractNumId w:val="45"/>
  </w:num>
  <w:num w:numId="40">
    <w:abstractNumId w:val="57"/>
  </w:num>
  <w:num w:numId="41">
    <w:abstractNumId w:val="42"/>
  </w:num>
  <w:num w:numId="42">
    <w:abstractNumId w:val="3"/>
  </w:num>
  <w:num w:numId="43">
    <w:abstractNumId w:val="68"/>
  </w:num>
  <w:num w:numId="44">
    <w:abstractNumId w:val="28"/>
  </w:num>
  <w:num w:numId="45">
    <w:abstractNumId w:val="34"/>
  </w:num>
  <w:num w:numId="46">
    <w:abstractNumId w:val="72"/>
  </w:num>
  <w:num w:numId="47">
    <w:abstractNumId w:val="35"/>
  </w:num>
  <w:num w:numId="48">
    <w:abstractNumId w:val="18"/>
  </w:num>
  <w:num w:numId="49">
    <w:abstractNumId w:val="61"/>
  </w:num>
  <w:num w:numId="50">
    <w:abstractNumId w:val="66"/>
  </w:num>
  <w:num w:numId="51">
    <w:abstractNumId w:val="53"/>
  </w:num>
  <w:num w:numId="52">
    <w:abstractNumId w:val="54"/>
  </w:num>
  <w:num w:numId="53">
    <w:abstractNumId w:val="7"/>
  </w:num>
  <w:num w:numId="54">
    <w:abstractNumId w:val="33"/>
  </w:num>
  <w:num w:numId="55">
    <w:abstractNumId w:val="46"/>
  </w:num>
  <w:num w:numId="56">
    <w:abstractNumId w:val="40"/>
  </w:num>
  <w:num w:numId="57">
    <w:abstractNumId w:val="8"/>
  </w:num>
  <w:num w:numId="58">
    <w:abstractNumId w:val="64"/>
  </w:num>
  <w:num w:numId="59">
    <w:abstractNumId w:val="23"/>
  </w:num>
  <w:num w:numId="60">
    <w:abstractNumId w:val="20"/>
  </w:num>
  <w:num w:numId="61">
    <w:abstractNumId w:val="82"/>
  </w:num>
  <w:num w:numId="62">
    <w:abstractNumId w:val="17"/>
  </w:num>
  <w:num w:numId="63">
    <w:abstractNumId w:val="2"/>
  </w:num>
  <w:num w:numId="64">
    <w:abstractNumId w:val="52"/>
  </w:num>
  <w:num w:numId="65">
    <w:abstractNumId w:val="6"/>
  </w:num>
  <w:num w:numId="66">
    <w:abstractNumId w:val="70"/>
  </w:num>
  <w:num w:numId="67">
    <w:abstractNumId w:val="9"/>
  </w:num>
  <w:num w:numId="68">
    <w:abstractNumId w:val="80"/>
  </w:num>
  <w:num w:numId="69">
    <w:abstractNumId w:val="21"/>
  </w:num>
  <w:num w:numId="70">
    <w:abstractNumId w:val="16"/>
  </w:num>
  <w:num w:numId="71">
    <w:abstractNumId w:val="83"/>
  </w:num>
  <w:num w:numId="72">
    <w:abstractNumId w:val="38"/>
  </w:num>
  <w:num w:numId="73">
    <w:abstractNumId w:val="27"/>
  </w:num>
  <w:num w:numId="74">
    <w:abstractNumId w:val="58"/>
  </w:num>
  <w:num w:numId="75">
    <w:abstractNumId w:val="43"/>
  </w:num>
  <w:num w:numId="76">
    <w:abstractNumId w:val="4"/>
  </w:num>
  <w:num w:numId="77">
    <w:abstractNumId w:val="5"/>
  </w:num>
  <w:num w:numId="78">
    <w:abstractNumId w:val="59"/>
  </w:num>
  <w:num w:numId="79">
    <w:abstractNumId w:val="60"/>
  </w:num>
  <w:num w:numId="80">
    <w:abstractNumId w:val="12"/>
  </w:num>
  <w:num w:numId="81">
    <w:abstractNumId w:val="56"/>
  </w:num>
  <w:num w:numId="82">
    <w:abstractNumId w:val="37"/>
  </w:num>
  <w:num w:numId="83">
    <w:abstractNumId w:val="63"/>
  </w:num>
  <w:num w:numId="84">
    <w:abstractNumId w:val="49"/>
  </w:num>
  <w:num w:numId="85">
    <w:abstractNumId w:val="32"/>
  </w:num>
  <w:num w:numId="86">
    <w:abstractNumId w:val="76"/>
  </w:num>
  <w:numIdMacAtCleanup w:val="8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hita Benotmane">
    <w15:presenceInfo w15:providerId="AD" w15:userId="S-1-5-21-1482476501-2139871995-682003330-394591"/>
  </w15:person>
  <w15:person w15:author="Addy, Paul">
    <w15:presenceInfo w15:providerId="AD" w15:userId="S-1-5-21-1645522239-1214440339-682003330-309594"/>
  </w15:person>
  <w15:person w15:author="Markar, Fadia">
    <w15:presenceInfo w15:providerId="AD" w15:userId="S-1-5-21-1645522239-1214440339-682003330-139315"/>
  </w15:person>
  <w15:person w15:author="Erce, Juan Antonio">
    <w15:presenceInfo w15:providerId="AD" w15:userId="S-1-5-21-1645522239-1214440339-682003330-478001"/>
  </w15:person>
  <w15:person w15:author="Reales, Jorge">
    <w15:presenceInfo w15:providerId="AD" w15:userId="S-1-5-21-1645522239-1214440339-682003330-532666"/>
  </w15:person>
  <w15:person w15:author="Arias, Alvaro">
    <w15:presenceInfo w15:providerId="AD" w15:userId="S-1-5-21-1645522239-1214440339-682003330-488847"/>
  </w15:person>
  <w15:person w15:author="Urena, Carles">
    <w15:presenceInfo w15:providerId="AD" w15:userId="S-1-5-21-1645522239-1214440339-682003330-668820"/>
  </w15:person>
  <w15:person w15:author="Garcia, Blanca">
    <w15:presenceInfo w15:providerId="AD" w15:userId="S-1-5-21-1645522239-1214440339-682003330-378994"/>
  </w15:person>
  <w15:person w15:author="Yeganeh, Rachel">
    <w15:presenceInfo w15:providerId="AD" w15:userId="S-1-5-21-1645522239-1214440339-682003330-35499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0" w:nlCheck="1" w:checkStyle="0"/>
  <w:activeWritingStyle w:appName="MSWord" w:lang="en-GB" w:vendorID="64" w:dllVersion="0" w:nlCheck="1" w:checkStyle="0"/>
  <w:activeWritingStyle w:appName="MSWord" w:lang="fr-FR" w:vendorID="64" w:dllVersion="0" w:nlCheck="1" w:checkStyle="0"/>
  <w:activeWritingStyle w:appName="MSWord" w:lang="fr-CH" w:vendorID="64" w:dllVersion="0" w:nlCheck="1" w:checkStyle="0"/>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trackRevisions/>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3B50"/>
    <w:rsid w:val="0000081A"/>
    <w:rsid w:val="000010DB"/>
    <w:rsid w:val="00002240"/>
    <w:rsid w:val="00003B9F"/>
    <w:rsid w:val="00004E37"/>
    <w:rsid w:val="00005129"/>
    <w:rsid w:val="00007492"/>
    <w:rsid w:val="00014A99"/>
    <w:rsid w:val="00015C4C"/>
    <w:rsid w:val="00015CF6"/>
    <w:rsid w:val="00016C20"/>
    <w:rsid w:val="0002021B"/>
    <w:rsid w:val="00025527"/>
    <w:rsid w:val="00026609"/>
    <w:rsid w:val="00026E41"/>
    <w:rsid w:val="000270CB"/>
    <w:rsid w:val="000278E9"/>
    <w:rsid w:val="000314F5"/>
    <w:rsid w:val="00031F03"/>
    <w:rsid w:val="000346F0"/>
    <w:rsid w:val="000348C0"/>
    <w:rsid w:val="00036F93"/>
    <w:rsid w:val="00037537"/>
    <w:rsid w:val="00037B46"/>
    <w:rsid w:val="00037D51"/>
    <w:rsid w:val="0004123C"/>
    <w:rsid w:val="00044FA5"/>
    <w:rsid w:val="000467D7"/>
    <w:rsid w:val="00047892"/>
    <w:rsid w:val="00052576"/>
    <w:rsid w:val="00052876"/>
    <w:rsid w:val="00053214"/>
    <w:rsid w:val="00053F54"/>
    <w:rsid w:val="0005450E"/>
    <w:rsid w:val="00054F28"/>
    <w:rsid w:val="00055229"/>
    <w:rsid w:val="00056BDD"/>
    <w:rsid w:val="000608D3"/>
    <w:rsid w:val="0006094C"/>
    <w:rsid w:val="000617C4"/>
    <w:rsid w:val="00061F5F"/>
    <w:rsid w:val="00063C31"/>
    <w:rsid w:val="00063DC0"/>
    <w:rsid w:val="0006577A"/>
    <w:rsid w:val="00065EB7"/>
    <w:rsid w:val="00074732"/>
    <w:rsid w:val="0007505A"/>
    <w:rsid w:val="0008038D"/>
    <w:rsid w:val="000811B9"/>
    <w:rsid w:val="0008124E"/>
    <w:rsid w:val="0008399D"/>
    <w:rsid w:val="00083B27"/>
    <w:rsid w:val="0008767E"/>
    <w:rsid w:val="000879C3"/>
    <w:rsid w:val="00092CB8"/>
    <w:rsid w:val="00093F16"/>
    <w:rsid w:val="00096924"/>
    <w:rsid w:val="00097CAC"/>
    <w:rsid w:val="000A11D4"/>
    <w:rsid w:val="000A1F7C"/>
    <w:rsid w:val="000A248D"/>
    <w:rsid w:val="000A5807"/>
    <w:rsid w:val="000A7752"/>
    <w:rsid w:val="000B03B8"/>
    <w:rsid w:val="000B2051"/>
    <w:rsid w:val="000B2A09"/>
    <w:rsid w:val="000B2CAD"/>
    <w:rsid w:val="000B2DE2"/>
    <w:rsid w:val="000B3E69"/>
    <w:rsid w:val="000B3EA7"/>
    <w:rsid w:val="000B4F41"/>
    <w:rsid w:val="000B765F"/>
    <w:rsid w:val="000B7DFB"/>
    <w:rsid w:val="000C33EA"/>
    <w:rsid w:val="000C4508"/>
    <w:rsid w:val="000C4E6A"/>
    <w:rsid w:val="000C4F25"/>
    <w:rsid w:val="000C6B75"/>
    <w:rsid w:val="000C6F13"/>
    <w:rsid w:val="000D0BD2"/>
    <w:rsid w:val="000D23B7"/>
    <w:rsid w:val="000D4325"/>
    <w:rsid w:val="000D69AB"/>
    <w:rsid w:val="000D7061"/>
    <w:rsid w:val="000D7BD9"/>
    <w:rsid w:val="000E07CE"/>
    <w:rsid w:val="000E1149"/>
    <w:rsid w:val="000E34C1"/>
    <w:rsid w:val="000E524D"/>
    <w:rsid w:val="000E58AB"/>
    <w:rsid w:val="000E5B5B"/>
    <w:rsid w:val="000E6B37"/>
    <w:rsid w:val="000F0A8F"/>
    <w:rsid w:val="000F0C29"/>
    <w:rsid w:val="000F2F80"/>
    <w:rsid w:val="000F53F8"/>
    <w:rsid w:val="000F5F72"/>
    <w:rsid w:val="00102BA8"/>
    <w:rsid w:val="001043EE"/>
    <w:rsid w:val="001053DC"/>
    <w:rsid w:val="00106C8A"/>
    <w:rsid w:val="00107FDF"/>
    <w:rsid w:val="0011063F"/>
    <w:rsid w:val="001128A5"/>
    <w:rsid w:val="001145D0"/>
    <w:rsid w:val="001170FD"/>
    <w:rsid w:val="00117591"/>
    <w:rsid w:val="001219F5"/>
    <w:rsid w:val="00123367"/>
    <w:rsid w:val="001233B0"/>
    <w:rsid w:val="00124D5E"/>
    <w:rsid w:val="00127970"/>
    <w:rsid w:val="001304DC"/>
    <w:rsid w:val="00132838"/>
    <w:rsid w:val="00132D2C"/>
    <w:rsid w:val="00133413"/>
    <w:rsid w:val="00133696"/>
    <w:rsid w:val="001337A5"/>
    <w:rsid w:val="00136382"/>
    <w:rsid w:val="00136AAA"/>
    <w:rsid w:val="00143C09"/>
    <w:rsid w:val="00144175"/>
    <w:rsid w:val="00144398"/>
    <w:rsid w:val="0014465A"/>
    <w:rsid w:val="0014553D"/>
    <w:rsid w:val="00145C35"/>
    <w:rsid w:val="00156835"/>
    <w:rsid w:val="00156FBD"/>
    <w:rsid w:val="0015774D"/>
    <w:rsid w:val="00160D3F"/>
    <w:rsid w:val="00160FDA"/>
    <w:rsid w:val="00161286"/>
    <w:rsid w:val="00162549"/>
    <w:rsid w:val="00162FDB"/>
    <w:rsid w:val="00163F26"/>
    <w:rsid w:val="0016458C"/>
    <w:rsid w:val="00165D4F"/>
    <w:rsid w:val="001664D0"/>
    <w:rsid w:val="00167EC6"/>
    <w:rsid w:val="001709FC"/>
    <w:rsid w:val="0017152A"/>
    <w:rsid w:val="00171E74"/>
    <w:rsid w:val="00172B7F"/>
    <w:rsid w:val="00173F8D"/>
    <w:rsid w:val="00180244"/>
    <w:rsid w:val="00182082"/>
    <w:rsid w:val="001823F4"/>
    <w:rsid w:val="001862A6"/>
    <w:rsid w:val="00186521"/>
    <w:rsid w:val="001921E5"/>
    <w:rsid w:val="00193438"/>
    <w:rsid w:val="001936D2"/>
    <w:rsid w:val="00193D0B"/>
    <w:rsid w:val="00194DA5"/>
    <w:rsid w:val="001952E7"/>
    <w:rsid w:val="00196458"/>
    <w:rsid w:val="00197788"/>
    <w:rsid w:val="001A117A"/>
    <w:rsid w:val="001A27AC"/>
    <w:rsid w:val="001A539F"/>
    <w:rsid w:val="001A5F53"/>
    <w:rsid w:val="001A7454"/>
    <w:rsid w:val="001A7E76"/>
    <w:rsid w:val="001B06AC"/>
    <w:rsid w:val="001B0FBD"/>
    <w:rsid w:val="001B2493"/>
    <w:rsid w:val="001B3789"/>
    <w:rsid w:val="001B3F96"/>
    <w:rsid w:val="001B4D5C"/>
    <w:rsid w:val="001C0B40"/>
    <w:rsid w:val="001C24A9"/>
    <w:rsid w:val="001C2D3C"/>
    <w:rsid w:val="001C3EDF"/>
    <w:rsid w:val="001D376D"/>
    <w:rsid w:val="001D4799"/>
    <w:rsid w:val="001D4ED9"/>
    <w:rsid w:val="001D51B2"/>
    <w:rsid w:val="001D5BA1"/>
    <w:rsid w:val="001D77F3"/>
    <w:rsid w:val="001E296B"/>
    <w:rsid w:val="001E4C6C"/>
    <w:rsid w:val="001E7ECA"/>
    <w:rsid w:val="001F22E4"/>
    <w:rsid w:val="001F2875"/>
    <w:rsid w:val="001F398B"/>
    <w:rsid w:val="001F4D64"/>
    <w:rsid w:val="001F6479"/>
    <w:rsid w:val="001F71F9"/>
    <w:rsid w:val="002003E4"/>
    <w:rsid w:val="00201C2C"/>
    <w:rsid w:val="00202560"/>
    <w:rsid w:val="00203141"/>
    <w:rsid w:val="002036A2"/>
    <w:rsid w:val="00204350"/>
    <w:rsid w:val="00206618"/>
    <w:rsid w:val="00206A68"/>
    <w:rsid w:val="00207023"/>
    <w:rsid w:val="002106E3"/>
    <w:rsid w:val="00211B1A"/>
    <w:rsid w:val="00211D21"/>
    <w:rsid w:val="002134A4"/>
    <w:rsid w:val="002167F4"/>
    <w:rsid w:val="00217773"/>
    <w:rsid w:val="002215B0"/>
    <w:rsid w:val="00222670"/>
    <w:rsid w:val="00222B18"/>
    <w:rsid w:val="00224404"/>
    <w:rsid w:val="00224A7A"/>
    <w:rsid w:val="00225693"/>
    <w:rsid w:val="002264C1"/>
    <w:rsid w:val="00227E71"/>
    <w:rsid w:val="00227EA3"/>
    <w:rsid w:val="002310BB"/>
    <w:rsid w:val="002310FC"/>
    <w:rsid w:val="0023138E"/>
    <w:rsid w:val="0023418A"/>
    <w:rsid w:val="002362C1"/>
    <w:rsid w:val="002376B3"/>
    <w:rsid w:val="0024591B"/>
    <w:rsid w:val="0024728D"/>
    <w:rsid w:val="002506F0"/>
    <w:rsid w:val="00250FCE"/>
    <w:rsid w:val="00251A70"/>
    <w:rsid w:val="00251B03"/>
    <w:rsid w:val="00254054"/>
    <w:rsid w:val="00254C3A"/>
    <w:rsid w:val="002566B0"/>
    <w:rsid w:val="002602A2"/>
    <w:rsid w:val="00260E8A"/>
    <w:rsid w:val="00262202"/>
    <w:rsid w:val="0026229B"/>
    <w:rsid w:val="00262A09"/>
    <w:rsid w:val="00274506"/>
    <w:rsid w:val="00275FC3"/>
    <w:rsid w:val="0027672A"/>
    <w:rsid w:val="00281D64"/>
    <w:rsid w:val="00283AEC"/>
    <w:rsid w:val="00283CBC"/>
    <w:rsid w:val="00283E0B"/>
    <w:rsid w:val="00287E3C"/>
    <w:rsid w:val="00287E62"/>
    <w:rsid w:val="00291F9D"/>
    <w:rsid w:val="00293FEA"/>
    <w:rsid w:val="002953E6"/>
    <w:rsid w:val="00295F54"/>
    <w:rsid w:val="00297AFC"/>
    <w:rsid w:val="002A4408"/>
    <w:rsid w:val="002A4E59"/>
    <w:rsid w:val="002A56FE"/>
    <w:rsid w:val="002A658C"/>
    <w:rsid w:val="002B045C"/>
    <w:rsid w:val="002B3CF4"/>
    <w:rsid w:val="002B4A02"/>
    <w:rsid w:val="002B7D3C"/>
    <w:rsid w:val="002C0537"/>
    <w:rsid w:val="002C0B25"/>
    <w:rsid w:val="002C219F"/>
    <w:rsid w:val="002C4770"/>
    <w:rsid w:val="002C5FB7"/>
    <w:rsid w:val="002C683F"/>
    <w:rsid w:val="002C74F9"/>
    <w:rsid w:val="002C758D"/>
    <w:rsid w:val="002C78A8"/>
    <w:rsid w:val="002D6061"/>
    <w:rsid w:val="002D6273"/>
    <w:rsid w:val="002E051B"/>
    <w:rsid w:val="002E3F20"/>
    <w:rsid w:val="002E4719"/>
    <w:rsid w:val="002E4C68"/>
    <w:rsid w:val="002E4DDC"/>
    <w:rsid w:val="002E505B"/>
    <w:rsid w:val="002E5956"/>
    <w:rsid w:val="002E7A3C"/>
    <w:rsid w:val="002F6735"/>
    <w:rsid w:val="002F68EE"/>
    <w:rsid w:val="002F69F8"/>
    <w:rsid w:val="003002C7"/>
    <w:rsid w:val="0030096F"/>
    <w:rsid w:val="00301254"/>
    <w:rsid w:val="003019CF"/>
    <w:rsid w:val="0030253C"/>
    <w:rsid w:val="00302545"/>
    <w:rsid w:val="00303194"/>
    <w:rsid w:val="0030491F"/>
    <w:rsid w:val="003066BD"/>
    <w:rsid w:val="0030720B"/>
    <w:rsid w:val="003104DF"/>
    <w:rsid w:val="00311B02"/>
    <w:rsid w:val="00312A97"/>
    <w:rsid w:val="003202CE"/>
    <w:rsid w:val="00320608"/>
    <w:rsid w:val="003206BD"/>
    <w:rsid w:val="00320DE3"/>
    <w:rsid w:val="0032154F"/>
    <w:rsid w:val="00321A99"/>
    <w:rsid w:val="00322033"/>
    <w:rsid w:val="00322B4B"/>
    <w:rsid w:val="003244CB"/>
    <w:rsid w:val="0032573E"/>
    <w:rsid w:val="00325E39"/>
    <w:rsid w:val="003274C1"/>
    <w:rsid w:val="00331415"/>
    <w:rsid w:val="00333B22"/>
    <w:rsid w:val="00333C17"/>
    <w:rsid w:val="00335C05"/>
    <w:rsid w:val="00337588"/>
    <w:rsid w:val="00346A6C"/>
    <w:rsid w:val="00346E5D"/>
    <w:rsid w:val="003503CD"/>
    <w:rsid w:val="00352625"/>
    <w:rsid w:val="00354BB7"/>
    <w:rsid w:val="00354F6D"/>
    <w:rsid w:val="0035555D"/>
    <w:rsid w:val="003566AE"/>
    <w:rsid w:val="003601C6"/>
    <w:rsid w:val="0036053D"/>
    <w:rsid w:val="00360628"/>
    <w:rsid w:val="003671B7"/>
    <w:rsid w:val="00367C5F"/>
    <w:rsid w:val="00370373"/>
    <w:rsid w:val="00370477"/>
    <w:rsid w:val="0037343A"/>
    <w:rsid w:val="00376B7B"/>
    <w:rsid w:val="00376C1B"/>
    <w:rsid w:val="00377080"/>
    <w:rsid w:val="003778B3"/>
    <w:rsid w:val="003866A7"/>
    <w:rsid w:val="00387D6C"/>
    <w:rsid w:val="00390C6E"/>
    <w:rsid w:val="00392565"/>
    <w:rsid w:val="00392F61"/>
    <w:rsid w:val="00393F82"/>
    <w:rsid w:val="003944F1"/>
    <w:rsid w:val="003A1D46"/>
    <w:rsid w:val="003B2649"/>
    <w:rsid w:val="003B2785"/>
    <w:rsid w:val="003B71F6"/>
    <w:rsid w:val="003B7A70"/>
    <w:rsid w:val="003C1749"/>
    <w:rsid w:val="003C2D1C"/>
    <w:rsid w:val="003C3273"/>
    <w:rsid w:val="003C3A72"/>
    <w:rsid w:val="003C521F"/>
    <w:rsid w:val="003C53A9"/>
    <w:rsid w:val="003C67D6"/>
    <w:rsid w:val="003C73A0"/>
    <w:rsid w:val="003C7B67"/>
    <w:rsid w:val="003D2AC1"/>
    <w:rsid w:val="003D3051"/>
    <w:rsid w:val="003D36F1"/>
    <w:rsid w:val="003D598E"/>
    <w:rsid w:val="003D78A1"/>
    <w:rsid w:val="003F24AF"/>
    <w:rsid w:val="003F4947"/>
    <w:rsid w:val="003F5006"/>
    <w:rsid w:val="003F6349"/>
    <w:rsid w:val="004020D3"/>
    <w:rsid w:val="004026A2"/>
    <w:rsid w:val="004033B4"/>
    <w:rsid w:val="004044EA"/>
    <w:rsid w:val="004061CD"/>
    <w:rsid w:val="004075D4"/>
    <w:rsid w:val="0040797C"/>
    <w:rsid w:val="00407E8C"/>
    <w:rsid w:val="004112F9"/>
    <w:rsid w:val="00411712"/>
    <w:rsid w:val="004126A6"/>
    <w:rsid w:val="0041293B"/>
    <w:rsid w:val="00413AF0"/>
    <w:rsid w:val="0041645E"/>
    <w:rsid w:val="004175D8"/>
    <w:rsid w:val="00421A48"/>
    <w:rsid w:val="00421E87"/>
    <w:rsid w:val="00421F2F"/>
    <w:rsid w:val="00423D1D"/>
    <w:rsid w:val="00425851"/>
    <w:rsid w:val="00426DDB"/>
    <w:rsid w:val="004276C4"/>
    <w:rsid w:val="00427C95"/>
    <w:rsid w:val="00430348"/>
    <w:rsid w:val="00430825"/>
    <w:rsid w:val="00433752"/>
    <w:rsid w:val="00434301"/>
    <w:rsid w:val="004354E8"/>
    <w:rsid w:val="00435A93"/>
    <w:rsid w:val="00435AE5"/>
    <w:rsid w:val="00435F93"/>
    <w:rsid w:val="004413BA"/>
    <w:rsid w:val="0044171C"/>
    <w:rsid w:val="00444BE7"/>
    <w:rsid w:val="004543A9"/>
    <w:rsid w:val="00454BE5"/>
    <w:rsid w:val="0045563B"/>
    <w:rsid w:val="00455864"/>
    <w:rsid w:val="00457884"/>
    <w:rsid w:val="00462712"/>
    <w:rsid w:val="00462BDD"/>
    <w:rsid w:val="00463C7C"/>
    <w:rsid w:val="004647AD"/>
    <w:rsid w:val="0046631B"/>
    <w:rsid w:val="00466CE4"/>
    <w:rsid w:val="0047392B"/>
    <w:rsid w:val="00474839"/>
    <w:rsid w:val="0047533B"/>
    <w:rsid w:val="00475689"/>
    <w:rsid w:val="00477F03"/>
    <w:rsid w:val="00481010"/>
    <w:rsid w:val="004845E5"/>
    <w:rsid w:val="00485433"/>
    <w:rsid w:val="004859D7"/>
    <w:rsid w:val="00485FB9"/>
    <w:rsid w:val="00486292"/>
    <w:rsid w:val="0049002E"/>
    <w:rsid w:val="00492D11"/>
    <w:rsid w:val="00494359"/>
    <w:rsid w:val="0049455C"/>
    <w:rsid w:val="00496EE6"/>
    <w:rsid w:val="004A0D83"/>
    <w:rsid w:val="004A14D7"/>
    <w:rsid w:val="004A387C"/>
    <w:rsid w:val="004A425E"/>
    <w:rsid w:val="004A5772"/>
    <w:rsid w:val="004B132F"/>
    <w:rsid w:val="004B27E0"/>
    <w:rsid w:val="004B2FC1"/>
    <w:rsid w:val="004B31AB"/>
    <w:rsid w:val="004B5AB3"/>
    <w:rsid w:val="004B63E3"/>
    <w:rsid w:val="004B7A5C"/>
    <w:rsid w:val="004C0785"/>
    <w:rsid w:val="004C0E2F"/>
    <w:rsid w:val="004C279A"/>
    <w:rsid w:val="004C5655"/>
    <w:rsid w:val="004C7286"/>
    <w:rsid w:val="004C7DD6"/>
    <w:rsid w:val="004D01ED"/>
    <w:rsid w:val="004D16CE"/>
    <w:rsid w:val="004D260B"/>
    <w:rsid w:val="004D48F7"/>
    <w:rsid w:val="004D6DCE"/>
    <w:rsid w:val="004D7AD2"/>
    <w:rsid w:val="004D7FFD"/>
    <w:rsid w:val="004E1D4E"/>
    <w:rsid w:val="004E1FBB"/>
    <w:rsid w:val="004E2288"/>
    <w:rsid w:val="004E359E"/>
    <w:rsid w:val="004E4DDB"/>
    <w:rsid w:val="004E6EE8"/>
    <w:rsid w:val="004E71F9"/>
    <w:rsid w:val="004F0FD1"/>
    <w:rsid w:val="004F1117"/>
    <w:rsid w:val="004F35B6"/>
    <w:rsid w:val="004F437F"/>
    <w:rsid w:val="004F5278"/>
    <w:rsid w:val="00500AAE"/>
    <w:rsid w:val="005013DA"/>
    <w:rsid w:val="00502792"/>
    <w:rsid w:val="00504033"/>
    <w:rsid w:val="0050758E"/>
    <w:rsid w:val="005078C7"/>
    <w:rsid w:val="00510942"/>
    <w:rsid w:val="00510C38"/>
    <w:rsid w:val="0051175B"/>
    <w:rsid w:val="00512484"/>
    <w:rsid w:val="00512B1A"/>
    <w:rsid w:val="00514559"/>
    <w:rsid w:val="00517DFC"/>
    <w:rsid w:val="00520DF6"/>
    <w:rsid w:val="00520EF5"/>
    <w:rsid w:val="00521DDD"/>
    <w:rsid w:val="005243B4"/>
    <w:rsid w:val="0052509E"/>
    <w:rsid w:val="00525121"/>
    <w:rsid w:val="005253F5"/>
    <w:rsid w:val="00526A63"/>
    <w:rsid w:val="005339EF"/>
    <w:rsid w:val="0053540A"/>
    <w:rsid w:val="00537A98"/>
    <w:rsid w:val="005401C6"/>
    <w:rsid w:val="00540A1E"/>
    <w:rsid w:val="005417D4"/>
    <w:rsid w:val="0054373F"/>
    <w:rsid w:val="005446D0"/>
    <w:rsid w:val="0055156A"/>
    <w:rsid w:val="00552225"/>
    <w:rsid w:val="00552C83"/>
    <w:rsid w:val="00553239"/>
    <w:rsid w:val="005548DC"/>
    <w:rsid w:val="00554A8D"/>
    <w:rsid w:val="005551B4"/>
    <w:rsid w:val="005554E6"/>
    <w:rsid w:val="00556BD5"/>
    <w:rsid w:val="00556BF5"/>
    <w:rsid w:val="00556D63"/>
    <w:rsid w:val="00557029"/>
    <w:rsid w:val="005578AB"/>
    <w:rsid w:val="00564CB6"/>
    <w:rsid w:val="005658B9"/>
    <w:rsid w:val="00566EF2"/>
    <w:rsid w:val="00567721"/>
    <w:rsid w:val="005679BC"/>
    <w:rsid w:val="00571660"/>
    <w:rsid w:val="00571950"/>
    <w:rsid w:val="0057388C"/>
    <w:rsid w:val="00573C0E"/>
    <w:rsid w:val="00575AE9"/>
    <w:rsid w:val="0058344C"/>
    <w:rsid w:val="005838AF"/>
    <w:rsid w:val="00584438"/>
    <w:rsid w:val="00587C11"/>
    <w:rsid w:val="00590FAE"/>
    <w:rsid w:val="005926AB"/>
    <w:rsid w:val="00592998"/>
    <w:rsid w:val="005934E8"/>
    <w:rsid w:val="00594E29"/>
    <w:rsid w:val="005972A4"/>
    <w:rsid w:val="005A0495"/>
    <w:rsid w:val="005A0CB3"/>
    <w:rsid w:val="005A20AB"/>
    <w:rsid w:val="005A63B9"/>
    <w:rsid w:val="005B0CB0"/>
    <w:rsid w:val="005B0CD8"/>
    <w:rsid w:val="005B11DB"/>
    <w:rsid w:val="005B14B5"/>
    <w:rsid w:val="005B24B8"/>
    <w:rsid w:val="005B3803"/>
    <w:rsid w:val="005B4803"/>
    <w:rsid w:val="005B4EA2"/>
    <w:rsid w:val="005B544D"/>
    <w:rsid w:val="005B6189"/>
    <w:rsid w:val="005B75DC"/>
    <w:rsid w:val="005B7E22"/>
    <w:rsid w:val="005C4114"/>
    <w:rsid w:val="005C5F40"/>
    <w:rsid w:val="005C7E8D"/>
    <w:rsid w:val="005D45B8"/>
    <w:rsid w:val="005D4A3C"/>
    <w:rsid w:val="005D5634"/>
    <w:rsid w:val="005D5A03"/>
    <w:rsid w:val="005D5E44"/>
    <w:rsid w:val="005D73A8"/>
    <w:rsid w:val="005D7988"/>
    <w:rsid w:val="005D7A68"/>
    <w:rsid w:val="005E0670"/>
    <w:rsid w:val="005E13ED"/>
    <w:rsid w:val="005E37B0"/>
    <w:rsid w:val="005E3FB5"/>
    <w:rsid w:val="005E4517"/>
    <w:rsid w:val="005E5DA0"/>
    <w:rsid w:val="005E7BCB"/>
    <w:rsid w:val="005F0852"/>
    <w:rsid w:val="005F2674"/>
    <w:rsid w:val="005F2DC2"/>
    <w:rsid w:val="005F34C1"/>
    <w:rsid w:val="005F757D"/>
    <w:rsid w:val="005F7E45"/>
    <w:rsid w:val="00603994"/>
    <w:rsid w:val="0060439E"/>
    <w:rsid w:val="006051FA"/>
    <w:rsid w:val="00606C71"/>
    <w:rsid w:val="00606CAB"/>
    <w:rsid w:val="00606EFF"/>
    <w:rsid w:val="00610EEF"/>
    <w:rsid w:val="006115BB"/>
    <w:rsid w:val="00612414"/>
    <w:rsid w:val="00614F2B"/>
    <w:rsid w:val="00616388"/>
    <w:rsid w:val="006169CC"/>
    <w:rsid w:val="00617A04"/>
    <w:rsid w:val="006247DB"/>
    <w:rsid w:val="00630B02"/>
    <w:rsid w:val="00631752"/>
    <w:rsid w:val="006317C3"/>
    <w:rsid w:val="00631BC1"/>
    <w:rsid w:val="006323D0"/>
    <w:rsid w:val="006323F6"/>
    <w:rsid w:val="00632E00"/>
    <w:rsid w:val="00634332"/>
    <w:rsid w:val="00634932"/>
    <w:rsid w:val="006369DB"/>
    <w:rsid w:val="00637FE3"/>
    <w:rsid w:val="00642DCC"/>
    <w:rsid w:val="00643F93"/>
    <w:rsid w:val="00644A32"/>
    <w:rsid w:val="006468B4"/>
    <w:rsid w:val="006477D6"/>
    <w:rsid w:val="00653518"/>
    <w:rsid w:val="00653794"/>
    <w:rsid w:val="006559A5"/>
    <w:rsid w:val="006577CF"/>
    <w:rsid w:val="006622CF"/>
    <w:rsid w:val="006625BB"/>
    <w:rsid w:val="00662809"/>
    <w:rsid w:val="00662D29"/>
    <w:rsid w:val="00663B13"/>
    <w:rsid w:val="00664D95"/>
    <w:rsid w:val="00667907"/>
    <w:rsid w:val="006707C0"/>
    <w:rsid w:val="006710C2"/>
    <w:rsid w:val="00671F8D"/>
    <w:rsid w:val="00677747"/>
    <w:rsid w:val="00680C9D"/>
    <w:rsid w:val="006818AE"/>
    <w:rsid w:val="00683811"/>
    <w:rsid w:val="006870AC"/>
    <w:rsid w:val="006873E4"/>
    <w:rsid w:val="006879C4"/>
    <w:rsid w:val="00691053"/>
    <w:rsid w:val="00691126"/>
    <w:rsid w:val="00691EFA"/>
    <w:rsid w:val="00692478"/>
    <w:rsid w:val="0069446C"/>
    <w:rsid w:val="006956A1"/>
    <w:rsid w:val="00697424"/>
    <w:rsid w:val="00697D40"/>
    <w:rsid w:val="006A1FD1"/>
    <w:rsid w:val="006A204E"/>
    <w:rsid w:val="006A34AD"/>
    <w:rsid w:val="006A383D"/>
    <w:rsid w:val="006A3E9A"/>
    <w:rsid w:val="006A3F4E"/>
    <w:rsid w:val="006A4E6B"/>
    <w:rsid w:val="006A54CA"/>
    <w:rsid w:val="006A5893"/>
    <w:rsid w:val="006B1518"/>
    <w:rsid w:val="006B1620"/>
    <w:rsid w:val="006B4B6F"/>
    <w:rsid w:val="006B611F"/>
    <w:rsid w:val="006B7239"/>
    <w:rsid w:val="006B78AE"/>
    <w:rsid w:val="006B7B6E"/>
    <w:rsid w:val="006C0D41"/>
    <w:rsid w:val="006C3FE2"/>
    <w:rsid w:val="006C41B6"/>
    <w:rsid w:val="006C4FF3"/>
    <w:rsid w:val="006C52B7"/>
    <w:rsid w:val="006C59A0"/>
    <w:rsid w:val="006C7F8B"/>
    <w:rsid w:val="006D1208"/>
    <w:rsid w:val="006D7E35"/>
    <w:rsid w:val="006E0C43"/>
    <w:rsid w:val="006E2561"/>
    <w:rsid w:val="006E2AFC"/>
    <w:rsid w:val="006E32F0"/>
    <w:rsid w:val="006F096C"/>
    <w:rsid w:val="006F1201"/>
    <w:rsid w:val="006F136F"/>
    <w:rsid w:val="006F18F9"/>
    <w:rsid w:val="006F30A4"/>
    <w:rsid w:val="006F36D5"/>
    <w:rsid w:val="006F3E81"/>
    <w:rsid w:val="006F46DD"/>
    <w:rsid w:val="006F5A6A"/>
    <w:rsid w:val="00700E42"/>
    <w:rsid w:val="00703B42"/>
    <w:rsid w:val="00703D57"/>
    <w:rsid w:val="007062EE"/>
    <w:rsid w:val="00707085"/>
    <w:rsid w:val="007070A6"/>
    <w:rsid w:val="0071180D"/>
    <w:rsid w:val="0071363A"/>
    <w:rsid w:val="00714018"/>
    <w:rsid w:val="007165C9"/>
    <w:rsid w:val="0071727E"/>
    <w:rsid w:val="007179B5"/>
    <w:rsid w:val="007212E8"/>
    <w:rsid w:val="00721544"/>
    <w:rsid w:val="007217F1"/>
    <w:rsid w:val="00723A7C"/>
    <w:rsid w:val="00723ED8"/>
    <w:rsid w:val="00724362"/>
    <w:rsid w:val="0072699A"/>
    <w:rsid w:val="00727B19"/>
    <w:rsid w:val="007306BB"/>
    <w:rsid w:val="007319C3"/>
    <w:rsid w:val="007324E5"/>
    <w:rsid w:val="007330E9"/>
    <w:rsid w:val="0073368C"/>
    <w:rsid w:val="00734077"/>
    <w:rsid w:val="00734F61"/>
    <w:rsid w:val="007353F8"/>
    <w:rsid w:val="007356EA"/>
    <w:rsid w:val="0073722F"/>
    <w:rsid w:val="00741F42"/>
    <w:rsid w:val="00742E9F"/>
    <w:rsid w:val="00743054"/>
    <w:rsid w:val="007456F3"/>
    <w:rsid w:val="00746F5C"/>
    <w:rsid w:val="007504B7"/>
    <w:rsid w:val="00753C9C"/>
    <w:rsid w:val="00755088"/>
    <w:rsid w:val="0076051E"/>
    <w:rsid w:val="00761A3D"/>
    <w:rsid w:val="00761F74"/>
    <w:rsid w:val="0076635D"/>
    <w:rsid w:val="0077072F"/>
    <w:rsid w:val="00771987"/>
    <w:rsid w:val="007752A1"/>
    <w:rsid w:val="00777560"/>
    <w:rsid w:val="007776E9"/>
    <w:rsid w:val="00781209"/>
    <w:rsid w:val="00782BDA"/>
    <w:rsid w:val="007832DF"/>
    <w:rsid w:val="0078503F"/>
    <w:rsid w:val="00786760"/>
    <w:rsid w:val="00786F71"/>
    <w:rsid w:val="007874C8"/>
    <w:rsid w:val="00791DCF"/>
    <w:rsid w:val="00792EFE"/>
    <w:rsid w:val="007968C4"/>
    <w:rsid w:val="00796AA7"/>
    <w:rsid w:val="007A1969"/>
    <w:rsid w:val="007A437F"/>
    <w:rsid w:val="007A46CE"/>
    <w:rsid w:val="007A4AFF"/>
    <w:rsid w:val="007A5D7F"/>
    <w:rsid w:val="007A7FE8"/>
    <w:rsid w:val="007B1A72"/>
    <w:rsid w:val="007B243F"/>
    <w:rsid w:val="007B5B1A"/>
    <w:rsid w:val="007C2379"/>
    <w:rsid w:val="007C4F1C"/>
    <w:rsid w:val="007C5A43"/>
    <w:rsid w:val="007C5DBE"/>
    <w:rsid w:val="007C5F14"/>
    <w:rsid w:val="007D09CB"/>
    <w:rsid w:val="007D0FD2"/>
    <w:rsid w:val="007D49F2"/>
    <w:rsid w:val="007D5B3E"/>
    <w:rsid w:val="007D6448"/>
    <w:rsid w:val="007E382B"/>
    <w:rsid w:val="007E3FB7"/>
    <w:rsid w:val="007E4549"/>
    <w:rsid w:val="007E458C"/>
    <w:rsid w:val="007E4EC0"/>
    <w:rsid w:val="007E76E5"/>
    <w:rsid w:val="008028BC"/>
    <w:rsid w:val="008047C2"/>
    <w:rsid w:val="00805BE8"/>
    <w:rsid w:val="00813F52"/>
    <w:rsid w:val="00817234"/>
    <w:rsid w:val="0082141A"/>
    <w:rsid w:val="0082285F"/>
    <w:rsid w:val="00822AE1"/>
    <w:rsid w:val="00822B92"/>
    <w:rsid w:val="0082371A"/>
    <w:rsid w:val="008257D4"/>
    <w:rsid w:val="0083307F"/>
    <w:rsid w:val="008330A2"/>
    <w:rsid w:val="00833846"/>
    <w:rsid w:val="00835E05"/>
    <w:rsid w:val="00836A96"/>
    <w:rsid w:val="00840EFF"/>
    <w:rsid w:val="00841052"/>
    <w:rsid w:val="008416F9"/>
    <w:rsid w:val="00843749"/>
    <w:rsid w:val="00843AEB"/>
    <w:rsid w:val="00845EBE"/>
    <w:rsid w:val="00847564"/>
    <w:rsid w:val="0085122E"/>
    <w:rsid w:val="00851C6D"/>
    <w:rsid w:val="00852A30"/>
    <w:rsid w:val="00853245"/>
    <w:rsid w:val="00853299"/>
    <w:rsid w:val="00853384"/>
    <w:rsid w:val="008563F9"/>
    <w:rsid w:val="00857A72"/>
    <w:rsid w:val="008603A4"/>
    <w:rsid w:val="00860CE3"/>
    <w:rsid w:val="0086156D"/>
    <w:rsid w:val="00862921"/>
    <w:rsid w:val="0086395E"/>
    <w:rsid w:val="00864913"/>
    <w:rsid w:val="00864A3D"/>
    <w:rsid w:val="008656B8"/>
    <w:rsid w:val="00865FC4"/>
    <w:rsid w:val="008676FD"/>
    <w:rsid w:val="00870A0B"/>
    <w:rsid w:val="00871C34"/>
    <w:rsid w:val="00871CE1"/>
    <w:rsid w:val="008738F8"/>
    <w:rsid w:val="00877020"/>
    <w:rsid w:val="00877987"/>
    <w:rsid w:val="00880E0C"/>
    <w:rsid w:val="00882A04"/>
    <w:rsid w:val="0088384E"/>
    <w:rsid w:val="00884616"/>
    <w:rsid w:val="00885885"/>
    <w:rsid w:val="00887720"/>
    <w:rsid w:val="008900D9"/>
    <w:rsid w:val="0089246B"/>
    <w:rsid w:val="008925FD"/>
    <w:rsid w:val="008A2806"/>
    <w:rsid w:val="008A29EB"/>
    <w:rsid w:val="008A2B52"/>
    <w:rsid w:val="008A40E8"/>
    <w:rsid w:val="008A53FB"/>
    <w:rsid w:val="008A63C3"/>
    <w:rsid w:val="008A64F6"/>
    <w:rsid w:val="008B3309"/>
    <w:rsid w:val="008B3C84"/>
    <w:rsid w:val="008B6AEA"/>
    <w:rsid w:val="008B7F8D"/>
    <w:rsid w:val="008C043E"/>
    <w:rsid w:val="008C33C0"/>
    <w:rsid w:val="008C6712"/>
    <w:rsid w:val="008C6DCE"/>
    <w:rsid w:val="008C7D50"/>
    <w:rsid w:val="008D0398"/>
    <w:rsid w:val="008D09EE"/>
    <w:rsid w:val="008D0B92"/>
    <w:rsid w:val="008D23B6"/>
    <w:rsid w:val="008D296B"/>
    <w:rsid w:val="008D2C41"/>
    <w:rsid w:val="008D7631"/>
    <w:rsid w:val="008E0924"/>
    <w:rsid w:val="008E3FF5"/>
    <w:rsid w:val="008E5228"/>
    <w:rsid w:val="008E7EB2"/>
    <w:rsid w:val="008F1365"/>
    <w:rsid w:val="008F2583"/>
    <w:rsid w:val="008F3026"/>
    <w:rsid w:val="008F5848"/>
    <w:rsid w:val="008F59BB"/>
    <w:rsid w:val="008F727C"/>
    <w:rsid w:val="008F7964"/>
    <w:rsid w:val="0090087A"/>
    <w:rsid w:val="0090137D"/>
    <w:rsid w:val="00901783"/>
    <w:rsid w:val="00910483"/>
    <w:rsid w:val="00910AD0"/>
    <w:rsid w:val="00911977"/>
    <w:rsid w:val="0091204E"/>
    <w:rsid w:val="00912A5B"/>
    <w:rsid w:val="00915D5A"/>
    <w:rsid w:val="009169D1"/>
    <w:rsid w:val="00917E73"/>
    <w:rsid w:val="00925773"/>
    <w:rsid w:val="0092670D"/>
    <w:rsid w:val="0093050A"/>
    <w:rsid w:val="00931CA2"/>
    <w:rsid w:val="00932A2E"/>
    <w:rsid w:val="00934B27"/>
    <w:rsid w:val="009355AA"/>
    <w:rsid w:val="00935930"/>
    <w:rsid w:val="00936CD0"/>
    <w:rsid w:val="00936F8D"/>
    <w:rsid w:val="00937722"/>
    <w:rsid w:val="00940717"/>
    <w:rsid w:val="00946606"/>
    <w:rsid w:val="009467E6"/>
    <w:rsid w:val="00950233"/>
    <w:rsid w:val="00950FEF"/>
    <w:rsid w:val="00951A2C"/>
    <w:rsid w:val="00951E55"/>
    <w:rsid w:val="0095313D"/>
    <w:rsid w:val="00954C94"/>
    <w:rsid w:val="00960CDE"/>
    <w:rsid w:val="0096524E"/>
    <w:rsid w:val="00965611"/>
    <w:rsid w:val="009668C5"/>
    <w:rsid w:val="00967E31"/>
    <w:rsid w:val="00970D63"/>
    <w:rsid w:val="009712CD"/>
    <w:rsid w:val="00973035"/>
    <w:rsid w:val="00973116"/>
    <w:rsid w:val="00973EDA"/>
    <w:rsid w:val="0098084C"/>
    <w:rsid w:val="00980CEE"/>
    <w:rsid w:val="00981EEF"/>
    <w:rsid w:val="00984374"/>
    <w:rsid w:val="00987C88"/>
    <w:rsid w:val="0099005E"/>
    <w:rsid w:val="009902F9"/>
    <w:rsid w:val="0099074B"/>
    <w:rsid w:val="00990C51"/>
    <w:rsid w:val="00993A04"/>
    <w:rsid w:val="00994B12"/>
    <w:rsid w:val="009959F1"/>
    <w:rsid w:val="00995DBB"/>
    <w:rsid w:val="00996181"/>
    <w:rsid w:val="009A0B8D"/>
    <w:rsid w:val="009A3A0E"/>
    <w:rsid w:val="009A3AAB"/>
    <w:rsid w:val="009A3FE5"/>
    <w:rsid w:val="009A4972"/>
    <w:rsid w:val="009A61BF"/>
    <w:rsid w:val="009B0798"/>
    <w:rsid w:val="009B182E"/>
    <w:rsid w:val="009B29A8"/>
    <w:rsid w:val="009B3AEF"/>
    <w:rsid w:val="009B3FBD"/>
    <w:rsid w:val="009B4E00"/>
    <w:rsid w:val="009B6307"/>
    <w:rsid w:val="009B798D"/>
    <w:rsid w:val="009C0834"/>
    <w:rsid w:val="009C4834"/>
    <w:rsid w:val="009C5211"/>
    <w:rsid w:val="009C5EC8"/>
    <w:rsid w:val="009C601D"/>
    <w:rsid w:val="009C6ACD"/>
    <w:rsid w:val="009D0D84"/>
    <w:rsid w:val="009D1011"/>
    <w:rsid w:val="009D14C9"/>
    <w:rsid w:val="009D200E"/>
    <w:rsid w:val="009D2261"/>
    <w:rsid w:val="009D49DA"/>
    <w:rsid w:val="009D4AA6"/>
    <w:rsid w:val="009D6592"/>
    <w:rsid w:val="009D6C54"/>
    <w:rsid w:val="009D712B"/>
    <w:rsid w:val="009E0176"/>
    <w:rsid w:val="009E4FE3"/>
    <w:rsid w:val="009E6557"/>
    <w:rsid w:val="009E7463"/>
    <w:rsid w:val="009F0E3F"/>
    <w:rsid w:val="009F2F36"/>
    <w:rsid w:val="009F5F01"/>
    <w:rsid w:val="00A00201"/>
    <w:rsid w:val="00A0031E"/>
    <w:rsid w:val="00A04357"/>
    <w:rsid w:val="00A075C9"/>
    <w:rsid w:val="00A1126B"/>
    <w:rsid w:val="00A122B2"/>
    <w:rsid w:val="00A153D4"/>
    <w:rsid w:val="00A17B33"/>
    <w:rsid w:val="00A21A20"/>
    <w:rsid w:val="00A21DC0"/>
    <w:rsid w:val="00A23414"/>
    <w:rsid w:val="00A23872"/>
    <w:rsid w:val="00A238C1"/>
    <w:rsid w:val="00A24574"/>
    <w:rsid w:val="00A264AB"/>
    <w:rsid w:val="00A26780"/>
    <w:rsid w:val="00A27AA8"/>
    <w:rsid w:val="00A27C50"/>
    <w:rsid w:val="00A33848"/>
    <w:rsid w:val="00A3454D"/>
    <w:rsid w:val="00A34C13"/>
    <w:rsid w:val="00A41F90"/>
    <w:rsid w:val="00A50B0F"/>
    <w:rsid w:val="00A5135A"/>
    <w:rsid w:val="00A51F64"/>
    <w:rsid w:val="00A52DFA"/>
    <w:rsid w:val="00A53F52"/>
    <w:rsid w:val="00A55458"/>
    <w:rsid w:val="00A55906"/>
    <w:rsid w:val="00A55D5B"/>
    <w:rsid w:val="00A56626"/>
    <w:rsid w:val="00A57626"/>
    <w:rsid w:val="00A61593"/>
    <w:rsid w:val="00A61D99"/>
    <w:rsid w:val="00A624A5"/>
    <w:rsid w:val="00A6320D"/>
    <w:rsid w:val="00A63467"/>
    <w:rsid w:val="00A63AD8"/>
    <w:rsid w:val="00A6427D"/>
    <w:rsid w:val="00A65DCD"/>
    <w:rsid w:val="00A6643A"/>
    <w:rsid w:val="00A70F9B"/>
    <w:rsid w:val="00A734BB"/>
    <w:rsid w:val="00A74BEB"/>
    <w:rsid w:val="00A75D8E"/>
    <w:rsid w:val="00A76A9E"/>
    <w:rsid w:val="00A8002C"/>
    <w:rsid w:val="00A80CF7"/>
    <w:rsid w:val="00A81DF1"/>
    <w:rsid w:val="00A83110"/>
    <w:rsid w:val="00A862BA"/>
    <w:rsid w:val="00A875BE"/>
    <w:rsid w:val="00A9073E"/>
    <w:rsid w:val="00A91546"/>
    <w:rsid w:val="00A93E76"/>
    <w:rsid w:val="00A95BF8"/>
    <w:rsid w:val="00A9642F"/>
    <w:rsid w:val="00AA2173"/>
    <w:rsid w:val="00AA33E1"/>
    <w:rsid w:val="00AB00B3"/>
    <w:rsid w:val="00AB2DF0"/>
    <w:rsid w:val="00AB64C0"/>
    <w:rsid w:val="00AC1B5C"/>
    <w:rsid w:val="00AC365C"/>
    <w:rsid w:val="00AC3947"/>
    <w:rsid w:val="00AC516A"/>
    <w:rsid w:val="00AC74BA"/>
    <w:rsid w:val="00AD3381"/>
    <w:rsid w:val="00AD3D29"/>
    <w:rsid w:val="00AD698E"/>
    <w:rsid w:val="00AE117D"/>
    <w:rsid w:val="00AE1CE0"/>
    <w:rsid w:val="00AE235B"/>
    <w:rsid w:val="00AE3B46"/>
    <w:rsid w:val="00AE4E9B"/>
    <w:rsid w:val="00AE69FD"/>
    <w:rsid w:val="00AF0DAB"/>
    <w:rsid w:val="00AF21EA"/>
    <w:rsid w:val="00AF478C"/>
    <w:rsid w:val="00AF6AC5"/>
    <w:rsid w:val="00B00FD1"/>
    <w:rsid w:val="00B012B6"/>
    <w:rsid w:val="00B0229C"/>
    <w:rsid w:val="00B02C75"/>
    <w:rsid w:val="00B02E7E"/>
    <w:rsid w:val="00B06DC0"/>
    <w:rsid w:val="00B079EB"/>
    <w:rsid w:val="00B10980"/>
    <w:rsid w:val="00B1101D"/>
    <w:rsid w:val="00B1188E"/>
    <w:rsid w:val="00B12591"/>
    <w:rsid w:val="00B12EBF"/>
    <w:rsid w:val="00B13D27"/>
    <w:rsid w:val="00B143B3"/>
    <w:rsid w:val="00B14E03"/>
    <w:rsid w:val="00B1656C"/>
    <w:rsid w:val="00B22372"/>
    <w:rsid w:val="00B22D2F"/>
    <w:rsid w:val="00B231F2"/>
    <w:rsid w:val="00B23C57"/>
    <w:rsid w:val="00B23E00"/>
    <w:rsid w:val="00B24724"/>
    <w:rsid w:val="00B25FCE"/>
    <w:rsid w:val="00B27C50"/>
    <w:rsid w:val="00B30B69"/>
    <w:rsid w:val="00B30F96"/>
    <w:rsid w:val="00B315CC"/>
    <w:rsid w:val="00B32AD6"/>
    <w:rsid w:val="00B36FA2"/>
    <w:rsid w:val="00B37904"/>
    <w:rsid w:val="00B41D5B"/>
    <w:rsid w:val="00B43B6C"/>
    <w:rsid w:val="00B43C86"/>
    <w:rsid w:val="00B44C25"/>
    <w:rsid w:val="00B509D4"/>
    <w:rsid w:val="00B54DCD"/>
    <w:rsid w:val="00B56668"/>
    <w:rsid w:val="00B5687D"/>
    <w:rsid w:val="00B572D7"/>
    <w:rsid w:val="00B57465"/>
    <w:rsid w:val="00B57F9D"/>
    <w:rsid w:val="00B611DB"/>
    <w:rsid w:val="00B634ED"/>
    <w:rsid w:val="00B6475F"/>
    <w:rsid w:val="00B656B4"/>
    <w:rsid w:val="00B66BE3"/>
    <w:rsid w:val="00B673FE"/>
    <w:rsid w:val="00B6795E"/>
    <w:rsid w:val="00B70154"/>
    <w:rsid w:val="00B76E15"/>
    <w:rsid w:val="00B80545"/>
    <w:rsid w:val="00B80657"/>
    <w:rsid w:val="00B830F6"/>
    <w:rsid w:val="00B9014A"/>
    <w:rsid w:val="00B91F56"/>
    <w:rsid w:val="00B93B84"/>
    <w:rsid w:val="00B94DA2"/>
    <w:rsid w:val="00B968F5"/>
    <w:rsid w:val="00BA14C0"/>
    <w:rsid w:val="00BA17C1"/>
    <w:rsid w:val="00BA2F25"/>
    <w:rsid w:val="00BA6B59"/>
    <w:rsid w:val="00BB176D"/>
    <w:rsid w:val="00BB2350"/>
    <w:rsid w:val="00BB46D1"/>
    <w:rsid w:val="00BB5B41"/>
    <w:rsid w:val="00BB6D63"/>
    <w:rsid w:val="00BB7487"/>
    <w:rsid w:val="00BD1986"/>
    <w:rsid w:val="00BD6868"/>
    <w:rsid w:val="00BE1065"/>
    <w:rsid w:val="00BE2705"/>
    <w:rsid w:val="00BE3460"/>
    <w:rsid w:val="00BE3A83"/>
    <w:rsid w:val="00BE3E24"/>
    <w:rsid w:val="00BE4915"/>
    <w:rsid w:val="00BE5C80"/>
    <w:rsid w:val="00BE5F92"/>
    <w:rsid w:val="00BF1473"/>
    <w:rsid w:val="00BF3268"/>
    <w:rsid w:val="00BF7BFE"/>
    <w:rsid w:val="00C0016A"/>
    <w:rsid w:val="00C00FD2"/>
    <w:rsid w:val="00C0287D"/>
    <w:rsid w:val="00C04826"/>
    <w:rsid w:val="00C052F4"/>
    <w:rsid w:val="00C106E2"/>
    <w:rsid w:val="00C11B18"/>
    <w:rsid w:val="00C13CF4"/>
    <w:rsid w:val="00C162C0"/>
    <w:rsid w:val="00C1739D"/>
    <w:rsid w:val="00C17580"/>
    <w:rsid w:val="00C17CF0"/>
    <w:rsid w:val="00C20201"/>
    <w:rsid w:val="00C2132A"/>
    <w:rsid w:val="00C22076"/>
    <w:rsid w:val="00C241E6"/>
    <w:rsid w:val="00C2469A"/>
    <w:rsid w:val="00C24789"/>
    <w:rsid w:val="00C27CBA"/>
    <w:rsid w:val="00C30FF4"/>
    <w:rsid w:val="00C32957"/>
    <w:rsid w:val="00C35346"/>
    <w:rsid w:val="00C40491"/>
    <w:rsid w:val="00C41825"/>
    <w:rsid w:val="00C423F1"/>
    <w:rsid w:val="00C44C51"/>
    <w:rsid w:val="00C44DB5"/>
    <w:rsid w:val="00C44F4B"/>
    <w:rsid w:val="00C46699"/>
    <w:rsid w:val="00C47B58"/>
    <w:rsid w:val="00C51A16"/>
    <w:rsid w:val="00C51A53"/>
    <w:rsid w:val="00C52501"/>
    <w:rsid w:val="00C550B6"/>
    <w:rsid w:val="00C55CBB"/>
    <w:rsid w:val="00C60B17"/>
    <w:rsid w:val="00C62101"/>
    <w:rsid w:val="00C67D8B"/>
    <w:rsid w:val="00C7059E"/>
    <w:rsid w:val="00C7117A"/>
    <w:rsid w:val="00C738DF"/>
    <w:rsid w:val="00C739B4"/>
    <w:rsid w:val="00C73B50"/>
    <w:rsid w:val="00C742AE"/>
    <w:rsid w:val="00C74B53"/>
    <w:rsid w:val="00C8186F"/>
    <w:rsid w:val="00C8205A"/>
    <w:rsid w:val="00C8322B"/>
    <w:rsid w:val="00C83758"/>
    <w:rsid w:val="00C83888"/>
    <w:rsid w:val="00C854EE"/>
    <w:rsid w:val="00C862F7"/>
    <w:rsid w:val="00C9015F"/>
    <w:rsid w:val="00C90D1E"/>
    <w:rsid w:val="00C92845"/>
    <w:rsid w:val="00C934C8"/>
    <w:rsid w:val="00C96513"/>
    <w:rsid w:val="00C96F7E"/>
    <w:rsid w:val="00CA024D"/>
    <w:rsid w:val="00CA1242"/>
    <w:rsid w:val="00CA153E"/>
    <w:rsid w:val="00CA3682"/>
    <w:rsid w:val="00CA4CAF"/>
    <w:rsid w:val="00CA5A5E"/>
    <w:rsid w:val="00CA7565"/>
    <w:rsid w:val="00CB1233"/>
    <w:rsid w:val="00CB138A"/>
    <w:rsid w:val="00CB30A6"/>
    <w:rsid w:val="00CB3577"/>
    <w:rsid w:val="00CB37B0"/>
    <w:rsid w:val="00CB44E2"/>
    <w:rsid w:val="00CB54B9"/>
    <w:rsid w:val="00CB70F3"/>
    <w:rsid w:val="00CC0886"/>
    <w:rsid w:val="00CC11B4"/>
    <w:rsid w:val="00CC1429"/>
    <w:rsid w:val="00CC206A"/>
    <w:rsid w:val="00CC368E"/>
    <w:rsid w:val="00CC626C"/>
    <w:rsid w:val="00CC78F4"/>
    <w:rsid w:val="00CC7F49"/>
    <w:rsid w:val="00CD32BA"/>
    <w:rsid w:val="00CD5277"/>
    <w:rsid w:val="00CD6D55"/>
    <w:rsid w:val="00CD7018"/>
    <w:rsid w:val="00CE0786"/>
    <w:rsid w:val="00CE08A0"/>
    <w:rsid w:val="00CE2966"/>
    <w:rsid w:val="00CE2D3D"/>
    <w:rsid w:val="00CE3ABB"/>
    <w:rsid w:val="00CE415C"/>
    <w:rsid w:val="00CE44F2"/>
    <w:rsid w:val="00CE6D6F"/>
    <w:rsid w:val="00CF410B"/>
    <w:rsid w:val="00CF4E52"/>
    <w:rsid w:val="00CF582D"/>
    <w:rsid w:val="00D01B95"/>
    <w:rsid w:val="00D01FE4"/>
    <w:rsid w:val="00D03332"/>
    <w:rsid w:val="00D038A7"/>
    <w:rsid w:val="00D04C56"/>
    <w:rsid w:val="00D059CB"/>
    <w:rsid w:val="00D06513"/>
    <w:rsid w:val="00D06B66"/>
    <w:rsid w:val="00D07FFD"/>
    <w:rsid w:val="00D11C87"/>
    <w:rsid w:val="00D1224D"/>
    <w:rsid w:val="00D16B5A"/>
    <w:rsid w:val="00D16BD9"/>
    <w:rsid w:val="00D24FFF"/>
    <w:rsid w:val="00D25FC2"/>
    <w:rsid w:val="00D265FF"/>
    <w:rsid w:val="00D27B52"/>
    <w:rsid w:val="00D3150C"/>
    <w:rsid w:val="00D31FFC"/>
    <w:rsid w:val="00D32450"/>
    <w:rsid w:val="00D33102"/>
    <w:rsid w:val="00D36385"/>
    <w:rsid w:val="00D371EC"/>
    <w:rsid w:val="00D3772A"/>
    <w:rsid w:val="00D37EA8"/>
    <w:rsid w:val="00D408D4"/>
    <w:rsid w:val="00D411F9"/>
    <w:rsid w:val="00D41ADE"/>
    <w:rsid w:val="00D41ED7"/>
    <w:rsid w:val="00D47043"/>
    <w:rsid w:val="00D47109"/>
    <w:rsid w:val="00D5057E"/>
    <w:rsid w:val="00D50FD0"/>
    <w:rsid w:val="00D51612"/>
    <w:rsid w:val="00D51C10"/>
    <w:rsid w:val="00D52DEC"/>
    <w:rsid w:val="00D53D17"/>
    <w:rsid w:val="00D54252"/>
    <w:rsid w:val="00D55617"/>
    <w:rsid w:val="00D55633"/>
    <w:rsid w:val="00D560D6"/>
    <w:rsid w:val="00D609E4"/>
    <w:rsid w:val="00D63BA0"/>
    <w:rsid w:val="00D71504"/>
    <w:rsid w:val="00D71569"/>
    <w:rsid w:val="00D72A00"/>
    <w:rsid w:val="00D72D4A"/>
    <w:rsid w:val="00D72D4C"/>
    <w:rsid w:val="00D73498"/>
    <w:rsid w:val="00D73C65"/>
    <w:rsid w:val="00D765A2"/>
    <w:rsid w:val="00D805DC"/>
    <w:rsid w:val="00D80EF1"/>
    <w:rsid w:val="00D81C85"/>
    <w:rsid w:val="00D827A5"/>
    <w:rsid w:val="00D837EA"/>
    <w:rsid w:val="00D83B39"/>
    <w:rsid w:val="00D83B90"/>
    <w:rsid w:val="00D84A41"/>
    <w:rsid w:val="00D85781"/>
    <w:rsid w:val="00D87028"/>
    <w:rsid w:val="00D871B9"/>
    <w:rsid w:val="00D8746E"/>
    <w:rsid w:val="00D9104C"/>
    <w:rsid w:val="00D9302B"/>
    <w:rsid w:val="00DA034E"/>
    <w:rsid w:val="00DA1FF6"/>
    <w:rsid w:val="00DA3E34"/>
    <w:rsid w:val="00DA7EA5"/>
    <w:rsid w:val="00DB207B"/>
    <w:rsid w:val="00DB2BE3"/>
    <w:rsid w:val="00DB3683"/>
    <w:rsid w:val="00DB4804"/>
    <w:rsid w:val="00DB4DDB"/>
    <w:rsid w:val="00DB55D4"/>
    <w:rsid w:val="00DB7EAE"/>
    <w:rsid w:val="00DC0910"/>
    <w:rsid w:val="00DC13AA"/>
    <w:rsid w:val="00DC2445"/>
    <w:rsid w:val="00DC3039"/>
    <w:rsid w:val="00DC5583"/>
    <w:rsid w:val="00DC7CA6"/>
    <w:rsid w:val="00DD071D"/>
    <w:rsid w:val="00DD152E"/>
    <w:rsid w:val="00DD2FCE"/>
    <w:rsid w:val="00DD368C"/>
    <w:rsid w:val="00DD4B01"/>
    <w:rsid w:val="00DD5D4A"/>
    <w:rsid w:val="00DE06D3"/>
    <w:rsid w:val="00DE1B61"/>
    <w:rsid w:val="00DE21F2"/>
    <w:rsid w:val="00DE2C83"/>
    <w:rsid w:val="00DE3875"/>
    <w:rsid w:val="00DE428B"/>
    <w:rsid w:val="00DE60DA"/>
    <w:rsid w:val="00DE7053"/>
    <w:rsid w:val="00DE7B1D"/>
    <w:rsid w:val="00DF04B2"/>
    <w:rsid w:val="00DF27C6"/>
    <w:rsid w:val="00DF6E3E"/>
    <w:rsid w:val="00E00626"/>
    <w:rsid w:val="00E01D8B"/>
    <w:rsid w:val="00E03C7E"/>
    <w:rsid w:val="00E040C1"/>
    <w:rsid w:val="00E05223"/>
    <w:rsid w:val="00E0525D"/>
    <w:rsid w:val="00E07604"/>
    <w:rsid w:val="00E079DF"/>
    <w:rsid w:val="00E174DF"/>
    <w:rsid w:val="00E17773"/>
    <w:rsid w:val="00E17EE0"/>
    <w:rsid w:val="00E20DD3"/>
    <w:rsid w:val="00E215DC"/>
    <w:rsid w:val="00E2231F"/>
    <w:rsid w:val="00E25DB0"/>
    <w:rsid w:val="00E3000B"/>
    <w:rsid w:val="00E308EA"/>
    <w:rsid w:val="00E30BFD"/>
    <w:rsid w:val="00E31A18"/>
    <w:rsid w:val="00E32392"/>
    <w:rsid w:val="00E325A4"/>
    <w:rsid w:val="00E36A9B"/>
    <w:rsid w:val="00E372F7"/>
    <w:rsid w:val="00E408AF"/>
    <w:rsid w:val="00E4198D"/>
    <w:rsid w:val="00E45F06"/>
    <w:rsid w:val="00E463B4"/>
    <w:rsid w:val="00E502AB"/>
    <w:rsid w:val="00E52ACD"/>
    <w:rsid w:val="00E530F7"/>
    <w:rsid w:val="00E57273"/>
    <w:rsid w:val="00E62335"/>
    <w:rsid w:val="00E655F2"/>
    <w:rsid w:val="00E656A7"/>
    <w:rsid w:val="00E672C6"/>
    <w:rsid w:val="00E6788C"/>
    <w:rsid w:val="00E70421"/>
    <w:rsid w:val="00E70C27"/>
    <w:rsid w:val="00E71600"/>
    <w:rsid w:val="00E71DBA"/>
    <w:rsid w:val="00E721FF"/>
    <w:rsid w:val="00E753BD"/>
    <w:rsid w:val="00E755D5"/>
    <w:rsid w:val="00E76C2C"/>
    <w:rsid w:val="00E80225"/>
    <w:rsid w:val="00E81C2F"/>
    <w:rsid w:val="00E84C1D"/>
    <w:rsid w:val="00E84F58"/>
    <w:rsid w:val="00E871BB"/>
    <w:rsid w:val="00E878DB"/>
    <w:rsid w:val="00E911DC"/>
    <w:rsid w:val="00E91BCC"/>
    <w:rsid w:val="00E9324B"/>
    <w:rsid w:val="00E96B03"/>
    <w:rsid w:val="00EA032B"/>
    <w:rsid w:val="00EA1AB9"/>
    <w:rsid w:val="00EA2975"/>
    <w:rsid w:val="00EA333C"/>
    <w:rsid w:val="00EA61FC"/>
    <w:rsid w:val="00EA6BA6"/>
    <w:rsid w:val="00EB0625"/>
    <w:rsid w:val="00EB07CD"/>
    <w:rsid w:val="00EB3A86"/>
    <w:rsid w:val="00EB49C5"/>
    <w:rsid w:val="00EB6C52"/>
    <w:rsid w:val="00EB7035"/>
    <w:rsid w:val="00EC23AE"/>
    <w:rsid w:val="00EC2E78"/>
    <w:rsid w:val="00EC3D69"/>
    <w:rsid w:val="00EC3F78"/>
    <w:rsid w:val="00EC48A6"/>
    <w:rsid w:val="00EC542E"/>
    <w:rsid w:val="00EC7082"/>
    <w:rsid w:val="00EC7B05"/>
    <w:rsid w:val="00ED0CA7"/>
    <w:rsid w:val="00ED32CE"/>
    <w:rsid w:val="00ED3A2D"/>
    <w:rsid w:val="00ED5E60"/>
    <w:rsid w:val="00ED5F90"/>
    <w:rsid w:val="00ED6510"/>
    <w:rsid w:val="00EE279C"/>
    <w:rsid w:val="00EE302E"/>
    <w:rsid w:val="00EE4200"/>
    <w:rsid w:val="00EE47D7"/>
    <w:rsid w:val="00EE6626"/>
    <w:rsid w:val="00EF1880"/>
    <w:rsid w:val="00EF497C"/>
    <w:rsid w:val="00EF5082"/>
    <w:rsid w:val="00EF5669"/>
    <w:rsid w:val="00EF7581"/>
    <w:rsid w:val="00F00255"/>
    <w:rsid w:val="00F00612"/>
    <w:rsid w:val="00F00D31"/>
    <w:rsid w:val="00F00DE9"/>
    <w:rsid w:val="00F01418"/>
    <w:rsid w:val="00F04369"/>
    <w:rsid w:val="00F06C79"/>
    <w:rsid w:val="00F100B1"/>
    <w:rsid w:val="00F1020C"/>
    <w:rsid w:val="00F10400"/>
    <w:rsid w:val="00F10EB4"/>
    <w:rsid w:val="00F10ECF"/>
    <w:rsid w:val="00F1507E"/>
    <w:rsid w:val="00F160C1"/>
    <w:rsid w:val="00F1726F"/>
    <w:rsid w:val="00F17CA9"/>
    <w:rsid w:val="00F17F1E"/>
    <w:rsid w:val="00F203EE"/>
    <w:rsid w:val="00F26FD5"/>
    <w:rsid w:val="00F30C21"/>
    <w:rsid w:val="00F3238C"/>
    <w:rsid w:val="00F33CEA"/>
    <w:rsid w:val="00F3424D"/>
    <w:rsid w:val="00F34328"/>
    <w:rsid w:val="00F37A18"/>
    <w:rsid w:val="00F402AF"/>
    <w:rsid w:val="00F4057A"/>
    <w:rsid w:val="00F40C9E"/>
    <w:rsid w:val="00F415BB"/>
    <w:rsid w:val="00F416C2"/>
    <w:rsid w:val="00F43F80"/>
    <w:rsid w:val="00F4646E"/>
    <w:rsid w:val="00F46A62"/>
    <w:rsid w:val="00F46B27"/>
    <w:rsid w:val="00F515B4"/>
    <w:rsid w:val="00F54F8B"/>
    <w:rsid w:val="00F556D0"/>
    <w:rsid w:val="00F5575A"/>
    <w:rsid w:val="00F6241C"/>
    <w:rsid w:val="00F642D8"/>
    <w:rsid w:val="00F65B9C"/>
    <w:rsid w:val="00F67115"/>
    <w:rsid w:val="00F73079"/>
    <w:rsid w:val="00F80C0A"/>
    <w:rsid w:val="00F8191F"/>
    <w:rsid w:val="00F8355D"/>
    <w:rsid w:val="00F83805"/>
    <w:rsid w:val="00F8427B"/>
    <w:rsid w:val="00F8483E"/>
    <w:rsid w:val="00F851EC"/>
    <w:rsid w:val="00F85255"/>
    <w:rsid w:val="00F86A04"/>
    <w:rsid w:val="00F909A0"/>
    <w:rsid w:val="00F9457A"/>
    <w:rsid w:val="00F956E4"/>
    <w:rsid w:val="00F97A58"/>
    <w:rsid w:val="00F97F63"/>
    <w:rsid w:val="00FA1805"/>
    <w:rsid w:val="00FA4C29"/>
    <w:rsid w:val="00FA6909"/>
    <w:rsid w:val="00FB0C4A"/>
    <w:rsid w:val="00FB2131"/>
    <w:rsid w:val="00FB5463"/>
    <w:rsid w:val="00FB5D33"/>
    <w:rsid w:val="00FB7DD2"/>
    <w:rsid w:val="00FC1D79"/>
    <w:rsid w:val="00FC7040"/>
    <w:rsid w:val="00FC7947"/>
    <w:rsid w:val="00FD0962"/>
    <w:rsid w:val="00FD2930"/>
    <w:rsid w:val="00FD31DC"/>
    <w:rsid w:val="00FE035B"/>
    <w:rsid w:val="00FE35FA"/>
    <w:rsid w:val="00FE46DB"/>
    <w:rsid w:val="00FE5D7C"/>
    <w:rsid w:val="00FE6FAC"/>
    <w:rsid w:val="00FF1520"/>
    <w:rsid w:val="00FF2BB0"/>
    <w:rsid w:val="00FF467C"/>
    <w:rsid w:val="00FF5BAF"/>
    <w:rsid w:val="00FF62D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AE955C"/>
  <w15:docId w15:val="{EFFA1D95-9BA0-42BB-8C25-ADC1CCB872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HAnsi" w:hAnsi="Arial" w:cstheme="minorBidi"/>
        <w:sz w:val="18"/>
        <w:szCs w:val="22"/>
        <w:lang w:val="en-GB"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Heading"/>
    <w:next w:val="Normal"/>
    <w:link w:val="Heading1Char"/>
    <w:uiPriority w:val="9"/>
    <w:qFormat/>
    <w:rsid w:val="00CE3ABB"/>
    <w:pPr>
      <w:spacing w:after="360"/>
      <w:ind w:left="0"/>
      <w:outlineLvl w:val="0"/>
    </w:pPr>
    <w:rPr>
      <w:color w:val="7ECEAA"/>
      <w:sz w:val="44"/>
      <w:lang w:val="en-US"/>
      <w14:ligatures w14:val="none"/>
    </w:rPr>
  </w:style>
  <w:style w:type="paragraph" w:styleId="Heading2">
    <w:name w:val="heading 2"/>
    <w:basedOn w:val="Normal"/>
    <w:next w:val="Normal"/>
    <w:link w:val="Heading2Char"/>
    <w:uiPriority w:val="9"/>
    <w:unhideWhenUsed/>
    <w:qFormat/>
    <w:rsid w:val="000C4F25"/>
    <w:pPr>
      <w:keepNext/>
      <w:keepLines/>
      <w:spacing w:before="240" w:after="120" w:line="240" w:lineRule="auto"/>
      <w:outlineLvl w:val="1"/>
    </w:pPr>
    <w:rPr>
      <w:rFonts w:asciiTheme="majorHAnsi" w:eastAsia="Times New Roman" w:hAnsiTheme="majorHAnsi" w:cstheme="majorBidi"/>
      <w:bCs/>
      <w:color w:val="122632" w:themeColor="text1"/>
      <w:sz w:val="32"/>
      <w:szCs w:val="26"/>
      <w:lang w:val="en-US" w:eastAsia="en-GB"/>
    </w:rPr>
  </w:style>
  <w:style w:type="paragraph" w:styleId="Heading3">
    <w:name w:val="heading 3"/>
    <w:basedOn w:val="Heading2"/>
    <w:next w:val="Normal"/>
    <w:link w:val="Heading3Char"/>
    <w:uiPriority w:val="9"/>
    <w:unhideWhenUsed/>
    <w:qFormat/>
    <w:rsid w:val="00144175"/>
    <w:pPr>
      <w:outlineLvl w:val="2"/>
    </w:pPr>
    <w:rPr>
      <w:sz w:val="24"/>
      <w:szCs w:val="36"/>
    </w:rPr>
  </w:style>
  <w:style w:type="paragraph" w:styleId="Heading4">
    <w:name w:val="heading 4"/>
    <w:basedOn w:val="Normal"/>
    <w:next w:val="Normal"/>
    <w:link w:val="Heading4Char"/>
    <w:uiPriority w:val="9"/>
    <w:unhideWhenUsed/>
    <w:qFormat/>
    <w:rsid w:val="00144175"/>
    <w:pPr>
      <w:keepNext/>
      <w:keepLines/>
      <w:spacing w:before="200" w:after="0"/>
      <w:outlineLvl w:val="3"/>
    </w:pPr>
    <w:rPr>
      <w:rFonts w:asciiTheme="minorHAnsi" w:eastAsiaTheme="majorEastAsia" w:hAnsiTheme="minorHAnsi" w:cstheme="minorHAnsi"/>
      <w:b/>
      <w:bCs/>
      <w:iCs/>
      <w:color w:val="122632" w:themeColor="text1"/>
      <w:lang w:val="en-US" w:eastAsia="en-GB"/>
    </w:rPr>
  </w:style>
  <w:style w:type="paragraph" w:styleId="Heading5">
    <w:name w:val="heading 5"/>
    <w:basedOn w:val="Normal"/>
    <w:next w:val="Normal"/>
    <w:link w:val="Heading5Char"/>
    <w:uiPriority w:val="9"/>
    <w:semiHidden/>
    <w:unhideWhenUsed/>
    <w:rsid w:val="000C4F25"/>
    <w:pPr>
      <w:keepNext/>
      <w:keepLines/>
      <w:spacing w:before="200" w:after="0"/>
      <w:outlineLvl w:val="4"/>
    </w:pPr>
    <w:rPr>
      <w:rFonts w:asciiTheme="majorHAnsi" w:eastAsiaTheme="majorEastAsia" w:hAnsiTheme="majorHAnsi" w:cstheme="majorBidi"/>
      <w:color w:val="35533A" w:themeColor="accent1" w:themeShade="7F"/>
    </w:rPr>
  </w:style>
  <w:style w:type="paragraph" w:styleId="Heading6">
    <w:name w:val="heading 6"/>
    <w:basedOn w:val="Normal"/>
    <w:next w:val="Normal"/>
    <w:link w:val="Heading6Char"/>
    <w:uiPriority w:val="9"/>
    <w:semiHidden/>
    <w:unhideWhenUsed/>
    <w:qFormat/>
    <w:rsid w:val="000C4F25"/>
    <w:pPr>
      <w:keepNext/>
      <w:keepLines/>
      <w:spacing w:before="200" w:after="0"/>
      <w:outlineLvl w:val="5"/>
    </w:pPr>
    <w:rPr>
      <w:rFonts w:asciiTheme="majorHAnsi" w:eastAsiaTheme="majorEastAsia" w:hAnsiTheme="majorHAnsi" w:cstheme="majorBidi"/>
      <w:i/>
      <w:iCs/>
      <w:color w:val="35533A" w:themeColor="accent1" w:themeShade="7F"/>
    </w:rPr>
  </w:style>
  <w:style w:type="paragraph" w:styleId="Heading7">
    <w:name w:val="heading 7"/>
    <w:basedOn w:val="Normal"/>
    <w:next w:val="Normal"/>
    <w:link w:val="Heading7Char"/>
    <w:uiPriority w:val="9"/>
    <w:semiHidden/>
    <w:unhideWhenUsed/>
    <w:qFormat/>
    <w:rsid w:val="000C4F25"/>
    <w:pPr>
      <w:keepNext/>
      <w:keepLines/>
      <w:spacing w:before="200" w:after="0"/>
      <w:outlineLvl w:val="6"/>
    </w:pPr>
    <w:rPr>
      <w:rFonts w:asciiTheme="majorHAnsi" w:eastAsiaTheme="majorEastAsia" w:hAnsiTheme="majorHAnsi" w:cstheme="majorBidi"/>
      <w:i/>
      <w:iCs/>
      <w:color w:val="2F6383" w:themeColor="text1" w:themeTint="BF"/>
    </w:rPr>
  </w:style>
  <w:style w:type="paragraph" w:styleId="Heading8">
    <w:name w:val="heading 8"/>
    <w:basedOn w:val="Normal"/>
    <w:next w:val="Normal"/>
    <w:link w:val="Heading8Char"/>
    <w:uiPriority w:val="9"/>
    <w:semiHidden/>
    <w:unhideWhenUsed/>
    <w:qFormat/>
    <w:rsid w:val="000C4F25"/>
    <w:pPr>
      <w:keepNext/>
      <w:keepLines/>
      <w:spacing w:before="200" w:after="0"/>
      <w:outlineLvl w:val="7"/>
    </w:pPr>
    <w:rPr>
      <w:rFonts w:asciiTheme="majorHAnsi" w:eastAsiaTheme="majorEastAsia" w:hAnsiTheme="majorHAnsi" w:cstheme="majorBidi"/>
      <w:color w:val="2F6383" w:themeColor="text1" w:themeTint="BF"/>
      <w:sz w:val="20"/>
      <w:szCs w:val="20"/>
    </w:rPr>
  </w:style>
  <w:style w:type="paragraph" w:styleId="Heading9">
    <w:name w:val="heading 9"/>
    <w:basedOn w:val="Normal"/>
    <w:next w:val="Normal"/>
    <w:link w:val="Heading9Char"/>
    <w:uiPriority w:val="9"/>
    <w:semiHidden/>
    <w:unhideWhenUsed/>
    <w:qFormat/>
    <w:rsid w:val="000C4F25"/>
    <w:pPr>
      <w:keepNext/>
      <w:keepLines/>
      <w:spacing w:before="200" w:after="0"/>
      <w:outlineLvl w:val="8"/>
    </w:pPr>
    <w:rPr>
      <w:rFonts w:asciiTheme="majorHAnsi" w:eastAsiaTheme="majorEastAsia" w:hAnsiTheme="majorHAnsi" w:cstheme="majorBidi"/>
      <w:i/>
      <w:iCs/>
      <w:color w:val="2F6383"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356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56EA"/>
  </w:style>
  <w:style w:type="paragraph" w:styleId="Footer">
    <w:name w:val="footer"/>
    <w:basedOn w:val="Normal"/>
    <w:link w:val="FooterChar"/>
    <w:uiPriority w:val="99"/>
    <w:unhideWhenUsed/>
    <w:rsid w:val="007356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56EA"/>
  </w:style>
  <w:style w:type="character" w:styleId="PageNumber">
    <w:name w:val="page number"/>
    <w:basedOn w:val="DefaultParagraphFont"/>
    <w:rsid w:val="007356EA"/>
  </w:style>
  <w:style w:type="paragraph" w:styleId="BalloonText">
    <w:name w:val="Balloon Text"/>
    <w:basedOn w:val="Normal"/>
    <w:link w:val="BalloonTextChar"/>
    <w:uiPriority w:val="99"/>
    <w:semiHidden/>
    <w:unhideWhenUsed/>
    <w:rsid w:val="007356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56EA"/>
    <w:rPr>
      <w:rFonts w:ascii="Tahoma" w:hAnsi="Tahoma" w:cs="Tahoma"/>
      <w:sz w:val="16"/>
      <w:szCs w:val="16"/>
    </w:rPr>
  </w:style>
  <w:style w:type="paragraph" w:customStyle="1" w:styleId="Heading">
    <w:name w:val="Heading"/>
    <w:basedOn w:val="Normal"/>
    <w:rsid w:val="007356EA"/>
    <w:pPr>
      <w:spacing w:after="60" w:line="240" w:lineRule="auto"/>
      <w:ind w:left="28"/>
    </w:pPr>
    <w:rPr>
      <w:rFonts w:ascii="Georgia" w:eastAsia="Times New Roman" w:hAnsi="Georgia" w:cs="Times New Roman"/>
      <w:color w:val="9ED8D2"/>
      <w:kern w:val="28"/>
      <w:sz w:val="46"/>
      <w:szCs w:val="46"/>
      <w:lang w:eastAsia="en-GB"/>
      <w14:ligatures w14:val="standard"/>
      <w14:cntxtAlts/>
    </w:rPr>
  </w:style>
  <w:style w:type="paragraph" w:customStyle="1" w:styleId="Sub-heading">
    <w:name w:val="Sub-heading"/>
    <w:rsid w:val="00CE3ABB"/>
    <w:pPr>
      <w:spacing w:after="360" w:line="240" w:lineRule="auto"/>
      <w:ind w:left="28"/>
    </w:pPr>
    <w:rPr>
      <w:rFonts w:ascii="Georgia" w:eastAsia="Times New Roman" w:hAnsi="Georgia" w:cs="Times New Roman"/>
      <w:i/>
      <w:iCs/>
      <w:color w:val="8F9195"/>
      <w:kern w:val="28"/>
      <w:sz w:val="32"/>
      <w:szCs w:val="35"/>
      <w:lang w:eastAsia="en-GB"/>
      <w14:ligatures w14:val="standard"/>
      <w14:cntxtAlts/>
    </w:rPr>
  </w:style>
  <w:style w:type="character" w:customStyle="1" w:styleId="Heading1Char">
    <w:name w:val="Heading 1 Char"/>
    <w:basedOn w:val="DefaultParagraphFont"/>
    <w:link w:val="Heading1"/>
    <w:uiPriority w:val="9"/>
    <w:rsid w:val="00CE3ABB"/>
    <w:rPr>
      <w:rFonts w:ascii="Georgia" w:eastAsia="Times New Roman" w:hAnsi="Georgia" w:cs="Times New Roman"/>
      <w:color w:val="7ECEAA"/>
      <w:kern w:val="28"/>
      <w:sz w:val="44"/>
      <w:szCs w:val="46"/>
      <w:lang w:val="en-US" w:eastAsia="en-GB"/>
      <w14:cntxtAlts/>
    </w:rPr>
  </w:style>
  <w:style w:type="paragraph" w:styleId="Title">
    <w:name w:val="Title"/>
    <w:basedOn w:val="Normal"/>
    <w:next w:val="Normal"/>
    <w:link w:val="TitleChar"/>
    <w:uiPriority w:val="10"/>
    <w:qFormat/>
    <w:rsid w:val="00CE3ABB"/>
    <w:pPr>
      <w:spacing w:before="1980" w:after="360" w:line="740" w:lineRule="exact"/>
    </w:pPr>
    <w:rPr>
      <w:rFonts w:ascii="Georgia" w:hAnsi="Georgia"/>
      <w:color w:val="8F9195"/>
      <w:sz w:val="80"/>
      <w:szCs w:val="92"/>
    </w:rPr>
  </w:style>
  <w:style w:type="character" w:customStyle="1" w:styleId="TitleChar">
    <w:name w:val="Title Char"/>
    <w:basedOn w:val="DefaultParagraphFont"/>
    <w:link w:val="Title"/>
    <w:uiPriority w:val="10"/>
    <w:rsid w:val="00CE3ABB"/>
    <w:rPr>
      <w:rFonts w:ascii="Georgia" w:hAnsi="Georgia"/>
      <w:color w:val="8F9195"/>
      <w:sz w:val="80"/>
      <w:szCs w:val="92"/>
    </w:rPr>
  </w:style>
  <w:style w:type="character" w:customStyle="1" w:styleId="Heading2Char">
    <w:name w:val="Heading 2 Char"/>
    <w:basedOn w:val="DefaultParagraphFont"/>
    <w:link w:val="Heading2"/>
    <w:uiPriority w:val="9"/>
    <w:rsid w:val="000C4F25"/>
    <w:rPr>
      <w:rFonts w:asciiTheme="majorHAnsi" w:eastAsia="Times New Roman" w:hAnsiTheme="majorHAnsi" w:cstheme="majorBidi"/>
      <w:bCs/>
      <w:color w:val="122632" w:themeColor="text1"/>
      <w:sz w:val="32"/>
      <w:szCs w:val="26"/>
      <w:lang w:val="en-US" w:eastAsia="en-GB"/>
    </w:rPr>
  </w:style>
  <w:style w:type="paragraph" w:styleId="NoSpacing">
    <w:name w:val="No Spacing"/>
    <w:uiPriority w:val="1"/>
    <w:qFormat/>
    <w:rsid w:val="00D41ED7"/>
    <w:pPr>
      <w:spacing w:after="0" w:line="240" w:lineRule="auto"/>
    </w:pPr>
  </w:style>
  <w:style w:type="character" w:customStyle="1" w:styleId="Heading3Char">
    <w:name w:val="Heading 3 Char"/>
    <w:basedOn w:val="DefaultParagraphFont"/>
    <w:link w:val="Heading3"/>
    <w:uiPriority w:val="9"/>
    <w:rsid w:val="00144175"/>
    <w:rPr>
      <w:rFonts w:asciiTheme="majorHAnsi" w:eastAsia="Times New Roman" w:hAnsiTheme="majorHAnsi" w:cstheme="majorBidi"/>
      <w:bCs/>
      <w:color w:val="122632" w:themeColor="text1"/>
      <w:sz w:val="24"/>
      <w:szCs w:val="36"/>
      <w:lang w:val="en-US" w:eastAsia="en-GB"/>
    </w:rPr>
  </w:style>
  <w:style w:type="paragraph" w:styleId="Subtitle">
    <w:name w:val="Subtitle"/>
    <w:basedOn w:val="Heading"/>
    <w:next w:val="Normal"/>
    <w:link w:val="SubtitleChar"/>
    <w:uiPriority w:val="11"/>
    <w:qFormat/>
    <w:rsid w:val="00CE3ABB"/>
    <w:rPr>
      <w:color w:val="7ECEAA"/>
      <w:sz w:val="44"/>
      <w:lang w:val="en-US"/>
      <w14:ligatures w14:val="none"/>
    </w:rPr>
  </w:style>
  <w:style w:type="character" w:customStyle="1" w:styleId="SubtitleChar">
    <w:name w:val="Subtitle Char"/>
    <w:basedOn w:val="DefaultParagraphFont"/>
    <w:link w:val="Subtitle"/>
    <w:uiPriority w:val="11"/>
    <w:rsid w:val="00CE3ABB"/>
    <w:rPr>
      <w:rFonts w:ascii="Georgia" w:eastAsia="Times New Roman" w:hAnsi="Georgia" w:cs="Times New Roman"/>
      <w:color w:val="7ECEAA"/>
      <w:kern w:val="28"/>
      <w:sz w:val="44"/>
      <w:szCs w:val="46"/>
      <w:lang w:val="en-US" w:eastAsia="en-GB"/>
      <w14:cntxtAlts/>
    </w:rPr>
  </w:style>
  <w:style w:type="paragraph" w:customStyle="1" w:styleId="Bodycopy">
    <w:name w:val="Body copy"/>
    <w:qFormat/>
    <w:rsid w:val="00AD698E"/>
    <w:pPr>
      <w:spacing w:after="120" w:line="240" w:lineRule="auto"/>
      <w:ind w:left="851"/>
    </w:pPr>
  </w:style>
  <w:style w:type="paragraph" w:customStyle="1" w:styleId="Introcopy">
    <w:name w:val="Intro copy"/>
    <w:basedOn w:val="Bodycopy"/>
    <w:qFormat/>
    <w:rsid w:val="00005129"/>
    <w:rPr>
      <w:b/>
    </w:rPr>
  </w:style>
  <w:style w:type="character" w:customStyle="1" w:styleId="Heading4Char">
    <w:name w:val="Heading 4 Char"/>
    <w:basedOn w:val="DefaultParagraphFont"/>
    <w:link w:val="Heading4"/>
    <w:uiPriority w:val="9"/>
    <w:rsid w:val="00144175"/>
    <w:rPr>
      <w:rFonts w:asciiTheme="minorHAnsi" w:eastAsiaTheme="majorEastAsia" w:hAnsiTheme="minorHAnsi" w:cstheme="minorHAnsi"/>
      <w:b/>
      <w:bCs/>
      <w:iCs/>
      <w:color w:val="122632" w:themeColor="text1"/>
      <w:lang w:val="en-US" w:eastAsia="en-GB"/>
    </w:rPr>
  </w:style>
  <w:style w:type="numbering" w:customStyle="1" w:styleId="Style1">
    <w:name w:val="Style1"/>
    <w:uiPriority w:val="99"/>
    <w:rsid w:val="00C04826"/>
    <w:pPr>
      <w:numPr>
        <w:numId w:val="1"/>
      </w:numPr>
    </w:pPr>
  </w:style>
  <w:style w:type="paragraph" w:customStyle="1" w:styleId="Contents">
    <w:name w:val="Contents"/>
    <w:qFormat/>
    <w:rsid w:val="00CE3ABB"/>
    <w:pPr>
      <w:spacing w:after="720"/>
    </w:pPr>
    <w:rPr>
      <w:rFonts w:ascii="Georgia" w:eastAsia="Times New Roman" w:hAnsi="Georgia" w:cs="Times New Roman"/>
      <w:color w:val="7ECEAA"/>
      <w:kern w:val="28"/>
      <w:sz w:val="44"/>
      <w:szCs w:val="46"/>
      <w:lang w:val="en-US" w:eastAsia="en-GB"/>
      <w14:cntxtAlts/>
    </w:rPr>
  </w:style>
  <w:style w:type="paragraph" w:styleId="TOC1">
    <w:name w:val="toc 1"/>
    <w:basedOn w:val="Normal"/>
    <w:next w:val="Normal"/>
    <w:autoRedefine/>
    <w:uiPriority w:val="39"/>
    <w:unhideWhenUsed/>
    <w:rsid w:val="00AD698E"/>
    <w:pPr>
      <w:tabs>
        <w:tab w:val="left" w:pos="660"/>
        <w:tab w:val="right" w:pos="9016"/>
      </w:tabs>
      <w:spacing w:before="360" w:after="100"/>
    </w:pPr>
    <w:rPr>
      <w:rFonts w:asciiTheme="minorHAnsi" w:hAnsiTheme="minorHAnsi" w:cstheme="minorHAnsi"/>
      <w:b/>
      <w:noProof/>
    </w:rPr>
  </w:style>
  <w:style w:type="paragraph" w:styleId="TOC2">
    <w:name w:val="toc 2"/>
    <w:basedOn w:val="Normal"/>
    <w:next w:val="Normal"/>
    <w:autoRedefine/>
    <w:uiPriority w:val="39"/>
    <w:unhideWhenUsed/>
    <w:rsid w:val="00390C6E"/>
    <w:pPr>
      <w:tabs>
        <w:tab w:val="left" w:pos="660"/>
        <w:tab w:val="right" w:pos="9016"/>
      </w:tabs>
      <w:spacing w:before="120" w:after="100"/>
    </w:pPr>
    <w:rPr>
      <w:noProof/>
    </w:rPr>
  </w:style>
  <w:style w:type="paragraph" w:styleId="TOC3">
    <w:name w:val="toc 3"/>
    <w:basedOn w:val="Normal"/>
    <w:next w:val="Normal"/>
    <w:autoRedefine/>
    <w:uiPriority w:val="39"/>
    <w:unhideWhenUsed/>
    <w:rsid w:val="00132838"/>
    <w:pPr>
      <w:tabs>
        <w:tab w:val="left" w:pos="1418"/>
        <w:tab w:val="right" w:pos="9016"/>
      </w:tabs>
      <w:spacing w:after="100"/>
      <w:ind w:left="709"/>
    </w:pPr>
    <w:rPr>
      <w:noProof/>
    </w:rPr>
  </w:style>
  <w:style w:type="character" w:styleId="Hyperlink">
    <w:name w:val="Hyperlink"/>
    <w:basedOn w:val="DefaultParagraphFont"/>
    <w:uiPriority w:val="99"/>
    <w:unhideWhenUsed/>
    <w:rsid w:val="00761A3D"/>
    <w:rPr>
      <w:color w:val="A7A9AC" w:themeColor="hyperlink"/>
      <w:u w:val="single"/>
    </w:rPr>
  </w:style>
  <w:style w:type="character" w:customStyle="1" w:styleId="Heading5Char">
    <w:name w:val="Heading 5 Char"/>
    <w:basedOn w:val="DefaultParagraphFont"/>
    <w:link w:val="Heading5"/>
    <w:uiPriority w:val="9"/>
    <w:semiHidden/>
    <w:rsid w:val="000C4F25"/>
    <w:rPr>
      <w:rFonts w:asciiTheme="majorHAnsi" w:eastAsiaTheme="majorEastAsia" w:hAnsiTheme="majorHAnsi" w:cstheme="majorBidi"/>
      <w:color w:val="35533A" w:themeColor="accent1" w:themeShade="7F"/>
    </w:rPr>
  </w:style>
  <w:style w:type="character" w:customStyle="1" w:styleId="Heading6Char">
    <w:name w:val="Heading 6 Char"/>
    <w:basedOn w:val="DefaultParagraphFont"/>
    <w:link w:val="Heading6"/>
    <w:uiPriority w:val="9"/>
    <w:semiHidden/>
    <w:rsid w:val="000C4F25"/>
    <w:rPr>
      <w:rFonts w:asciiTheme="majorHAnsi" w:eastAsiaTheme="majorEastAsia" w:hAnsiTheme="majorHAnsi" w:cstheme="majorBidi"/>
      <w:i/>
      <w:iCs/>
      <w:color w:val="35533A" w:themeColor="accent1" w:themeShade="7F"/>
    </w:rPr>
  </w:style>
  <w:style w:type="character" w:customStyle="1" w:styleId="Heading7Char">
    <w:name w:val="Heading 7 Char"/>
    <w:basedOn w:val="DefaultParagraphFont"/>
    <w:link w:val="Heading7"/>
    <w:uiPriority w:val="9"/>
    <w:semiHidden/>
    <w:rsid w:val="000C4F25"/>
    <w:rPr>
      <w:rFonts w:asciiTheme="majorHAnsi" w:eastAsiaTheme="majorEastAsia" w:hAnsiTheme="majorHAnsi" w:cstheme="majorBidi"/>
      <w:i/>
      <w:iCs/>
      <w:color w:val="2F6383" w:themeColor="text1" w:themeTint="BF"/>
    </w:rPr>
  </w:style>
  <w:style w:type="character" w:customStyle="1" w:styleId="Heading8Char">
    <w:name w:val="Heading 8 Char"/>
    <w:basedOn w:val="DefaultParagraphFont"/>
    <w:link w:val="Heading8"/>
    <w:uiPriority w:val="9"/>
    <w:semiHidden/>
    <w:rsid w:val="000C4F25"/>
    <w:rPr>
      <w:rFonts w:asciiTheme="majorHAnsi" w:eastAsiaTheme="majorEastAsia" w:hAnsiTheme="majorHAnsi" w:cstheme="majorBidi"/>
      <w:color w:val="2F6383" w:themeColor="text1" w:themeTint="BF"/>
      <w:sz w:val="20"/>
      <w:szCs w:val="20"/>
    </w:rPr>
  </w:style>
  <w:style w:type="character" w:customStyle="1" w:styleId="Heading9Char">
    <w:name w:val="Heading 9 Char"/>
    <w:basedOn w:val="DefaultParagraphFont"/>
    <w:link w:val="Heading9"/>
    <w:uiPriority w:val="9"/>
    <w:semiHidden/>
    <w:rsid w:val="000C4F25"/>
    <w:rPr>
      <w:rFonts w:asciiTheme="majorHAnsi" w:eastAsiaTheme="majorEastAsia" w:hAnsiTheme="majorHAnsi" w:cstheme="majorBidi"/>
      <w:i/>
      <w:iCs/>
      <w:color w:val="2F6383" w:themeColor="text1" w:themeTint="BF"/>
      <w:sz w:val="20"/>
      <w:szCs w:val="20"/>
    </w:rPr>
  </w:style>
  <w:style w:type="paragraph" w:styleId="TOC4">
    <w:name w:val="toc 4"/>
    <w:basedOn w:val="Normal"/>
    <w:next w:val="Normal"/>
    <w:autoRedefine/>
    <w:uiPriority w:val="39"/>
    <w:unhideWhenUsed/>
    <w:rsid w:val="000C4F25"/>
    <w:pPr>
      <w:tabs>
        <w:tab w:val="left" w:pos="2268"/>
        <w:tab w:val="right" w:pos="9016"/>
      </w:tabs>
      <w:spacing w:after="100"/>
      <w:ind w:left="1418"/>
    </w:pPr>
    <w:rPr>
      <w:noProof/>
    </w:rPr>
  </w:style>
  <w:style w:type="paragraph" w:customStyle="1" w:styleId="Bulletpoint">
    <w:name w:val="Bullet point"/>
    <w:basedOn w:val="Bodycopy"/>
    <w:qFormat/>
    <w:rsid w:val="008F1365"/>
    <w:pPr>
      <w:numPr>
        <w:numId w:val="2"/>
      </w:numPr>
      <w:ind w:left="1134" w:right="1088" w:hanging="283"/>
    </w:pPr>
    <w:rPr>
      <w:lang w:val="en"/>
    </w:rPr>
  </w:style>
  <w:style w:type="paragraph" w:customStyle="1" w:styleId="JTIfunction">
    <w:name w:val="JTI function"/>
    <w:qFormat/>
    <w:rsid w:val="00857A72"/>
    <w:pPr>
      <w:spacing w:after="0" w:line="220" w:lineRule="exact"/>
    </w:pPr>
    <w:rPr>
      <w:rFonts w:eastAsia="Times New Roman" w:cs="Arial"/>
      <w:b/>
      <w:color w:val="000000"/>
      <w:szCs w:val="18"/>
      <w:lang w:val="en-US"/>
    </w:rPr>
  </w:style>
  <w:style w:type="paragraph" w:styleId="NormalWeb">
    <w:name w:val="Normal (Web)"/>
    <w:basedOn w:val="Normal"/>
    <w:uiPriority w:val="99"/>
    <w:semiHidden/>
    <w:unhideWhenUsed/>
    <w:rsid w:val="004026A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4026A2"/>
    <w:rPr>
      <w:b/>
      <w:bCs/>
    </w:rPr>
  </w:style>
  <w:style w:type="table" w:styleId="TableGrid">
    <w:name w:val="Table Grid"/>
    <w:basedOn w:val="TableNormal"/>
    <w:uiPriority w:val="59"/>
    <w:rsid w:val="001934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B4803"/>
    <w:pPr>
      <w:ind w:left="720"/>
      <w:contextualSpacing/>
    </w:pPr>
  </w:style>
  <w:style w:type="character" w:styleId="CommentReference">
    <w:name w:val="annotation reference"/>
    <w:basedOn w:val="DefaultParagraphFont"/>
    <w:uiPriority w:val="99"/>
    <w:semiHidden/>
    <w:unhideWhenUsed/>
    <w:rsid w:val="00B656B4"/>
    <w:rPr>
      <w:sz w:val="16"/>
      <w:szCs w:val="16"/>
    </w:rPr>
  </w:style>
  <w:style w:type="paragraph" w:styleId="CommentText">
    <w:name w:val="annotation text"/>
    <w:basedOn w:val="Normal"/>
    <w:link w:val="CommentTextChar"/>
    <w:uiPriority w:val="99"/>
    <w:unhideWhenUsed/>
    <w:rsid w:val="00B656B4"/>
    <w:pPr>
      <w:spacing w:line="240" w:lineRule="auto"/>
    </w:pPr>
    <w:rPr>
      <w:sz w:val="20"/>
      <w:szCs w:val="20"/>
    </w:rPr>
  </w:style>
  <w:style w:type="character" w:customStyle="1" w:styleId="CommentTextChar">
    <w:name w:val="Comment Text Char"/>
    <w:basedOn w:val="DefaultParagraphFont"/>
    <w:link w:val="CommentText"/>
    <w:uiPriority w:val="99"/>
    <w:rsid w:val="00B656B4"/>
    <w:rPr>
      <w:sz w:val="20"/>
      <w:szCs w:val="20"/>
    </w:rPr>
  </w:style>
  <w:style w:type="paragraph" w:styleId="CommentSubject">
    <w:name w:val="annotation subject"/>
    <w:basedOn w:val="CommentText"/>
    <w:next w:val="CommentText"/>
    <w:link w:val="CommentSubjectChar"/>
    <w:uiPriority w:val="99"/>
    <w:semiHidden/>
    <w:unhideWhenUsed/>
    <w:rsid w:val="00B656B4"/>
    <w:rPr>
      <w:b/>
      <w:bCs/>
    </w:rPr>
  </w:style>
  <w:style w:type="character" w:customStyle="1" w:styleId="CommentSubjectChar">
    <w:name w:val="Comment Subject Char"/>
    <w:basedOn w:val="CommentTextChar"/>
    <w:link w:val="CommentSubject"/>
    <w:uiPriority w:val="99"/>
    <w:semiHidden/>
    <w:rsid w:val="00B656B4"/>
    <w:rPr>
      <w:b/>
      <w:bCs/>
      <w:sz w:val="20"/>
      <w:szCs w:val="20"/>
    </w:rPr>
  </w:style>
  <w:style w:type="paragraph" w:styleId="Revision">
    <w:name w:val="Revision"/>
    <w:hidden/>
    <w:uiPriority w:val="99"/>
    <w:semiHidden/>
    <w:rsid w:val="00C30FF4"/>
    <w:pPr>
      <w:spacing w:after="0" w:line="240" w:lineRule="auto"/>
    </w:pPr>
  </w:style>
  <w:style w:type="character" w:styleId="FollowedHyperlink">
    <w:name w:val="FollowedHyperlink"/>
    <w:basedOn w:val="DefaultParagraphFont"/>
    <w:uiPriority w:val="99"/>
    <w:semiHidden/>
    <w:unhideWhenUsed/>
    <w:rsid w:val="008925FD"/>
    <w:rPr>
      <w:color w:val="BBD6CC" w:themeColor="followedHyperlink"/>
      <w:u w:val="single"/>
    </w:rPr>
  </w:style>
  <w:style w:type="table" w:customStyle="1" w:styleId="TableGrid1">
    <w:name w:val="Table Grid1"/>
    <w:basedOn w:val="TableNormal"/>
    <w:next w:val="TableGrid"/>
    <w:uiPriority w:val="59"/>
    <w:rsid w:val="00B06D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58344C"/>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ormaltextrun">
    <w:name w:val="normaltextrun"/>
    <w:basedOn w:val="DefaultParagraphFont"/>
    <w:rsid w:val="0058344C"/>
  </w:style>
  <w:style w:type="character" w:customStyle="1" w:styleId="eop">
    <w:name w:val="eop"/>
    <w:basedOn w:val="DefaultParagraphFont"/>
    <w:rsid w:val="0058344C"/>
  </w:style>
  <w:style w:type="character" w:customStyle="1" w:styleId="spellingerror">
    <w:name w:val="spellingerror"/>
    <w:basedOn w:val="DefaultParagraphFont"/>
    <w:rsid w:val="0058344C"/>
  </w:style>
  <w:style w:type="paragraph" w:customStyle="1" w:styleId="paragraph1">
    <w:name w:val="paragraph1"/>
    <w:basedOn w:val="Normal"/>
    <w:rsid w:val="00D50FD0"/>
    <w:pPr>
      <w:spacing w:after="0" w:line="240" w:lineRule="auto"/>
    </w:pPr>
    <w:rPr>
      <w:rFonts w:ascii="Times New Roman" w:eastAsia="Times New Roman" w:hAnsi="Times New Roman" w:cs="Times New Roman"/>
      <w:sz w:val="24"/>
      <w:szCs w:val="24"/>
      <w:lang w:val="en-US"/>
    </w:rPr>
  </w:style>
  <w:style w:type="table" w:styleId="GridTable4-Accent4">
    <w:name w:val="Grid Table 4 Accent 4"/>
    <w:basedOn w:val="TableNormal"/>
    <w:uiPriority w:val="49"/>
    <w:rsid w:val="00F00255"/>
    <w:pPr>
      <w:spacing w:after="0" w:line="240" w:lineRule="auto"/>
    </w:pPr>
    <w:tblPr>
      <w:tblStyleRowBandSize w:val="1"/>
      <w:tblStyleColBandSize w:val="1"/>
      <w:tblBorders>
        <w:top w:val="single" w:sz="4" w:space="0" w:color="B1E1CB" w:themeColor="accent4" w:themeTint="99"/>
        <w:left w:val="single" w:sz="4" w:space="0" w:color="B1E1CB" w:themeColor="accent4" w:themeTint="99"/>
        <w:bottom w:val="single" w:sz="4" w:space="0" w:color="B1E1CB" w:themeColor="accent4" w:themeTint="99"/>
        <w:right w:val="single" w:sz="4" w:space="0" w:color="B1E1CB" w:themeColor="accent4" w:themeTint="99"/>
        <w:insideH w:val="single" w:sz="4" w:space="0" w:color="B1E1CB" w:themeColor="accent4" w:themeTint="99"/>
        <w:insideV w:val="single" w:sz="4" w:space="0" w:color="B1E1CB" w:themeColor="accent4" w:themeTint="99"/>
      </w:tblBorders>
    </w:tblPr>
    <w:tblStylePr w:type="firstRow">
      <w:rPr>
        <w:b/>
        <w:bCs/>
        <w:color w:val="FFFFFF" w:themeColor="background1"/>
      </w:rPr>
      <w:tblPr/>
      <w:tcPr>
        <w:tcBorders>
          <w:top w:val="single" w:sz="4" w:space="0" w:color="7ECEAA" w:themeColor="accent4"/>
          <w:left w:val="single" w:sz="4" w:space="0" w:color="7ECEAA" w:themeColor="accent4"/>
          <w:bottom w:val="single" w:sz="4" w:space="0" w:color="7ECEAA" w:themeColor="accent4"/>
          <w:right w:val="single" w:sz="4" w:space="0" w:color="7ECEAA" w:themeColor="accent4"/>
          <w:insideH w:val="nil"/>
          <w:insideV w:val="nil"/>
        </w:tcBorders>
        <w:shd w:val="clear" w:color="auto" w:fill="7ECEAA" w:themeFill="accent4"/>
      </w:tcPr>
    </w:tblStylePr>
    <w:tblStylePr w:type="lastRow">
      <w:rPr>
        <w:b/>
        <w:bCs/>
      </w:rPr>
      <w:tblPr/>
      <w:tcPr>
        <w:tcBorders>
          <w:top w:val="double" w:sz="4" w:space="0" w:color="7ECEAA" w:themeColor="accent4"/>
        </w:tcBorders>
      </w:tcPr>
    </w:tblStylePr>
    <w:tblStylePr w:type="firstCol">
      <w:rPr>
        <w:b/>
        <w:bCs/>
      </w:rPr>
    </w:tblStylePr>
    <w:tblStylePr w:type="lastCol">
      <w:rPr>
        <w:b/>
        <w:bCs/>
      </w:rPr>
    </w:tblStylePr>
    <w:tblStylePr w:type="band1Vert">
      <w:tblPr/>
      <w:tcPr>
        <w:shd w:val="clear" w:color="auto" w:fill="E5F5ED" w:themeFill="accent4" w:themeFillTint="33"/>
      </w:tcPr>
    </w:tblStylePr>
    <w:tblStylePr w:type="band1Horz">
      <w:tblPr/>
      <w:tcPr>
        <w:shd w:val="clear" w:color="auto" w:fill="E5F5ED" w:themeFill="accent4" w:themeFillTint="33"/>
      </w:tcPr>
    </w:tblStylePr>
  </w:style>
  <w:style w:type="paragraph" w:styleId="TOCHeading">
    <w:name w:val="TOC Heading"/>
    <w:basedOn w:val="Heading1"/>
    <w:next w:val="Normal"/>
    <w:uiPriority w:val="39"/>
    <w:unhideWhenUsed/>
    <w:qFormat/>
    <w:rsid w:val="005339EF"/>
    <w:pPr>
      <w:keepNext/>
      <w:keepLines/>
      <w:spacing w:before="240" w:after="0" w:line="259" w:lineRule="auto"/>
      <w:outlineLvl w:val="9"/>
    </w:pPr>
    <w:rPr>
      <w:rFonts w:asciiTheme="majorHAnsi" w:eastAsiaTheme="majorEastAsia" w:hAnsiTheme="majorHAnsi" w:cstheme="majorBidi"/>
      <w:color w:val="4F7E57" w:themeColor="accent1" w:themeShade="BF"/>
      <w:kern w:val="0"/>
      <w:sz w:val="32"/>
      <w:szCs w:val="32"/>
      <w:lang w:eastAsia="en-US"/>
      <w14:cntxtAlts w14:val="0"/>
    </w:rPr>
  </w:style>
  <w:style w:type="paragraph" w:styleId="TOC5">
    <w:name w:val="toc 5"/>
    <w:basedOn w:val="Normal"/>
    <w:next w:val="Normal"/>
    <w:autoRedefine/>
    <w:uiPriority w:val="39"/>
    <w:unhideWhenUsed/>
    <w:rsid w:val="00FD31DC"/>
    <w:pPr>
      <w:spacing w:after="100" w:line="259" w:lineRule="auto"/>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FD31DC"/>
    <w:pPr>
      <w:spacing w:after="100" w:line="259" w:lineRule="auto"/>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FD31DC"/>
    <w:pPr>
      <w:spacing w:after="100" w:line="259" w:lineRule="auto"/>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FD31DC"/>
    <w:pPr>
      <w:spacing w:after="100" w:line="259" w:lineRule="auto"/>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FD31DC"/>
    <w:pPr>
      <w:spacing w:after="100" w:line="259" w:lineRule="auto"/>
      <w:ind w:left="1760"/>
    </w:pPr>
    <w:rPr>
      <w:rFonts w:asciiTheme="minorHAnsi" w:eastAsiaTheme="minorEastAsia" w:hAnsiTheme="minorHAnsi"/>
      <w:sz w:val="22"/>
      <w:lang w:val="en-US"/>
    </w:rPr>
  </w:style>
  <w:style w:type="character" w:customStyle="1" w:styleId="shorttext">
    <w:name w:val="short_text"/>
    <w:basedOn w:val="DefaultParagraphFont"/>
    <w:rsid w:val="00573C0E"/>
  </w:style>
  <w:style w:type="table" w:styleId="GridTable5Dark-Accent1">
    <w:name w:val="Grid Table 5 Dark Accent 1"/>
    <w:basedOn w:val="TableNormal"/>
    <w:uiPriority w:val="50"/>
    <w:rsid w:val="00312A9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CE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FA478"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FA478"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FA478"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FA478" w:themeFill="accent1"/>
      </w:tcPr>
    </w:tblStylePr>
    <w:tblStylePr w:type="band1Vert">
      <w:tblPr/>
      <w:tcPr>
        <w:shd w:val="clear" w:color="auto" w:fill="C5DAC8" w:themeFill="accent1" w:themeFillTint="66"/>
      </w:tcPr>
    </w:tblStylePr>
    <w:tblStylePr w:type="band1Horz">
      <w:tblPr/>
      <w:tcPr>
        <w:shd w:val="clear" w:color="auto" w:fill="C5DAC8"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2458254">
      <w:bodyDiv w:val="1"/>
      <w:marLeft w:val="0"/>
      <w:marRight w:val="0"/>
      <w:marTop w:val="0"/>
      <w:marBottom w:val="0"/>
      <w:divBdr>
        <w:top w:val="none" w:sz="0" w:space="0" w:color="auto"/>
        <w:left w:val="none" w:sz="0" w:space="0" w:color="auto"/>
        <w:bottom w:val="none" w:sz="0" w:space="0" w:color="auto"/>
        <w:right w:val="none" w:sz="0" w:space="0" w:color="auto"/>
      </w:divBdr>
    </w:div>
    <w:div w:id="113866489">
      <w:bodyDiv w:val="1"/>
      <w:marLeft w:val="0"/>
      <w:marRight w:val="0"/>
      <w:marTop w:val="0"/>
      <w:marBottom w:val="0"/>
      <w:divBdr>
        <w:top w:val="none" w:sz="0" w:space="0" w:color="auto"/>
        <w:left w:val="none" w:sz="0" w:space="0" w:color="auto"/>
        <w:bottom w:val="none" w:sz="0" w:space="0" w:color="auto"/>
        <w:right w:val="none" w:sz="0" w:space="0" w:color="auto"/>
      </w:divBdr>
      <w:divsChild>
        <w:div w:id="72512523">
          <w:marLeft w:val="0"/>
          <w:marRight w:val="0"/>
          <w:marTop w:val="0"/>
          <w:marBottom w:val="0"/>
          <w:divBdr>
            <w:top w:val="none" w:sz="0" w:space="0" w:color="auto"/>
            <w:left w:val="none" w:sz="0" w:space="0" w:color="auto"/>
            <w:bottom w:val="none" w:sz="0" w:space="0" w:color="auto"/>
            <w:right w:val="none" w:sz="0" w:space="0" w:color="auto"/>
          </w:divBdr>
          <w:divsChild>
            <w:div w:id="1349984882">
              <w:marLeft w:val="0"/>
              <w:marRight w:val="0"/>
              <w:marTop w:val="0"/>
              <w:marBottom w:val="0"/>
              <w:divBdr>
                <w:top w:val="none" w:sz="0" w:space="0" w:color="auto"/>
                <w:left w:val="none" w:sz="0" w:space="0" w:color="auto"/>
                <w:bottom w:val="none" w:sz="0" w:space="0" w:color="auto"/>
                <w:right w:val="none" w:sz="0" w:space="0" w:color="auto"/>
              </w:divBdr>
              <w:divsChild>
                <w:div w:id="1713531493">
                  <w:marLeft w:val="0"/>
                  <w:marRight w:val="0"/>
                  <w:marTop w:val="0"/>
                  <w:marBottom w:val="0"/>
                  <w:divBdr>
                    <w:top w:val="none" w:sz="0" w:space="0" w:color="auto"/>
                    <w:left w:val="none" w:sz="0" w:space="0" w:color="auto"/>
                    <w:bottom w:val="none" w:sz="0" w:space="0" w:color="auto"/>
                    <w:right w:val="none" w:sz="0" w:space="0" w:color="auto"/>
                  </w:divBdr>
                  <w:divsChild>
                    <w:div w:id="1269049763">
                      <w:marLeft w:val="0"/>
                      <w:marRight w:val="0"/>
                      <w:marTop w:val="0"/>
                      <w:marBottom w:val="0"/>
                      <w:divBdr>
                        <w:top w:val="none" w:sz="0" w:space="0" w:color="auto"/>
                        <w:left w:val="none" w:sz="0" w:space="0" w:color="auto"/>
                        <w:bottom w:val="none" w:sz="0" w:space="0" w:color="auto"/>
                        <w:right w:val="none" w:sz="0" w:space="0" w:color="auto"/>
                      </w:divBdr>
                      <w:divsChild>
                        <w:div w:id="1943955602">
                          <w:marLeft w:val="0"/>
                          <w:marRight w:val="0"/>
                          <w:marTop w:val="0"/>
                          <w:marBottom w:val="0"/>
                          <w:divBdr>
                            <w:top w:val="none" w:sz="0" w:space="0" w:color="auto"/>
                            <w:left w:val="none" w:sz="0" w:space="0" w:color="auto"/>
                            <w:bottom w:val="none" w:sz="0" w:space="0" w:color="auto"/>
                            <w:right w:val="none" w:sz="0" w:space="0" w:color="auto"/>
                          </w:divBdr>
                          <w:divsChild>
                            <w:div w:id="354039014">
                              <w:marLeft w:val="0"/>
                              <w:marRight w:val="0"/>
                              <w:marTop w:val="0"/>
                              <w:marBottom w:val="0"/>
                              <w:divBdr>
                                <w:top w:val="none" w:sz="0" w:space="0" w:color="auto"/>
                                <w:left w:val="none" w:sz="0" w:space="0" w:color="auto"/>
                                <w:bottom w:val="none" w:sz="0" w:space="0" w:color="auto"/>
                                <w:right w:val="none" w:sz="0" w:space="0" w:color="auto"/>
                              </w:divBdr>
                              <w:divsChild>
                                <w:div w:id="490758885">
                                  <w:marLeft w:val="0"/>
                                  <w:marRight w:val="0"/>
                                  <w:marTop w:val="0"/>
                                  <w:marBottom w:val="0"/>
                                  <w:divBdr>
                                    <w:top w:val="none" w:sz="0" w:space="0" w:color="auto"/>
                                    <w:left w:val="none" w:sz="0" w:space="0" w:color="auto"/>
                                    <w:bottom w:val="none" w:sz="0" w:space="0" w:color="auto"/>
                                    <w:right w:val="none" w:sz="0" w:space="0" w:color="auto"/>
                                  </w:divBdr>
                                  <w:divsChild>
                                    <w:div w:id="62727795">
                                      <w:marLeft w:val="0"/>
                                      <w:marRight w:val="0"/>
                                      <w:marTop w:val="0"/>
                                      <w:marBottom w:val="0"/>
                                      <w:divBdr>
                                        <w:top w:val="none" w:sz="0" w:space="0" w:color="auto"/>
                                        <w:left w:val="none" w:sz="0" w:space="0" w:color="auto"/>
                                        <w:bottom w:val="none" w:sz="0" w:space="0" w:color="auto"/>
                                        <w:right w:val="none" w:sz="0" w:space="0" w:color="auto"/>
                                      </w:divBdr>
                                      <w:divsChild>
                                        <w:div w:id="977563482">
                                          <w:marLeft w:val="0"/>
                                          <w:marRight w:val="0"/>
                                          <w:marTop w:val="0"/>
                                          <w:marBottom w:val="0"/>
                                          <w:divBdr>
                                            <w:top w:val="none" w:sz="0" w:space="0" w:color="auto"/>
                                            <w:left w:val="none" w:sz="0" w:space="0" w:color="auto"/>
                                            <w:bottom w:val="none" w:sz="0" w:space="0" w:color="auto"/>
                                            <w:right w:val="none" w:sz="0" w:space="0" w:color="auto"/>
                                          </w:divBdr>
                                          <w:divsChild>
                                            <w:div w:id="1602182632">
                                              <w:marLeft w:val="6000"/>
                                              <w:marRight w:val="0"/>
                                              <w:marTop w:val="0"/>
                                              <w:marBottom w:val="0"/>
                                              <w:divBdr>
                                                <w:top w:val="single" w:sz="6" w:space="0" w:color="D2D5D7"/>
                                                <w:left w:val="single" w:sz="6" w:space="0" w:color="D2D5D7"/>
                                                <w:bottom w:val="none" w:sz="0" w:space="0" w:color="auto"/>
                                                <w:right w:val="single" w:sz="6" w:space="0" w:color="D2D5D7"/>
                                              </w:divBdr>
                                              <w:divsChild>
                                                <w:div w:id="482694856">
                                                  <w:marLeft w:val="0"/>
                                                  <w:marRight w:val="0"/>
                                                  <w:marTop w:val="0"/>
                                                  <w:marBottom w:val="0"/>
                                                  <w:divBdr>
                                                    <w:top w:val="none" w:sz="0" w:space="0" w:color="auto"/>
                                                    <w:left w:val="none" w:sz="0" w:space="0" w:color="auto"/>
                                                    <w:bottom w:val="none" w:sz="0" w:space="0" w:color="auto"/>
                                                    <w:right w:val="none" w:sz="0" w:space="0" w:color="auto"/>
                                                  </w:divBdr>
                                                  <w:divsChild>
                                                    <w:div w:id="1743412141">
                                                      <w:marLeft w:val="0"/>
                                                      <w:marRight w:val="0"/>
                                                      <w:marTop w:val="0"/>
                                                      <w:marBottom w:val="0"/>
                                                      <w:divBdr>
                                                        <w:top w:val="none" w:sz="0" w:space="0" w:color="auto"/>
                                                        <w:left w:val="none" w:sz="0" w:space="0" w:color="auto"/>
                                                        <w:bottom w:val="none" w:sz="0" w:space="0" w:color="auto"/>
                                                        <w:right w:val="none" w:sz="0" w:space="0" w:color="auto"/>
                                                      </w:divBdr>
                                                      <w:divsChild>
                                                        <w:div w:id="354504812">
                                                          <w:marLeft w:val="0"/>
                                                          <w:marRight w:val="0"/>
                                                          <w:marTop w:val="0"/>
                                                          <w:marBottom w:val="0"/>
                                                          <w:divBdr>
                                                            <w:top w:val="none" w:sz="0" w:space="0" w:color="auto"/>
                                                            <w:left w:val="none" w:sz="0" w:space="0" w:color="auto"/>
                                                            <w:bottom w:val="none" w:sz="0" w:space="0" w:color="auto"/>
                                                            <w:right w:val="none" w:sz="0" w:space="0" w:color="auto"/>
                                                          </w:divBdr>
                                                          <w:divsChild>
                                                            <w:div w:id="724573874">
                                                              <w:marLeft w:val="0"/>
                                                              <w:marRight w:val="0"/>
                                                              <w:marTop w:val="0"/>
                                                              <w:marBottom w:val="0"/>
                                                              <w:divBdr>
                                                                <w:top w:val="none" w:sz="0" w:space="0" w:color="auto"/>
                                                                <w:left w:val="none" w:sz="0" w:space="0" w:color="auto"/>
                                                                <w:bottom w:val="none" w:sz="0" w:space="0" w:color="auto"/>
                                                                <w:right w:val="none" w:sz="0" w:space="0" w:color="auto"/>
                                                              </w:divBdr>
                                                              <w:divsChild>
                                                                <w:div w:id="89160904">
                                                                  <w:marLeft w:val="-75"/>
                                                                  <w:marRight w:val="0"/>
                                                                  <w:marTop w:val="30"/>
                                                                  <w:marBottom w:val="30"/>
                                                                  <w:divBdr>
                                                                    <w:top w:val="none" w:sz="0" w:space="0" w:color="auto"/>
                                                                    <w:left w:val="none" w:sz="0" w:space="0" w:color="auto"/>
                                                                    <w:bottom w:val="none" w:sz="0" w:space="0" w:color="auto"/>
                                                                    <w:right w:val="none" w:sz="0" w:space="0" w:color="auto"/>
                                                                  </w:divBdr>
                                                                  <w:divsChild>
                                                                    <w:div w:id="809520785">
                                                                      <w:marLeft w:val="0"/>
                                                                      <w:marRight w:val="0"/>
                                                                      <w:marTop w:val="0"/>
                                                                      <w:marBottom w:val="0"/>
                                                                      <w:divBdr>
                                                                        <w:top w:val="none" w:sz="0" w:space="0" w:color="auto"/>
                                                                        <w:left w:val="none" w:sz="0" w:space="0" w:color="auto"/>
                                                                        <w:bottom w:val="none" w:sz="0" w:space="0" w:color="auto"/>
                                                                        <w:right w:val="none" w:sz="0" w:space="0" w:color="auto"/>
                                                                      </w:divBdr>
                                                                      <w:divsChild>
                                                                        <w:div w:id="398984123">
                                                                          <w:marLeft w:val="0"/>
                                                                          <w:marRight w:val="0"/>
                                                                          <w:marTop w:val="0"/>
                                                                          <w:marBottom w:val="0"/>
                                                                          <w:divBdr>
                                                                            <w:top w:val="none" w:sz="0" w:space="0" w:color="auto"/>
                                                                            <w:left w:val="none" w:sz="0" w:space="0" w:color="auto"/>
                                                                            <w:bottom w:val="none" w:sz="0" w:space="0" w:color="auto"/>
                                                                            <w:right w:val="none" w:sz="0" w:space="0" w:color="auto"/>
                                                                          </w:divBdr>
                                                                          <w:divsChild>
                                                                            <w:div w:id="1430615285">
                                                                              <w:marLeft w:val="0"/>
                                                                              <w:marRight w:val="0"/>
                                                                              <w:marTop w:val="0"/>
                                                                              <w:marBottom w:val="0"/>
                                                                              <w:divBdr>
                                                                                <w:top w:val="none" w:sz="0" w:space="0" w:color="auto"/>
                                                                                <w:left w:val="none" w:sz="0" w:space="0" w:color="auto"/>
                                                                                <w:bottom w:val="none" w:sz="0" w:space="0" w:color="auto"/>
                                                                                <w:right w:val="none" w:sz="0" w:space="0" w:color="auto"/>
                                                                              </w:divBdr>
                                                                              <w:divsChild>
                                                                                <w:div w:id="727462654">
                                                                                  <w:marLeft w:val="0"/>
                                                                                  <w:marRight w:val="0"/>
                                                                                  <w:marTop w:val="0"/>
                                                                                  <w:marBottom w:val="0"/>
                                                                                  <w:divBdr>
                                                                                    <w:top w:val="none" w:sz="0" w:space="0" w:color="auto"/>
                                                                                    <w:left w:val="none" w:sz="0" w:space="0" w:color="auto"/>
                                                                                    <w:bottom w:val="none" w:sz="0" w:space="0" w:color="auto"/>
                                                                                    <w:right w:val="none" w:sz="0" w:space="0" w:color="auto"/>
                                                                                  </w:divBdr>
                                                                                  <w:divsChild>
                                                                                    <w:div w:id="1798910455">
                                                                                      <w:marLeft w:val="0"/>
                                                                                      <w:marRight w:val="0"/>
                                                                                      <w:marTop w:val="0"/>
                                                                                      <w:marBottom w:val="0"/>
                                                                                      <w:divBdr>
                                                                                        <w:top w:val="none" w:sz="0" w:space="0" w:color="auto"/>
                                                                                        <w:left w:val="none" w:sz="0" w:space="0" w:color="auto"/>
                                                                                        <w:bottom w:val="none" w:sz="0" w:space="0" w:color="auto"/>
                                                                                        <w:right w:val="none" w:sz="0" w:space="0" w:color="auto"/>
                                                                                      </w:divBdr>
                                                                                    </w:div>
                                                                                    <w:div w:id="1968469325">
                                                                                      <w:marLeft w:val="0"/>
                                                                                      <w:marRight w:val="0"/>
                                                                                      <w:marTop w:val="0"/>
                                                                                      <w:marBottom w:val="0"/>
                                                                                      <w:divBdr>
                                                                                        <w:top w:val="none" w:sz="0" w:space="0" w:color="auto"/>
                                                                                        <w:left w:val="none" w:sz="0" w:space="0" w:color="auto"/>
                                                                                        <w:bottom w:val="none" w:sz="0" w:space="0" w:color="auto"/>
                                                                                        <w:right w:val="none" w:sz="0" w:space="0" w:color="auto"/>
                                                                                      </w:divBdr>
                                                                                    </w:div>
                                                                                    <w:div w:id="816725775">
                                                                                      <w:marLeft w:val="0"/>
                                                                                      <w:marRight w:val="0"/>
                                                                                      <w:marTop w:val="0"/>
                                                                                      <w:marBottom w:val="0"/>
                                                                                      <w:divBdr>
                                                                                        <w:top w:val="none" w:sz="0" w:space="0" w:color="auto"/>
                                                                                        <w:left w:val="none" w:sz="0" w:space="0" w:color="auto"/>
                                                                                        <w:bottom w:val="none" w:sz="0" w:space="0" w:color="auto"/>
                                                                                        <w:right w:val="none" w:sz="0" w:space="0" w:color="auto"/>
                                                                                      </w:divBdr>
                                                                                    </w:div>
                                                                                    <w:div w:id="1110511899">
                                                                                      <w:marLeft w:val="0"/>
                                                                                      <w:marRight w:val="0"/>
                                                                                      <w:marTop w:val="0"/>
                                                                                      <w:marBottom w:val="0"/>
                                                                                      <w:divBdr>
                                                                                        <w:top w:val="none" w:sz="0" w:space="0" w:color="auto"/>
                                                                                        <w:left w:val="none" w:sz="0" w:space="0" w:color="auto"/>
                                                                                        <w:bottom w:val="none" w:sz="0" w:space="0" w:color="auto"/>
                                                                                        <w:right w:val="none" w:sz="0" w:space="0" w:color="auto"/>
                                                                                      </w:divBdr>
                                                                                    </w:div>
                                                                                    <w:div w:id="120509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51358769">
      <w:bodyDiv w:val="1"/>
      <w:marLeft w:val="0"/>
      <w:marRight w:val="0"/>
      <w:marTop w:val="0"/>
      <w:marBottom w:val="0"/>
      <w:divBdr>
        <w:top w:val="none" w:sz="0" w:space="0" w:color="auto"/>
        <w:left w:val="none" w:sz="0" w:space="0" w:color="auto"/>
        <w:bottom w:val="none" w:sz="0" w:space="0" w:color="auto"/>
        <w:right w:val="none" w:sz="0" w:space="0" w:color="auto"/>
      </w:divBdr>
    </w:div>
    <w:div w:id="352070404">
      <w:bodyDiv w:val="1"/>
      <w:marLeft w:val="0"/>
      <w:marRight w:val="0"/>
      <w:marTop w:val="0"/>
      <w:marBottom w:val="0"/>
      <w:divBdr>
        <w:top w:val="none" w:sz="0" w:space="0" w:color="auto"/>
        <w:left w:val="none" w:sz="0" w:space="0" w:color="auto"/>
        <w:bottom w:val="none" w:sz="0" w:space="0" w:color="auto"/>
        <w:right w:val="none" w:sz="0" w:space="0" w:color="auto"/>
      </w:divBdr>
    </w:div>
    <w:div w:id="463932956">
      <w:bodyDiv w:val="1"/>
      <w:marLeft w:val="0"/>
      <w:marRight w:val="0"/>
      <w:marTop w:val="0"/>
      <w:marBottom w:val="0"/>
      <w:divBdr>
        <w:top w:val="none" w:sz="0" w:space="0" w:color="auto"/>
        <w:left w:val="none" w:sz="0" w:space="0" w:color="auto"/>
        <w:bottom w:val="none" w:sz="0" w:space="0" w:color="auto"/>
        <w:right w:val="none" w:sz="0" w:space="0" w:color="auto"/>
      </w:divBdr>
    </w:div>
    <w:div w:id="506822033">
      <w:bodyDiv w:val="1"/>
      <w:marLeft w:val="0"/>
      <w:marRight w:val="0"/>
      <w:marTop w:val="0"/>
      <w:marBottom w:val="0"/>
      <w:divBdr>
        <w:top w:val="none" w:sz="0" w:space="0" w:color="auto"/>
        <w:left w:val="none" w:sz="0" w:space="0" w:color="auto"/>
        <w:bottom w:val="none" w:sz="0" w:space="0" w:color="auto"/>
        <w:right w:val="none" w:sz="0" w:space="0" w:color="auto"/>
      </w:divBdr>
    </w:div>
    <w:div w:id="542408585">
      <w:bodyDiv w:val="1"/>
      <w:marLeft w:val="0"/>
      <w:marRight w:val="0"/>
      <w:marTop w:val="0"/>
      <w:marBottom w:val="0"/>
      <w:divBdr>
        <w:top w:val="none" w:sz="0" w:space="0" w:color="auto"/>
        <w:left w:val="none" w:sz="0" w:space="0" w:color="auto"/>
        <w:bottom w:val="none" w:sz="0" w:space="0" w:color="auto"/>
        <w:right w:val="none" w:sz="0" w:space="0" w:color="auto"/>
      </w:divBdr>
    </w:div>
    <w:div w:id="569342242">
      <w:bodyDiv w:val="1"/>
      <w:marLeft w:val="0"/>
      <w:marRight w:val="0"/>
      <w:marTop w:val="0"/>
      <w:marBottom w:val="0"/>
      <w:divBdr>
        <w:top w:val="none" w:sz="0" w:space="0" w:color="auto"/>
        <w:left w:val="none" w:sz="0" w:space="0" w:color="auto"/>
        <w:bottom w:val="none" w:sz="0" w:space="0" w:color="auto"/>
        <w:right w:val="none" w:sz="0" w:space="0" w:color="auto"/>
      </w:divBdr>
    </w:div>
    <w:div w:id="759909463">
      <w:bodyDiv w:val="1"/>
      <w:marLeft w:val="0"/>
      <w:marRight w:val="0"/>
      <w:marTop w:val="0"/>
      <w:marBottom w:val="0"/>
      <w:divBdr>
        <w:top w:val="none" w:sz="0" w:space="0" w:color="auto"/>
        <w:left w:val="none" w:sz="0" w:space="0" w:color="auto"/>
        <w:bottom w:val="none" w:sz="0" w:space="0" w:color="auto"/>
        <w:right w:val="none" w:sz="0" w:space="0" w:color="auto"/>
      </w:divBdr>
    </w:div>
    <w:div w:id="760030164">
      <w:bodyDiv w:val="1"/>
      <w:marLeft w:val="0"/>
      <w:marRight w:val="0"/>
      <w:marTop w:val="0"/>
      <w:marBottom w:val="0"/>
      <w:divBdr>
        <w:top w:val="none" w:sz="0" w:space="0" w:color="auto"/>
        <w:left w:val="none" w:sz="0" w:space="0" w:color="auto"/>
        <w:bottom w:val="none" w:sz="0" w:space="0" w:color="auto"/>
        <w:right w:val="none" w:sz="0" w:space="0" w:color="auto"/>
      </w:divBdr>
      <w:divsChild>
        <w:div w:id="1708678986">
          <w:marLeft w:val="0"/>
          <w:marRight w:val="0"/>
          <w:marTop w:val="0"/>
          <w:marBottom w:val="0"/>
          <w:divBdr>
            <w:top w:val="none" w:sz="0" w:space="0" w:color="auto"/>
            <w:left w:val="none" w:sz="0" w:space="0" w:color="auto"/>
            <w:bottom w:val="none" w:sz="0" w:space="0" w:color="auto"/>
            <w:right w:val="none" w:sz="0" w:space="0" w:color="auto"/>
          </w:divBdr>
          <w:divsChild>
            <w:div w:id="294723662">
              <w:marLeft w:val="-75"/>
              <w:marRight w:val="0"/>
              <w:marTop w:val="30"/>
              <w:marBottom w:val="30"/>
              <w:divBdr>
                <w:top w:val="none" w:sz="0" w:space="0" w:color="auto"/>
                <w:left w:val="none" w:sz="0" w:space="0" w:color="auto"/>
                <w:bottom w:val="none" w:sz="0" w:space="0" w:color="auto"/>
                <w:right w:val="none" w:sz="0" w:space="0" w:color="auto"/>
              </w:divBdr>
              <w:divsChild>
                <w:div w:id="6176090">
                  <w:marLeft w:val="0"/>
                  <w:marRight w:val="0"/>
                  <w:marTop w:val="0"/>
                  <w:marBottom w:val="0"/>
                  <w:divBdr>
                    <w:top w:val="none" w:sz="0" w:space="0" w:color="auto"/>
                    <w:left w:val="none" w:sz="0" w:space="0" w:color="auto"/>
                    <w:bottom w:val="none" w:sz="0" w:space="0" w:color="auto"/>
                    <w:right w:val="none" w:sz="0" w:space="0" w:color="auto"/>
                  </w:divBdr>
                  <w:divsChild>
                    <w:div w:id="841116963">
                      <w:marLeft w:val="0"/>
                      <w:marRight w:val="0"/>
                      <w:marTop w:val="0"/>
                      <w:marBottom w:val="0"/>
                      <w:divBdr>
                        <w:top w:val="none" w:sz="0" w:space="0" w:color="auto"/>
                        <w:left w:val="none" w:sz="0" w:space="0" w:color="auto"/>
                        <w:bottom w:val="none" w:sz="0" w:space="0" w:color="auto"/>
                        <w:right w:val="none" w:sz="0" w:space="0" w:color="auto"/>
                      </w:divBdr>
                    </w:div>
                  </w:divsChild>
                </w:div>
                <w:div w:id="27798641">
                  <w:marLeft w:val="0"/>
                  <w:marRight w:val="0"/>
                  <w:marTop w:val="0"/>
                  <w:marBottom w:val="0"/>
                  <w:divBdr>
                    <w:top w:val="none" w:sz="0" w:space="0" w:color="auto"/>
                    <w:left w:val="none" w:sz="0" w:space="0" w:color="auto"/>
                    <w:bottom w:val="none" w:sz="0" w:space="0" w:color="auto"/>
                    <w:right w:val="none" w:sz="0" w:space="0" w:color="auto"/>
                  </w:divBdr>
                  <w:divsChild>
                    <w:div w:id="1704137169">
                      <w:marLeft w:val="0"/>
                      <w:marRight w:val="0"/>
                      <w:marTop w:val="0"/>
                      <w:marBottom w:val="0"/>
                      <w:divBdr>
                        <w:top w:val="none" w:sz="0" w:space="0" w:color="auto"/>
                        <w:left w:val="none" w:sz="0" w:space="0" w:color="auto"/>
                        <w:bottom w:val="none" w:sz="0" w:space="0" w:color="auto"/>
                        <w:right w:val="none" w:sz="0" w:space="0" w:color="auto"/>
                      </w:divBdr>
                    </w:div>
                  </w:divsChild>
                </w:div>
                <w:div w:id="75324582">
                  <w:marLeft w:val="0"/>
                  <w:marRight w:val="0"/>
                  <w:marTop w:val="0"/>
                  <w:marBottom w:val="0"/>
                  <w:divBdr>
                    <w:top w:val="none" w:sz="0" w:space="0" w:color="auto"/>
                    <w:left w:val="none" w:sz="0" w:space="0" w:color="auto"/>
                    <w:bottom w:val="none" w:sz="0" w:space="0" w:color="auto"/>
                    <w:right w:val="none" w:sz="0" w:space="0" w:color="auto"/>
                  </w:divBdr>
                  <w:divsChild>
                    <w:div w:id="1331443709">
                      <w:marLeft w:val="0"/>
                      <w:marRight w:val="0"/>
                      <w:marTop w:val="0"/>
                      <w:marBottom w:val="0"/>
                      <w:divBdr>
                        <w:top w:val="none" w:sz="0" w:space="0" w:color="auto"/>
                        <w:left w:val="none" w:sz="0" w:space="0" w:color="auto"/>
                        <w:bottom w:val="none" w:sz="0" w:space="0" w:color="auto"/>
                        <w:right w:val="none" w:sz="0" w:space="0" w:color="auto"/>
                      </w:divBdr>
                    </w:div>
                  </w:divsChild>
                </w:div>
                <w:div w:id="133376172">
                  <w:marLeft w:val="0"/>
                  <w:marRight w:val="0"/>
                  <w:marTop w:val="0"/>
                  <w:marBottom w:val="0"/>
                  <w:divBdr>
                    <w:top w:val="none" w:sz="0" w:space="0" w:color="auto"/>
                    <w:left w:val="none" w:sz="0" w:space="0" w:color="auto"/>
                    <w:bottom w:val="none" w:sz="0" w:space="0" w:color="auto"/>
                    <w:right w:val="none" w:sz="0" w:space="0" w:color="auto"/>
                  </w:divBdr>
                  <w:divsChild>
                    <w:div w:id="891229649">
                      <w:marLeft w:val="0"/>
                      <w:marRight w:val="0"/>
                      <w:marTop w:val="0"/>
                      <w:marBottom w:val="0"/>
                      <w:divBdr>
                        <w:top w:val="none" w:sz="0" w:space="0" w:color="auto"/>
                        <w:left w:val="none" w:sz="0" w:space="0" w:color="auto"/>
                        <w:bottom w:val="none" w:sz="0" w:space="0" w:color="auto"/>
                        <w:right w:val="none" w:sz="0" w:space="0" w:color="auto"/>
                      </w:divBdr>
                    </w:div>
                  </w:divsChild>
                </w:div>
                <w:div w:id="159588171">
                  <w:marLeft w:val="0"/>
                  <w:marRight w:val="0"/>
                  <w:marTop w:val="0"/>
                  <w:marBottom w:val="0"/>
                  <w:divBdr>
                    <w:top w:val="none" w:sz="0" w:space="0" w:color="auto"/>
                    <w:left w:val="none" w:sz="0" w:space="0" w:color="auto"/>
                    <w:bottom w:val="none" w:sz="0" w:space="0" w:color="auto"/>
                    <w:right w:val="none" w:sz="0" w:space="0" w:color="auto"/>
                  </w:divBdr>
                  <w:divsChild>
                    <w:div w:id="1967538304">
                      <w:marLeft w:val="0"/>
                      <w:marRight w:val="0"/>
                      <w:marTop w:val="0"/>
                      <w:marBottom w:val="0"/>
                      <w:divBdr>
                        <w:top w:val="none" w:sz="0" w:space="0" w:color="auto"/>
                        <w:left w:val="none" w:sz="0" w:space="0" w:color="auto"/>
                        <w:bottom w:val="none" w:sz="0" w:space="0" w:color="auto"/>
                        <w:right w:val="none" w:sz="0" w:space="0" w:color="auto"/>
                      </w:divBdr>
                    </w:div>
                  </w:divsChild>
                </w:div>
                <w:div w:id="179508801">
                  <w:marLeft w:val="0"/>
                  <w:marRight w:val="0"/>
                  <w:marTop w:val="0"/>
                  <w:marBottom w:val="0"/>
                  <w:divBdr>
                    <w:top w:val="none" w:sz="0" w:space="0" w:color="auto"/>
                    <w:left w:val="none" w:sz="0" w:space="0" w:color="auto"/>
                    <w:bottom w:val="none" w:sz="0" w:space="0" w:color="auto"/>
                    <w:right w:val="none" w:sz="0" w:space="0" w:color="auto"/>
                  </w:divBdr>
                  <w:divsChild>
                    <w:div w:id="119031933">
                      <w:marLeft w:val="0"/>
                      <w:marRight w:val="0"/>
                      <w:marTop w:val="0"/>
                      <w:marBottom w:val="0"/>
                      <w:divBdr>
                        <w:top w:val="none" w:sz="0" w:space="0" w:color="auto"/>
                        <w:left w:val="none" w:sz="0" w:space="0" w:color="auto"/>
                        <w:bottom w:val="none" w:sz="0" w:space="0" w:color="auto"/>
                        <w:right w:val="none" w:sz="0" w:space="0" w:color="auto"/>
                      </w:divBdr>
                    </w:div>
                  </w:divsChild>
                </w:div>
                <w:div w:id="180239916">
                  <w:marLeft w:val="0"/>
                  <w:marRight w:val="0"/>
                  <w:marTop w:val="0"/>
                  <w:marBottom w:val="0"/>
                  <w:divBdr>
                    <w:top w:val="none" w:sz="0" w:space="0" w:color="auto"/>
                    <w:left w:val="none" w:sz="0" w:space="0" w:color="auto"/>
                    <w:bottom w:val="none" w:sz="0" w:space="0" w:color="auto"/>
                    <w:right w:val="none" w:sz="0" w:space="0" w:color="auto"/>
                  </w:divBdr>
                  <w:divsChild>
                    <w:div w:id="1090200522">
                      <w:marLeft w:val="0"/>
                      <w:marRight w:val="0"/>
                      <w:marTop w:val="0"/>
                      <w:marBottom w:val="0"/>
                      <w:divBdr>
                        <w:top w:val="none" w:sz="0" w:space="0" w:color="auto"/>
                        <w:left w:val="none" w:sz="0" w:space="0" w:color="auto"/>
                        <w:bottom w:val="none" w:sz="0" w:space="0" w:color="auto"/>
                        <w:right w:val="none" w:sz="0" w:space="0" w:color="auto"/>
                      </w:divBdr>
                    </w:div>
                  </w:divsChild>
                </w:div>
                <w:div w:id="184366232">
                  <w:marLeft w:val="0"/>
                  <w:marRight w:val="0"/>
                  <w:marTop w:val="0"/>
                  <w:marBottom w:val="0"/>
                  <w:divBdr>
                    <w:top w:val="none" w:sz="0" w:space="0" w:color="auto"/>
                    <w:left w:val="none" w:sz="0" w:space="0" w:color="auto"/>
                    <w:bottom w:val="none" w:sz="0" w:space="0" w:color="auto"/>
                    <w:right w:val="none" w:sz="0" w:space="0" w:color="auto"/>
                  </w:divBdr>
                  <w:divsChild>
                    <w:div w:id="549389539">
                      <w:marLeft w:val="0"/>
                      <w:marRight w:val="0"/>
                      <w:marTop w:val="0"/>
                      <w:marBottom w:val="0"/>
                      <w:divBdr>
                        <w:top w:val="none" w:sz="0" w:space="0" w:color="auto"/>
                        <w:left w:val="none" w:sz="0" w:space="0" w:color="auto"/>
                        <w:bottom w:val="none" w:sz="0" w:space="0" w:color="auto"/>
                        <w:right w:val="none" w:sz="0" w:space="0" w:color="auto"/>
                      </w:divBdr>
                    </w:div>
                  </w:divsChild>
                </w:div>
                <w:div w:id="185022543">
                  <w:marLeft w:val="0"/>
                  <w:marRight w:val="0"/>
                  <w:marTop w:val="0"/>
                  <w:marBottom w:val="0"/>
                  <w:divBdr>
                    <w:top w:val="none" w:sz="0" w:space="0" w:color="auto"/>
                    <w:left w:val="none" w:sz="0" w:space="0" w:color="auto"/>
                    <w:bottom w:val="none" w:sz="0" w:space="0" w:color="auto"/>
                    <w:right w:val="none" w:sz="0" w:space="0" w:color="auto"/>
                  </w:divBdr>
                  <w:divsChild>
                    <w:div w:id="72512117">
                      <w:marLeft w:val="0"/>
                      <w:marRight w:val="0"/>
                      <w:marTop w:val="0"/>
                      <w:marBottom w:val="0"/>
                      <w:divBdr>
                        <w:top w:val="none" w:sz="0" w:space="0" w:color="auto"/>
                        <w:left w:val="none" w:sz="0" w:space="0" w:color="auto"/>
                        <w:bottom w:val="none" w:sz="0" w:space="0" w:color="auto"/>
                        <w:right w:val="none" w:sz="0" w:space="0" w:color="auto"/>
                      </w:divBdr>
                    </w:div>
                  </w:divsChild>
                </w:div>
                <w:div w:id="200679449">
                  <w:marLeft w:val="0"/>
                  <w:marRight w:val="0"/>
                  <w:marTop w:val="0"/>
                  <w:marBottom w:val="0"/>
                  <w:divBdr>
                    <w:top w:val="none" w:sz="0" w:space="0" w:color="auto"/>
                    <w:left w:val="none" w:sz="0" w:space="0" w:color="auto"/>
                    <w:bottom w:val="none" w:sz="0" w:space="0" w:color="auto"/>
                    <w:right w:val="none" w:sz="0" w:space="0" w:color="auto"/>
                  </w:divBdr>
                  <w:divsChild>
                    <w:div w:id="550851088">
                      <w:marLeft w:val="0"/>
                      <w:marRight w:val="0"/>
                      <w:marTop w:val="0"/>
                      <w:marBottom w:val="0"/>
                      <w:divBdr>
                        <w:top w:val="none" w:sz="0" w:space="0" w:color="auto"/>
                        <w:left w:val="none" w:sz="0" w:space="0" w:color="auto"/>
                        <w:bottom w:val="none" w:sz="0" w:space="0" w:color="auto"/>
                        <w:right w:val="none" w:sz="0" w:space="0" w:color="auto"/>
                      </w:divBdr>
                    </w:div>
                    <w:div w:id="1050960628">
                      <w:marLeft w:val="0"/>
                      <w:marRight w:val="0"/>
                      <w:marTop w:val="0"/>
                      <w:marBottom w:val="0"/>
                      <w:divBdr>
                        <w:top w:val="none" w:sz="0" w:space="0" w:color="auto"/>
                        <w:left w:val="none" w:sz="0" w:space="0" w:color="auto"/>
                        <w:bottom w:val="none" w:sz="0" w:space="0" w:color="auto"/>
                        <w:right w:val="none" w:sz="0" w:space="0" w:color="auto"/>
                      </w:divBdr>
                    </w:div>
                    <w:div w:id="1085955195">
                      <w:marLeft w:val="0"/>
                      <w:marRight w:val="0"/>
                      <w:marTop w:val="0"/>
                      <w:marBottom w:val="0"/>
                      <w:divBdr>
                        <w:top w:val="none" w:sz="0" w:space="0" w:color="auto"/>
                        <w:left w:val="none" w:sz="0" w:space="0" w:color="auto"/>
                        <w:bottom w:val="none" w:sz="0" w:space="0" w:color="auto"/>
                        <w:right w:val="none" w:sz="0" w:space="0" w:color="auto"/>
                      </w:divBdr>
                    </w:div>
                    <w:div w:id="1627392915">
                      <w:marLeft w:val="0"/>
                      <w:marRight w:val="0"/>
                      <w:marTop w:val="0"/>
                      <w:marBottom w:val="0"/>
                      <w:divBdr>
                        <w:top w:val="none" w:sz="0" w:space="0" w:color="auto"/>
                        <w:left w:val="none" w:sz="0" w:space="0" w:color="auto"/>
                        <w:bottom w:val="none" w:sz="0" w:space="0" w:color="auto"/>
                        <w:right w:val="none" w:sz="0" w:space="0" w:color="auto"/>
                      </w:divBdr>
                    </w:div>
                    <w:div w:id="1631131414">
                      <w:marLeft w:val="0"/>
                      <w:marRight w:val="0"/>
                      <w:marTop w:val="0"/>
                      <w:marBottom w:val="0"/>
                      <w:divBdr>
                        <w:top w:val="none" w:sz="0" w:space="0" w:color="auto"/>
                        <w:left w:val="none" w:sz="0" w:space="0" w:color="auto"/>
                        <w:bottom w:val="none" w:sz="0" w:space="0" w:color="auto"/>
                        <w:right w:val="none" w:sz="0" w:space="0" w:color="auto"/>
                      </w:divBdr>
                    </w:div>
                  </w:divsChild>
                </w:div>
                <w:div w:id="226767760">
                  <w:marLeft w:val="0"/>
                  <w:marRight w:val="0"/>
                  <w:marTop w:val="0"/>
                  <w:marBottom w:val="0"/>
                  <w:divBdr>
                    <w:top w:val="none" w:sz="0" w:space="0" w:color="auto"/>
                    <w:left w:val="none" w:sz="0" w:space="0" w:color="auto"/>
                    <w:bottom w:val="none" w:sz="0" w:space="0" w:color="auto"/>
                    <w:right w:val="none" w:sz="0" w:space="0" w:color="auto"/>
                  </w:divBdr>
                  <w:divsChild>
                    <w:div w:id="1009412771">
                      <w:marLeft w:val="0"/>
                      <w:marRight w:val="0"/>
                      <w:marTop w:val="0"/>
                      <w:marBottom w:val="0"/>
                      <w:divBdr>
                        <w:top w:val="none" w:sz="0" w:space="0" w:color="auto"/>
                        <w:left w:val="none" w:sz="0" w:space="0" w:color="auto"/>
                        <w:bottom w:val="none" w:sz="0" w:space="0" w:color="auto"/>
                        <w:right w:val="none" w:sz="0" w:space="0" w:color="auto"/>
                      </w:divBdr>
                    </w:div>
                  </w:divsChild>
                </w:div>
                <w:div w:id="265310214">
                  <w:marLeft w:val="0"/>
                  <w:marRight w:val="0"/>
                  <w:marTop w:val="0"/>
                  <w:marBottom w:val="0"/>
                  <w:divBdr>
                    <w:top w:val="none" w:sz="0" w:space="0" w:color="auto"/>
                    <w:left w:val="none" w:sz="0" w:space="0" w:color="auto"/>
                    <w:bottom w:val="none" w:sz="0" w:space="0" w:color="auto"/>
                    <w:right w:val="none" w:sz="0" w:space="0" w:color="auto"/>
                  </w:divBdr>
                  <w:divsChild>
                    <w:div w:id="476385462">
                      <w:marLeft w:val="0"/>
                      <w:marRight w:val="0"/>
                      <w:marTop w:val="0"/>
                      <w:marBottom w:val="0"/>
                      <w:divBdr>
                        <w:top w:val="none" w:sz="0" w:space="0" w:color="auto"/>
                        <w:left w:val="none" w:sz="0" w:space="0" w:color="auto"/>
                        <w:bottom w:val="none" w:sz="0" w:space="0" w:color="auto"/>
                        <w:right w:val="none" w:sz="0" w:space="0" w:color="auto"/>
                      </w:divBdr>
                    </w:div>
                  </w:divsChild>
                </w:div>
                <w:div w:id="267588630">
                  <w:marLeft w:val="0"/>
                  <w:marRight w:val="0"/>
                  <w:marTop w:val="0"/>
                  <w:marBottom w:val="0"/>
                  <w:divBdr>
                    <w:top w:val="none" w:sz="0" w:space="0" w:color="auto"/>
                    <w:left w:val="none" w:sz="0" w:space="0" w:color="auto"/>
                    <w:bottom w:val="none" w:sz="0" w:space="0" w:color="auto"/>
                    <w:right w:val="none" w:sz="0" w:space="0" w:color="auto"/>
                  </w:divBdr>
                  <w:divsChild>
                    <w:div w:id="2066172607">
                      <w:marLeft w:val="0"/>
                      <w:marRight w:val="0"/>
                      <w:marTop w:val="0"/>
                      <w:marBottom w:val="0"/>
                      <w:divBdr>
                        <w:top w:val="none" w:sz="0" w:space="0" w:color="auto"/>
                        <w:left w:val="none" w:sz="0" w:space="0" w:color="auto"/>
                        <w:bottom w:val="none" w:sz="0" w:space="0" w:color="auto"/>
                        <w:right w:val="none" w:sz="0" w:space="0" w:color="auto"/>
                      </w:divBdr>
                    </w:div>
                  </w:divsChild>
                </w:div>
                <w:div w:id="274168321">
                  <w:marLeft w:val="0"/>
                  <w:marRight w:val="0"/>
                  <w:marTop w:val="0"/>
                  <w:marBottom w:val="0"/>
                  <w:divBdr>
                    <w:top w:val="none" w:sz="0" w:space="0" w:color="auto"/>
                    <w:left w:val="none" w:sz="0" w:space="0" w:color="auto"/>
                    <w:bottom w:val="none" w:sz="0" w:space="0" w:color="auto"/>
                    <w:right w:val="none" w:sz="0" w:space="0" w:color="auto"/>
                  </w:divBdr>
                  <w:divsChild>
                    <w:div w:id="1321927520">
                      <w:marLeft w:val="0"/>
                      <w:marRight w:val="0"/>
                      <w:marTop w:val="0"/>
                      <w:marBottom w:val="0"/>
                      <w:divBdr>
                        <w:top w:val="none" w:sz="0" w:space="0" w:color="auto"/>
                        <w:left w:val="none" w:sz="0" w:space="0" w:color="auto"/>
                        <w:bottom w:val="none" w:sz="0" w:space="0" w:color="auto"/>
                        <w:right w:val="none" w:sz="0" w:space="0" w:color="auto"/>
                      </w:divBdr>
                    </w:div>
                  </w:divsChild>
                </w:div>
                <w:div w:id="310448395">
                  <w:marLeft w:val="0"/>
                  <w:marRight w:val="0"/>
                  <w:marTop w:val="0"/>
                  <w:marBottom w:val="0"/>
                  <w:divBdr>
                    <w:top w:val="none" w:sz="0" w:space="0" w:color="auto"/>
                    <w:left w:val="none" w:sz="0" w:space="0" w:color="auto"/>
                    <w:bottom w:val="none" w:sz="0" w:space="0" w:color="auto"/>
                    <w:right w:val="none" w:sz="0" w:space="0" w:color="auto"/>
                  </w:divBdr>
                  <w:divsChild>
                    <w:div w:id="557595085">
                      <w:marLeft w:val="0"/>
                      <w:marRight w:val="0"/>
                      <w:marTop w:val="0"/>
                      <w:marBottom w:val="0"/>
                      <w:divBdr>
                        <w:top w:val="none" w:sz="0" w:space="0" w:color="auto"/>
                        <w:left w:val="none" w:sz="0" w:space="0" w:color="auto"/>
                        <w:bottom w:val="none" w:sz="0" w:space="0" w:color="auto"/>
                        <w:right w:val="none" w:sz="0" w:space="0" w:color="auto"/>
                      </w:divBdr>
                    </w:div>
                  </w:divsChild>
                </w:div>
                <w:div w:id="366413493">
                  <w:marLeft w:val="0"/>
                  <w:marRight w:val="0"/>
                  <w:marTop w:val="0"/>
                  <w:marBottom w:val="0"/>
                  <w:divBdr>
                    <w:top w:val="none" w:sz="0" w:space="0" w:color="auto"/>
                    <w:left w:val="none" w:sz="0" w:space="0" w:color="auto"/>
                    <w:bottom w:val="none" w:sz="0" w:space="0" w:color="auto"/>
                    <w:right w:val="none" w:sz="0" w:space="0" w:color="auto"/>
                  </w:divBdr>
                  <w:divsChild>
                    <w:div w:id="1773234317">
                      <w:marLeft w:val="0"/>
                      <w:marRight w:val="0"/>
                      <w:marTop w:val="0"/>
                      <w:marBottom w:val="0"/>
                      <w:divBdr>
                        <w:top w:val="none" w:sz="0" w:space="0" w:color="auto"/>
                        <w:left w:val="none" w:sz="0" w:space="0" w:color="auto"/>
                        <w:bottom w:val="none" w:sz="0" w:space="0" w:color="auto"/>
                        <w:right w:val="none" w:sz="0" w:space="0" w:color="auto"/>
                      </w:divBdr>
                    </w:div>
                  </w:divsChild>
                </w:div>
                <w:div w:id="392116836">
                  <w:marLeft w:val="0"/>
                  <w:marRight w:val="0"/>
                  <w:marTop w:val="0"/>
                  <w:marBottom w:val="0"/>
                  <w:divBdr>
                    <w:top w:val="none" w:sz="0" w:space="0" w:color="auto"/>
                    <w:left w:val="none" w:sz="0" w:space="0" w:color="auto"/>
                    <w:bottom w:val="none" w:sz="0" w:space="0" w:color="auto"/>
                    <w:right w:val="none" w:sz="0" w:space="0" w:color="auto"/>
                  </w:divBdr>
                  <w:divsChild>
                    <w:div w:id="1282344210">
                      <w:marLeft w:val="0"/>
                      <w:marRight w:val="0"/>
                      <w:marTop w:val="0"/>
                      <w:marBottom w:val="0"/>
                      <w:divBdr>
                        <w:top w:val="none" w:sz="0" w:space="0" w:color="auto"/>
                        <w:left w:val="none" w:sz="0" w:space="0" w:color="auto"/>
                        <w:bottom w:val="none" w:sz="0" w:space="0" w:color="auto"/>
                        <w:right w:val="none" w:sz="0" w:space="0" w:color="auto"/>
                      </w:divBdr>
                    </w:div>
                  </w:divsChild>
                </w:div>
                <w:div w:id="400760018">
                  <w:marLeft w:val="0"/>
                  <w:marRight w:val="0"/>
                  <w:marTop w:val="0"/>
                  <w:marBottom w:val="0"/>
                  <w:divBdr>
                    <w:top w:val="none" w:sz="0" w:space="0" w:color="auto"/>
                    <w:left w:val="none" w:sz="0" w:space="0" w:color="auto"/>
                    <w:bottom w:val="none" w:sz="0" w:space="0" w:color="auto"/>
                    <w:right w:val="none" w:sz="0" w:space="0" w:color="auto"/>
                  </w:divBdr>
                  <w:divsChild>
                    <w:div w:id="16733988">
                      <w:marLeft w:val="0"/>
                      <w:marRight w:val="0"/>
                      <w:marTop w:val="0"/>
                      <w:marBottom w:val="0"/>
                      <w:divBdr>
                        <w:top w:val="none" w:sz="0" w:space="0" w:color="auto"/>
                        <w:left w:val="none" w:sz="0" w:space="0" w:color="auto"/>
                        <w:bottom w:val="none" w:sz="0" w:space="0" w:color="auto"/>
                        <w:right w:val="none" w:sz="0" w:space="0" w:color="auto"/>
                      </w:divBdr>
                    </w:div>
                  </w:divsChild>
                </w:div>
                <w:div w:id="404568988">
                  <w:marLeft w:val="0"/>
                  <w:marRight w:val="0"/>
                  <w:marTop w:val="0"/>
                  <w:marBottom w:val="0"/>
                  <w:divBdr>
                    <w:top w:val="none" w:sz="0" w:space="0" w:color="auto"/>
                    <w:left w:val="none" w:sz="0" w:space="0" w:color="auto"/>
                    <w:bottom w:val="none" w:sz="0" w:space="0" w:color="auto"/>
                    <w:right w:val="none" w:sz="0" w:space="0" w:color="auto"/>
                  </w:divBdr>
                  <w:divsChild>
                    <w:div w:id="57676515">
                      <w:marLeft w:val="0"/>
                      <w:marRight w:val="0"/>
                      <w:marTop w:val="0"/>
                      <w:marBottom w:val="0"/>
                      <w:divBdr>
                        <w:top w:val="none" w:sz="0" w:space="0" w:color="auto"/>
                        <w:left w:val="none" w:sz="0" w:space="0" w:color="auto"/>
                        <w:bottom w:val="none" w:sz="0" w:space="0" w:color="auto"/>
                        <w:right w:val="none" w:sz="0" w:space="0" w:color="auto"/>
                      </w:divBdr>
                    </w:div>
                  </w:divsChild>
                </w:div>
                <w:div w:id="412552328">
                  <w:marLeft w:val="0"/>
                  <w:marRight w:val="0"/>
                  <w:marTop w:val="0"/>
                  <w:marBottom w:val="0"/>
                  <w:divBdr>
                    <w:top w:val="none" w:sz="0" w:space="0" w:color="auto"/>
                    <w:left w:val="none" w:sz="0" w:space="0" w:color="auto"/>
                    <w:bottom w:val="none" w:sz="0" w:space="0" w:color="auto"/>
                    <w:right w:val="none" w:sz="0" w:space="0" w:color="auto"/>
                  </w:divBdr>
                  <w:divsChild>
                    <w:div w:id="1469083089">
                      <w:marLeft w:val="0"/>
                      <w:marRight w:val="0"/>
                      <w:marTop w:val="0"/>
                      <w:marBottom w:val="0"/>
                      <w:divBdr>
                        <w:top w:val="none" w:sz="0" w:space="0" w:color="auto"/>
                        <w:left w:val="none" w:sz="0" w:space="0" w:color="auto"/>
                        <w:bottom w:val="none" w:sz="0" w:space="0" w:color="auto"/>
                        <w:right w:val="none" w:sz="0" w:space="0" w:color="auto"/>
                      </w:divBdr>
                    </w:div>
                  </w:divsChild>
                </w:div>
                <w:div w:id="414940492">
                  <w:marLeft w:val="0"/>
                  <w:marRight w:val="0"/>
                  <w:marTop w:val="0"/>
                  <w:marBottom w:val="0"/>
                  <w:divBdr>
                    <w:top w:val="none" w:sz="0" w:space="0" w:color="auto"/>
                    <w:left w:val="none" w:sz="0" w:space="0" w:color="auto"/>
                    <w:bottom w:val="none" w:sz="0" w:space="0" w:color="auto"/>
                    <w:right w:val="none" w:sz="0" w:space="0" w:color="auto"/>
                  </w:divBdr>
                  <w:divsChild>
                    <w:div w:id="871530405">
                      <w:marLeft w:val="0"/>
                      <w:marRight w:val="0"/>
                      <w:marTop w:val="0"/>
                      <w:marBottom w:val="0"/>
                      <w:divBdr>
                        <w:top w:val="none" w:sz="0" w:space="0" w:color="auto"/>
                        <w:left w:val="none" w:sz="0" w:space="0" w:color="auto"/>
                        <w:bottom w:val="none" w:sz="0" w:space="0" w:color="auto"/>
                        <w:right w:val="none" w:sz="0" w:space="0" w:color="auto"/>
                      </w:divBdr>
                    </w:div>
                  </w:divsChild>
                </w:div>
                <w:div w:id="419451412">
                  <w:marLeft w:val="0"/>
                  <w:marRight w:val="0"/>
                  <w:marTop w:val="0"/>
                  <w:marBottom w:val="0"/>
                  <w:divBdr>
                    <w:top w:val="none" w:sz="0" w:space="0" w:color="auto"/>
                    <w:left w:val="none" w:sz="0" w:space="0" w:color="auto"/>
                    <w:bottom w:val="none" w:sz="0" w:space="0" w:color="auto"/>
                    <w:right w:val="none" w:sz="0" w:space="0" w:color="auto"/>
                  </w:divBdr>
                  <w:divsChild>
                    <w:div w:id="16393262">
                      <w:marLeft w:val="0"/>
                      <w:marRight w:val="0"/>
                      <w:marTop w:val="0"/>
                      <w:marBottom w:val="0"/>
                      <w:divBdr>
                        <w:top w:val="none" w:sz="0" w:space="0" w:color="auto"/>
                        <w:left w:val="none" w:sz="0" w:space="0" w:color="auto"/>
                        <w:bottom w:val="none" w:sz="0" w:space="0" w:color="auto"/>
                        <w:right w:val="none" w:sz="0" w:space="0" w:color="auto"/>
                      </w:divBdr>
                    </w:div>
                  </w:divsChild>
                </w:div>
                <w:div w:id="432668909">
                  <w:marLeft w:val="0"/>
                  <w:marRight w:val="0"/>
                  <w:marTop w:val="0"/>
                  <w:marBottom w:val="0"/>
                  <w:divBdr>
                    <w:top w:val="none" w:sz="0" w:space="0" w:color="auto"/>
                    <w:left w:val="none" w:sz="0" w:space="0" w:color="auto"/>
                    <w:bottom w:val="none" w:sz="0" w:space="0" w:color="auto"/>
                    <w:right w:val="none" w:sz="0" w:space="0" w:color="auto"/>
                  </w:divBdr>
                  <w:divsChild>
                    <w:div w:id="1889099153">
                      <w:marLeft w:val="0"/>
                      <w:marRight w:val="0"/>
                      <w:marTop w:val="0"/>
                      <w:marBottom w:val="0"/>
                      <w:divBdr>
                        <w:top w:val="none" w:sz="0" w:space="0" w:color="auto"/>
                        <w:left w:val="none" w:sz="0" w:space="0" w:color="auto"/>
                        <w:bottom w:val="none" w:sz="0" w:space="0" w:color="auto"/>
                        <w:right w:val="none" w:sz="0" w:space="0" w:color="auto"/>
                      </w:divBdr>
                    </w:div>
                  </w:divsChild>
                </w:div>
                <w:div w:id="499854024">
                  <w:marLeft w:val="0"/>
                  <w:marRight w:val="0"/>
                  <w:marTop w:val="0"/>
                  <w:marBottom w:val="0"/>
                  <w:divBdr>
                    <w:top w:val="none" w:sz="0" w:space="0" w:color="auto"/>
                    <w:left w:val="none" w:sz="0" w:space="0" w:color="auto"/>
                    <w:bottom w:val="none" w:sz="0" w:space="0" w:color="auto"/>
                    <w:right w:val="none" w:sz="0" w:space="0" w:color="auto"/>
                  </w:divBdr>
                  <w:divsChild>
                    <w:div w:id="1058673062">
                      <w:marLeft w:val="0"/>
                      <w:marRight w:val="0"/>
                      <w:marTop w:val="0"/>
                      <w:marBottom w:val="0"/>
                      <w:divBdr>
                        <w:top w:val="none" w:sz="0" w:space="0" w:color="auto"/>
                        <w:left w:val="none" w:sz="0" w:space="0" w:color="auto"/>
                        <w:bottom w:val="none" w:sz="0" w:space="0" w:color="auto"/>
                        <w:right w:val="none" w:sz="0" w:space="0" w:color="auto"/>
                      </w:divBdr>
                    </w:div>
                  </w:divsChild>
                </w:div>
                <w:div w:id="533076987">
                  <w:marLeft w:val="0"/>
                  <w:marRight w:val="0"/>
                  <w:marTop w:val="0"/>
                  <w:marBottom w:val="0"/>
                  <w:divBdr>
                    <w:top w:val="none" w:sz="0" w:space="0" w:color="auto"/>
                    <w:left w:val="none" w:sz="0" w:space="0" w:color="auto"/>
                    <w:bottom w:val="none" w:sz="0" w:space="0" w:color="auto"/>
                    <w:right w:val="none" w:sz="0" w:space="0" w:color="auto"/>
                  </w:divBdr>
                  <w:divsChild>
                    <w:div w:id="37048585">
                      <w:marLeft w:val="0"/>
                      <w:marRight w:val="0"/>
                      <w:marTop w:val="0"/>
                      <w:marBottom w:val="0"/>
                      <w:divBdr>
                        <w:top w:val="none" w:sz="0" w:space="0" w:color="auto"/>
                        <w:left w:val="none" w:sz="0" w:space="0" w:color="auto"/>
                        <w:bottom w:val="none" w:sz="0" w:space="0" w:color="auto"/>
                        <w:right w:val="none" w:sz="0" w:space="0" w:color="auto"/>
                      </w:divBdr>
                    </w:div>
                    <w:div w:id="161094270">
                      <w:marLeft w:val="0"/>
                      <w:marRight w:val="0"/>
                      <w:marTop w:val="0"/>
                      <w:marBottom w:val="0"/>
                      <w:divBdr>
                        <w:top w:val="none" w:sz="0" w:space="0" w:color="auto"/>
                        <w:left w:val="none" w:sz="0" w:space="0" w:color="auto"/>
                        <w:bottom w:val="none" w:sz="0" w:space="0" w:color="auto"/>
                        <w:right w:val="none" w:sz="0" w:space="0" w:color="auto"/>
                      </w:divBdr>
                    </w:div>
                    <w:div w:id="556935941">
                      <w:marLeft w:val="0"/>
                      <w:marRight w:val="0"/>
                      <w:marTop w:val="0"/>
                      <w:marBottom w:val="0"/>
                      <w:divBdr>
                        <w:top w:val="none" w:sz="0" w:space="0" w:color="auto"/>
                        <w:left w:val="none" w:sz="0" w:space="0" w:color="auto"/>
                        <w:bottom w:val="none" w:sz="0" w:space="0" w:color="auto"/>
                        <w:right w:val="none" w:sz="0" w:space="0" w:color="auto"/>
                      </w:divBdr>
                    </w:div>
                    <w:div w:id="722293586">
                      <w:marLeft w:val="0"/>
                      <w:marRight w:val="0"/>
                      <w:marTop w:val="0"/>
                      <w:marBottom w:val="0"/>
                      <w:divBdr>
                        <w:top w:val="none" w:sz="0" w:space="0" w:color="auto"/>
                        <w:left w:val="none" w:sz="0" w:space="0" w:color="auto"/>
                        <w:bottom w:val="none" w:sz="0" w:space="0" w:color="auto"/>
                        <w:right w:val="none" w:sz="0" w:space="0" w:color="auto"/>
                      </w:divBdr>
                    </w:div>
                    <w:div w:id="1426724796">
                      <w:marLeft w:val="0"/>
                      <w:marRight w:val="0"/>
                      <w:marTop w:val="0"/>
                      <w:marBottom w:val="0"/>
                      <w:divBdr>
                        <w:top w:val="none" w:sz="0" w:space="0" w:color="auto"/>
                        <w:left w:val="none" w:sz="0" w:space="0" w:color="auto"/>
                        <w:bottom w:val="none" w:sz="0" w:space="0" w:color="auto"/>
                        <w:right w:val="none" w:sz="0" w:space="0" w:color="auto"/>
                      </w:divBdr>
                    </w:div>
                    <w:div w:id="1466508868">
                      <w:marLeft w:val="0"/>
                      <w:marRight w:val="0"/>
                      <w:marTop w:val="0"/>
                      <w:marBottom w:val="0"/>
                      <w:divBdr>
                        <w:top w:val="none" w:sz="0" w:space="0" w:color="auto"/>
                        <w:left w:val="none" w:sz="0" w:space="0" w:color="auto"/>
                        <w:bottom w:val="none" w:sz="0" w:space="0" w:color="auto"/>
                        <w:right w:val="none" w:sz="0" w:space="0" w:color="auto"/>
                      </w:divBdr>
                    </w:div>
                    <w:div w:id="1864632969">
                      <w:marLeft w:val="0"/>
                      <w:marRight w:val="0"/>
                      <w:marTop w:val="0"/>
                      <w:marBottom w:val="0"/>
                      <w:divBdr>
                        <w:top w:val="none" w:sz="0" w:space="0" w:color="auto"/>
                        <w:left w:val="none" w:sz="0" w:space="0" w:color="auto"/>
                        <w:bottom w:val="none" w:sz="0" w:space="0" w:color="auto"/>
                        <w:right w:val="none" w:sz="0" w:space="0" w:color="auto"/>
                      </w:divBdr>
                    </w:div>
                  </w:divsChild>
                </w:div>
                <w:div w:id="547957543">
                  <w:marLeft w:val="0"/>
                  <w:marRight w:val="0"/>
                  <w:marTop w:val="0"/>
                  <w:marBottom w:val="0"/>
                  <w:divBdr>
                    <w:top w:val="none" w:sz="0" w:space="0" w:color="auto"/>
                    <w:left w:val="none" w:sz="0" w:space="0" w:color="auto"/>
                    <w:bottom w:val="none" w:sz="0" w:space="0" w:color="auto"/>
                    <w:right w:val="none" w:sz="0" w:space="0" w:color="auto"/>
                  </w:divBdr>
                  <w:divsChild>
                    <w:div w:id="1958560573">
                      <w:marLeft w:val="0"/>
                      <w:marRight w:val="0"/>
                      <w:marTop w:val="0"/>
                      <w:marBottom w:val="0"/>
                      <w:divBdr>
                        <w:top w:val="none" w:sz="0" w:space="0" w:color="auto"/>
                        <w:left w:val="none" w:sz="0" w:space="0" w:color="auto"/>
                        <w:bottom w:val="none" w:sz="0" w:space="0" w:color="auto"/>
                        <w:right w:val="none" w:sz="0" w:space="0" w:color="auto"/>
                      </w:divBdr>
                    </w:div>
                  </w:divsChild>
                </w:div>
                <w:div w:id="553851451">
                  <w:marLeft w:val="0"/>
                  <w:marRight w:val="0"/>
                  <w:marTop w:val="0"/>
                  <w:marBottom w:val="0"/>
                  <w:divBdr>
                    <w:top w:val="none" w:sz="0" w:space="0" w:color="auto"/>
                    <w:left w:val="none" w:sz="0" w:space="0" w:color="auto"/>
                    <w:bottom w:val="none" w:sz="0" w:space="0" w:color="auto"/>
                    <w:right w:val="none" w:sz="0" w:space="0" w:color="auto"/>
                  </w:divBdr>
                  <w:divsChild>
                    <w:div w:id="630477505">
                      <w:marLeft w:val="0"/>
                      <w:marRight w:val="0"/>
                      <w:marTop w:val="0"/>
                      <w:marBottom w:val="0"/>
                      <w:divBdr>
                        <w:top w:val="none" w:sz="0" w:space="0" w:color="auto"/>
                        <w:left w:val="none" w:sz="0" w:space="0" w:color="auto"/>
                        <w:bottom w:val="none" w:sz="0" w:space="0" w:color="auto"/>
                        <w:right w:val="none" w:sz="0" w:space="0" w:color="auto"/>
                      </w:divBdr>
                    </w:div>
                    <w:div w:id="856240206">
                      <w:marLeft w:val="0"/>
                      <w:marRight w:val="0"/>
                      <w:marTop w:val="0"/>
                      <w:marBottom w:val="0"/>
                      <w:divBdr>
                        <w:top w:val="none" w:sz="0" w:space="0" w:color="auto"/>
                        <w:left w:val="none" w:sz="0" w:space="0" w:color="auto"/>
                        <w:bottom w:val="none" w:sz="0" w:space="0" w:color="auto"/>
                        <w:right w:val="none" w:sz="0" w:space="0" w:color="auto"/>
                      </w:divBdr>
                    </w:div>
                    <w:div w:id="955139755">
                      <w:marLeft w:val="0"/>
                      <w:marRight w:val="0"/>
                      <w:marTop w:val="0"/>
                      <w:marBottom w:val="0"/>
                      <w:divBdr>
                        <w:top w:val="none" w:sz="0" w:space="0" w:color="auto"/>
                        <w:left w:val="none" w:sz="0" w:space="0" w:color="auto"/>
                        <w:bottom w:val="none" w:sz="0" w:space="0" w:color="auto"/>
                        <w:right w:val="none" w:sz="0" w:space="0" w:color="auto"/>
                      </w:divBdr>
                    </w:div>
                    <w:div w:id="1353604744">
                      <w:marLeft w:val="0"/>
                      <w:marRight w:val="0"/>
                      <w:marTop w:val="0"/>
                      <w:marBottom w:val="0"/>
                      <w:divBdr>
                        <w:top w:val="none" w:sz="0" w:space="0" w:color="auto"/>
                        <w:left w:val="none" w:sz="0" w:space="0" w:color="auto"/>
                        <w:bottom w:val="none" w:sz="0" w:space="0" w:color="auto"/>
                        <w:right w:val="none" w:sz="0" w:space="0" w:color="auto"/>
                      </w:divBdr>
                    </w:div>
                    <w:div w:id="1471510998">
                      <w:marLeft w:val="0"/>
                      <w:marRight w:val="0"/>
                      <w:marTop w:val="0"/>
                      <w:marBottom w:val="0"/>
                      <w:divBdr>
                        <w:top w:val="none" w:sz="0" w:space="0" w:color="auto"/>
                        <w:left w:val="none" w:sz="0" w:space="0" w:color="auto"/>
                        <w:bottom w:val="none" w:sz="0" w:space="0" w:color="auto"/>
                        <w:right w:val="none" w:sz="0" w:space="0" w:color="auto"/>
                      </w:divBdr>
                    </w:div>
                    <w:div w:id="2085225528">
                      <w:marLeft w:val="0"/>
                      <w:marRight w:val="0"/>
                      <w:marTop w:val="0"/>
                      <w:marBottom w:val="0"/>
                      <w:divBdr>
                        <w:top w:val="none" w:sz="0" w:space="0" w:color="auto"/>
                        <w:left w:val="none" w:sz="0" w:space="0" w:color="auto"/>
                        <w:bottom w:val="none" w:sz="0" w:space="0" w:color="auto"/>
                        <w:right w:val="none" w:sz="0" w:space="0" w:color="auto"/>
                      </w:divBdr>
                    </w:div>
                  </w:divsChild>
                </w:div>
                <w:div w:id="568881492">
                  <w:marLeft w:val="0"/>
                  <w:marRight w:val="0"/>
                  <w:marTop w:val="0"/>
                  <w:marBottom w:val="0"/>
                  <w:divBdr>
                    <w:top w:val="none" w:sz="0" w:space="0" w:color="auto"/>
                    <w:left w:val="none" w:sz="0" w:space="0" w:color="auto"/>
                    <w:bottom w:val="none" w:sz="0" w:space="0" w:color="auto"/>
                    <w:right w:val="none" w:sz="0" w:space="0" w:color="auto"/>
                  </w:divBdr>
                  <w:divsChild>
                    <w:div w:id="285046720">
                      <w:marLeft w:val="0"/>
                      <w:marRight w:val="0"/>
                      <w:marTop w:val="0"/>
                      <w:marBottom w:val="0"/>
                      <w:divBdr>
                        <w:top w:val="none" w:sz="0" w:space="0" w:color="auto"/>
                        <w:left w:val="none" w:sz="0" w:space="0" w:color="auto"/>
                        <w:bottom w:val="none" w:sz="0" w:space="0" w:color="auto"/>
                        <w:right w:val="none" w:sz="0" w:space="0" w:color="auto"/>
                      </w:divBdr>
                    </w:div>
                    <w:div w:id="327560866">
                      <w:marLeft w:val="0"/>
                      <w:marRight w:val="0"/>
                      <w:marTop w:val="0"/>
                      <w:marBottom w:val="0"/>
                      <w:divBdr>
                        <w:top w:val="none" w:sz="0" w:space="0" w:color="auto"/>
                        <w:left w:val="none" w:sz="0" w:space="0" w:color="auto"/>
                        <w:bottom w:val="none" w:sz="0" w:space="0" w:color="auto"/>
                        <w:right w:val="none" w:sz="0" w:space="0" w:color="auto"/>
                      </w:divBdr>
                    </w:div>
                    <w:div w:id="433939127">
                      <w:marLeft w:val="0"/>
                      <w:marRight w:val="0"/>
                      <w:marTop w:val="0"/>
                      <w:marBottom w:val="0"/>
                      <w:divBdr>
                        <w:top w:val="none" w:sz="0" w:space="0" w:color="auto"/>
                        <w:left w:val="none" w:sz="0" w:space="0" w:color="auto"/>
                        <w:bottom w:val="none" w:sz="0" w:space="0" w:color="auto"/>
                        <w:right w:val="none" w:sz="0" w:space="0" w:color="auto"/>
                      </w:divBdr>
                    </w:div>
                    <w:div w:id="785663463">
                      <w:marLeft w:val="0"/>
                      <w:marRight w:val="0"/>
                      <w:marTop w:val="0"/>
                      <w:marBottom w:val="0"/>
                      <w:divBdr>
                        <w:top w:val="none" w:sz="0" w:space="0" w:color="auto"/>
                        <w:left w:val="none" w:sz="0" w:space="0" w:color="auto"/>
                        <w:bottom w:val="none" w:sz="0" w:space="0" w:color="auto"/>
                        <w:right w:val="none" w:sz="0" w:space="0" w:color="auto"/>
                      </w:divBdr>
                    </w:div>
                    <w:div w:id="918248632">
                      <w:marLeft w:val="0"/>
                      <w:marRight w:val="0"/>
                      <w:marTop w:val="0"/>
                      <w:marBottom w:val="0"/>
                      <w:divBdr>
                        <w:top w:val="none" w:sz="0" w:space="0" w:color="auto"/>
                        <w:left w:val="none" w:sz="0" w:space="0" w:color="auto"/>
                        <w:bottom w:val="none" w:sz="0" w:space="0" w:color="auto"/>
                        <w:right w:val="none" w:sz="0" w:space="0" w:color="auto"/>
                      </w:divBdr>
                    </w:div>
                    <w:div w:id="949825040">
                      <w:marLeft w:val="0"/>
                      <w:marRight w:val="0"/>
                      <w:marTop w:val="0"/>
                      <w:marBottom w:val="0"/>
                      <w:divBdr>
                        <w:top w:val="none" w:sz="0" w:space="0" w:color="auto"/>
                        <w:left w:val="none" w:sz="0" w:space="0" w:color="auto"/>
                        <w:bottom w:val="none" w:sz="0" w:space="0" w:color="auto"/>
                        <w:right w:val="none" w:sz="0" w:space="0" w:color="auto"/>
                      </w:divBdr>
                    </w:div>
                    <w:div w:id="1011180054">
                      <w:marLeft w:val="0"/>
                      <w:marRight w:val="0"/>
                      <w:marTop w:val="0"/>
                      <w:marBottom w:val="0"/>
                      <w:divBdr>
                        <w:top w:val="none" w:sz="0" w:space="0" w:color="auto"/>
                        <w:left w:val="none" w:sz="0" w:space="0" w:color="auto"/>
                        <w:bottom w:val="none" w:sz="0" w:space="0" w:color="auto"/>
                        <w:right w:val="none" w:sz="0" w:space="0" w:color="auto"/>
                      </w:divBdr>
                    </w:div>
                  </w:divsChild>
                </w:div>
                <w:div w:id="611784940">
                  <w:marLeft w:val="0"/>
                  <w:marRight w:val="0"/>
                  <w:marTop w:val="0"/>
                  <w:marBottom w:val="0"/>
                  <w:divBdr>
                    <w:top w:val="none" w:sz="0" w:space="0" w:color="auto"/>
                    <w:left w:val="none" w:sz="0" w:space="0" w:color="auto"/>
                    <w:bottom w:val="none" w:sz="0" w:space="0" w:color="auto"/>
                    <w:right w:val="none" w:sz="0" w:space="0" w:color="auto"/>
                  </w:divBdr>
                  <w:divsChild>
                    <w:div w:id="998119523">
                      <w:marLeft w:val="0"/>
                      <w:marRight w:val="0"/>
                      <w:marTop w:val="0"/>
                      <w:marBottom w:val="0"/>
                      <w:divBdr>
                        <w:top w:val="none" w:sz="0" w:space="0" w:color="auto"/>
                        <w:left w:val="none" w:sz="0" w:space="0" w:color="auto"/>
                        <w:bottom w:val="none" w:sz="0" w:space="0" w:color="auto"/>
                        <w:right w:val="none" w:sz="0" w:space="0" w:color="auto"/>
                      </w:divBdr>
                    </w:div>
                  </w:divsChild>
                </w:div>
                <w:div w:id="675545245">
                  <w:marLeft w:val="0"/>
                  <w:marRight w:val="0"/>
                  <w:marTop w:val="0"/>
                  <w:marBottom w:val="0"/>
                  <w:divBdr>
                    <w:top w:val="none" w:sz="0" w:space="0" w:color="auto"/>
                    <w:left w:val="none" w:sz="0" w:space="0" w:color="auto"/>
                    <w:bottom w:val="none" w:sz="0" w:space="0" w:color="auto"/>
                    <w:right w:val="none" w:sz="0" w:space="0" w:color="auto"/>
                  </w:divBdr>
                  <w:divsChild>
                    <w:div w:id="42561854">
                      <w:marLeft w:val="0"/>
                      <w:marRight w:val="0"/>
                      <w:marTop w:val="0"/>
                      <w:marBottom w:val="0"/>
                      <w:divBdr>
                        <w:top w:val="none" w:sz="0" w:space="0" w:color="auto"/>
                        <w:left w:val="none" w:sz="0" w:space="0" w:color="auto"/>
                        <w:bottom w:val="none" w:sz="0" w:space="0" w:color="auto"/>
                        <w:right w:val="none" w:sz="0" w:space="0" w:color="auto"/>
                      </w:divBdr>
                    </w:div>
                    <w:div w:id="109320485">
                      <w:marLeft w:val="0"/>
                      <w:marRight w:val="0"/>
                      <w:marTop w:val="0"/>
                      <w:marBottom w:val="0"/>
                      <w:divBdr>
                        <w:top w:val="none" w:sz="0" w:space="0" w:color="auto"/>
                        <w:left w:val="none" w:sz="0" w:space="0" w:color="auto"/>
                        <w:bottom w:val="none" w:sz="0" w:space="0" w:color="auto"/>
                        <w:right w:val="none" w:sz="0" w:space="0" w:color="auto"/>
                      </w:divBdr>
                    </w:div>
                    <w:div w:id="311562968">
                      <w:marLeft w:val="0"/>
                      <w:marRight w:val="0"/>
                      <w:marTop w:val="0"/>
                      <w:marBottom w:val="0"/>
                      <w:divBdr>
                        <w:top w:val="none" w:sz="0" w:space="0" w:color="auto"/>
                        <w:left w:val="none" w:sz="0" w:space="0" w:color="auto"/>
                        <w:bottom w:val="none" w:sz="0" w:space="0" w:color="auto"/>
                        <w:right w:val="none" w:sz="0" w:space="0" w:color="auto"/>
                      </w:divBdr>
                    </w:div>
                    <w:div w:id="425737026">
                      <w:marLeft w:val="0"/>
                      <w:marRight w:val="0"/>
                      <w:marTop w:val="0"/>
                      <w:marBottom w:val="0"/>
                      <w:divBdr>
                        <w:top w:val="none" w:sz="0" w:space="0" w:color="auto"/>
                        <w:left w:val="none" w:sz="0" w:space="0" w:color="auto"/>
                        <w:bottom w:val="none" w:sz="0" w:space="0" w:color="auto"/>
                        <w:right w:val="none" w:sz="0" w:space="0" w:color="auto"/>
                      </w:divBdr>
                    </w:div>
                    <w:div w:id="477185531">
                      <w:marLeft w:val="0"/>
                      <w:marRight w:val="0"/>
                      <w:marTop w:val="0"/>
                      <w:marBottom w:val="0"/>
                      <w:divBdr>
                        <w:top w:val="none" w:sz="0" w:space="0" w:color="auto"/>
                        <w:left w:val="none" w:sz="0" w:space="0" w:color="auto"/>
                        <w:bottom w:val="none" w:sz="0" w:space="0" w:color="auto"/>
                        <w:right w:val="none" w:sz="0" w:space="0" w:color="auto"/>
                      </w:divBdr>
                    </w:div>
                    <w:div w:id="636450462">
                      <w:marLeft w:val="0"/>
                      <w:marRight w:val="0"/>
                      <w:marTop w:val="0"/>
                      <w:marBottom w:val="0"/>
                      <w:divBdr>
                        <w:top w:val="none" w:sz="0" w:space="0" w:color="auto"/>
                        <w:left w:val="none" w:sz="0" w:space="0" w:color="auto"/>
                        <w:bottom w:val="none" w:sz="0" w:space="0" w:color="auto"/>
                        <w:right w:val="none" w:sz="0" w:space="0" w:color="auto"/>
                      </w:divBdr>
                    </w:div>
                    <w:div w:id="840857142">
                      <w:marLeft w:val="0"/>
                      <w:marRight w:val="0"/>
                      <w:marTop w:val="0"/>
                      <w:marBottom w:val="0"/>
                      <w:divBdr>
                        <w:top w:val="none" w:sz="0" w:space="0" w:color="auto"/>
                        <w:left w:val="none" w:sz="0" w:space="0" w:color="auto"/>
                        <w:bottom w:val="none" w:sz="0" w:space="0" w:color="auto"/>
                        <w:right w:val="none" w:sz="0" w:space="0" w:color="auto"/>
                      </w:divBdr>
                    </w:div>
                    <w:div w:id="959847133">
                      <w:marLeft w:val="0"/>
                      <w:marRight w:val="0"/>
                      <w:marTop w:val="0"/>
                      <w:marBottom w:val="0"/>
                      <w:divBdr>
                        <w:top w:val="none" w:sz="0" w:space="0" w:color="auto"/>
                        <w:left w:val="none" w:sz="0" w:space="0" w:color="auto"/>
                        <w:bottom w:val="none" w:sz="0" w:space="0" w:color="auto"/>
                        <w:right w:val="none" w:sz="0" w:space="0" w:color="auto"/>
                      </w:divBdr>
                    </w:div>
                    <w:div w:id="1248266121">
                      <w:marLeft w:val="0"/>
                      <w:marRight w:val="0"/>
                      <w:marTop w:val="0"/>
                      <w:marBottom w:val="0"/>
                      <w:divBdr>
                        <w:top w:val="none" w:sz="0" w:space="0" w:color="auto"/>
                        <w:left w:val="none" w:sz="0" w:space="0" w:color="auto"/>
                        <w:bottom w:val="none" w:sz="0" w:space="0" w:color="auto"/>
                        <w:right w:val="none" w:sz="0" w:space="0" w:color="auto"/>
                      </w:divBdr>
                    </w:div>
                    <w:div w:id="1269192070">
                      <w:marLeft w:val="0"/>
                      <w:marRight w:val="0"/>
                      <w:marTop w:val="0"/>
                      <w:marBottom w:val="0"/>
                      <w:divBdr>
                        <w:top w:val="none" w:sz="0" w:space="0" w:color="auto"/>
                        <w:left w:val="none" w:sz="0" w:space="0" w:color="auto"/>
                        <w:bottom w:val="none" w:sz="0" w:space="0" w:color="auto"/>
                        <w:right w:val="none" w:sz="0" w:space="0" w:color="auto"/>
                      </w:divBdr>
                    </w:div>
                    <w:div w:id="1408501581">
                      <w:marLeft w:val="0"/>
                      <w:marRight w:val="0"/>
                      <w:marTop w:val="0"/>
                      <w:marBottom w:val="0"/>
                      <w:divBdr>
                        <w:top w:val="none" w:sz="0" w:space="0" w:color="auto"/>
                        <w:left w:val="none" w:sz="0" w:space="0" w:color="auto"/>
                        <w:bottom w:val="none" w:sz="0" w:space="0" w:color="auto"/>
                        <w:right w:val="none" w:sz="0" w:space="0" w:color="auto"/>
                      </w:divBdr>
                    </w:div>
                    <w:div w:id="2116560627">
                      <w:marLeft w:val="0"/>
                      <w:marRight w:val="0"/>
                      <w:marTop w:val="0"/>
                      <w:marBottom w:val="0"/>
                      <w:divBdr>
                        <w:top w:val="none" w:sz="0" w:space="0" w:color="auto"/>
                        <w:left w:val="none" w:sz="0" w:space="0" w:color="auto"/>
                        <w:bottom w:val="none" w:sz="0" w:space="0" w:color="auto"/>
                        <w:right w:val="none" w:sz="0" w:space="0" w:color="auto"/>
                      </w:divBdr>
                    </w:div>
                  </w:divsChild>
                </w:div>
                <w:div w:id="699740700">
                  <w:marLeft w:val="0"/>
                  <w:marRight w:val="0"/>
                  <w:marTop w:val="0"/>
                  <w:marBottom w:val="0"/>
                  <w:divBdr>
                    <w:top w:val="none" w:sz="0" w:space="0" w:color="auto"/>
                    <w:left w:val="none" w:sz="0" w:space="0" w:color="auto"/>
                    <w:bottom w:val="none" w:sz="0" w:space="0" w:color="auto"/>
                    <w:right w:val="none" w:sz="0" w:space="0" w:color="auto"/>
                  </w:divBdr>
                  <w:divsChild>
                    <w:div w:id="478235311">
                      <w:marLeft w:val="0"/>
                      <w:marRight w:val="0"/>
                      <w:marTop w:val="0"/>
                      <w:marBottom w:val="0"/>
                      <w:divBdr>
                        <w:top w:val="none" w:sz="0" w:space="0" w:color="auto"/>
                        <w:left w:val="none" w:sz="0" w:space="0" w:color="auto"/>
                        <w:bottom w:val="none" w:sz="0" w:space="0" w:color="auto"/>
                        <w:right w:val="none" w:sz="0" w:space="0" w:color="auto"/>
                      </w:divBdr>
                    </w:div>
                  </w:divsChild>
                </w:div>
                <w:div w:id="750202355">
                  <w:marLeft w:val="0"/>
                  <w:marRight w:val="0"/>
                  <w:marTop w:val="0"/>
                  <w:marBottom w:val="0"/>
                  <w:divBdr>
                    <w:top w:val="none" w:sz="0" w:space="0" w:color="auto"/>
                    <w:left w:val="none" w:sz="0" w:space="0" w:color="auto"/>
                    <w:bottom w:val="none" w:sz="0" w:space="0" w:color="auto"/>
                    <w:right w:val="none" w:sz="0" w:space="0" w:color="auto"/>
                  </w:divBdr>
                  <w:divsChild>
                    <w:div w:id="54470536">
                      <w:marLeft w:val="0"/>
                      <w:marRight w:val="0"/>
                      <w:marTop w:val="0"/>
                      <w:marBottom w:val="0"/>
                      <w:divBdr>
                        <w:top w:val="none" w:sz="0" w:space="0" w:color="auto"/>
                        <w:left w:val="none" w:sz="0" w:space="0" w:color="auto"/>
                        <w:bottom w:val="none" w:sz="0" w:space="0" w:color="auto"/>
                        <w:right w:val="none" w:sz="0" w:space="0" w:color="auto"/>
                      </w:divBdr>
                    </w:div>
                  </w:divsChild>
                </w:div>
                <w:div w:id="770472928">
                  <w:marLeft w:val="0"/>
                  <w:marRight w:val="0"/>
                  <w:marTop w:val="0"/>
                  <w:marBottom w:val="0"/>
                  <w:divBdr>
                    <w:top w:val="none" w:sz="0" w:space="0" w:color="auto"/>
                    <w:left w:val="none" w:sz="0" w:space="0" w:color="auto"/>
                    <w:bottom w:val="none" w:sz="0" w:space="0" w:color="auto"/>
                    <w:right w:val="none" w:sz="0" w:space="0" w:color="auto"/>
                  </w:divBdr>
                  <w:divsChild>
                    <w:div w:id="2005206788">
                      <w:marLeft w:val="0"/>
                      <w:marRight w:val="0"/>
                      <w:marTop w:val="0"/>
                      <w:marBottom w:val="0"/>
                      <w:divBdr>
                        <w:top w:val="none" w:sz="0" w:space="0" w:color="auto"/>
                        <w:left w:val="none" w:sz="0" w:space="0" w:color="auto"/>
                        <w:bottom w:val="none" w:sz="0" w:space="0" w:color="auto"/>
                        <w:right w:val="none" w:sz="0" w:space="0" w:color="auto"/>
                      </w:divBdr>
                    </w:div>
                  </w:divsChild>
                </w:div>
                <w:div w:id="777681758">
                  <w:marLeft w:val="0"/>
                  <w:marRight w:val="0"/>
                  <w:marTop w:val="0"/>
                  <w:marBottom w:val="0"/>
                  <w:divBdr>
                    <w:top w:val="none" w:sz="0" w:space="0" w:color="auto"/>
                    <w:left w:val="none" w:sz="0" w:space="0" w:color="auto"/>
                    <w:bottom w:val="none" w:sz="0" w:space="0" w:color="auto"/>
                    <w:right w:val="none" w:sz="0" w:space="0" w:color="auto"/>
                  </w:divBdr>
                  <w:divsChild>
                    <w:div w:id="550265784">
                      <w:marLeft w:val="0"/>
                      <w:marRight w:val="0"/>
                      <w:marTop w:val="0"/>
                      <w:marBottom w:val="0"/>
                      <w:divBdr>
                        <w:top w:val="none" w:sz="0" w:space="0" w:color="auto"/>
                        <w:left w:val="none" w:sz="0" w:space="0" w:color="auto"/>
                        <w:bottom w:val="none" w:sz="0" w:space="0" w:color="auto"/>
                        <w:right w:val="none" w:sz="0" w:space="0" w:color="auto"/>
                      </w:divBdr>
                    </w:div>
                  </w:divsChild>
                </w:div>
                <w:div w:id="778448790">
                  <w:marLeft w:val="0"/>
                  <w:marRight w:val="0"/>
                  <w:marTop w:val="0"/>
                  <w:marBottom w:val="0"/>
                  <w:divBdr>
                    <w:top w:val="none" w:sz="0" w:space="0" w:color="auto"/>
                    <w:left w:val="none" w:sz="0" w:space="0" w:color="auto"/>
                    <w:bottom w:val="none" w:sz="0" w:space="0" w:color="auto"/>
                    <w:right w:val="none" w:sz="0" w:space="0" w:color="auto"/>
                  </w:divBdr>
                  <w:divsChild>
                    <w:div w:id="539322823">
                      <w:marLeft w:val="0"/>
                      <w:marRight w:val="0"/>
                      <w:marTop w:val="0"/>
                      <w:marBottom w:val="0"/>
                      <w:divBdr>
                        <w:top w:val="none" w:sz="0" w:space="0" w:color="auto"/>
                        <w:left w:val="none" w:sz="0" w:space="0" w:color="auto"/>
                        <w:bottom w:val="none" w:sz="0" w:space="0" w:color="auto"/>
                        <w:right w:val="none" w:sz="0" w:space="0" w:color="auto"/>
                      </w:divBdr>
                    </w:div>
                    <w:div w:id="689796433">
                      <w:marLeft w:val="0"/>
                      <w:marRight w:val="0"/>
                      <w:marTop w:val="0"/>
                      <w:marBottom w:val="0"/>
                      <w:divBdr>
                        <w:top w:val="none" w:sz="0" w:space="0" w:color="auto"/>
                        <w:left w:val="none" w:sz="0" w:space="0" w:color="auto"/>
                        <w:bottom w:val="none" w:sz="0" w:space="0" w:color="auto"/>
                        <w:right w:val="none" w:sz="0" w:space="0" w:color="auto"/>
                      </w:divBdr>
                    </w:div>
                    <w:div w:id="1091857130">
                      <w:marLeft w:val="0"/>
                      <w:marRight w:val="0"/>
                      <w:marTop w:val="0"/>
                      <w:marBottom w:val="0"/>
                      <w:divBdr>
                        <w:top w:val="none" w:sz="0" w:space="0" w:color="auto"/>
                        <w:left w:val="none" w:sz="0" w:space="0" w:color="auto"/>
                        <w:bottom w:val="none" w:sz="0" w:space="0" w:color="auto"/>
                        <w:right w:val="none" w:sz="0" w:space="0" w:color="auto"/>
                      </w:divBdr>
                    </w:div>
                    <w:div w:id="1258711310">
                      <w:marLeft w:val="0"/>
                      <w:marRight w:val="0"/>
                      <w:marTop w:val="0"/>
                      <w:marBottom w:val="0"/>
                      <w:divBdr>
                        <w:top w:val="none" w:sz="0" w:space="0" w:color="auto"/>
                        <w:left w:val="none" w:sz="0" w:space="0" w:color="auto"/>
                        <w:bottom w:val="none" w:sz="0" w:space="0" w:color="auto"/>
                        <w:right w:val="none" w:sz="0" w:space="0" w:color="auto"/>
                      </w:divBdr>
                    </w:div>
                    <w:div w:id="1261134817">
                      <w:marLeft w:val="0"/>
                      <w:marRight w:val="0"/>
                      <w:marTop w:val="0"/>
                      <w:marBottom w:val="0"/>
                      <w:divBdr>
                        <w:top w:val="none" w:sz="0" w:space="0" w:color="auto"/>
                        <w:left w:val="none" w:sz="0" w:space="0" w:color="auto"/>
                        <w:bottom w:val="none" w:sz="0" w:space="0" w:color="auto"/>
                        <w:right w:val="none" w:sz="0" w:space="0" w:color="auto"/>
                      </w:divBdr>
                    </w:div>
                    <w:div w:id="1808550734">
                      <w:marLeft w:val="0"/>
                      <w:marRight w:val="0"/>
                      <w:marTop w:val="0"/>
                      <w:marBottom w:val="0"/>
                      <w:divBdr>
                        <w:top w:val="none" w:sz="0" w:space="0" w:color="auto"/>
                        <w:left w:val="none" w:sz="0" w:space="0" w:color="auto"/>
                        <w:bottom w:val="none" w:sz="0" w:space="0" w:color="auto"/>
                        <w:right w:val="none" w:sz="0" w:space="0" w:color="auto"/>
                      </w:divBdr>
                    </w:div>
                  </w:divsChild>
                </w:div>
                <w:div w:id="842477110">
                  <w:marLeft w:val="0"/>
                  <w:marRight w:val="0"/>
                  <w:marTop w:val="0"/>
                  <w:marBottom w:val="0"/>
                  <w:divBdr>
                    <w:top w:val="none" w:sz="0" w:space="0" w:color="auto"/>
                    <w:left w:val="none" w:sz="0" w:space="0" w:color="auto"/>
                    <w:bottom w:val="none" w:sz="0" w:space="0" w:color="auto"/>
                    <w:right w:val="none" w:sz="0" w:space="0" w:color="auto"/>
                  </w:divBdr>
                  <w:divsChild>
                    <w:div w:id="1730299760">
                      <w:marLeft w:val="0"/>
                      <w:marRight w:val="0"/>
                      <w:marTop w:val="0"/>
                      <w:marBottom w:val="0"/>
                      <w:divBdr>
                        <w:top w:val="none" w:sz="0" w:space="0" w:color="auto"/>
                        <w:left w:val="none" w:sz="0" w:space="0" w:color="auto"/>
                        <w:bottom w:val="none" w:sz="0" w:space="0" w:color="auto"/>
                        <w:right w:val="none" w:sz="0" w:space="0" w:color="auto"/>
                      </w:divBdr>
                    </w:div>
                  </w:divsChild>
                </w:div>
                <w:div w:id="881289882">
                  <w:marLeft w:val="0"/>
                  <w:marRight w:val="0"/>
                  <w:marTop w:val="0"/>
                  <w:marBottom w:val="0"/>
                  <w:divBdr>
                    <w:top w:val="none" w:sz="0" w:space="0" w:color="auto"/>
                    <w:left w:val="none" w:sz="0" w:space="0" w:color="auto"/>
                    <w:bottom w:val="none" w:sz="0" w:space="0" w:color="auto"/>
                    <w:right w:val="none" w:sz="0" w:space="0" w:color="auto"/>
                  </w:divBdr>
                  <w:divsChild>
                    <w:div w:id="1928609631">
                      <w:marLeft w:val="0"/>
                      <w:marRight w:val="0"/>
                      <w:marTop w:val="0"/>
                      <w:marBottom w:val="0"/>
                      <w:divBdr>
                        <w:top w:val="none" w:sz="0" w:space="0" w:color="auto"/>
                        <w:left w:val="none" w:sz="0" w:space="0" w:color="auto"/>
                        <w:bottom w:val="none" w:sz="0" w:space="0" w:color="auto"/>
                        <w:right w:val="none" w:sz="0" w:space="0" w:color="auto"/>
                      </w:divBdr>
                    </w:div>
                  </w:divsChild>
                </w:div>
                <w:div w:id="883978774">
                  <w:marLeft w:val="0"/>
                  <w:marRight w:val="0"/>
                  <w:marTop w:val="0"/>
                  <w:marBottom w:val="0"/>
                  <w:divBdr>
                    <w:top w:val="none" w:sz="0" w:space="0" w:color="auto"/>
                    <w:left w:val="none" w:sz="0" w:space="0" w:color="auto"/>
                    <w:bottom w:val="none" w:sz="0" w:space="0" w:color="auto"/>
                    <w:right w:val="none" w:sz="0" w:space="0" w:color="auto"/>
                  </w:divBdr>
                  <w:divsChild>
                    <w:div w:id="1851330809">
                      <w:marLeft w:val="0"/>
                      <w:marRight w:val="0"/>
                      <w:marTop w:val="0"/>
                      <w:marBottom w:val="0"/>
                      <w:divBdr>
                        <w:top w:val="none" w:sz="0" w:space="0" w:color="auto"/>
                        <w:left w:val="none" w:sz="0" w:space="0" w:color="auto"/>
                        <w:bottom w:val="none" w:sz="0" w:space="0" w:color="auto"/>
                        <w:right w:val="none" w:sz="0" w:space="0" w:color="auto"/>
                      </w:divBdr>
                    </w:div>
                  </w:divsChild>
                </w:div>
                <w:div w:id="924655020">
                  <w:marLeft w:val="0"/>
                  <w:marRight w:val="0"/>
                  <w:marTop w:val="0"/>
                  <w:marBottom w:val="0"/>
                  <w:divBdr>
                    <w:top w:val="none" w:sz="0" w:space="0" w:color="auto"/>
                    <w:left w:val="none" w:sz="0" w:space="0" w:color="auto"/>
                    <w:bottom w:val="none" w:sz="0" w:space="0" w:color="auto"/>
                    <w:right w:val="none" w:sz="0" w:space="0" w:color="auto"/>
                  </w:divBdr>
                  <w:divsChild>
                    <w:div w:id="24989358">
                      <w:marLeft w:val="0"/>
                      <w:marRight w:val="0"/>
                      <w:marTop w:val="0"/>
                      <w:marBottom w:val="0"/>
                      <w:divBdr>
                        <w:top w:val="none" w:sz="0" w:space="0" w:color="auto"/>
                        <w:left w:val="none" w:sz="0" w:space="0" w:color="auto"/>
                        <w:bottom w:val="none" w:sz="0" w:space="0" w:color="auto"/>
                        <w:right w:val="none" w:sz="0" w:space="0" w:color="auto"/>
                      </w:divBdr>
                    </w:div>
                    <w:div w:id="98333821">
                      <w:marLeft w:val="0"/>
                      <w:marRight w:val="0"/>
                      <w:marTop w:val="0"/>
                      <w:marBottom w:val="0"/>
                      <w:divBdr>
                        <w:top w:val="none" w:sz="0" w:space="0" w:color="auto"/>
                        <w:left w:val="none" w:sz="0" w:space="0" w:color="auto"/>
                        <w:bottom w:val="none" w:sz="0" w:space="0" w:color="auto"/>
                        <w:right w:val="none" w:sz="0" w:space="0" w:color="auto"/>
                      </w:divBdr>
                    </w:div>
                    <w:div w:id="378407546">
                      <w:marLeft w:val="0"/>
                      <w:marRight w:val="0"/>
                      <w:marTop w:val="0"/>
                      <w:marBottom w:val="0"/>
                      <w:divBdr>
                        <w:top w:val="none" w:sz="0" w:space="0" w:color="auto"/>
                        <w:left w:val="none" w:sz="0" w:space="0" w:color="auto"/>
                        <w:bottom w:val="none" w:sz="0" w:space="0" w:color="auto"/>
                        <w:right w:val="none" w:sz="0" w:space="0" w:color="auto"/>
                      </w:divBdr>
                    </w:div>
                    <w:div w:id="845482373">
                      <w:marLeft w:val="0"/>
                      <w:marRight w:val="0"/>
                      <w:marTop w:val="0"/>
                      <w:marBottom w:val="0"/>
                      <w:divBdr>
                        <w:top w:val="none" w:sz="0" w:space="0" w:color="auto"/>
                        <w:left w:val="none" w:sz="0" w:space="0" w:color="auto"/>
                        <w:bottom w:val="none" w:sz="0" w:space="0" w:color="auto"/>
                        <w:right w:val="none" w:sz="0" w:space="0" w:color="auto"/>
                      </w:divBdr>
                    </w:div>
                    <w:div w:id="1341465410">
                      <w:marLeft w:val="0"/>
                      <w:marRight w:val="0"/>
                      <w:marTop w:val="0"/>
                      <w:marBottom w:val="0"/>
                      <w:divBdr>
                        <w:top w:val="none" w:sz="0" w:space="0" w:color="auto"/>
                        <w:left w:val="none" w:sz="0" w:space="0" w:color="auto"/>
                        <w:bottom w:val="none" w:sz="0" w:space="0" w:color="auto"/>
                        <w:right w:val="none" w:sz="0" w:space="0" w:color="auto"/>
                      </w:divBdr>
                    </w:div>
                    <w:div w:id="1753047706">
                      <w:marLeft w:val="0"/>
                      <w:marRight w:val="0"/>
                      <w:marTop w:val="0"/>
                      <w:marBottom w:val="0"/>
                      <w:divBdr>
                        <w:top w:val="none" w:sz="0" w:space="0" w:color="auto"/>
                        <w:left w:val="none" w:sz="0" w:space="0" w:color="auto"/>
                        <w:bottom w:val="none" w:sz="0" w:space="0" w:color="auto"/>
                        <w:right w:val="none" w:sz="0" w:space="0" w:color="auto"/>
                      </w:divBdr>
                    </w:div>
                  </w:divsChild>
                </w:div>
                <w:div w:id="943612247">
                  <w:marLeft w:val="0"/>
                  <w:marRight w:val="0"/>
                  <w:marTop w:val="0"/>
                  <w:marBottom w:val="0"/>
                  <w:divBdr>
                    <w:top w:val="none" w:sz="0" w:space="0" w:color="auto"/>
                    <w:left w:val="none" w:sz="0" w:space="0" w:color="auto"/>
                    <w:bottom w:val="none" w:sz="0" w:space="0" w:color="auto"/>
                    <w:right w:val="none" w:sz="0" w:space="0" w:color="auto"/>
                  </w:divBdr>
                  <w:divsChild>
                    <w:div w:id="1446999170">
                      <w:marLeft w:val="0"/>
                      <w:marRight w:val="0"/>
                      <w:marTop w:val="0"/>
                      <w:marBottom w:val="0"/>
                      <w:divBdr>
                        <w:top w:val="none" w:sz="0" w:space="0" w:color="auto"/>
                        <w:left w:val="none" w:sz="0" w:space="0" w:color="auto"/>
                        <w:bottom w:val="none" w:sz="0" w:space="0" w:color="auto"/>
                        <w:right w:val="none" w:sz="0" w:space="0" w:color="auto"/>
                      </w:divBdr>
                    </w:div>
                  </w:divsChild>
                </w:div>
                <w:div w:id="964964345">
                  <w:marLeft w:val="0"/>
                  <w:marRight w:val="0"/>
                  <w:marTop w:val="0"/>
                  <w:marBottom w:val="0"/>
                  <w:divBdr>
                    <w:top w:val="none" w:sz="0" w:space="0" w:color="auto"/>
                    <w:left w:val="none" w:sz="0" w:space="0" w:color="auto"/>
                    <w:bottom w:val="none" w:sz="0" w:space="0" w:color="auto"/>
                    <w:right w:val="none" w:sz="0" w:space="0" w:color="auto"/>
                  </w:divBdr>
                  <w:divsChild>
                    <w:div w:id="3098794">
                      <w:marLeft w:val="0"/>
                      <w:marRight w:val="0"/>
                      <w:marTop w:val="0"/>
                      <w:marBottom w:val="0"/>
                      <w:divBdr>
                        <w:top w:val="none" w:sz="0" w:space="0" w:color="auto"/>
                        <w:left w:val="none" w:sz="0" w:space="0" w:color="auto"/>
                        <w:bottom w:val="none" w:sz="0" w:space="0" w:color="auto"/>
                        <w:right w:val="none" w:sz="0" w:space="0" w:color="auto"/>
                      </w:divBdr>
                    </w:div>
                    <w:div w:id="6753956">
                      <w:marLeft w:val="0"/>
                      <w:marRight w:val="0"/>
                      <w:marTop w:val="0"/>
                      <w:marBottom w:val="0"/>
                      <w:divBdr>
                        <w:top w:val="none" w:sz="0" w:space="0" w:color="auto"/>
                        <w:left w:val="none" w:sz="0" w:space="0" w:color="auto"/>
                        <w:bottom w:val="none" w:sz="0" w:space="0" w:color="auto"/>
                        <w:right w:val="none" w:sz="0" w:space="0" w:color="auto"/>
                      </w:divBdr>
                    </w:div>
                    <w:div w:id="389117503">
                      <w:marLeft w:val="0"/>
                      <w:marRight w:val="0"/>
                      <w:marTop w:val="0"/>
                      <w:marBottom w:val="0"/>
                      <w:divBdr>
                        <w:top w:val="none" w:sz="0" w:space="0" w:color="auto"/>
                        <w:left w:val="none" w:sz="0" w:space="0" w:color="auto"/>
                        <w:bottom w:val="none" w:sz="0" w:space="0" w:color="auto"/>
                        <w:right w:val="none" w:sz="0" w:space="0" w:color="auto"/>
                      </w:divBdr>
                    </w:div>
                    <w:div w:id="1037199874">
                      <w:marLeft w:val="0"/>
                      <w:marRight w:val="0"/>
                      <w:marTop w:val="0"/>
                      <w:marBottom w:val="0"/>
                      <w:divBdr>
                        <w:top w:val="none" w:sz="0" w:space="0" w:color="auto"/>
                        <w:left w:val="none" w:sz="0" w:space="0" w:color="auto"/>
                        <w:bottom w:val="none" w:sz="0" w:space="0" w:color="auto"/>
                        <w:right w:val="none" w:sz="0" w:space="0" w:color="auto"/>
                      </w:divBdr>
                    </w:div>
                    <w:div w:id="1282103613">
                      <w:marLeft w:val="0"/>
                      <w:marRight w:val="0"/>
                      <w:marTop w:val="0"/>
                      <w:marBottom w:val="0"/>
                      <w:divBdr>
                        <w:top w:val="none" w:sz="0" w:space="0" w:color="auto"/>
                        <w:left w:val="none" w:sz="0" w:space="0" w:color="auto"/>
                        <w:bottom w:val="none" w:sz="0" w:space="0" w:color="auto"/>
                        <w:right w:val="none" w:sz="0" w:space="0" w:color="auto"/>
                      </w:divBdr>
                    </w:div>
                    <w:div w:id="1929190537">
                      <w:marLeft w:val="0"/>
                      <w:marRight w:val="0"/>
                      <w:marTop w:val="0"/>
                      <w:marBottom w:val="0"/>
                      <w:divBdr>
                        <w:top w:val="none" w:sz="0" w:space="0" w:color="auto"/>
                        <w:left w:val="none" w:sz="0" w:space="0" w:color="auto"/>
                        <w:bottom w:val="none" w:sz="0" w:space="0" w:color="auto"/>
                        <w:right w:val="none" w:sz="0" w:space="0" w:color="auto"/>
                      </w:divBdr>
                    </w:div>
                  </w:divsChild>
                </w:div>
                <w:div w:id="971327406">
                  <w:marLeft w:val="0"/>
                  <w:marRight w:val="0"/>
                  <w:marTop w:val="0"/>
                  <w:marBottom w:val="0"/>
                  <w:divBdr>
                    <w:top w:val="none" w:sz="0" w:space="0" w:color="auto"/>
                    <w:left w:val="none" w:sz="0" w:space="0" w:color="auto"/>
                    <w:bottom w:val="none" w:sz="0" w:space="0" w:color="auto"/>
                    <w:right w:val="none" w:sz="0" w:space="0" w:color="auto"/>
                  </w:divBdr>
                  <w:divsChild>
                    <w:div w:id="1676154893">
                      <w:marLeft w:val="0"/>
                      <w:marRight w:val="0"/>
                      <w:marTop w:val="0"/>
                      <w:marBottom w:val="0"/>
                      <w:divBdr>
                        <w:top w:val="none" w:sz="0" w:space="0" w:color="auto"/>
                        <w:left w:val="none" w:sz="0" w:space="0" w:color="auto"/>
                        <w:bottom w:val="none" w:sz="0" w:space="0" w:color="auto"/>
                        <w:right w:val="none" w:sz="0" w:space="0" w:color="auto"/>
                      </w:divBdr>
                    </w:div>
                  </w:divsChild>
                </w:div>
                <w:div w:id="1011448905">
                  <w:marLeft w:val="0"/>
                  <w:marRight w:val="0"/>
                  <w:marTop w:val="0"/>
                  <w:marBottom w:val="0"/>
                  <w:divBdr>
                    <w:top w:val="none" w:sz="0" w:space="0" w:color="auto"/>
                    <w:left w:val="none" w:sz="0" w:space="0" w:color="auto"/>
                    <w:bottom w:val="none" w:sz="0" w:space="0" w:color="auto"/>
                    <w:right w:val="none" w:sz="0" w:space="0" w:color="auto"/>
                  </w:divBdr>
                  <w:divsChild>
                    <w:div w:id="243608206">
                      <w:marLeft w:val="0"/>
                      <w:marRight w:val="0"/>
                      <w:marTop w:val="0"/>
                      <w:marBottom w:val="0"/>
                      <w:divBdr>
                        <w:top w:val="none" w:sz="0" w:space="0" w:color="auto"/>
                        <w:left w:val="none" w:sz="0" w:space="0" w:color="auto"/>
                        <w:bottom w:val="none" w:sz="0" w:space="0" w:color="auto"/>
                        <w:right w:val="none" w:sz="0" w:space="0" w:color="auto"/>
                      </w:divBdr>
                    </w:div>
                    <w:div w:id="421225607">
                      <w:marLeft w:val="0"/>
                      <w:marRight w:val="0"/>
                      <w:marTop w:val="0"/>
                      <w:marBottom w:val="0"/>
                      <w:divBdr>
                        <w:top w:val="none" w:sz="0" w:space="0" w:color="auto"/>
                        <w:left w:val="none" w:sz="0" w:space="0" w:color="auto"/>
                        <w:bottom w:val="none" w:sz="0" w:space="0" w:color="auto"/>
                        <w:right w:val="none" w:sz="0" w:space="0" w:color="auto"/>
                      </w:divBdr>
                    </w:div>
                    <w:div w:id="560600987">
                      <w:marLeft w:val="0"/>
                      <w:marRight w:val="0"/>
                      <w:marTop w:val="0"/>
                      <w:marBottom w:val="0"/>
                      <w:divBdr>
                        <w:top w:val="none" w:sz="0" w:space="0" w:color="auto"/>
                        <w:left w:val="none" w:sz="0" w:space="0" w:color="auto"/>
                        <w:bottom w:val="none" w:sz="0" w:space="0" w:color="auto"/>
                        <w:right w:val="none" w:sz="0" w:space="0" w:color="auto"/>
                      </w:divBdr>
                    </w:div>
                    <w:div w:id="893156371">
                      <w:marLeft w:val="0"/>
                      <w:marRight w:val="0"/>
                      <w:marTop w:val="0"/>
                      <w:marBottom w:val="0"/>
                      <w:divBdr>
                        <w:top w:val="none" w:sz="0" w:space="0" w:color="auto"/>
                        <w:left w:val="none" w:sz="0" w:space="0" w:color="auto"/>
                        <w:bottom w:val="none" w:sz="0" w:space="0" w:color="auto"/>
                        <w:right w:val="none" w:sz="0" w:space="0" w:color="auto"/>
                      </w:divBdr>
                    </w:div>
                    <w:div w:id="1004548592">
                      <w:marLeft w:val="0"/>
                      <w:marRight w:val="0"/>
                      <w:marTop w:val="0"/>
                      <w:marBottom w:val="0"/>
                      <w:divBdr>
                        <w:top w:val="none" w:sz="0" w:space="0" w:color="auto"/>
                        <w:left w:val="none" w:sz="0" w:space="0" w:color="auto"/>
                        <w:bottom w:val="none" w:sz="0" w:space="0" w:color="auto"/>
                        <w:right w:val="none" w:sz="0" w:space="0" w:color="auto"/>
                      </w:divBdr>
                    </w:div>
                    <w:div w:id="1436705999">
                      <w:marLeft w:val="0"/>
                      <w:marRight w:val="0"/>
                      <w:marTop w:val="0"/>
                      <w:marBottom w:val="0"/>
                      <w:divBdr>
                        <w:top w:val="none" w:sz="0" w:space="0" w:color="auto"/>
                        <w:left w:val="none" w:sz="0" w:space="0" w:color="auto"/>
                        <w:bottom w:val="none" w:sz="0" w:space="0" w:color="auto"/>
                        <w:right w:val="none" w:sz="0" w:space="0" w:color="auto"/>
                      </w:divBdr>
                    </w:div>
                  </w:divsChild>
                </w:div>
                <w:div w:id="1075857778">
                  <w:marLeft w:val="0"/>
                  <w:marRight w:val="0"/>
                  <w:marTop w:val="0"/>
                  <w:marBottom w:val="0"/>
                  <w:divBdr>
                    <w:top w:val="none" w:sz="0" w:space="0" w:color="auto"/>
                    <w:left w:val="none" w:sz="0" w:space="0" w:color="auto"/>
                    <w:bottom w:val="none" w:sz="0" w:space="0" w:color="auto"/>
                    <w:right w:val="none" w:sz="0" w:space="0" w:color="auto"/>
                  </w:divBdr>
                  <w:divsChild>
                    <w:div w:id="1067529515">
                      <w:marLeft w:val="0"/>
                      <w:marRight w:val="0"/>
                      <w:marTop w:val="0"/>
                      <w:marBottom w:val="0"/>
                      <w:divBdr>
                        <w:top w:val="none" w:sz="0" w:space="0" w:color="auto"/>
                        <w:left w:val="none" w:sz="0" w:space="0" w:color="auto"/>
                        <w:bottom w:val="none" w:sz="0" w:space="0" w:color="auto"/>
                        <w:right w:val="none" w:sz="0" w:space="0" w:color="auto"/>
                      </w:divBdr>
                    </w:div>
                  </w:divsChild>
                </w:div>
                <w:div w:id="1078871244">
                  <w:marLeft w:val="0"/>
                  <w:marRight w:val="0"/>
                  <w:marTop w:val="0"/>
                  <w:marBottom w:val="0"/>
                  <w:divBdr>
                    <w:top w:val="none" w:sz="0" w:space="0" w:color="auto"/>
                    <w:left w:val="none" w:sz="0" w:space="0" w:color="auto"/>
                    <w:bottom w:val="none" w:sz="0" w:space="0" w:color="auto"/>
                    <w:right w:val="none" w:sz="0" w:space="0" w:color="auto"/>
                  </w:divBdr>
                  <w:divsChild>
                    <w:div w:id="476578565">
                      <w:marLeft w:val="0"/>
                      <w:marRight w:val="0"/>
                      <w:marTop w:val="0"/>
                      <w:marBottom w:val="0"/>
                      <w:divBdr>
                        <w:top w:val="none" w:sz="0" w:space="0" w:color="auto"/>
                        <w:left w:val="none" w:sz="0" w:space="0" w:color="auto"/>
                        <w:bottom w:val="none" w:sz="0" w:space="0" w:color="auto"/>
                        <w:right w:val="none" w:sz="0" w:space="0" w:color="auto"/>
                      </w:divBdr>
                    </w:div>
                    <w:div w:id="561409578">
                      <w:marLeft w:val="0"/>
                      <w:marRight w:val="0"/>
                      <w:marTop w:val="0"/>
                      <w:marBottom w:val="0"/>
                      <w:divBdr>
                        <w:top w:val="none" w:sz="0" w:space="0" w:color="auto"/>
                        <w:left w:val="none" w:sz="0" w:space="0" w:color="auto"/>
                        <w:bottom w:val="none" w:sz="0" w:space="0" w:color="auto"/>
                        <w:right w:val="none" w:sz="0" w:space="0" w:color="auto"/>
                      </w:divBdr>
                    </w:div>
                    <w:div w:id="979767973">
                      <w:marLeft w:val="0"/>
                      <w:marRight w:val="0"/>
                      <w:marTop w:val="0"/>
                      <w:marBottom w:val="0"/>
                      <w:divBdr>
                        <w:top w:val="none" w:sz="0" w:space="0" w:color="auto"/>
                        <w:left w:val="none" w:sz="0" w:space="0" w:color="auto"/>
                        <w:bottom w:val="none" w:sz="0" w:space="0" w:color="auto"/>
                        <w:right w:val="none" w:sz="0" w:space="0" w:color="auto"/>
                      </w:divBdr>
                    </w:div>
                    <w:div w:id="1174536638">
                      <w:marLeft w:val="0"/>
                      <w:marRight w:val="0"/>
                      <w:marTop w:val="0"/>
                      <w:marBottom w:val="0"/>
                      <w:divBdr>
                        <w:top w:val="none" w:sz="0" w:space="0" w:color="auto"/>
                        <w:left w:val="none" w:sz="0" w:space="0" w:color="auto"/>
                        <w:bottom w:val="none" w:sz="0" w:space="0" w:color="auto"/>
                        <w:right w:val="none" w:sz="0" w:space="0" w:color="auto"/>
                      </w:divBdr>
                    </w:div>
                    <w:div w:id="1326517425">
                      <w:marLeft w:val="0"/>
                      <w:marRight w:val="0"/>
                      <w:marTop w:val="0"/>
                      <w:marBottom w:val="0"/>
                      <w:divBdr>
                        <w:top w:val="none" w:sz="0" w:space="0" w:color="auto"/>
                        <w:left w:val="none" w:sz="0" w:space="0" w:color="auto"/>
                        <w:bottom w:val="none" w:sz="0" w:space="0" w:color="auto"/>
                        <w:right w:val="none" w:sz="0" w:space="0" w:color="auto"/>
                      </w:divBdr>
                    </w:div>
                    <w:div w:id="1371299499">
                      <w:marLeft w:val="0"/>
                      <w:marRight w:val="0"/>
                      <w:marTop w:val="0"/>
                      <w:marBottom w:val="0"/>
                      <w:divBdr>
                        <w:top w:val="none" w:sz="0" w:space="0" w:color="auto"/>
                        <w:left w:val="none" w:sz="0" w:space="0" w:color="auto"/>
                        <w:bottom w:val="none" w:sz="0" w:space="0" w:color="auto"/>
                        <w:right w:val="none" w:sz="0" w:space="0" w:color="auto"/>
                      </w:divBdr>
                    </w:div>
                    <w:div w:id="1431856818">
                      <w:marLeft w:val="0"/>
                      <w:marRight w:val="0"/>
                      <w:marTop w:val="0"/>
                      <w:marBottom w:val="0"/>
                      <w:divBdr>
                        <w:top w:val="none" w:sz="0" w:space="0" w:color="auto"/>
                        <w:left w:val="none" w:sz="0" w:space="0" w:color="auto"/>
                        <w:bottom w:val="none" w:sz="0" w:space="0" w:color="auto"/>
                        <w:right w:val="none" w:sz="0" w:space="0" w:color="auto"/>
                      </w:divBdr>
                    </w:div>
                    <w:div w:id="1566140925">
                      <w:marLeft w:val="0"/>
                      <w:marRight w:val="0"/>
                      <w:marTop w:val="0"/>
                      <w:marBottom w:val="0"/>
                      <w:divBdr>
                        <w:top w:val="none" w:sz="0" w:space="0" w:color="auto"/>
                        <w:left w:val="none" w:sz="0" w:space="0" w:color="auto"/>
                        <w:bottom w:val="none" w:sz="0" w:space="0" w:color="auto"/>
                        <w:right w:val="none" w:sz="0" w:space="0" w:color="auto"/>
                      </w:divBdr>
                    </w:div>
                    <w:div w:id="1642730682">
                      <w:marLeft w:val="0"/>
                      <w:marRight w:val="0"/>
                      <w:marTop w:val="0"/>
                      <w:marBottom w:val="0"/>
                      <w:divBdr>
                        <w:top w:val="none" w:sz="0" w:space="0" w:color="auto"/>
                        <w:left w:val="none" w:sz="0" w:space="0" w:color="auto"/>
                        <w:bottom w:val="none" w:sz="0" w:space="0" w:color="auto"/>
                        <w:right w:val="none" w:sz="0" w:space="0" w:color="auto"/>
                      </w:divBdr>
                    </w:div>
                    <w:div w:id="1761563643">
                      <w:marLeft w:val="0"/>
                      <w:marRight w:val="0"/>
                      <w:marTop w:val="0"/>
                      <w:marBottom w:val="0"/>
                      <w:divBdr>
                        <w:top w:val="none" w:sz="0" w:space="0" w:color="auto"/>
                        <w:left w:val="none" w:sz="0" w:space="0" w:color="auto"/>
                        <w:bottom w:val="none" w:sz="0" w:space="0" w:color="auto"/>
                        <w:right w:val="none" w:sz="0" w:space="0" w:color="auto"/>
                      </w:divBdr>
                    </w:div>
                    <w:div w:id="1788768163">
                      <w:marLeft w:val="0"/>
                      <w:marRight w:val="0"/>
                      <w:marTop w:val="0"/>
                      <w:marBottom w:val="0"/>
                      <w:divBdr>
                        <w:top w:val="none" w:sz="0" w:space="0" w:color="auto"/>
                        <w:left w:val="none" w:sz="0" w:space="0" w:color="auto"/>
                        <w:bottom w:val="none" w:sz="0" w:space="0" w:color="auto"/>
                        <w:right w:val="none" w:sz="0" w:space="0" w:color="auto"/>
                      </w:divBdr>
                    </w:div>
                    <w:div w:id="1930961487">
                      <w:marLeft w:val="0"/>
                      <w:marRight w:val="0"/>
                      <w:marTop w:val="0"/>
                      <w:marBottom w:val="0"/>
                      <w:divBdr>
                        <w:top w:val="none" w:sz="0" w:space="0" w:color="auto"/>
                        <w:left w:val="none" w:sz="0" w:space="0" w:color="auto"/>
                        <w:bottom w:val="none" w:sz="0" w:space="0" w:color="auto"/>
                        <w:right w:val="none" w:sz="0" w:space="0" w:color="auto"/>
                      </w:divBdr>
                    </w:div>
                  </w:divsChild>
                </w:div>
                <w:div w:id="1133449560">
                  <w:marLeft w:val="0"/>
                  <w:marRight w:val="0"/>
                  <w:marTop w:val="0"/>
                  <w:marBottom w:val="0"/>
                  <w:divBdr>
                    <w:top w:val="none" w:sz="0" w:space="0" w:color="auto"/>
                    <w:left w:val="none" w:sz="0" w:space="0" w:color="auto"/>
                    <w:bottom w:val="none" w:sz="0" w:space="0" w:color="auto"/>
                    <w:right w:val="none" w:sz="0" w:space="0" w:color="auto"/>
                  </w:divBdr>
                  <w:divsChild>
                    <w:div w:id="1617829208">
                      <w:marLeft w:val="0"/>
                      <w:marRight w:val="0"/>
                      <w:marTop w:val="0"/>
                      <w:marBottom w:val="0"/>
                      <w:divBdr>
                        <w:top w:val="none" w:sz="0" w:space="0" w:color="auto"/>
                        <w:left w:val="none" w:sz="0" w:space="0" w:color="auto"/>
                        <w:bottom w:val="none" w:sz="0" w:space="0" w:color="auto"/>
                        <w:right w:val="none" w:sz="0" w:space="0" w:color="auto"/>
                      </w:divBdr>
                    </w:div>
                  </w:divsChild>
                </w:div>
                <w:div w:id="1135294819">
                  <w:marLeft w:val="0"/>
                  <w:marRight w:val="0"/>
                  <w:marTop w:val="0"/>
                  <w:marBottom w:val="0"/>
                  <w:divBdr>
                    <w:top w:val="none" w:sz="0" w:space="0" w:color="auto"/>
                    <w:left w:val="none" w:sz="0" w:space="0" w:color="auto"/>
                    <w:bottom w:val="none" w:sz="0" w:space="0" w:color="auto"/>
                    <w:right w:val="none" w:sz="0" w:space="0" w:color="auto"/>
                  </w:divBdr>
                  <w:divsChild>
                    <w:div w:id="289439238">
                      <w:marLeft w:val="0"/>
                      <w:marRight w:val="0"/>
                      <w:marTop w:val="0"/>
                      <w:marBottom w:val="0"/>
                      <w:divBdr>
                        <w:top w:val="none" w:sz="0" w:space="0" w:color="auto"/>
                        <w:left w:val="none" w:sz="0" w:space="0" w:color="auto"/>
                        <w:bottom w:val="none" w:sz="0" w:space="0" w:color="auto"/>
                        <w:right w:val="none" w:sz="0" w:space="0" w:color="auto"/>
                      </w:divBdr>
                    </w:div>
                    <w:div w:id="351415621">
                      <w:marLeft w:val="0"/>
                      <w:marRight w:val="0"/>
                      <w:marTop w:val="0"/>
                      <w:marBottom w:val="0"/>
                      <w:divBdr>
                        <w:top w:val="none" w:sz="0" w:space="0" w:color="auto"/>
                        <w:left w:val="none" w:sz="0" w:space="0" w:color="auto"/>
                        <w:bottom w:val="none" w:sz="0" w:space="0" w:color="auto"/>
                        <w:right w:val="none" w:sz="0" w:space="0" w:color="auto"/>
                      </w:divBdr>
                    </w:div>
                    <w:div w:id="359013210">
                      <w:marLeft w:val="0"/>
                      <w:marRight w:val="0"/>
                      <w:marTop w:val="0"/>
                      <w:marBottom w:val="0"/>
                      <w:divBdr>
                        <w:top w:val="none" w:sz="0" w:space="0" w:color="auto"/>
                        <w:left w:val="none" w:sz="0" w:space="0" w:color="auto"/>
                        <w:bottom w:val="none" w:sz="0" w:space="0" w:color="auto"/>
                        <w:right w:val="none" w:sz="0" w:space="0" w:color="auto"/>
                      </w:divBdr>
                    </w:div>
                    <w:div w:id="1094669665">
                      <w:marLeft w:val="0"/>
                      <w:marRight w:val="0"/>
                      <w:marTop w:val="0"/>
                      <w:marBottom w:val="0"/>
                      <w:divBdr>
                        <w:top w:val="none" w:sz="0" w:space="0" w:color="auto"/>
                        <w:left w:val="none" w:sz="0" w:space="0" w:color="auto"/>
                        <w:bottom w:val="none" w:sz="0" w:space="0" w:color="auto"/>
                        <w:right w:val="none" w:sz="0" w:space="0" w:color="auto"/>
                      </w:divBdr>
                    </w:div>
                    <w:div w:id="1485778651">
                      <w:marLeft w:val="0"/>
                      <w:marRight w:val="0"/>
                      <w:marTop w:val="0"/>
                      <w:marBottom w:val="0"/>
                      <w:divBdr>
                        <w:top w:val="none" w:sz="0" w:space="0" w:color="auto"/>
                        <w:left w:val="none" w:sz="0" w:space="0" w:color="auto"/>
                        <w:bottom w:val="none" w:sz="0" w:space="0" w:color="auto"/>
                        <w:right w:val="none" w:sz="0" w:space="0" w:color="auto"/>
                      </w:divBdr>
                    </w:div>
                    <w:div w:id="1666668022">
                      <w:marLeft w:val="0"/>
                      <w:marRight w:val="0"/>
                      <w:marTop w:val="0"/>
                      <w:marBottom w:val="0"/>
                      <w:divBdr>
                        <w:top w:val="none" w:sz="0" w:space="0" w:color="auto"/>
                        <w:left w:val="none" w:sz="0" w:space="0" w:color="auto"/>
                        <w:bottom w:val="none" w:sz="0" w:space="0" w:color="auto"/>
                        <w:right w:val="none" w:sz="0" w:space="0" w:color="auto"/>
                      </w:divBdr>
                    </w:div>
                    <w:div w:id="1728407968">
                      <w:marLeft w:val="0"/>
                      <w:marRight w:val="0"/>
                      <w:marTop w:val="0"/>
                      <w:marBottom w:val="0"/>
                      <w:divBdr>
                        <w:top w:val="none" w:sz="0" w:space="0" w:color="auto"/>
                        <w:left w:val="none" w:sz="0" w:space="0" w:color="auto"/>
                        <w:bottom w:val="none" w:sz="0" w:space="0" w:color="auto"/>
                        <w:right w:val="none" w:sz="0" w:space="0" w:color="auto"/>
                      </w:divBdr>
                    </w:div>
                    <w:div w:id="2128503018">
                      <w:marLeft w:val="0"/>
                      <w:marRight w:val="0"/>
                      <w:marTop w:val="0"/>
                      <w:marBottom w:val="0"/>
                      <w:divBdr>
                        <w:top w:val="none" w:sz="0" w:space="0" w:color="auto"/>
                        <w:left w:val="none" w:sz="0" w:space="0" w:color="auto"/>
                        <w:bottom w:val="none" w:sz="0" w:space="0" w:color="auto"/>
                        <w:right w:val="none" w:sz="0" w:space="0" w:color="auto"/>
                      </w:divBdr>
                    </w:div>
                  </w:divsChild>
                </w:div>
                <w:div w:id="1143237326">
                  <w:marLeft w:val="0"/>
                  <w:marRight w:val="0"/>
                  <w:marTop w:val="0"/>
                  <w:marBottom w:val="0"/>
                  <w:divBdr>
                    <w:top w:val="none" w:sz="0" w:space="0" w:color="auto"/>
                    <w:left w:val="none" w:sz="0" w:space="0" w:color="auto"/>
                    <w:bottom w:val="none" w:sz="0" w:space="0" w:color="auto"/>
                    <w:right w:val="none" w:sz="0" w:space="0" w:color="auto"/>
                  </w:divBdr>
                  <w:divsChild>
                    <w:div w:id="773673101">
                      <w:marLeft w:val="0"/>
                      <w:marRight w:val="0"/>
                      <w:marTop w:val="0"/>
                      <w:marBottom w:val="0"/>
                      <w:divBdr>
                        <w:top w:val="none" w:sz="0" w:space="0" w:color="auto"/>
                        <w:left w:val="none" w:sz="0" w:space="0" w:color="auto"/>
                        <w:bottom w:val="none" w:sz="0" w:space="0" w:color="auto"/>
                        <w:right w:val="none" w:sz="0" w:space="0" w:color="auto"/>
                      </w:divBdr>
                    </w:div>
                  </w:divsChild>
                </w:div>
                <w:div w:id="1160346397">
                  <w:marLeft w:val="0"/>
                  <w:marRight w:val="0"/>
                  <w:marTop w:val="0"/>
                  <w:marBottom w:val="0"/>
                  <w:divBdr>
                    <w:top w:val="none" w:sz="0" w:space="0" w:color="auto"/>
                    <w:left w:val="none" w:sz="0" w:space="0" w:color="auto"/>
                    <w:bottom w:val="none" w:sz="0" w:space="0" w:color="auto"/>
                    <w:right w:val="none" w:sz="0" w:space="0" w:color="auto"/>
                  </w:divBdr>
                  <w:divsChild>
                    <w:div w:id="1758138284">
                      <w:marLeft w:val="0"/>
                      <w:marRight w:val="0"/>
                      <w:marTop w:val="0"/>
                      <w:marBottom w:val="0"/>
                      <w:divBdr>
                        <w:top w:val="none" w:sz="0" w:space="0" w:color="auto"/>
                        <w:left w:val="none" w:sz="0" w:space="0" w:color="auto"/>
                        <w:bottom w:val="none" w:sz="0" w:space="0" w:color="auto"/>
                        <w:right w:val="none" w:sz="0" w:space="0" w:color="auto"/>
                      </w:divBdr>
                    </w:div>
                  </w:divsChild>
                </w:div>
                <w:div w:id="1162089394">
                  <w:marLeft w:val="0"/>
                  <w:marRight w:val="0"/>
                  <w:marTop w:val="0"/>
                  <w:marBottom w:val="0"/>
                  <w:divBdr>
                    <w:top w:val="none" w:sz="0" w:space="0" w:color="auto"/>
                    <w:left w:val="none" w:sz="0" w:space="0" w:color="auto"/>
                    <w:bottom w:val="none" w:sz="0" w:space="0" w:color="auto"/>
                    <w:right w:val="none" w:sz="0" w:space="0" w:color="auto"/>
                  </w:divBdr>
                  <w:divsChild>
                    <w:div w:id="1375890061">
                      <w:marLeft w:val="0"/>
                      <w:marRight w:val="0"/>
                      <w:marTop w:val="0"/>
                      <w:marBottom w:val="0"/>
                      <w:divBdr>
                        <w:top w:val="none" w:sz="0" w:space="0" w:color="auto"/>
                        <w:left w:val="none" w:sz="0" w:space="0" w:color="auto"/>
                        <w:bottom w:val="none" w:sz="0" w:space="0" w:color="auto"/>
                        <w:right w:val="none" w:sz="0" w:space="0" w:color="auto"/>
                      </w:divBdr>
                    </w:div>
                  </w:divsChild>
                </w:div>
                <w:div w:id="1197039791">
                  <w:marLeft w:val="0"/>
                  <w:marRight w:val="0"/>
                  <w:marTop w:val="0"/>
                  <w:marBottom w:val="0"/>
                  <w:divBdr>
                    <w:top w:val="none" w:sz="0" w:space="0" w:color="auto"/>
                    <w:left w:val="none" w:sz="0" w:space="0" w:color="auto"/>
                    <w:bottom w:val="none" w:sz="0" w:space="0" w:color="auto"/>
                    <w:right w:val="none" w:sz="0" w:space="0" w:color="auto"/>
                  </w:divBdr>
                  <w:divsChild>
                    <w:div w:id="1042897044">
                      <w:marLeft w:val="0"/>
                      <w:marRight w:val="0"/>
                      <w:marTop w:val="0"/>
                      <w:marBottom w:val="0"/>
                      <w:divBdr>
                        <w:top w:val="none" w:sz="0" w:space="0" w:color="auto"/>
                        <w:left w:val="none" w:sz="0" w:space="0" w:color="auto"/>
                        <w:bottom w:val="none" w:sz="0" w:space="0" w:color="auto"/>
                        <w:right w:val="none" w:sz="0" w:space="0" w:color="auto"/>
                      </w:divBdr>
                    </w:div>
                  </w:divsChild>
                </w:div>
                <w:div w:id="1241865714">
                  <w:marLeft w:val="0"/>
                  <w:marRight w:val="0"/>
                  <w:marTop w:val="0"/>
                  <w:marBottom w:val="0"/>
                  <w:divBdr>
                    <w:top w:val="none" w:sz="0" w:space="0" w:color="auto"/>
                    <w:left w:val="none" w:sz="0" w:space="0" w:color="auto"/>
                    <w:bottom w:val="none" w:sz="0" w:space="0" w:color="auto"/>
                    <w:right w:val="none" w:sz="0" w:space="0" w:color="auto"/>
                  </w:divBdr>
                  <w:divsChild>
                    <w:div w:id="1418481948">
                      <w:marLeft w:val="0"/>
                      <w:marRight w:val="0"/>
                      <w:marTop w:val="0"/>
                      <w:marBottom w:val="0"/>
                      <w:divBdr>
                        <w:top w:val="none" w:sz="0" w:space="0" w:color="auto"/>
                        <w:left w:val="none" w:sz="0" w:space="0" w:color="auto"/>
                        <w:bottom w:val="none" w:sz="0" w:space="0" w:color="auto"/>
                        <w:right w:val="none" w:sz="0" w:space="0" w:color="auto"/>
                      </w:divBdr>
                    </w:div>
                  </w:divsChild>
                </w:div>
                <w:div w:id="1254511602">
                  <w:marLeft w:val="0"/>
                  <w:marRight w:val="0"/>
                  <w:marTop w:val="0"/>
                  <w:marBottom w:val="0"/>
                  <w:divBdr>
                    <w:top w:val="none" w:sz="0" w:space="0" w:color="auto"/>
                    <w:left w:val="none" w:sz="0" w:space="0" w:color="auto"/>
                    <w:bottom w:val="none" w:sz="0" w:space="0" w:color="auto"/>
                    <w:right w:val="none" w:sz="0" w:space="0" w:color="auto"/>
                  </w:divBdr>
                  <w:divsChild>
                    <w:div w:id="1008480578">
                      <w:marLeft w:val="0"/>
                      <w:marRight w:val="0"/>
                      <w:marTop w:val="0"/>
                      <w:marBottom w:val="0"/>
                      <w:divBdr>
                        <w:top w:val="none" w:sz="0" w:space="0" w:color="auto"/>
                        <w:left w:val="none" w:sz="0" w:space="0" w:color="auto"/>
                        <w:bottom w:val="none" w:sz="0" w:space="0" w:color="auto"/>
                        <w:right w:val="none" w:sz="0" w:space="0" w:color="auto"/>
                      </w:divBdr>
                    </w:div>
                  </w:divsChild>
                </w:div>
                <w:div w:id="1267537014">
                  <w:marLeft w:val="0"/>
                  <w:marRight w:val="0"/>
                  <w:marTop w:val="0"/>
                  <w:marBottom w:val="0"/>
                  <w:divBdr>
                    <w:top w:val="none" w:sz="0" w:space="0" w:color="auto"/>
                    <w:left w:val="none" w:sz="0" w:space="0" w:color="auto"/>
                    <w:bottom w:val="none" w:sz="0" w:space="0" w:color="auto"/>
                    <w:right w:val="none" w:sz="0" w:space="0" w:color="auto"/>
                  </w:divBdr>
                  <w:divsChild>
                    <w:div w:id="1029405580">
                      <w:marLeft w:val="0"/>
                      <w:marRight w:val="0"/>
                      <w:marTop w:val="0"/>
                      <w:marBottom w:val="0"/>
                      <w:divBdr>
                        <w:top w:val="none" w:sz="0" w:space="0" w:color="auto"/>
                        <w:left w:val="none" w:sz="0" w:space="0" w:color="auto"/>
                        <w:bottom w:val="none" w:sz="0" w:space="0" w:color="auto"/>
                        <w:right w:val="none" w:sz="0" w:space="0" w:color="auto"/>
                      </w:divBdr>
                    </w:div>
                  </w:divsChild>
                </w:div>
                <w:div w:id="1269657538">
                  <w:marLeft w:val="0"/>
                  <w:marRight w:val="0"/>
                  <w:marTop w:val="0"/>
                  <w:marBottom w:val="0"/>
                  <w:divBdr>
                    <w:top w:val="none" w:sz="0" w:space="0" w:color="auto"/>
                    <w:left w:val="none" w:sz="0" w:space="0" w:color="auto"/>
                    <w:bottom w:val="none" w:sz="0" w:space="0" w:color="auto"/>
                    <w:right w:val="none" w:sz="0" w:space="0" w:color="auto"/>
                  </w:divBdr>
                  <w:divsChild>
                    <w:div w:id="238831813">
                      <w:marLeft w:val="0"/>
                      <w:marRight w:val="0"/>
                      <w:marTop w:val="0"/>
                      <w:marBottom w:val="0"/>
                      <w:divBdr>
                        <w:top w:val="none" w:sz="0" w:space="0" w:color="auto"/>
                        <w:left w:val="none" w:sz="0" w:space="0" w:color="auto"/>
                        <w:bottom w:val="none" w:sz="0" w:space="0" w:color="auto"/>
                        <w:right w:val="none" w:sz="0" w:space="0" w:color="auto"/>
                      </w:divBdr>
                    </w:div>
                  </w:divsChild>
                </w:div>
                <w:div w:id="1281840419">
                  <w:marLeft w:val="0"/>
                  <w:marRight w:val="0"/>
                  <w:marTop w:val="0"/>
                  <w:marBottom w:val="0"/>
                  <w:divBdr>
                    <w:top w:val="none" w:sz="0" w:space="0" w:color="auto"/>
                    <w:left w:val="none" w:sz="0" w:space="0" w:color="auto"/>
                    <w:bottom w:val="none" w:sz="0" w:space="0" w:color="auto"/>
                    <w:right w:val="none" w:sz="0" w:space="0" w:color="auto"/>
                  </w:divBdr>
                  <w:divsChild>
                    <w:div w:id="796334134">
                      <w:marLeft w:val="0"/>
                      <w:marRight w:val="0"/>
                      <w:marTop w:val="0"/>
                      <w:marBottom w:val="0"/>
                      <w:divBdr>
                        <w:top w:val="none" w:sz="0" w:space="0" w:color="auto"/>
                        <w:left w:val="none" w:sz="0" w:space="0" w:color="auto"/>
                        <w:bottom w:val="none" w:sz="0" w:space="0" w:color="auto"/>
                        <w:right w:val="none" w:sz="0" w:space="0" w:color="auto"/>
                      </w:divBdr>
                    </w:div>
                  </w:divsChild>
                </w:div>
                <w:div w:id="1309900330">
                  <w:marLeft w:val="0"/>
                  <w:marRight w:val="0"/>
                  <w:marTop w:val="0"/>
                  <w:marBottom w:val="0"/>
                  <w:divBdr>
                    <w:top w:val="none" w:sz="0" w:space="0" w:color="auto"/>
                    <w:left w:val="none" w:sz="0" w:space="0" w:color="auto"/>
                    <w:bottom w:val="none" w:sz="0" w:space="0" w:color="auto"/>
                    <w:right w:val="none" w:sz="0" w:space="0" w:color="auto"/>
                  </w:divBdr>
                  <w:divsChild>
                    <w:div w:id="1945652365">
                      <w:marLeft w:val="0"/>
                      <w:marRight w:val="0"/>
                      <w:marTop w:val="0"/>
                      <w:marBottom w:val="0"/>
                      <w:divBdr>
                        <w:top w:val="none" w:sz="0" w:space="0" w:color="auto"/>
                        <w:left w:val="none" w:sz="0" w:space="0" w:color="auto"/>
                        <w:bottom w:val="none" w:sz="0" w:space="0" w:color="auto"/>
                        <w:right w:val="none" w:sz="0" w:space="0" w:color="auto"/>
                      </w:divBdr>
                    </w:div>
                  </w:divsChild>
                </w:div>
                <w:div w:id="1335570510">
                  <w:marLeft w:val="0"/>
                  <w:marRight w:val="0"/>
                  <w:marTop w:val="0"/>
                  <w:marBottom w:val="0"/>
                  <w:divBdr>
                    <w:top w:val="none" w:sz="0" w:space="0" w:color="auto"/>
                    <w:left w:val="none" w:sz="0" w:space="0" w:color="auto"/>
                    <w:bottom w:val="none" w:sz="0" w:space="0" w:color="auto"/>
                    <w:right w:val="none" w:sz="0" w:space="0" w:color="auto"/>
                  </w:divBdr>
                  <w:divsChild>
                    <w:div w:id="702486198">
                      <w:marLeft w:val="0"/>
                      <w:marRight w:val="0"/>
                      <w:marTop w:val="0"/>
                      <w:marBottom w:val="0"/>
                      <w:divBdr>
                        <w:top w:val="none" w:sz="0" w:space="0" w:color="auto"/>
                        <w:left w:val="none" w:sz="0" w:space="0" w:color="auto"/>
                        <w:bottom w:val="none" w:sz="0" w:space="0" w:color="auto"/>
                        <w:right w:val="none" w:sz="0" w:space="0" w:color="auto"/>
                      </w:divBdr>
                    </w:div>
                  </w:divsChild>
                </w:div>
                <w:div w:id="1435054016">
                  <w:marLeft w:val="0"/>
                  <w:marRight w:val="0"/>
                  <w:marTop w:val="0"/>
                  <w:marBottom w:val="0"/>
                  <w:divBdr>
                    <w:top w:val="none" w:sz="0" w:space="0" w:color="auto"/>
                    <w:left w:val="none" w:sz="0" w:space="0" w:color="auto"/>
                    <w:bottom w:val="none" w:sz="0" w:space="0" w:color="auto"/>
                    <w:right w:val="none" w:sz="0" w:space="0" w:color="auto"/>
                  </w:divBdr>
                  <w:divsChild>
                    <w:div w:id="961576080">
                      <w:marLeft w:val="0"/>
                      <w:marRight w:val="0"/>
                      <w:marTop w:val="0"/>
                      <w:marBottom w:val="0"/>
                      <w:divBdr>
                        <w:top w:val="none" w:sz="0" w:space="0" w:color="auto"/>
                        <w:left w:val="none" w:sz="0" w:space="0" w:color="auto"/>
                        <w:bottom w:val="none" w:sz="0" w:space="0" w:color="auto"/>
                        <w:right w:val="none" w:sz="0" w:space="0" w:color="auto"/>
                      </w:divBdr>
                    </w:div>
                  </w:divsChild>
                </w:div>
                <w:div w:id="1454909051">
                  <w:marLeft w:val="0"/>
                  <w:marRight w:val="0"/>
                  <w:marTop w:val="0"/>
                  <w:marBottom w:val="0"/>
                  <w:divBdr>
                    <w:top w:val="none" w:sz="0" w:space="0" w:color="auto"/>
                    <w:left w:val="none" w:sz="0" w:space="0" w:color="auto"/>
                    <w:bottom w:val="none" w:sz="0" w:space="0" w:color="auto"/>
                    <w:right w:val="none" w:sz="0" w:space="0" w:color="auto"/>
                  </w:divBdr>
                  <w:divsChild>
                    <w:div w:id="2093694669">
                      <w:marLeft w:val="0"/>
                      <w:marRight w:val="0"/>
                      <w:marTop w:val="0"/>
                      <w:marBottom w:val="0"/>
                      <w:divBdr>
                        <w:top w:val="none" w:sz="0" w:space="0" w:color="auto"/>
                        <w:left w:val="none" w:sz="0" w:space="0" w:color="auto"/>
                        <w:bottom w:val="none" w:sz="0" w:space="0" w:color="auto"/>
                        <w:right w:val="none" w:sz="0" w:space="0" w:color="auto"/>
                      </w:divBdr>
                    </w:div>
                  </w:divsChild>
                </w:div>
                <w:div w:id="1459252665">
                  <w:marLeft w:val="0"/>
                  <w:marRight w:val="0"/>
                  <w:marTop w:val="0"/>
                  <w:marBottom w:val="0"/>
                  <w:divBdr>
                    <w:top w:val="none" w:sz="0" w:space="0" w:color="auto"/>
                    <w:left w:val="none" w:sz="0" w:space="0" w:color="auto"/>
                    <w:bottom w:val="none" w:sz="0" w:space="0" w:color="auto"/>
                    <w:right w:val="none" w:sz="0" w:space="0" w:color="auto"/>
                  </w:divBdr>
                  <w:divsChild>
                    <w:div w:id="127089484">
                      <w:marLeft w:val="0"/>
                      <w:marRight w:val="0"/>
                      <w:marTop w:val="0"/>
                      <w:marBottom w:val="0"/>
                      <w:divBdr>
                        <w:top w:val="none" w:sz="0" w:space="0" w:color="auto"/>
                        <w:left w:val="none" w:sz="0" w:space="0" w:color="auto"/>
                        <w:bottom w:val="none" w:sz="0" w:space="0" w:color="auto"/>
                        <w:right w:val="none" w:sz="0" w:space="0" w:color="auto"/>
                      </w:divBdr>
                    </w:div>
                    <w:div w:id="373193586">
                      <w:marLeft w:val="0"/>
                      <w:marRight w:val="0"/>
                      <w:marTop w:val="0"/>
                      <w:marBottom w:val="0"/>
                      <w:divBdr>
                        <w:top w:val="none" w:sz="0" w:space="0" w:color="auto"/>
                        <w:left w:val="none" w:sz="0" w:space="0" w:color="auto"/>
                        <w:bottom w:val="none" w:sz="0" w:space="0" w:color="auto"/>
                        <w:right w:val="none" w:sz="0" w:space="0" w:color="auto"/>
                      </w:divBdr>
                    </w:div>
                    <w:div w:id="505361448">
                      <w:marLeft w:val="0"/>
                      <w:marRight w:val="0"/>
                      <w:marTop w:val="0"/>
                      <w:marBottom w:val="0"/>
                      <w:divBdr>
                        <w:top w:val="none" w:sz="0" w:space="0" w:color="auto"/>
                        <w:left w:val="none" w:sz="0" w:space="0" w:color="auto"/>
                        <w:bottom w:val="none" w:sz="0" w:space="0" w:color="auto"/>
                        <w:right w:val="none" w:sz="0" w:space="0" w:color="auto"/>
                      </w:divBdr>
                    </w:div>
                    <w:div w:id="599721186">
                      <w:marLeft w:val="0"/>
                      <w:marRight w:val="0"/>
                      <w:marTop w:val="0"/>
                      <w:marBottom w:val="0"/>
                      <w:divBdr>
                        <w:top w:val="none" w:sz="0" w:space="0" w:color="auto"/>
                        <w:left w:val="none" w:sz="0" w:space="0" w:color="auto"/>
                        <w:bottom w:val="none" w:sz="0" w:space="0" w:color="auto"/>
                        <w:right w:val="none" w:sz="0" w:space="0" w:color="auto"/>
                      </w:divBdr>
                    </w:div>
                    <w:div w:id="1022324733">
                      <w:marLeft w:val="0"/>
                      <w:marRight w:val="0"/>
                      <w:marTop w:val="0"/>
                      <w:marBottom w:val="0"/>
                      <w:divBdr>
                        <w:top w:val="none" w:sz="0" w:space="0" w:color="auto"/>
                        <w:left w:val="none" w:sz="0" w:space="0" w:color="auto"/>
                        <w:bottom w:val="none" w:sz="0" w:space="0" w:color="auto"/>
                        <w:right w:val="none" w:sz="0" w:space="0" w:color="auto"/>
                      </w:divBdr>
                    </w:div>
                    <w:div w:id="1668635286">
                      <w:marLeft w:val="0"/>
                      <w:marRight w:val="0"/>
                      <w:marTop w:val="0"/>
                      <w:marBottom w:val="0"/>
                      <w:divBdr>
                        <w:top w:val="none" w:sz="0" w:space="0" w:color="auto"/>
                        <w:left w:val="none" w:sz="0" w:space="0" w:color="auto"/>
                        <w:bottom w:val="none" w:sz="0" w:space="0" w:color="auto"/>
                        <w:right w:val="none" w:sz="0" w:space="0" w:color="auto"/>
                      </w:divBdr>
                    </w:div>
                    <w:div w:id="1855923429">
                      <w:marLeft w:val="0"/>
                      <w:marRight w:val="0"/>
                      <w:marTop w:val="0"/>
                      <w:marBottom w:val="0"/>
                      <w:divBdr>
                        <w:top w:val="none" w:sz="0" w:space="0" w:color="auto"/>
                        <w:left w:val="none" w:sz="0" w:space="0" w:color="auto"/>
                        <w:bottom w:val="none" w:sz="0" w:space="0" w:color="auto"/>
                        <w:right w:val="none" w:sz="0" w:space="0" w:color="auto"/>
                      </w:divBdr>
                    </w:div>
                    <w:div w:id="1881475213">
                      <w:marLeft w:val="0"/>
                      <w:marRight w:val="0"/>
                      <w:marTop w:val="0"/>
                      <w:marBottom w:val="0"/>
                      <w:divBdr>
                        <w:top w:val="none" w:sz="0" w:space="0" w:color="auto"/>
                        <w:left w:val="none" w:sz="0" w:space="0" w:color="auto"/>
                        <w:bottom w:val="none" w:sz="0" w:space="0" w:color="auto"/>
                        <w:right w:val="none" w:sz="0" w:space="0" w:color="auto"/>
                      </w:divBdr>
                    </w:div>
                    <w:div w:id="1932425495">
                      <w:marLeft w:val="0"/>
                      <w:marRight w:val="0"/>
                      <w:marTop w:val="0"/>
                      <w:marBottom w:val="0"/>
                      <w:divBdr>
                        <w:top w:val="none" w:sz="0" w:space="0" w:color="auto"/>
                        <w:left w:val="none" w:sz="0" w:space="0" w:color="auto"/>
                        <w:bottom w:val="none" w:sz="0" w:space="0" w:color="auto"/>
                        <w:right w:val="none" w:sz="0" w:space="0" w:color="auto"/>
                      </w:divBdr>
                    </w:div>
                    <w:div w:id="2059161433">
                      <w:marLeft w:val="0"/>
                      <w:marRight w:val="0"/>
                      <w:marTop w:val="0"/>
                      <w:marBottom w:val="0"/>
                      <w:divBdr>
                        <w:top w:val="none" w:sz="0" w:space="0" w:color="auto"/>
                        <w:left w:val="none" w:sz="0" w:space="0" w:color="auto"/>
                        <w:bottom w:val="none" w:sz="0" w:space="0" w:color="auto"/>
                        <w:right w:val="none" w:sz="0" w:space="0" w:color="auto"/>
                      </w:divBdr>
                    </w:div>
                  </w:divsChild>
                </w:div>
                <w:div w:id="1473667664">
                  <w:marLeft w:val="0"/>
                  <w:marRight w:val="0"/>
                  <w:marTop w:val="0"/>
                  <w:marBottom w:val="0"/>
                  <w:divBdr>
                    <w:top w:val="none" w:sz="0" w:space="0" w:color="auto"/>
                    <w:left w:val="none" w:sz="0" w:space="0" w:color="auto"/>
                    <w:bottom w:val="none" w:sz="0" w:space="0" w:color="auto"/>
                    <w:right w:val="none" w:sz="0" w:space="0" w:color="auto"/>
                  </w:divBdr>
                  <w:divsChild>
                    <w:div w:id="525097162">
                      <w:marLeft w:val="0"/>
                      <w:marRight w:val="0"/>
                      <w:marTop w:val="0"/>
                      <w:marBottom w:val="0"/>
                      <w:divBdr>
                        <w:top w:val="none" w:sz="0" w:space="0" w:color="auto"/>
                        <w:left w:val="none" w:sz="0" w:space="0" w:color="auto"/>
                        <w:bottom w:val="none" w:sz="0" w:space="0" w:color="auto"/>
                        <w:right w:val="none" w:sz="0" w:space="0" w:color="auto"/>
                      </w:divBdr>
                    </w:div>
                  </w:divsChild>
                </w:div>
                <w:div w:id="1492214690">
                  <w:marLeft w:val="0"/>
                  <w:marRight w:val="0"/>
                  <w:marTop w:val="0"/>
                  <w:marBottom w:val="0"/>
                  <w:divBdr>
                    <w:top w:val="none" w:sz="0" w:space="0" w:color="auto"/>
                    <w:left w:val="none" w:sz="0" w:space="0" w:color="auto"/>
                    <w:bottom w:val="none" w:sz="0" w:space="0" w:color="auto"/>
                    <w:right w:val="none" w:sz="0" w:space="0" w:color="auto"/>
                  </w:divBdr>
                  <w:divsChild>
                    <w:div w:id="764305984">
                      <w:marLeft w:val="0"/>
                      <w:marRight w:val="0"/>
                      <w:marTop w:val="0"/>
                      <w:marBottom w:val="0"/>
                      <w:divBdr>
                        <w:top w:val="none" w:sz="0" w:space="0" w:color="auto"/>
                        <w:left w:val="none" w:sz="0" w:space="0" w:color="auto"/>
                        <w:bottom w:val="none" w:sz="0" w:space="0" w:color="auto"/>
                        <w:right w:val="none" w:sz="0" w:space="0" w:color="auto"/>
                      </w:divBdr>
                    </w:div>
                  </w:divsChild>
                </w:div>
                <w:div w:id="1540623432">
                  <w:marLeft w:val="0"/>
                  <w:marRight w:val="0"/>
                  <w:marTop w:val="0"/>
                  <w:marBottom w:val="0"/>
                  <w:divBdr>
                    <w:top w:val="none" w:sz="0" w:space="0" w:color="auto"/>
                    <w:left w:val="none" w:sz="0" w:space="0" w:color="auto"/>
                    <w:bottom w:val="none" w:sz="0" w:space="0" w:color="auto"/>
                    <w:right w:val="none" w:sz="0" w:space="0" w:color="auto"/>
                  </w:divBdr>
                  <w:divsChild>
                    <w:div w:id="488324999">
                      <w:marLeft w:val="0"/>
                      <w:marRight w:val="0"/>
                      <w:marTop w:val="0"/>
                      <w:marBottom w:val="0"/>
                      <w:divBdr>
                        <w:top w:val="none" w:sz="0" w:space="0" w:color="auto"/>
                        <w:left w:val="none" w:sz="0" w:space="0" w:color="auto"/>
                        <w:bottom w:val="none" w:sz="0" w:space="0" w:color="auto"/>
                        <w:right w:val="none" w:sz="0" w:space="0" w:color="auto"/>
                      </w:divBdr>
                    </w:div>
                    <w:div w:id="1156654506">
                      <w:marLeft w:val="0"/>
                      <w:marRight w:val="0"/>
                      <w:marTop w:val="0"/>
                      <w:marBottom w:val="0"/>
                      <w:divBdr>
                        <w:top w:val="none" w:sz="0" w:space="0" w:color="auto"/>
                        <w:left w:val="none" w:sz="0" w:space="0" w:color="auto"/>
                        <w:bottom w:val="none" w:sz="0" w:space="0" w:color="auto"/>
                        <w:right w:val="none" w:sz="0" w:space="0" w:color="auto"/>
                      </w:divBdr>
                    </w:div>
                    <w:div w:id="1988625434">
                      <w:marLeft w:val="0"/>
                      <w:marRight w:val="0"/>
                      <w:marTop w:val="0"/>
                      <w:marBottom w:val="0"/>
                      <w:divBdr>
                        <w:top w:val="none" w:sz="0" w:space="0" w:color="auto"/>
                        <w:left w:val="none" w:sz="0" w:space="0" w:color="auto"/>
                        <w:bottom w:val="none" w:sz="0" w:space="0" w:color="auto"/>
                        <w:right w:val="none" w:sz="0" w:space="0" w:color="auto"/>
                      </w:divBdr>
                    </w:div>
                  </w:divsChild>
                </w:div>
                <w:div w:id="1569926122">
                  <w:marLeft w:val="0"/>
                  <w:marRight w:val="0"/>
                  <w:marTop w:val="0"/>
                  <w:marBottom w:val="0"/>
                  <w:divBdr>
                    <w:top w:val="none" w:sz="0" w:space="0" w:color="auto"/>
                    <w:left w:val="none" w:sz="0" w:space="0" w:color="auto"/>
                    <w:bottom w:val="none" w:sz="0" w:space="0" w:color="auto"/>
                    <w:right w:val="none" w:sz="0" w:space="0" w:color="auto"/>
                  </w:divBdr>
                  <w:divsChild>
                    <w:div w:id="387995703">
                      <w:marLeft w:val="0"/>
                      <w:marRight w:val="0"/>
                      <w:marTop w:val="0"/>
                      <w:marBottom w:val="0"/>
                      <w:divBdr>
                        <w:top w:val="none" w:sz="0" w:space="0" w:color="auto"/>
                        <w:left w:val="none" w:sz="0" w:space="0" w:color="auto"/>
                        <w:bottom w:val="none" w:sz="0" w:space="0" w:color="auto"/>
                        <w:right w:val="none" w:sz="0" w:space="0" w:color="auto"/>
                      </w:divBdr>
                    </w:div>
                  </w:divsChild>
                </w:div>
                <w:div w:id="1665476694">
                  <w:marLeft w:val="0"/>
                  <w:marRight w:val="0"/>
                  <w:marTop w:val="0"/>
                  <w:marBottom w:val="0"/>
                  <w:divBdr>
                    <w:top w:val="none" w:sz="0" w:space="0" w:color="auto"/>
                    <w:left w:val="none" w:sz="0" w:space="0" w:color="auto"/>
                    <w:bottom w:val="none" w:sz="0" w:space="0" w:color="auto"/>
                    <w:right w:val="none" w:sz="0" w:space="0" w:color="auto"/>
                  </w:divBdr>
                  <w:divsChild>
                    <w:div w:id="197935178">
                      <w:marLeft w:val="0"/>
                      <w:marRight w:val="0"/>
                      <w:marTop w:val="0"/>
                      <w:marBottom w:val="0"/>
                      <w:divBdr>
                        <w:top w:val="none" w:sz="0" w:space="0" w:color="auto"/>
                        <w:left w:val="none" w:sz="0" w:space="0" w:color="auto"/>
                        <w:bottom w:val="none" w:sz="0" w:space="0" w:color="auto"/>
                        <w:right w:val="none" w:sz="0" w:space="0" w:color="auto"/>
                      </w:divBdr>
                    </w:div>
                    <w:div w:id="347223338">
                      <w:marLeft w:val="0"/>
                      <w:marRight w:val="0"/>
                      <w:marTop w:val="0"/>
                      <w:marBottom w:val="0"/>
                      <w:divBdr>
                        <w:top w:val="none" w:sz="0" w:space="0" w:color="auto"/>
                        <w:left w:val="none" w:sz="0" w:space="0" w:color="auto"/>
                        <w:bottom w:val="none" w:sz="0" w:space="0" w:color="auto"/>
                        <w:right w:val="none" w:sz="0" w:space="0" w:color="auto"/>
                      </w:divBdr>
                    </w:div>
                    <w:div w:id="768432047">
                      <w:marLeft w:val="0"/>
                      <w:marRight w:val="0"/>
                      <w:marTop w:val="0"/>
                      <w:marBottom w:val="0"/>
                      <w:divBdr>
                        <w:top w:val="none" w:sz="0" w:space="0" w:color="auto"/>
                        <w:left w:val="none" w:sz="0" w:space="0" w:color="auto"/>
                        <w:bottom w:val="none" w:sz="0" w:space="0" w:color="auto"/>
                        <w:right w:val="none" w:sz="0" w:space="0" w:color="auto"/>
                      </w:divBdr>
                    </w:div>
                    <w:div w:id="793255253">
                      <w:marLeft w:val="0"/>
                      <w:marRight w:val="0"/>
                      <w:marTop w:val="0"/>
                      <w:marBottom w:val="0"/>
                      <w:divBdr>
                        <w:top w:val="none" w:sz="0" w:space="0" w:color="auto"/>
                        <w:left w:val="none" w:sz="0" w:space="0" w:color="auto"/>
                        <w:bottom w:val="none" w:sz="0" w:space="0" w:color="auto"/>
                        <w:right w:val="none" w:sz="0" w:space="0" w:color="auto"/>
                      </w:divBdr>
                    </w:div>
                    <w:div w:id="1224176238">
                      <w:marLeft w:val="0"/>
                      <w:marRight w:val="0"/>
                      <w:marTop w:val="0"/>
                      <w:marBottom w:val="0"/>
                      <w:divBdr>
                        <w:top w:val="none" w:sz="0" w:space="0" w:color="auto"/>
                        <w:left w:val="none" w:sz="0" w:space="0" w:color="auto"/>
                        <w:bottom w:val="none" w:sz="0" w:space="0" w:color="auto"/>
                        <w:right w:val="none" w:sz="0" w:space="0" w:color="auto"/>
                      </w:divBdr>
                    </w:div>
                    <w:div w:id="1442990275">
                      <w:marLeft w:val="0"/>
                      <w:marRight w:val="0"/>
                      <w:marTop w:val="0"/>
                      <w:marBottom w:val="0"/>
                      <w:divBdr>
                        <w:top w:val="none" w:sz="0" w:space="0" w:color="auto"/>
                        <w:left w:val="none" w:sz="0" w:space="0" w:color="auto"/>
                        <w:bottom w:val="none" w:sz="0" w:space="0" w:color="auto"/>
                        <w:right w:val="none" w:sz="0" w:space="0" w:color="auto"/>
                      </w:divBdr>
                    </w:div>
                    <w:div w:id="1596748263">
                      <w:marLeft w:val="0"/>
                      <w:marRight w:val="0"/>
                      <w:marTop w:val="0"/>
                      <w:marBottom w:val="0"/>
                      <w:divBdr>
                        <w:top w:val="none" w:sz="0" w:space="0" w:color="auto"/>
                        <w:left w:val="none" w:sz="0" w:space="0" w:color="auto"/>
                        <w:bottom w:val="none" w:sz="0" w:space="0" w:color="auto"/>
                        <w:right w:val="none" w:sz="0" w:space="0" w:color="auto"/>
                      </w:divBdr>
                    </w:div>
                    <w:div w:id="1632857319">
                      <w:marLeft w:val="0"/>
                      <w:marRight w:val="0"/>
                      <w:marTop w:val="0"/>
                      <w:marBottom w:val="0"/>
                      <w:divBdr>
                        <w:top w:val="none" w:sz="0" w:space="0" w:color="auto"/>
                        <w:left w:val="none" w:sz="0" w:space="0" w:color="auto"/>
                        <w:bottom w:val="none" w:sz="0" w:space="0" w:color="auto"/>
                        <w:right w:val="none" w:sz="0" w:space="0" w:color="auto"/>
                      </w:divBdr>
                    </w:div>
                    <w:div w:id="1842621132">
                      <w:marLeft w:val="0"/>
                      <w:marRight w:val="0"/>
                      <w:marTop w:val="0"/>
                      <w:marBottom w:val="0"/>
                      <w:divBdr>
                        <w:top w:val="none" w:sz="0" w:space="0" w:color="auto"/>
                        <w:left w:val="none" w:sz="0" w:space="0" w:color="auto"/>
                        <w:bottom w:val="none" w:sz="0" w:space="0" w:color="auto"/>
                        <w:right w:val="none" w:sz="0" w:space="0" w:color="auto"/>
                      </w:divBdr>
                    </w:div>
                    <w:div w:id="1983534196">
                      <w:marLeft w:val="0"/>
                      <w:marRight w:val="0"/>
                      <w:marTop w:val="0"/>
                      <w:marBottom w:val="0"/>
                      <w:divBdr>
                        <w:top w:val="none" w:sz="0" w:space="0" w:color="auto"/>
                        <w:left w:val="none" w:sz="0" w:space="0" w:color="auto"/>
                        <w:bottom w:val="none" w:sz="0" w:space="0" w:color="auto"/>
                        <w:right w:val="none" w:sz="0" w:space="0" w:color="auto"/>
                      </w:divBdr>
                    </w:div>
                    <w:div w:id="1995063823">
                      <w:marLeft w:val="0"/>
                      <w:marRight w:val="0"/>
                      <w:marTop w:val="0"/>
                      <w:marBottom w:val="0"/>
                      <w:divBdr>
                        <w:top w:val="none" w:sz="0" w:space="0" w:color="auto"/>
                        <w:left w:val="none" w:sz="0" w:space="0" w:color="auto"/>
                        <w:bottom w:val="none" w:sz="0" w:space="0" w:color="auto"/>
                        <w:right w:val="none" w:sz="0" w:space="0" w:color="auto"/>
                      </w:divBdr>
                    </w:div>
                    <w:div w:id="2100708004">
                      <w:marLeft w:val="0"/>
                      <w:marRight w:val="0"/>
                      <w:marTop w:val="0"/>
                      <w:marBottom w:val="0"/>
                      <w:divBdr>
                        <w:top w:val="none" w:sz="0" w:space="0" w:color="auto"/>
                        <w:left w:val="none" w:sz="0" w:space="0" w:color="auto"/>
                        <w:bottom w:val="none" w:sz="0" w:space="0" w:color="auto"/>
                        <w:right w:val="none" w:sz="0" w:space="0" w:color="auto"/>
                      </w:divBdr>
                    </w:div>
                  </w:divsChild>
                </w:div>
                <w:div w:id="1680161061">
                  <w:marLeft w:val="0"/>
                  <w:marRight w:val="0"/>
                  <w:marTop w:val="0"/>
                  <w:marBottom w:val="0"/>
                  <w:divBdr>
                    <w:top w:val="none" w:sz="0" w:space="0" w:color="auto"/>
                    <w:left w:val="none" w:sz="0" w:space="0" w:color="auto"/>
                    <w:bottom w:val="none" w:sz="0" w:space="0" w:color="auto"/>
                    <w:right w:val="none" w:sz="0" w:space="0" w:color="auto"/>
                  </w:divBdr>
                  <w:divsChild>
                    <w:div w:id="2048682234">
                      <w:marLeft w:val="0"/>
                      <w:marRight w:val="0"/>
                      <w:marTop w:val="0"/>
                      <w:marBottom w:val="0"/>
                      <w:divBdr>
                        <w:top w:val="none" w:sz="0" w:space="0" w:color="auto"/>
                        <w:left w:val="none" w:sz="0" w:space="0" w:color="auto"/>
                        <w:bottom w:val="none" w:sz="0" w:space="0" w:color="auto"/>
                        <w:right w:val="none" w:sz="0" w:space="0" w:color="auto"/>
                      </w:divBdr>
                    </w:div>
                  </w:divsChild>
                </w:div>
                <w:div w:id="1688555080">
                  <w:marLeft w:val="0"/>
                  <w:marRight w:val="0"/>
                  <w:marTop w:val="0"/>
                  <w:marBottom w:val="0"/>
                  <w:divBdr>
                    <w:top w:val="none" w:sz="0" w:space="0" w:color="auto"/>
                    <w:left w:val="none" w:sz="0" w:space="0" w:color="auto"/>
                    <w:bottom w:val="none" w:sz="0" w:space="0" w:color="auto"/>
                    <w:right w:val="none" w:sz="0" w:space="0" w:color="auto"/>
                  </w:divBdr>
                  <w:divsChild>
                    <w:div w:id="613170049">
                      <w:marLeft w:val="0"/>
                      <w:marRight w:val="0"/>
                      <w:marTop w:val="0"/>
                      <w:marBottom w:val="0"/>
                      <w:divBdr>
                        <w:top w:val="none" w:sz="0" w:space="0" w:color="auto"/>
                        <w:left w:val="none" w:sz="0" w:space="0" w:color="auto"/>
                        <w:bottom w:val="none" w:sz="0" w:space="0" w:color="auto"/>
                        <w:right w:val="none" w:sz="0" w:space="0" w:color="auto"/>
                      </w:divBdr>
                    </w:div>
                  </w:divsChild>
                </w:div>
                <w:div w:id="1719667930">
                  <w:marLeft w:val="0"/>
                  <w:marRight w:val="0"/>
                  <w:marTop w:val="0"/>
                  <w:marBottom w:val="0"/>
                  <w:divBdr>
                    <w:top w:val="none" w:sz="0" w:space="0" w:color="auto"/>
                    <w:left w:val="none" w:sz="0" w:space="0" w:color="auto"/>
                    <w:bottom w:val="none" w:sz="0" w:space="0" w:color="auto"/>
                    <w:right w:val="none" w:sz="0" w:space="0" w:color="auto"/>
                  </w:divBdr>
                  <w:divsChild>
                    <w:div w:id="464011087">
                      <w:marLeft w:val="0"/>
                      <w:marRight w:val="0"/>
                      <w:marTop w:val="0"/>
                      <w:marBottom w:val="0"/>
                      <w:divBdr>
                        <w:top w:val="none" w:sz="0" w:space="0" w:color="auto"/>
                        <w:left w:val="none" w:sz="0" w:space="0" w:color="auto"/>
                        <w:bottom w:val="none" w:sz="0" w:space="0" w:color="auto"/>
                        <w:right w:val="none" w:sz="0" w:space="0" w:color="auto"/>
                      </w:divBdr>
                    </w:div>
                  </w:divsChild>
                </w:div>
                <w:div w:id="1731727781">
                  <w:marLeft w:val="0"/>
                  <w:marRight w:val="0"/>
                  <w:marTop w:val="0"/>
                  <w:marBottom w:val="0"/>
                  <w:divBdr>
                    <w:top w:val="none" w:sz="0" w:space="0" w:color="auto"/>
                    <w:left w:val="none" w:sz="0" w:space="0" w:color="auto"/>
                    <w:bottom w:val="none" w:sz="0" w:space="0" w:color="auto"/>
                    <w:right w:val="none" w:sz="0" w:space="0" w:color="auto"/>
                  </w:divBdr>
                  <w:divsChild>
                    <w:div w:id="1922250648">
                      <w:marLeft w:val="0"/>
                      <w:marRight w:val="0"/>
                      <w:marTop w:val="0"/>
                      <w:marBottom w:val="0"/>
                      <w:divBdr>
                        <w:top w:val="none" w:sz="0" w:space="0" w:color="auto"/>
                        <w:left w:val="none" w:sz="0" w:space="0" w:color="auto"/>
                        <w:bottom w:val="none" w:sz="0" w:space="0" w:color="auto"/>
                        <w:right w:val="none" w:sz="0" w:space="0" w:color="auto"/>
                      </w:divBdr>
                    </w:div>
                  </w:divsChild>
                </w:div>
                <w:div w:id="1767923611">
                  <w:marLeft w:val="0"/>
                  <w:marRight w:val="0"/>
                  <w:marTop w:val="0"/>
                  <w:marBottom w:val="0"/>
                  <w:divBdr>
                    <w:top w:val="none" w:sz="0" w:space="0" w:color="auto"/>
                    <w:left w:val="none" w:sz="0" w:space="0" w:color="auto"/>
                    <w:bottom w:val="none" w:sz="0" w:space="0" w:color="auto"/>
                    <w:right w:val="none" w:sz="0" w:space="0" w:color="auto"/>
                  </w:divBdr>
                  <w:divsChild>
                    <w:div w:id="1643118985">
                      <w:marLeft w:val="0"/>
                      <w:marRight w:val="0"/>
                      <w:marTop w:val="0"/>
                      <w:marBottom w:val="0"/>
                      <w:divBdr>
                        <w:top w:val="none" w:sz="0" w:space="0" w:color="auto"/>
                        <w:left w:val="none" w:sz="0" w:space="0" w:color="auto"/>
                        <w:bottom w:val="none" w:sz="0" w:space="0" w:color="auto"/>
                        <w:right w:val="none" w:sz="0" w:space="0" w:color="auto"/>
                      </w:divBdr>
                    </w:div>
                  </w:divsChild>
                </w:div>
                <w:div w:id="1815222544">
                  <w:marLeft w:val="0"/>
                  <w:marRight w:val="0"/>
                  <w:marTop w:val="0"/>
                  <w:marBottom w:val="0"/>
                  <w:divBdr>
                    <w:top w:val="none" w:sz="0" w:space="0" w:color="auto"/>
                    <w:left w:val="none" w:sz="0" w:space="0" w:color="auto"/>
                    <w:bottom w:val="none" w:sz="0" w:space="0" w:color="auto"/>
                    <w:right w:val="none" w:sz="0" w:space="0" w:color="auto"/>
                  </w:divBdr>
                  <w:divsChild>
                    <w:div w:id="335497724">
                      <w:marLeft w:val="0"/>
                      <w:marRight w:val="0"/>
                      <w:marTop w:val="0"/>
                      <w:marBottom w:val="0"/>
                      <w:divBdr>
                        <w:top w:val="none" w:sz="0" w:space="0" w:color="auto"/>
                        <w:left w:val="none" w:sz="0" w:space="0" w:color="auto"/>
                        <w:bottom w:val="none" w:sz="0" w:space="0" w:color="auto"/>
                        <w:right w:val="none" w:sz="0" w:space="0" w:color="auto"/>
                      </w:divBdr>
                    </w:div>
                  </w:divsChild>
                </w:div>
                <w:div w:id="1817608179">
                  <w:marLeft w:val="0"/>
                  <w:marRight w:val="0"/>
                  <w:marTop w:val="0"/>
                  <w:marBottom w:val="0"/>
                  <w:divBdr>
                    <w:top w:val="none" w:sz="0" w:space="0" w:color="auto"/>
                    <w:left w:val="none" w:sz="0" w:space="0" w:color="auto"/>
                    <w:bottom w:val="none" w:sz="0" w:space="0" w:color="auto"/>
                    <w:right w:val="none" w:sz="0" w:space="0" w:color="auto"/>
                  </w:divBdr>
                  <w:divsChild>
                    <w:div w:id="1341472201">
                      <w:marLeft w:val="0"/>
                      <w:marRight w:val="0"/>
                      <w:marTop w:val="0"/>
                      <w:marBottom w:val="0"/>
                      <w:divBdr>
                        <w:top w:val="none" w:sz="0" w:space="0" w:color="auto"/>
                        <w:left w:val="none" w:sz="0" w:space="0" w:color="auto"/>
                        <w:bottom w:val="none" w:sz="0" w:space="0" w:color="auto"/>
                        <w:right w:val="none" w:sz="0" w:space="0" w:color="auto"/>
                      </w:divBdr>
                    </w:div>
                  </w:divsChild>
                </w:div>
                <w:div w:id="1896503939">
                  <w:marLeft w:val="0"/>
                  <w:marRight w:val="0"/>
                  <w:marTop w:val="0"/>
                  <w:marBottom w:val="0"/>
                  <w:divBdr>
                    <w:top w:val="none" w:sz="0" w:space="0" w:color="auto"/>
                    <w:left w:val="none" w:sz="0" w:space="0" w:color="auto"/>
                    <w:bottom w:val="none" w:sz="0" w:space="0" w:color="auto"/>
                    <w:right w:val="none" w:sz="0" w:space="0" w:color="auto"/>
                  </w:divBdr>
                  <w:divsChild>
                    <w:div w:id="5374172">
                      <w:marLeft w:val="0"/>
                      <w:marRight w:val="0"/>
                      <w:marTop w:val="0"/>
                      <w:marBottom w:val="0"/>
                      <w:divBdr>
                        <w:top w:val="none" w:sz="0" w:space="0" w:color="auto"/>
                        <w:left w:val="none" w:sz="0" w:space="0" w:color="auto"/>
                        <w:bottom w:val="none" w:sz="0" w:space="0" w:color="auto"/>
                        <w:right w:val="none" w:sz="0" w:space="0" w:color="auto"/>
                      </w:divBdr>
                    </w:div>
                  </w:divsChild>
                </w:div>
                <w:div w:id="1935434443">
                  <w:marLeft w:val="0"/>
                  <w:marRight w:val="0"/>
                  <w:marTop w:val="0"/>
                  <w:marBottom w:val="0"/>
                  <w:divBdr>
                    <w:top w:val="none" w:sz="0" w:space="0" w:color="auto"/>
                    <w:left w:val="none" w:sz="0" w:space="0" w:color="auto"/>
                    <w:bottom w:val="none" w:sz="0" w:space="0" w:color="auto"/>
                    <w:right w:val="none" w:sz="0" w:space="0" w:color="auto"/>
                  </w:divBdr>
                  <w:divsChild>
                    <w:div w:id="1544638232">
                      <w:marLeft w:val="0"/>
                      <w:marRight w:val="0"/>
                      <w:marTop w:val="0"/>
                      <w:marBottom w:val="0"/>
                      <w:divBdr>
                        <w:top w:val="none" w:sz="0" w:space="0" w:color="auto"/>
                        <w:left w:val="none" w:sz="0" w:space="0" w:color="auto"/>
                        <w:bottom w:val="none" w:sz="0" w:space="0" w:color="auto"/>
                        <w:right w:val="none" w:sz="0" w:space="0" w:color="auto"/>
                      </w:divBdr>
                    </w:div>
                  </w:divsChild>
                </w:div>
                <w:div w:id="2012246734">
                  <w:marLeft w:val="0"/>
                  <w:marRight w:val="0"/>
                  <w:marTop w:val="0"/>
                  <w:marBottom w:val="0"/>
                  <w:divBdr>
                    <w:top w:val="none" w:sz="0" w:space="0" w:color="auto"/>
                    <w:left w:val="none" w:sz="0" w:space="0" w:color="auto"/>
                    <w:bottom w:val="none" w:sz="0" w:space="0" w:color="auto"/>
                    <w:right w:val="none" w:sz="0" w:space="0" w:color="auto"/>
                  </w:divBdr>
                  <w:divsChild>
                    <w:div w:id="2080712496">
                      <w:marLeft w:val="0"/>
                      <w:marRight w:val="0"/>
                      <w:marTop w:val="0"/>
                      <w:marBottom w:val="0"/>
                      <w:divBdr>
                        <w:top w:val="none" w:sz="0" w:space="0" w:color="auto"/>
                        <w:left w:val="none" w:sz="0" w:space="0" w:color="auto"/>
                        <w:bottom w:val="none" w:sz="0" w:space="0" w:color="auto"/>
                        <w:right w:val="none" w:sz="0" w:space="0" w:color="auto"/>
                      </w:divBdr>
                    </w:div>
                  </w:divsChild>
                </w:div>
                <w:div w:id="2034187972">
                  <w:marLeft w:val="0"/>
                  <w:marRight w:val="0"/>
                  <w:marTop w:val="0"/>
                  <w:marBottom w:val="0"/>
                  <w:divBdr>
                    <w:top w:val="none" w:sz="0" w:space="0" w:color="auto"/>
                    <w:left w:val="none" w:sz="0" w:space="0" w:color="auto"/>
                    <w:bottom w:val="none" w:sz="0" w:space="0" w:color="auto"/>
                    <w:right w:val="none" w:sz="0" w:space="0" w:color="auto"/>
                  </w:divBdr>
                  <w:divsChild>
                    <w:div w:id="657735549">
                      <w:marLeft w:val="0"/>
                      <w:marRight w:val="0"/>
                      <w:marTop w:val="0"/>
                      <w:marBottom w:val="0"/>
                      <w:divBdr>
                        <w:top w:val="none" w:sz="0" w:space="0" w:color="auto"/>
                        <w:left w:val="none" w:sz="0" w:space="0" w:color="auto"/>
                        <w:bottom w:val="none" w:sz="0" w:space="0" w:color="auto"/>
                        <w:right w:val="none" w:sz="0" w:space="0" w:color="auto"/>
                      </w:divBdr>
                    </w:div>
                    <w:div w:id="744305070">
                      <w:marLeft w:val="0"/>
                      <w:marRight w:val="0"/>
                      <w:marTop w:val="0"/>
                      <w:marBottom w:val="0"/>
                      <w:divBdr>
                        <w:top w:val="none" w:sz="0" w:space="0" w:color="auto"/>
                        <w:left w:val="none" w:sz="0" w:space="0" w:color="auto"/>
                        <w:bottom w:val="none" w:sz="0" w:space="0" w:color="auto"/>
                        <w:right w:val="none" w:sz="0" w:space="0" w:color="auto"/>
                      </w:divBdr>
                    </w:div>
                    <w:div w:id="792795280">
                      <w:marLeft w:val="0"/>
                      <w:marRight w:val="0"/>
                      <w:marTop w:val="0"/>
                      <w:marBottom w:val="0"/>
                      <w:divBdr>
                        <w:top w:val="none" w:sz="0" w:space="0" w:color="auto"/>
                        <w:left w:val="none" w:sz="0" w:space="0" w:color="auto"/>
                        <w:bottom w:val="none" w:sz="0" w:space="0" w:color="auto"/>
                        <w:right w:val="none" w:sz="0" w:space="0" w:color="auto"/>
                      </w:divBdr>
                    </w:div>
                    <w:div w:id="1200894003">
                      <w:marLeft w:val="0"/>
                      <w:marRight w:val="0"/>
                      <w:marTop w:val="0"/>
                      <w:marBottom w:val="0"/>
                      <w:divBdr>
                        <w:top w:val="none" w:sz="0" w:space="0" w:color="auto"/>
                        <w:left w:val="none" w:sz="0" w:space="0" w:color="auto"/>
                        <w:bottom w:val="none" w:sz="0" w:space="0" w:color="auto"/>
                        <w:right w:val="none" w:sz="0" w:space="0" w:color="auto"/>
                      </w:divBdr>
                    </w:div>
                    <w:div w:id="1476990471">
                      <w:marLeft w:val="0"/>
                      <w:marRight w:val="0"/>
                      <w:marTop w:val="0"/>
                      <w:marBottom w:val="0"/>
                      <w:divBdr>
                        <w:top w:val="none" w:sz="0" w:space="0" w:color="auto"/>
                        <w:left w:val="none" w:sz="0" w:space="0" w:color="auto"/>
                        <w:bottom w:val="none" w:sz="0" w:space="0" w:color="auto"/>
                        <w:right w:val="none" w:sz="0" w:space="0" w:color="auto"/>
                      </w:divBdr>
                    </w:div>
                  </w:divsChild>
                </w:div>
                <w:div w:id="2070375526">
                  <w:marLeft w:val="0"/>
                  <w:marRight w:val="0"/>
                  <w:marTop w:val="0"/>
                  <w:marBottom w:val="0"/>
                  <w:divBdr>
                    <w:top w:val="none" w:sz="0" w:space="0" w:color="auto"/>
                    <w:left w:val="none" w:sz="0" w:space="0" w:color="auto"/>
                    <w:bottom w:val="none" w:sz="0" w:space="0" w:color="auto"/>
                    <w:right w:val="none" w:sz="0" w:space="0" w:color="auto"/>
                  </w:divBdr>
                  <w:divsChild>
                    <w:div w:id="865143088">
                      <w:marLeft w:val="0"/>
                      <w:marRight w:val="0"/>
                      <w:marTop w:val="0"/>
                      <w:marBottom w:val="0"/>
                      <w:divBdr>
                        <w:top w:val="none" w:sz="0" w:space="0" w:color="auto"/>
                        <w:left w:val="none" w:sz="0" w:space="0" w:color="auto"/>
                        <w:bottom w:val="none" w:sz="0" w:space="0" w:color="auto"/>
                        <w:right w:val="none" w:sz="0" w:space="0" w:color="auto"/>
                      </w:divBdr>
                    </w:div>
                  </w:divsChild>
                </w:div>
                <w:div w:id="2105882695">
                  <w:marLeft w:val="0"/>
                  <w:marRight w:val="0"/>
                  <w:marTop w:val="0"/>
                  <w:marBottom w:val="0"/>
                  <w:divBdr>
                    <w:top w:val="none" w:sz="0" w:space="0" w:color="auto"/>
                    <w:left w:val="none" w:sz="0" w:space="0" w:color="auto"/>
                    <w:bottom w:val="none" w:sz="0" w:space="0" w:color="auto"/>
                    <w:right w:val="none" w:sz="0" w:space="0" w:color="auto"/>
                  </w:divBdr>
                  <w:divsChild>
                    <w:div w:id="152842150">
                      <w:marLeft w:val="0"/>
                      <w:marRight w:val="0"/>
                      <w:marTop w:val="0"/>
                      <w:marBottom w:val="0"/>
                      <w:divBdr>
                        <w:top w:val="none" w:sz="0" w:space="0" w:color="auto"/>
                        <w:left w:val="none" w:sz="0" w:space="0" w:color="auto"/>
                        <w:bottom w:val="none" w:sz="0" w:space="0" w:color="auto"/>
                        <w:right w:val="none" w:sz="0" w:space="0" w:color="auto"/>
                      </w:divBdr>
                    </w:div>
                  </w:divsChild>
                </w:div>
                <w:div w:id="2132284711">
                  <w:marLeft w:val="0"/>
                  <w:marRight w:val="0"/>
                  <w:marTop w:val="0"/>
                  <w:marBottom w:val="0"/>
                  <w:divBdr>
                    <w:top w:val="none" w:sz="0" w:space="0" w:color="auto"/>
                    <w:left w:val="none" w:sz="0" w:space="0" w:color="auto"/>
                    <w:bottom w:val="none" w:sz="0" w:space="0" w:color="auto"/>
                    <w:right w:val="none" w:sz="0" w:space="0" w:color="auto"/>
                  </w:divBdr>
                  <w:divsChild>
                    <w:div w:id="14875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897603">
      <w:bodyDiv w:val="1"/>
      <w:marLeft w:val="0"/>
      <w:marRight w:val="0"/>
      <w:marTop w:val="0"/>
      <w:marBottom w:val="0"/>
      <w:divBdr>
        <w:top w:val="none" w:sz="0" w:space="0" w:color="auto"/>
        <w:left w:val="none" w:sz="0" w:space="0" w:color="auto"/>
        <w:bottom w:val="none" w:sz="0" w:space="0" w:color="auto"/>
        <w:right w:val="none" w:sz="0" w:space="0" w:color="auto"/>
      </w:divBdr>
    </w:div>
    <w:div w:id="936325084">
      <w:bodyDiv w:val="1"/>
      <w:marLeft w:val="0"/>
      <w:marRight w:val="0"/>
      <w:marTop w:val="0"/>
      <w:marBottom w:val="0"/>
      <w:divBdr>
        <w:top w:val="none" w:sz="0" w:space="0" w:color="auto"/>
        <w:left w:val="none" w:sz="0" w:space="0" w:color="auto"/>
        <w:bottom w:val="none" w:sz="0" w:space="0" w:color="auto"/>
        <w:right w:val="none" w:sz="0" w:space="0" w:color="auto"/>
      </w:divBdr>
    </w:div>
    <w:div w:id="1073897251">
      <w:bodyDiv w:val="1"/>
      <w:marLeft w:val="0"/>
      <w:marRight w:val="0"/>
      <w:marTop w:val="0"/>
      <w:marBottom w:val="0"/>
      <w:divBdr>
        <w:top w:val="none" w:sz="0" w:space="0" w:color="auto"/>
        <w:left w:val="none" w:sz="0" w:space="0" w:color="auto"/>
        <w:bottom w:val="none" w:sz="0" w:space="0" w:color="auto"/>
        <w:right w:val="none" w:sz="0" w:space="0" w:color="auto"/>
      </w:divBdr>
      <w:divsChild>
        <w:div w:id="787968777">
          <w:marLeft w:val="0"/>
          <w:marRight w:val="0"/>
          <w:marTop w:val="0"/>
          <w:marBottom w:val="0"/>
          <w:divBdr>
            <w:top w:val="none" w:sz="0" w:space="0" w:color="auto"/>
            <w:left w:val="none" w:sz="0" w:space="0" w:color="auto"/>
            <w:bottom w:val="none" w:sz="0" w:space="0" w:color="auto"/>
            <w:right w:val="none" w:sz="0" w:space="0" w:color="auto"/>
          </w:divBdr>
          <w:divsChild>
            <w:div w:id="955793077">
              <w:marLeft w:val="0"/>
              <w:marRight w:val="0"/>
              <w:marTop w:val="0"/>
              <w:marBottom w:val="0"/>
              <w:divBdr>
                <w:top w:val="none" w:sz="0" w:space="0" w:color="auto"/>
                <w:left w:val="none" w:sz="0" w:space="0" w:color="auto"/>
                <w:bottom w:val="none" w:sz="0" w:space="0" w:color="auto"/>
                <w:right w:val="none" w:sz="0" w:space="0" w:color="auto"/>
              </w:divBdr>
              <w:divsChild>
                <w:div w:id="1822231714">
                  <w:marLeft w:val="0"/>
                  <w:marRight w:val="0"/>
                  <w:marTop w:val="0"/>
                  <w:marBottom w:val="0"/>
                  <w:divBdr>
                    <w:top w:val="none" w:sz="0" w:space="0" w:color="auto"/>
                    <w:left w:val="none" w:sz="0" w:space="0" w:color="auto"/>
                    <w:bottom w:val="none" w:sz="0" w:space="0" w:color="auto"/>
                    <w:right w:val="none" w:sz="0" w:space="0" w:color="auto"/>
                  </w:divBdr>
                  <w:divsChild>
                    <w:div w:id="895550624">
                      <w:marLeft w:val="0"/>
                      <w:marRight w:val="0"/>
                      <w:marTop w:val="0"/>
                      <w:marBottom w:val="0"/>
                      <w:divBdr>
                        <w:top w:val="none" w:sz="0" w:space="0" w:color="auto"/>
                        <w:left w:val="none" w:sz="0" w:space="0" w:color="auto"/>
                        <w:bottom w:val="none" w:sz="0" w:space="0" w:color="auto"/>
                        <w:right w:val="none" w:sz="0" w:space="0" w:color="auto"/>
                      </w:divBdr>
                      <w:divsChild>
                        <w:div w:id="1380593892">
                          <w:marLeft w:val="0"/>
                          <w:marRight w:val="0"/>
                          <w:marTop w:val="0"/>
                          <w:marBottom w:val="0"/>
                          <w:divBdr>
                            <w:top w:val="none" w:sz="0" w:space="0" w:color="auto"/>
                            <w:left w:val="none" w:sz="0" w:space="0" w:color="auto"/>
                            <w:bottom w:val="none" w:sz="0" w:space="0" w:color="auto"/>
                            <w:right w:val="none" w:sz="0" w:space="0" w:color="auto"/>
                          </w:divBdr>
                          <w:divsChild>
                            <w:div w:id="1092122494">
                              <w:marLeft w:val="0"/>
                              <w:marRight w:val="0"/>
                              <w:marTop w:val="0"/>
                              <w:marBottom w:val="0"/>
                              <w:divBdr>
                                <w:top w:val="none" w:sz="0" w:space="0" w:color="auto"/>
                                <w:left w:val="none" w:sz="0" w:space="0" w:color="auto"/>
                                <w:bottom w:val="none" w:sz="0" w:space="0" w:color="auto"/>
                                <w:right w:val="none" w:sz="0" w:space="0" w:color="auto"/>
                              </w:divBdr>
                              <w:divsChild>
                                <w:div w:id="1344892420">
                                  <w:marLeft w:val="0"/>
                                  <w:marRight w:val="0"/>
                                  <w:marTop w:val="0"/>
                                  <w:marBottom w:val="0"/>
                                  <w:divBdr>
                                    <w:top w:val="none" w:sz="0" w:space="0" w:color="auto"/>
                                    <w:left w:val="none" w:sz="0" w:space="0" w:color="auto"/>
                                    <w:bottom w:val="none" w:sz="0" w:space="0" w:color="auto"/>
                                    <w:right w:val="none" w:sz="0" w:space="0" w:color="auto"/>
                                  </w:divBdr>
                                  <w:divsChild>
                                    <w:div w:id="1818497144">
                                      <w:marLeft w:val="0"/>
                                      <w:marRight w:val="0"/>
                                      <w:marTop w:val="0"/>
                                      <w:marBottom w:val="0"/>
                                      <w:divBdr>
                                        <w:top w:val="none" w:sz="0" w:space="0" w:color="auto"/>
                                        <w:left w:val="none" w:sz="0" w:space="0" w:color="auto"/>
                                        <w:bottom w:val="none" w:sz="0" w:space="0" w:color="auto"/>
                                        <w:right w:val="none" w:sz="0" w:space="0" w:color="auto"/>
                                      </w:divBdr>
                                      <w:divsChild>
                                        <w:div w:id="1189101622">
                                          <w:marLeft w:val="0"/>
                                          <w:marRight w:val="0"/>
                                          <w:marTop w:val="0"/>
                                          <w:marBottom w:val="0"/>
                                          <w:divBdr>
                                            <w:top w:val="none" w:sz="0" w:space="0" w:color="auto"/>
                                            <w:left w:val="none" w:sz="0" w:space="0" w:color="auto"/>
                                            <w:bottom w:val="none" w:sz="0" w:space="0" w:color="auto"/>
                                            <w:right w:val="none" w:sz="0" w:space="0" w:color="auto"/>
                                          </w:divBdr>
                                          <w:divsChild>
                                            <w:div w:id="485901245">
                                              <w:marLeft w:val="6000"/>
                                              <w:marRight w:val="0"/>
                                              <w:marTop w:val="0"/>
                                              <w:marBottom w:val="0"/>
                                              <w:divBdr>
                                                <w:top w:val="single" w:sz="6" w:space="0" w:color="D2D5D7"/>
                                                <w:left w:val="single" w:sz="6" w:space="0" w:color="D2D5D7"/>
                                                <w:bottom w:val="none" w:sz="0" w:space="0" w:color="auto"/>
                                                <w:right w:val="single" w:sz="6" w:space="0" w:color="D2D5D7"/>
                                              </w:divBdr>
                                              <w:divsChild>
                                                <w:div w:id="1088846754">
                                                  <w:marLeft w:val="0"/>
                                                  <w:marRight w:val="0"/>
                                                  <w:marTop w:val="0"/>
                                                  <w:marBottom w:val="0"/>
                                                  <w:divBdr>
                                                    <w:top w:val="none" w:sz="0" w:space="0" w:color="auto"/>
                                                    <w:left w:val="none" w:sz="0" w:space="0" w:color="auto"/>
                                                    <w:bottom w:val="none" w:sz="0" w:space="0" w:color="auto"/>
                                                    <w:right w:val="none" w:sz="0" w:space="0" w:color="auto"/>
                                                  </w:divBdr>
                                                  <w:divsChild>
                                                    <w:div w:id="1182621417">
                                                      <w:marLeft w:val="0"/>
                                                      <w:marRight w:val="0"/>
                                                      <w:marTop w:val="0"/>
                                                      <w:marBottom w:val="0"/>
                                                      <w:divBdr>
                                                        <w:top w:val="none" w:sz="0" w:space="0" w:color="auto"/>
                                                        <w:left w:val="none" w:sz="0" w:space="0" w:color="auto"/>
                                                        <w:bottom w:val="none" w:sz="0" w:space="0" w:color="auto"/>
                                                        <w:right w:val="none" w:sz="0" w:space="0" w:color="auto"/>
                                                      </w:divBdr>
                                                      <w:divsChild>
                                                        <w:div w:id="496002530">
                                                          <w:marLeft w:val="0"/>
                                                          <w:marRight w:val="0"/>
                                                          <w:marTop w:val="0"/>
                                                          <w:marBottom w:val="0"/>
                                                          <w:divBdr>
                                                            <w:top w:val="none" w:sz="0" w:space="0" w:color="auto"/>
                                                            <w:left w:val="none" w:sz="0" w:space="0" w:color="auto"/>
                                                            <w:bottom w:val="none" w:sz="0" w:space="0" w:color="auto"/>
                                                            <w:right w:val="none" w:sz="0" w:space="0" w:color="auto"/>
                                                          </w:divBdr>
                                                          <w:divsChild>
                                                            <w:div w:id="479347254">
                                                              <w:marLeft w:val="0"/>
                                                              <w:marRight w:val="0"/>
                                                              <w:marTop w:val="0"/>
                                                              <w:marBottom w:val="0"/>
                                                              <w:divBdr>
                                                                <w:top w:val="none" w:sz="0" w:space="0" w:color="auto"/>
                                                                <w:left w:val="none" w:sz="0" w:space="0" w:color="auto"/>
                                                                <w:bottom w:val="none" w:sz="0" w:space="0" w:color="auto"/>
                                                                <w:right w:val="none" w:sz="0" w:space="0" w:color="auto"/>
                                                              </w:divBdr>
                                                              <w:divsChild>
                                                                <w:div w:id="1785270317">
                                                                  <w:marLeft w:val="-75"/>
                                                                  <w:marRight w:val="0"/>
                                                                  <w:marTop w:val="30"/>
                                                                  <w:marBottom w:val="30"/>
                                                                  <w:divBdr>
                                                                    <w:top w:val="none" w:sz="0" w:space="0" w:color="auto"/>
                                                                    <w:left w:val="none" w:sz="0" w:space="0" w:color="auto"/>
                                                                    <w:bottom w:val="none" w:sz="0" w:space="0" w:color="auto"/>
                                                                    <w:right w:val="none" w:sz="0" w:space="0" w:color="auto"/>
                                                                  </w:divBdr>
                                                                  <w:divsChild>
                                                                    <w:div w:id="1370764133">
                                                                      <w:marLeft w:val="0"/>
                                                                      <w:marRight w:val="0"/>
                                                                      <w:marTop w:val="0"/>
                                                                      <w:marBottom w:val="0"/>
                                                                      <w:divBdr>
                                                                        <w:top w:val="none" w:sz="0" w:space="0" w:color="auto"/>
                                                                        <w:left w:val="none" w:sz="0" w:space="0" w:color="auto"/>
                                                                        <w:bottom w:val="none" w:sz="0" w:space="0" w:color="auto"/>
                                                                        <w:right w:val="none" w:sz="0" w:space="0" w:color="auto"/>
                                                                      </w:divBdr>
                                                                      <w:divsChild>
                                                                        <w:div w:id="898513726">
                                                                          <w:marLeft w:val="0"/>
                                                                          <w:marRight w:val="0"/>
                                                                          <w:marTop w:val="0"/>
                                                                          <w:marBottom w:val="0"/>
                                                                          <w:divBdr>
                                                                            <w:top w:val="none" w:sz="0" w:space="0" w:color="auto"/>
                                                                            <w:left w:val="none" w:sz="0" w:space="0" w:color="auto"/>
                                                                            <w:bottom w:val="none" w:sz="0" w:space="0" w:color="auto"/>
                                                                            <w:right w:val="none" w:sz="0" w:space="0" w:color="auto"/>
                                                                          </w:divBdr>
                                                                          <w:divsChild>
                                                                            <w:div w:id="634483291">
                                                                              <w:marLeft w:val="0"/>
                                                                              <w:marRight w:val="0"/>
                                                                              <w:marTop w:val="0"/>
                                                                              <w:marBottom w:val="0"/>
                                                                              <w:divBdr>
                                                                                <w:top w:val="none" w:sz="0" w:space="0" w:color="auto"/>
                                                                                <w:left w:val="none" w:sz="0" w:space="0" w:color="auto"/>
                                                                                <w:bottom w:val="none" w:sz="0" w:space="0" w:color="auto"/>
                                                                                <w:right w:val="none" w:sz="0" w:space="0" w:color="auto"/>
                                                                              </w:divBdr>
                                                                              <w:divsChild>
                                                                                <w:div w:id="262619068">
                                                                                  <w:marLeft w:val="0"/>
                                                                                  <w:marRight w:val="0"/>
                                                                                  <w:marTop w:val="0"/>
                                                                                  <w:marBottom w:val="0"/>
                                                                                  <w:divBdr>
                                                                                    <w:top w:val="none" w:sz="0" w:space="0" w:color="auto"/>
                                                                                    <w:left w:val="none" w:sz="0" w:space="0" w:color="auto"/>
                                                                                    <w:bottom w:val="none" w:sz="0" w:space="0" w:color="auto"/>
                                                                                    <w:right w:val="none" w:sz="0" w:space="0" w:color="auto"/>
                                                                                  </w:divBdr>
                                                                                  <w:divsChild>
                                                                                    <w:div w:id="1482771131">
                                                                                      <w:marLeft w:val="0"/>
                                                                                      <w:marRight w:val="0"/>
                                                                                      <w:marTop w:val="0"/>
                                                                                      <w:marBottom w:val="0"/>
                                                                                      <w:divBdr>
                                                                                        <w:top w:val="none" w:sz="0" w:space="0" w:color="auto"/>
                                                                                        <w:left w:val="none" w:sz="0" w:space="0" w:color="auto"/>
                                                                                        <w:bottom w:val="none" w:sz="0" w:space="0" w:color="auto"/>
                                                                                        <w:right w:val="none" w:sz="0" w:space="0" w:color="auto"/>
                                                                                      </w:divBdr>
                                                                                    </w:div>
                                                                                    <w:div w:id="2011786228">
                                                                                      <w:marLeft w:val="0"/>
                                                                                      <w:marRight w:val="0"/>
                                                                                      <w:marTop w:val="0"/>
                                                                                      <w:marBottom w:val="0"/>
                                                                                      <w:divBdr>
                                                                                        <w:top w:val="none" w:sz="0" w:space="0" w:color="auto"/>
                                                                                        <w:left w:val="none" w:sz="0" w:space="0" w:color="auto"/>
                                                                                        <w:bottom w:val="none" w:sz="0" w:space="0" w:color="auto"/>
                                                                                        <w:right w:val="none" w:sz="0" w:space="0" w:color="auto"/>
                                                                                      </w:divBdr>
                                                                                    </w:div>
                                                                                    <w:div w:id="413205604">
                                                                                      <w:marLeft w:val="0"/>
                                                                                      <w:marRight w:val="0"/>
                                                                                      <w:marTop w:val="0"/>
                                                                                      <w:marBottom w:val="0"/>
                                                                                      <w:divBdr>
                                                                                        <w:top w:val="none" w:sz="0" w:space="0" w:color="auto"/>
                                                                                        <w:left w:val="none" w:sz="0" w:space="0" w:color="auto"/>
                                                                                        <w:bottom w:val="none" w:sz="0" w:space="0" w:color="auto"/>
                                                                                        <w:right w:val="none" w:sz="0" w:space="0" w:color="auto"/>
                                                                                      </w:divBdr>
                                                                                    </w:div>
                                                                                    <w:div w:id="2018993151">
                                                                                      <w:marLeft w:val="0"/>
                                                                                      <w:marRight w:val="0"/>
                                                                                      <w:marTop w:val="0"/>
                                                                                      <w:marBottom w:val="0"/>
                                                                                      <w:divBdr>
                                                                                        <w:top w:val="none" w:sz="0" w:space="0" w:color="auto"/>
                                                                                        <w:left w:val="none" w:sz="0" w:space="0" w:color="auto"/>
                                                                                        <w:bottom w:val="none" w:sz="0" w:space="0" w:color="auto"/>
                                                                                        <w:right w:val="none" w:sz="0" w:space="0" w:color="auto"/>
                                                                                      </w:divBdr>
                                                                                    </w:div>
                                                                                    <w:div w:id="152131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82918136">
      <w:bodyDiv w:val="1"/>
      <w:marLeft w:val="0"/>
      <w:marRight w:val="0"/>
      <w:marTop w:val="0"/>
      <w:marBottom w:val="0"/>
      <w:divBdr>
        <w:top w:val="none" w:sz="0" w:space="0" w:color="auto"/>
        <w:left w:val="none" w:sz="0" w:space="0" w:color="auto"/>
        <w:bottom w:val="none" w:sz="0" w:space="0" w:color="auto"/>
        <w:right w:val="none" w:sz="0" w:space="0" w:color="auto"/>
      </w:divBdr>
    </w:div>
    <w:div w:id="1147431768">
      <w:bodyDiv w:val="1"/>
      <w:marLeft w:val="0"/>
      <w:marRight w:val="0"/>
      <w:marTop w:val="0"/>
      <w:marBottom w:val="0"/>
      <w:divBdr>
        <w:top w:val="none" w:sz="0" w:space="0" w:color="auto"/>
        <w:left w:val="none" w:sz="0" w:space="0" w:color="auto"/>
        <w:bottom w:val="none" w:sz="0" w:space="0" w:color="auto"/>
        <w:right w:val="none" w:sz="0" w:space="0" w:color="auto"/>
      </w:divBdr>
      <w:divsChild>
        <w:div w:id="261299864">
          <w:marLeft w:val="0"/>
          <w:marRight w:val="0"/>
          <w:marTop w:val="0"/>
          <w:marBottom w:val="0"/>
          <w:divBdr>
            <w:top w:val="none" w:sz="0" w:space="0" w:color="auto"/>
            <w:left w:val="none" w:sz="0" w:space="0" w:color="auto"/>
            <w:bottom w:val="none" w:sz="0" w:space="0" w:color="auto"/>
            <w:right w:val="none" w:sz="0" w:space="0" w:color="auto"/>
          </w:divBdr>
          <w:divsChild>
            <w:div w:id="2095667036">
              <w:marLeft w:val="0"/>
              <w:marRight w:val="0"/>
              <w:marTop w:val="0"/>
              <w:marBottom w:val="0"/>
              <w:divBdr>
                <w:top w:val="none" w:sz="0" w:space="0" w:color="auto"/>
                <w:left w:val="none" w:sz="0" w:space="0" w:color="auto"/>
                <w:bottom w:val="none" w:sz="0" w:space="0" w:color="auto"/>
                <w:right w:val="none" w:sz="0" w:space="0" w:color="auto"/>
              </w:divBdr>
              <w:divsChild>
                <w:div w:id="1661275617">
                  <w:marLeft w:val="0"/>
                  <w:marRight w:val="0"/>
                  <w:marTop w:val="0"/>
                  <w:marBottom w:val="0"/>
                  <w:divBdr>
                    <w:top w:val="none" w:sz="0" w:space="0" w:color="auto"/>
                    <w:left w:val="none" w:sz="0" w:space="0" w:color="auto"/>
                    <w:bottom w:val="none" w:sz="0" w:space="0" w:color="auto"/>
                    <w:right w:val="none" w:sz="0" w:space="0" w:color="auto"/>
                  </w:divBdr>
                  <w:divsChild>
                    <w:div w:id="1549343021">
                      <w:marLeft w:val="0"/>
                      <w:marRight w:val="0"/>
                      <w:marTop w:val="0"/>
                      <w:marBottom w:val="0"/>
                      <w:divBdr>
                        <w:top w:val="none" w:sz="0" w:space="0" w:color="auto"/>
                        <w:left w:val="none" w:sz="0" w:space="0" w:color="auto"/>
                        <w:bottom w:val="none" w:sz="0" w:space="0" w:color="auto"/>
                        <w:right w:val="none" w:sz="0" w:space="0" w:color="auto"/>
                      </w:divBdr>
                      <w:divsChild>
                        <w:div w:id="176045463">
                          <w:marLeft w:val="0"/>
                          <w:marRight w:val="0"/>
                          <w:marTop w:val="0"/>
                          <w:marBottom w:val="0"/>
                          <w:divBdr>
                            <w:top w:val="none" w:sz="0" w:space="0" w:color="auto"/>
                            <w:left w:val="none" w:sz="0" w:space="0" w:color="auto"/>
                            <w:bottom w:val="none" w:sz="0" w:space="0" w:color="auto"/>
                            <w:right w:val="none" w:sz="0" w:space="0" w:color="auto"/>
                          </w:divBdr>
                          <w:divsChild>
                            <w:div w:id="2017689035">
                              <w:marLeft w:val="0"/>
                              <w:marRight w:val="0"/>
                              <w:marTop w:val="0"/>
                              <w:marBottom w:val="0"/>
                              <w:divBdr>
                                <w:top w:val="none" w:sz="0" w:space="0" w:color="auto"/>
                                <w:left w:val="none" w:sz="0" w:space="0" w:color="auto"/>
                                <w:bottom w:val="none" w:sz="0" w:space="0" w:color="auto"/>
                                <w:right w:val="none" w:sz="0" w:space="0" w:color="auto"/>
                              </w:divBdr>
                              <w:divsChild>
                                <w:div w:id="331875495">
                                  <w:marLeft w:val="0"/>
                                  <w:marRight w:val="0"/>
                                  <w:marTop w:val="0"/>
                                  <w:marBottom w:val="0"/>
                                  <w:divBdr>
                                    <w:top w:val="none" w:sz="0" w:space="0" w:color="auto"/>
                                    <w:left w:val="none" w:sz="0" w:space="0" w:color="auto"/>
                                    <w:bottom w:val="none" w:sz="0" w:space="0" w:color="auto"/>
                                    <w:right w:val="none" w:sz="0" w:space="0" w:color="auto"/>
                                  </w:divBdr>
                                  <w:divsChild>
                                    <w:div w:id="1888225418">
                                      <w:marLeft w:val="0"/>
                                      <w:marRight w:val="0"/>
                                      <w:marTop w:val="0"/>
                                      <w:marBottom w:val="0"/>
                                      <w:divBdr>
                                        <w:top w:val="none" w:sz="0" w:space="0" w:color="auto"/>
                                        <w:left w:val="none" w:sz="0" w:space="0" w:color="auto"/>
                                        <w:bottom w:val="none" w:sz="0" w:space="0" w:color="auto"/>
                                        <w:right w:val="none" w:sz="0" w:space="0" w:color="auto"/>
                                      </w:divBdr>
                                      <w:divsChild>
                                        <w:div w:id="523324614">
                                          <w:marLeft w:val="0"/>
                                          <w:marRight w:val="0"/>
                                          <w:marTop w:val="0"/>
                                          <w:marBottom w:val="0"/>
                                          <w:divBdr>
                                            <w:top w:val="none" w:sz="0" w:space="0" w:color="auto"/>
                                            <w:left w:val="none" w:sz="0" w:space="0" w:color="auto"/>
                                            <w:bottom w:val="none" w:sz="0" w:space="0" w:color="auto"/>
                                            <w:right w:val="none" w:sz="0" w:space="0" w:color="auto"/>
                                          </w:divBdr>
                                          <w:divsChild>
                                            <w:div w:id="1857619465">
                                              <w:marLeft w:val="6000"/>
                                              <w:marRight w:val="0"/>
                                              <w:marTop w:val="0"/>
                                              <w:marBottom w:val="0"/>
                                              <w:divBdr>
                                                <w:top w:val="single" w:sz="6" w:space="0" w:color="D2D5D7"/>
                                                <w:left w:val="single" w:sz="6" w:space="0" w:color="D2D5D7"/>
                                                <w:bottom w:val="none" w:sz="0" w:space="0" w:color="auto"/>
                                                <w:right w:val="single" w:sz="6" w:space="0" w:color="D2D5D7"/>
                                              </w:divBdr>
                                              <w:divsChild>
                                                <w:div w:id="887644360">
                                                  <w:marLeft w:val="0"/>
                                                  <w:marRight w:val="0"/>
                                                  <w:marTop w:val="0"/>
                                                  <w:marBottom w:val="0"/>
                                                  <w:divBdr>
                                                    <w:top w:val="none" w:sz="0" w:space="0" w:color="auto"/>
                                                    <w:left w:val="none" w:sz="0" w:space="0" w:color="auto"/>
                                                    <w:bottom w:val="none" w:sz="0" w:space="0" w:color="auto"/>
                                                    <w:right w:val="none" w:sz="0" w:space="0" w:color="auto"/>
                                                  </w:divBdr>
                                                  <w:divsChild>
                                                    <w:div w:id="1769039520">
                                                      <w:marLeft w:val="0"/>
                                                      <w:marRight w:val="0"/>
                                                      <w:marTop w:val="0"/>
                                                      <w:marBottom w:val="0"/>
                                                      <w:divBdr>
                                                        <w:top w:val="none" w:sz="0" w:space="0" w:color="auto"/>
                                                        <w:left w:val="none" w:sz="0" w:space="0" w:color="auto"/>
                                                        <w:bottom w:val="none" w:sz="0" w:space="0" w:color="auto"/>
                                                        <w:right w:val="none" w:sz="0" w:space="0" w:color="auto"/>
                                                      </w:divBdr>
                                                      <w:divsChild>
                                                        <w:div w:id="1336495849">
                                                          <w:marLeft w:val="0"/>
                                                          <w:marRight w:val="0"/>
                                                          <w:marTop w:val="0"/>
                                                          <w:marBottom w:val="0"/>
                                                          <w:divBdr>
                                                            <w:top w:val="none" w:sz="0" w:space="0" w:color="auto"/>
                                                            <w:left w:val="none" w:sz="0" w:space="0" w:color="auto"/>
                                                            <w:bottom w:val="none" w:sz="0" w:space="0" w:color="auto"/>
                                                            <w:right w:val="none" w:sz="0" w:space="0" w:color="auto"/>
                                                          </w:divBdr>
                                                          <w:divsChild>
                                                            <w:div w:id="9572262">
                                                              <w:marLeft w:val="0"/>
                                                              <w:marRight w:val="0"/>
                                                              <w:marTop w:val="0"/>
                                                              <w:marBottom w:val="0"/>
                                                              <w:divBdr>
                                                                <w:top w:val="none" w:sz="0" w:space="0" w:color="auto"/>
                                                                <w:left w:val="none" w:sz="0" w:space="0" w:color="auto"/>
                                                                <w:bottom w:val="none" w:sz="0" w:space="0" w:color="auto"/>
                                                                <w:right w:val="none" w:sz="0" w:space="0" w:color="auto"/>
                                                              </w:divBdr>
                                                              <w:divsChild>
                                                                <w:div w:id="707874001">
                                                                  <w:marLeft w:val="-75"/>
                                                                  <w:marRight w:val="0"/>
                                                                  <w:marTop w:val="30"/>
                                                                  <w:marBottom w:val="30"/>
                                                                  <w:divBdr>
                                                                    <w:top w:val="none" w:sz="0" w:space="0" w:color="auto"/>
                                                                    <w:left w:val="none" w:sz="0" w:space="0" w:color="auto"/>
                                                                    <w:bottom w:val="none" w:sz="0" w:space="0" w:color="auto"/>
                                                                    <w:right w:val="none" w:sz="0" w:space="0" w:color="auto"/>
                                                                  </w:divBdr>
                                                                  <w:divsChild>
                                                                    <w:div w:id="190455139">
                                                                      <w:marLeft w:val="0"/>
                                                                      <w:marRight w:val="0"/>
                                                                      <w:marTop w:val="0"/>
                                                                      <w:marBottom w:val="0"/>
                                                                      <w:divBdr>
                                                                        <w:top w:val="none" w:sz="0" w:space="0" w:color="auto"/>
                                                                        <w:left w:val="none" w:sz="0" w:space="0" w:color="auto"/>
                                                                        <w:bottom w:val="none" w:sz="0" w:space="0" w:color="auto"/>
                                                                        <w:right w:val="none" w:sz="0" w:space="0" w:color="auto"/>
                                                                      </w:divBdr>
                                                                      <w:divsChild>
                                                                        <w:div w:id="1451238209">
                                                                          <w:marLeft w:val="0"/>
                                                                          <w:marRight w:val="0"/>
                                                                          <w:marTop w:val="0"/>
                                                                          <w:marBottom w:val="0"/>
                                                                          <w:divBdr>
                                                                            <w:top w:val="none" w:sz="0" w:space="0" w:color="auto"/>
                                                                            <w:left w:val="none" w:sz="0" w:space="0" w:color="auto"/>
                                                                            <w:bottom w:val="none" w:sz="0" w:space="0" w:color="auto"/>
                                                                            <w:right w:val="none" w:sz="0" w:space="0" w:color="auto"/>
                                                                          </w:divBdr>
                                                                          <w:divsChild>
                                                                            <w:div w:id="1975214933">
                                                                              <w:marLeft w:val="0"/>
                                                                              <w:marRight w:val="0"/>
                                                                              <w:marTop w:val="0"/>
                                                                              <w:marBottom w:val="0"/>
                                                                              <w:divBdr>
                                                                                <w:top w:val="none" w:sz="0" w:space="0" w:color="auto"/>
                                                                                <w:left w:val="none" w:sz="0" w:space="0" w:color="auto"/>
                                                                                <w:bottom w:val="none" w:sz="0" w:space="0" w:color="auto"/>
                                                                                <w:right w:val="none" w:sz="0" w:space="0" w:color="auto"/>
                                                                              </w:divBdr>
                                                                              <w:divsChild>
                                                                                <w:div w:id="1435978513">
                                                                                  <w:marLeft w:val="0"/>
                                                                                  <w:marRight w:val="0"/>
                                                                                  <w:marTop w:val="0"/>
                                                                                  <w:marBottom w:val="0"/>
                                                                                  <w:divBdr>
                                                                                    <w:top w:val="none" w:sz="0" w:space="0" w:color="auto"/>
                                                                                    <w:left w:val="none" w:sz="0" w:space="0" w:color="auto"/>
                                                                                    <w:bottom w:val="none" w:sz="0" w:space="0" w:color="auto"/>
                                                                                    <w:right w:val="none" w:sz="0" w:space="0" w:color="auto"/>
                                                                                  </w:divBdr>
                                                                                  <w:divsChild>
                                                                                    <w:div w:id="1206916586">
                                                                                      <w:marLeft w:val="0"/>
                                                                                      <w:marRight w:val="0"/>
                                                                                      <w:marTop w:val="0"/>
                                                                                      <w:marBottom w:val="0"/>
                                                                                      <w:divBdr>
                                                                                        <w:top w:val="none" w:sz="0" w:space="0" w:color="auto"/>
                                                                                        <w:left w:val="none" w:sz="0" w:space="0" w:color="auto"/>
                                                                                        <w:bottom w:val="none" w:sz="0" w:space="0" w:color="auto"/>
                                                                                        <w:right w:val="none" w:sz="0" w:space="0" w:color="auto"/>
                                                                                      </w:divBdr>
                                                                                    </w:div>
                                                                                    <w:div w:id="1124806391">
                                                                                      <w:marLeft w:val="0"/>
                                                                                      <w:marRight w:val="0"/>
                                                                                      <w:marTop w:val="0"/>
                                                                                      <w:marBottom w:val="0"/>
                                                                                      <w:divBdr>
                                                                                        <w:top w:val="none" w:sz="0" w:space="0" w:color="auto"/>
                                                                                        <w:left w:val="none" w:sz="0" w:space="0" w:color="auto"/>
                                                                                        <w:bottom w:val="none" w:sz="0" w:space="0" w:color="auto"/>
                                                                                        <w:right w:val="none" w:sz="0" w:space="0" w:color="auto"/>
                                                                                      </w:divBdr>
                                                                                    </w:div>
                                                                                    <w:div w:id="1202716918">
                                                                                      <w:marLeft w:val="0"/>
                                                                                      <w:marRight w:val="0"/>
                                                                                      <w:marTop w:val="0"/>
                                                                                      <w:marBottom w:val="0"/>
                                                                                      <w:divBdr>
                                                                                        <w:top w:val="none" w:sz="0" w:space="0" w:color="auto"/>
                                                                                        <w:left w:val="none" w:sz="0" w:space="0" w:color="auto"/>
                                                                                        <w:bottom w:val="none" w:sz="0" w:space="0" w:color="auto"/>
                                                                                        <w:right w:val="none" w:sz="0" w:space="0" w:color="auto"/>
                                                                                      </w:divBdr>
                                                                                    </w:div>
                                                                                    <w:div w:id="1937202442">
                                                                                      <w:marLeft w:val="0"/>
                                                                                      <w:marRight w:val="0"/>
                                                                                      <w:marTop w:val="0"/>
                                                                                      <w:marBottom w:val="0"/>
                                                                                      <w:divBdr>
                                                                                        <w:top w:val="none" w:sz="0" w:space="0" w:color="auto"/>
                                                                                        <w:left w:val="none" w:sz="0" w:space="0" w:color="auto"/>
                                                                                        <w:bottom w:val="none" w:sz="0" w:space="0" w:color="auto"/>
                                                                                        <w:right w:val="none" w:sz="0" w:space="0" w:color="auto"/>
                                                                                      </w:divBdr>
                                                                                    </w:div>
                                                                                    <w:div w:id="2059236715">
                                                                                      <w:marLeft w:val="0"/>
                                                                                      <w:marRight w:val="0"/>
                                                                                      <w:marTop w:val="0"/>
                                                                                      <w:marBottom w:val="0"/>
                                                                                      <w:divBdr>
                                                                                        <w:top w:val="none" w:sz="0" w:space="0" w:color="auto"/>
                                                                                        <w:left w:val="none" w:sz="0" w:space="0" w:color="auto"/>
                                                                                        <w:bottom w:val="none" w:sz="0" w:space="0" w:color="auto"/>
                                                                                        <w:right w:val="none" w:sz="0" w:space="0" w:color="auto"/>
                                                                                      </w:divBdr>
                                                                                    </w:div>
                                                                                    <w:div w:id="1180631045">
                                                                                      <w:marLeft w:val="0"/>
                                                                                      <w:marRight w:val="0"/>
                                                                                      <w:marTop w:val="0"/>
                                                                                      <w:marBottom w:val="0"/>
                                                                                      <w:divBdr>
                                                                                        <w:top w:val="none" w:sz="0" w:space="0" w:color="auto"/>
                                                                                        <w:left w:val="none" w:sz="0" w:space="0" w:color="auto"/>
                                                                                        <w:bottom w:val="none" w:sz="0" w:space="0" w:color="auto"/>
                                                                                        <w:right w:val="none" w:sz="0" w:space="0" w:color="auto"/>
                                                                                      </w:divBdr>
                                                                                    </w:div>
                                                                                    <w:div w:id="1064524168">
                                                                                      <w:marLeft w:val="0"/>
                                                                                      <w:marRight w:val="0"/>
                                                                                      <w:marTop w:val="0"/>
                                                                                      <w:marBottom w:val="0"/>
                                                                                      <w:divBdr>
                                                                                        <w:top w:val="none" w:sz="0" w:space="0" w:color="auto"/>
                                                                                        <w:left w:val="none" w:sz="0" w:space="0" w:color="auto"/>
                                                                                        <w:bottom w:val="none" w:sz="0" w:space="0" w:color="auto"/>
                                                                                        <w:right w:val="none" w:sz="0" w:space="0" w:color="auto"/>
                                                                                      </w:divBdr>
                                                                                    </w:div>
                                                                                    <w:div w:id="1413284126">
                                                                                      <w:marLeft w:val="0"/>
                                                                                      <w:marRight w:val="0"/>
                                                                                      <w:marTop w:val="0"/>
                                                                                      <w:marBottom w:val="0"/>
                                                                                      <w:divBdr>
                                                                                        <w:top w:val="none" w:sz="0" w:space="0" w:color="auto"/>
                                                                                        <w:left w:val="none" w:sz="0" w:space="0" w:color="auto"/>
                                                                                        <w:bottom w:val="none" w:sz="0" w:space="0" w:color="auto"/>
                                                                                        <w:right w:val="none" w:sz="0" w:space="0" w:color="auto"/>
                                                                                      </w:divBdr>
                                                                                    </w:div>
                                                                                    <w:div w:id="1782602265">
                                                                                      <w:marLeft w:val="0"/>
                                                                                      <w:marRight w:val="0"/>
                                                                                      <w:marTop w:val="0"/>
                                                                                      <w:marBottom w:val="0"/>
                                                                                      <w:divBdr>
                                                                                        <w:top w:val="none" w:sz="0" w:space="0" w:color="auto"/>
                                                                                        <w:left w:val="none" w:sz="0" w:space="0" w:color="auto"/>
                                                                                        <w:bottom w:val="none" w:sz="0" w:space="0" w:color="auto"/>
                                                                                        <w:right w:val="none" w:sz="0" w:space="0" w:color="auto"/>
                                                                                      </w:divBdr>
                                                                                    </w:div>
                                                                                    <w:div w:id="604505965">
                                                                                      <w:marLeft w:val="0"/>
                                                                                      <w:marRight w:val="0"/>
                                                                                      <w:marTop w:val="0"/>
                                                                                      <w:marBottom w:val="0"/>
                                                                                      <w:divBdr>
                                                                                        <w:top w:val="none" w:sz="0" w:space="0" w:color="auto"/>
                                                                                        <w:left w:val="none" w:sz="0" w:space="0" w:color="auto"/>
                                                                                        <w:bottom w:val="none" w:sz="0" w:space="0" w:color="auto"/>
                                                                                        <w:right w:val="none" w:sz="0" w:space="0" w:color="auto"/>
                                                                                      </w:divBdr>
                                                                                    </w:div>
                                                                                    <w:div w:id="169653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56798112">
      <w:bodyDiv w:val="1"/>
      <w:marLeft w:val="0"/>
      <w:marRight w:val="0"/>
      <w:marTop w:val="0"/>
      <w:marBottom w:val="0"/>
      <w:divBdr>
        <w:top w:val="none" w:sz="0" w:space="0" w:color="auto"/>
        <w:left w:val="none" w:sz="0" w:space="0" w:color="auto"/>
        <w:bottom w:val="none" w:sz="0" w:space="0" w:color="auto"/>
        <w:right w:val="none" w:sz="0" w:space="0" w:color="auto"/>
      </w:divBdr>
    </w:div>
    <w:div w:id="1170756531">
      <w:bodyDiv w:val="1"/>
      <w:marLeft w:val="0"/>
      <w:marRight w:val="0"/>
      <w:marTop w:val="0"/>
      <w:marBottom w:val="0"/>
      <w:divBdr>
        <w:top w:val="none" w:sz="0" w:space="0" w:color="auto"/>
        <w:left w:val="none" w:sz="0" w:space="0" w:color="auto"/>
        <w:bottom w:val="none" w:sz="0" w:space="0" w:color="auto"/>
        <w:right w:val="none" w:sz="0" w:space="0" w:color="auto"/>
      </w:divBdr>
    </w:div>
    <w:div w:id="1209339584">
      <w:bodyDiv w:val="1"/>
      <w:marLeft w:val="0"/>
      <w:marRight w:val="0"/>
      <w:marTop w:val="0"/>
      <w:marBottom w:val="0"/>
      <w:divBdr>
        <w:top w:val="none" w:sz="0" w:space="0" w:color="auto"/>
        <w:left w:val="none" w:sz="0" w:space="0" w:color="auto"/>
        <w:bottom w:val="none" w:sz="0" w:space="0" w:color="auto"/>
        <w:right w:val="none" w:sz="0" w:space="0" w:color="auto"/>
      </w:divBdr>
      <w:divsChild>
        <w:div w:id="102192277">
          <w:marLeft w:val="547"/>
          <w:marRight w:val="0"/>
          <w:marTop w:val="269"/>
          <w:marBottom w:val="0"/>
          <w:divBdr>
            <w:top w:val="none" w:sz="0" w:space="0" w:color="auto"/>
            <w:left w:val="none" w:sz="0" w:space="0" w:color="auto"/>
            <w:bottom w:val="none" w:sz="0" w:space="0" w:color="auto"/>
            <w:right w:val="none" w:sz="0" w:space="0" w:color="auto"/>
          </w:divBdr>
        </w:div>
        <w:div w:id="135686069">
          <w:marLeft w:val="547"/>
          <w:marRight w:val="0"/>
          <w:marTop w:val="269"/>
          <w:marBottom w:val="0"/>
          <w:divBdr>
            <w:top w:val="none" w:sz="0" w:space="0" w:color="auto"/>
            <w:left w:val="none" w:sz="0" w:space="0" w:color="auto"/>
            <w:bottom w:val="none" w:sz="0" w:space="0" w:color="auto"/>
            <w:right w:val="none" w:sz="0" w:space="0" w:color="auto"/>
          </w:divBdr>
        </w:div>
        <w:div w:id="542061717">
          <w:marLeft w:val="547"/>
          <w:marRight w:val="0"/>
          <w:marTop w:val="269"/>
          <w:marBottom w:val="0"/>
          <w:divBdr>
            <w:top w:val="none" w:sz="0" w:space="0" w:color="auto"/>
            <w:left w:val="none" w:sz="0" w:space="0" w:color="auto"/>
            <w:bottom w:val="none" w:sz="0" w:space="0" w:color="auto"/>
            <w:right w:val="none" w:sz="0" w:space="0" w:color="auto"/>
          </w:divBdr>
        </w:div>
        <w:div w:id="567960411">
          <w:marLeft w:val="547"/>
          <w:marRight w:val="0"/>
          <w:marTop w:val="269"/>
          <w:marBottom w:val="0"/>
          <w:divBdr>
            <w:top w:val="none" w:sz="0" w:space="0" w:color="auto"/>
            <w:left w:val="none" w:sz="0" w:space="0" w:color="auto"/>
            <w:bottom w:val="none" w:sz="0" w:space="0" w:color="auto"/>
            <w:right w:val="none" w:sz="0" w:space="0" w:color="auto"/>
          </w:divBdr>
        </w:div>
        <w:div w:id="810366895">
          <w:marLeft w:val="547"/>
          <w:marRight w:val="0"/>
          <w:marTop w:val="269"/>
          <w:marBottom w:val="0"/>
          <w:divBdr>
            <w:top w:val="none" w:sz="0" w:space="0" w:color="auto"/>
            <w:left w:val="none" w:sz="0" w:space="0" w:color="auto"/>
            <w:bottom w:val="none" w:sz="0" w:space="0" w:color="auto"/>
            <w:right w:val="none" w:sz="0" w:space="0" w:color="auto"/>
          </w:divBdr>
        </w:div>
        <w:div w:id="1008169322">
          <w:marLeft w:val="547"/>
          <w:marRight w:val="0"/>
          <w:marTop w:val="269"/>
          <w:marBottom w:val="0"/>
          <w:divBdr>
            <w:top w:val="none" w:sz="0" w:space="0" w:color="auto"/>
            <w:left w:val="none" w:sz="0" w:space="0" w:color="auto"/>
            <w:bottom w:val="none" w:sz="0" w:space="0" w:color="auto"/>
            <w:right w:val="none" w:sz="0" w:space="0" w:color="auto"/>
          </w:divBdr>
        </w:div>
        <w:div w:id="1388265609">
          <w:marLeft w:val="547"/>
          <w:marRight w:val="0"/>
          <w:marTop w:val="269"/>
          <w:marBottom w:val="0"/>
          <w:divBdr>
            <w:top w:val="none" w:sz="0" w:space="0" w:color="auto"/>
            <w:left w:val="none" w:sz="0" w:space="0" w:color="auto"/>
            <w:bottom w:val="none" w:sz="0" w:space="0" w:color="auto"/>
            <w:right w:val="none" w:sz="0" w:space="0" w:color="auto"/>
          </w:divBdr>
        </w:div>
        <w:div w:id="1463231404">
          <w:marLeft w:val="547"/>
          <w:marRight w:val="0"/>
          <w:marTop w:val="269"/>
          <w:marBottom w:val="0"/>
          <w:divBdr>
            <w:top w:val="none" w:sz="0" w:space="0" w:color="auto"/>
            <w:left w:val="none" w:sz="0" w:space="0" w:color="auto"/>
            <w:bottom w:val="none" w:sz="0" w:space="0" w:color="auto"/>
            <w:right w:val="none" w:sz="0" w:space="0" w:color="auto"/>
          </w:divBdr>
        </w:div>
        <w:div w:id="1557550455">
          <w:marLeft w:val="547"/>
          <w:marRight w:val="0"/>
          <w:marTop w:val="269"/>
          <w:marBottom w:val="0"/>
          <w:divBdr>
            <w:top w:val="none" w:sz="0" w:space="0" w:color="auto"/>
            <w:left w:val="none" w:sz="0" w:space="0" w:color="auto"/>
            <w:bottom w:val="none" w:sz="0" w:space="0" w:color="auto"/>
            <w:right w:val="none" w:sz="0" w:space="0" w:color="auto"/>
          </w:divBdr>
        </w:div>
        <w:div w:id="1769499577">
          <w:marLeft w:val="547"/>
          <w:marRight w:val="0"/>
          <w:marTop w:val="269"/>
          <w:marBottom w:val="0"/>
          <w:divBdr>
            <w:top w:val="none" w:sz="0" w:space="0" w:color="auto"/>
            <w:left w:val="none" w:sz="0" w:space="0" w:color="auto"/>
            <w:bottom w:val="none" w:sz="0" w:space="0" w:color="auto"/>
            <w:right w:val="none" w:sz="0" w:space="0" w:color="auto"/>
          </w:divBdr>
        </w:div>
        <w:div w:id="1774591024">
          <w:marLeft w:val="547"/>
          <w:marRight w:val="0"/>
          <w:marTop w:val="269"/>
          <w:marBottom w:val="0"/>
          <w:divBdr>
            <w:top w:val="none" w:sz="0" w:space="0" w:color="auto"/>
            <w:left w:val="none" w:sz="0" w:space="0" w:color="auto"/>
            <w:bottom w:val="none" w:sz="0" w:space="0" w:color="auto"/>
            <w:right w:val="none" w:sz="0" w:space="0" w:color="auto"/>
          </w:divBdr>
        </w:div>
        <w:div w:id="1865708917">
          <w:marLeft w:val="547"/>
          <w:marRight w:val="0"/>
          <w:marTop w:val="269"/>
          <w:marBottom w:val="0"/>
          <w:divBdr>
            <w:top w:val="none" w:sz="0" w:space="0" w:color="auto"/>
            <w:left w:val="none" w:sz="0" w:space="0" w:color="auto"/>
            <w:bottom w:val="none" w:sz="0" w:space="0" w:color="auto"/>
            <w:right w:val="none" w:sz="0" w:space="0" w:color="auto"/>
          </w:divBdr>
        </w:div>
        <w:div w:id="1865823092">
          <w:marLeft w:val="547"/>
          <w:marRight w:val="0"/>
          <w:marTop w:val="269"/>
          <w:marBottom w:val="0"/>
          <w:divBdr>
            <w:top w:val="none" w:sz="0" w:space="0" w:color="auto"/>
            <w:left w:val="none" w:sz="0" w:space="0" w:color="auto"/>
            <w:bottom w:val="none" w:sz="0" w:space="0" w:color="auto"/>
            <w:right w:val="none" w:sz="0" w:space="0" w:color="auto"/>
          </w:divBdr>
        </w:div>
        <w:div w:id="1983776356">
          <w:marLeft w:val="547"/>
          <w:marRight w:val="0"/>
          <w:marTop w:val="269"/>
          <w:marBottom w:val="0"/>
          <w:divBdr>
            <w:top w:val="none" w:sz="0" w:space="0" w:color="auto"/>
            <w:left w:val="none" w:sz="0" w:space="0" w:color="auto"/>
            <w:bottom w:val="none" w:sz="0" w:space="0" w:color="auto"/>
            <w:right w:val="none" w:sz="0" w:space="0" w:color="auto"/>
          </w:divBdr>
        </w:div>
        <w:div w:id="2138718198">
          <w:marLeft w:val="547"/>
          <w:marRight w:val="0"/>
          <w:marTop w:val="269"/>
          <w:marBottom w:val="0"/>
          <w:divBdr>
            <w:top w:val="none" w:sz="0" w:space="0" w:color="auto"/>
            <w:left w:val="none" w:sz="0" w:space="0" w:color="auto"/>
            <w:bottom w:val="none" w:sz="0" w:space="0" w:color="auto"/>
            <w:right w:val="none" w:sz="0" w:space="0" w:color="auto"/>
          </w:divBdr>
        </w:div>
      </w:divsChild>
    </w:div>
    <w:div w:id="1266499405">
      <w:bodyDiv w:val="1"/>
      <w:marLeft w:val="0"/>
      <w:marRight w:val="0"/>
      <w:marTop w:val="0"/>
      <w:marBottom w:val="0"/>
      <w:divBdr>
        <w:top w:val="none" w:sz="0" w:space="0" w:color="auto"/>
        <w:left w:val="none" w:sz="0" w:space="0" w:color="auto"/>
        <w:bottom w:val="none" w:sz="0" w:space="0" w:color="auto"/>
        <w:right w:val="none" w:sz="0" w:space="0" w:color="auto"/>
      </w:divBdr>
      <w:divsChild>
        <w:div w:id="37704518">
          <w:marLeft w:val="547"/>
          <w:marRight w:val="0"/>
          <w:marTop w:val="269"/>
          <w:marBottom w:val="0"/>
          <w:divBdr>
            <w:top w:val="none" w:sz="0" w:space="0" w:color="auto"/>
            <w:left w:val="none" w:sz="0" w:space="0" w:color="auto"/>
            <w:bottom w:val="none" w:sz="0" w:space="0" w:color="auto"/>
            <w:right w:val="none" w:sz="0" w:space="0" w:color="auto"/>
          </w:divBdr>
        </w:div>
        <w:div w:id="651525285">
          <w:marLeft w:val="547"/>
          <w:marRight w:val="0"/>
          <w:marTop w:val="269"/>
          <w:marBottom w:val="0"/>
          <w:divBdr>
            <w:top w:val="none" w:sz="0" w:space="0" w:color="auto"/>
            <w:left w:val="none" w:sz="0" w:space="0" w:color="auto"/>
            <w:bottom w:val="none" w:sz="0" w:space="0" w:color="auto"/>
            <w:right w:val="none" w:sz="0" w:space="0" w:color="auto"/>
          </w:divBdr>
        </w:div>
        <w:div w:id="850992977">
          <w:marLeft w:val="547"/>
          <w:marRight w:val="0"/>
          <w:marTop w:val="269"/>
          <w:marBottom w:val="0"/>
          <w:divBdr>
            <w:top w:val="none" w:sz="0" w:space="0" w:color="auto"/>
            <w:left w:val="none" w:sz="0" w:space="0" w:color="auto"/>
            <w:bottom w:val="none" w:sz="0" w:space="0" w:color="auto"/>
            <w:right w:val="none" w:sz="0" w:space="0" w:color="auto"/>
          </w:divBdr>
        </w:div>
        <w:div w:id="913471705">
          <w:marLeft w:val="547"/>
          <w:marRight w:val="0"/>
          <w:marTop w:val="269"/>
          <w:marBottom w:val="0"/>
          <w:divBdr>
            <w:top w:val="none" w:sz="0" w:space="0" w:color="auto"/>
            <w:left w:val="none" w:sz="0" w:space="0" w:color="auto"/>
            <w:bottom w:val="none" w:sz="0" w:space="0" w:color="auto"/>
            <w:right w:val="none" w:sz="0" w:space="0" w:color="auto"/>
          </w:divBdr>
        </w:div>
        <w:div w:id="1219781132">
          <w:marLeft w:val="547"/>
          <w:marRight w:val="0"/>
          <w:marTop w:val="269"/>
          <w:marBottom w:val="0"/>
          <w:divBdr>
            <w:top w:val="none" w:sz="0" w:space="0" w:color="auto"/>
            <w:left w:val="none" w:sz="0" w:space="0" w:color="auto"/>
            <w:bottom w:val="none" w:sz="0" w:space="0" w:color="auto"/>
            <w:right w:val="none" w:sz="0" w:space="0" w:color="auto"/>
          </w:divBdr>
        </w:div>
        <w:div w:id="1233926232">
          <w:marLeft w:val="547"/>
          <w:marRight w:val="0"/>
          <w:marTop w:val="269"/>
          <w:marBottom w:val="0"/>
          <w:divBdr>
            <w:top w:val="none" w:sz="0" w:space="0" w:color="auto"/>
            <w:left w:val="none" w:sz="0" w:space="0" w:color="auto"/>
            <w:bottom w:val="none" w:sz="0" w:space="0" w:color="auto"/>
            <w:right w:val="none" w:sz="0" w:space="0" w:color="auto"/>
          </w:divBdr>
        </w:div>
        <w:div w:id="1588265000">
          <w:marLeft w:val="547"/>
          <w:marRight w:val="0"/>
          <w:marTop w:val="269"/>
          <w:marBottom w:val="0"/>
          <w:divBdr>
            <w:top w:val="none" w:sz="0" w:space="0" w:color="auto"/>
            <w:left w:val="none" w:sz="0" w:space="0" w:color="auto"/>
            <w:bottom w:val="none" w:sz="0" w:space="0" w:color="auto"/>
            <w:right w:val="none" w:sz="0" w:space="0" w:color="auto"/>
          </w:divBdr>
        </w:div>
        <w:div w:id="1799257839">
          <w:marLeft w:val="547"/>
          <w:marRight w:val="0"/>
          <w:marTop w:val="269"/>
          <w:marBottom w:val="0"/>
          <w:divBdr>
            <w:top w:val="none" w:sz="0" w:space="0" w:color="auto"/>
            <w:left w:val="none" w:sz="0" w:space="0" w:color="auto"/>
            <w:bottom w:val="none" w:sz="0" w:space="0" w:color="auto"/>
            <w:right w:val="none" w:sz="0" w:space="0" w:color="auto"/>
          </w:divBdr>
        </w:div>
        <w:div w:id="1841500525">
          <w:marLeft w:val="547"/>
          <w:marRight w:val="0"/>
          <w:marTop w:val="269"/>
          <w:marBottom w:val="0"/>
          <w:divBdr>
            <w:top w:val="none" w:sz="0" w:space="0" w:color="auto"/>
            <w:left w:val="none" w:sz="0" w:space="0" w:color="auto"/>
            <w:bottom w:val="none" w:sz="0" w:space="0" w:color="auto"/>
            <w:right w:val="none" w:sz="0" w:space="0" w:color="auto"/>
          </w:divBdr>
        </w:div>
        <w:div w:id="1928689454">
          <w:marLeft w:val="547"/>
          <w:marRight w:val="0"/>
          <w:marTop w:val="269"/>
          <w:marBottom w:val="0"/>
          <w:divBdr>
            <w:top w:val="none" w:sz="0" w:space="0" w:color="auto"/>
            <w:left w:val="none" w:sz="0" w:space="0" w:color="auto"/>
            <w:bottom w:val="none" w:sz="0" w:space="0" w:color="auto"/>
            <w:right w:val="none" w:sz="0" w:space="0" w:color="auto"/>
          </w:divBdr>
        </w:div>
        <w:div w:id="1938059044">
          <w:marLeft w:val="547"/>
          <w:marRight w:val="0"/>
          <w:marTop w:val="269"/>
          <w:marBottom w:val="0"/>
          <w:divBdr>
            <w:top w:val="none" w:sz="0" w:space="0" w:color="auto"/>
            <w:left w:val="none" w:sz="0" w:space="0" w:color="auto"/>
            <w:bottom w:val="none" w:sz="0" w:space="0" w:color="auto"/>
            <w:right w:val="none" w:sz="0" w:space="0" w:color="auto"/>
          </w:divBdr>
        </w:div>
        <w:div w:id="1974091535">
          <w:marLeft w:val="547"/>
          <w:marRight w:val="0"/>
          <w:marTop w:val="269"/>
          <w:marBottom w:val="0"/>
          <w:divBdr>
            <w:top w:val="none" w:sz="0" w:space="0" w:color="auto"/>
            <w:left w:val="none" w:sz="0" w:space="0" w:color="auto"/>
            <w:bottom w:val="none" w:sz="0" w:space="0" w:color="auto"/>
            <w:right w:val="none" w:sz="0" w:space="0" w:color="auto"/>
          </w:divBdr>
        </w:div>
        <w:div w:id="2127774869">
          <w:marLeft w:val="547"/>
          <w:marRight w:val="0"/>
          <w:marTop w:val="269"/>
          <w:marBottom w:val="0"/>
          <w:divBdr>
            <w:top w:val="none" w:sz="0" w:space="0" w:color="auto"/>
            <w:left w:val="none" w:sz="0" w:space="0" w:color="auto"/>
            <w:bottom w:val="none" w:sz="0" w:space="0" w:color="auto"/>
            <w:right w:val="none" w:sz="0" w:space="0" w:color="auto"/>
          </w:divBdr>
        </w:div>
      </w:divsChild>
    </w:div>
    <w:div w:id="1277519063">
      <w:bodyDiv w:val="1"/>
      <w:marLeft w:val="0"/>
      <w:marRight w:val="0"/>
      <w:marTop w:val="0"/>
      <w:marBottom w:val="0"/>
      <w:divBdr>
        <w:top w:val="none" w:sz="0" w:space="0" w:color="auto"/>
        <w:left w:val="none" w:sz="0" w:space="0" w:color="auto"/>
        <w:bottom w:val="none" w:sz="0" w:space="0" w:color="auto"/>
        <w:right w:val="none" w:sz="0" w:space="0" w:color="auto"/>
      </w:divBdr>
    </w:div>
    <w:div w:id="1308629004">
      <w:bodyDiv w:val="1"/>
      <w:marLeft w:val="0"/>
      <w:marRight w:val="0"/>
      <w:marTop w:val="0"/>
      <w:marBottom w:val="0"/>
      <w:divBdr>
        <w:top w:val="none" w:sz="0" w:space="0" w:color="auto"/>
        <w:left w:val="none" w:sz="0" w:space="0" w:color="auto"/>
        <w:bottom w:val="none" w:sz="0" w:space="0" w:color="auto"/>
        <w:right w:val="none" w:sz="0" w:space="0" w:color="auto"/>
      </w:divBdr>
      <w:divsChild>
        <w:div w:id="1141313989">
          <w:marLeft w:val="0"/>
          <w:marRight w:val="0"/>
          <w:marTop w:val="0"/>
          <w:marBottom w:val="0"/>
          <w:divBdr>
            <w:top w:val="none" w:sz="0" w:space="0" w:color="auto"/>
            <w:left w:val="none" w:sz="0" w:space="0" w:color="auto"/>
            <w:bottom w:val="none" w:sz="0" w:space="0" w:color="auto"/>
            <w:right w:val="none" w:sz="0" w:space="0" w:color="auto"/>
          </w:divBdr>
          <w:divsChild>
            <w:div w:id="355161966">
              <w:marLeft w:val="0"/>
              <w:marRight w:val="0"/>
              <w:marTop w:val="0"/>
              <w:marBottom w:val="0"/>
              <w:divBdr>
                <w:top w:val="none" w:sz="0" w:space="0" w:color="auto"/>
                <w:left w:val="none" w:sz="0" w:space="0" w:color="auto"/>
                <w:bottom w:val="none" w:sz="0" w:space="0" w:color="auto"/>
                <w:right w:val="none" w:sz="0" w:space="0" w:color="auto"/>
              </w:divBdr>
              <w:divsChild>
                <w:div w:id="349769536">
                  <w:marLeft w:val="0"/>
                  <w:marRight w:val="0"/>
                  <w:marTop w:val="0"/>
                  <w:marBottom w:val="0"/>
                  <w:divBdr>
                    <w:top w:val="none" w:sz="0" w:space="0" w:color="auto"/>
                    <w:left w:val="none" w:sz="0" w:space="0" w:color="auto"/>
                    <w:bottom w:val="none" w:sz="0" w:space="0" w:color="auto"/>
                    <w:right w:val="none" w:sz="0" w:space="0" w:color="auto"/>
                  </w:divBdr>
                  <w:divsChild>
                    <w:div w:id="1661812664">
                      <w:marLeft w:val="0"/>
                      <w:marRight w:val="0"/>
                      <w:marTop w:val="0"/>
                      <w:marBottom w:val="0"/>
                      <w:divBdr>
                        <w:top w:val="none" w:sz="0" w:space="0" w:color="auto"/>
                        <w:left w:val="none" w:sz="0" w:space="0" w:color="auto"/>
                        <w:bottom w:val="none" w:sz="0" w:space="0" w:color="auto"/>
                        <w:right w:val="none" w:sz="0" w:space="0" w:color="auto"/>
                      </w:divBdr>
                      <w:divsChild>
                        <w:div w:id="100532907">
                          <w:marLeft w:val="0"/>
                          <w:marRight w:val="0"/>
                          <w:marTop w:val="0"/>
                          <w:marBottom w:val="0"/>
                          <w:divBdr>
                            <w:top w:val="none" w:sz="0" w:space="0" w:color="auto"/>
                            <w:left w:val="none" w:sz="0" w:space="0" w:color="auto"/>
                            <w:bottom w:val="none" w:sz="0" w:space="0" w:color="auto"/>
                            <w:right w:val="none" w:sz="0" w:space="0" w:color="auto"/>
                          </w:divBdr>
                          <w:divsChild>
                            <w:div w:id="1934895007">
                              <w:marLeft w:val="0"/>
                              <w:marRight w:val="0"/>
                              <w:marTop w:val="0"/>
                              <w:marBottom w:val="0"/>
                              <w:divBdr>
                                <w:top w:val="none" w:sz="0" w:space="0" w:color="auto"/>
                                <w:left w:val="none" w:sz="0" w:space="0" w:color="auto"/>
                                <w:bottom w:val="none" w:sz="0" w:space="0" w:color="auto"/>
                                <w:right w:val="none" w:sz="0" w:space="0" w:color="auto"/>
                              </w:divBdr>
                              <w:divsChild>
                                <w:div w:id="1160659732">
                                  <w:marLeft w:val="0"/>
                                  <w:marRight w:val="0"/>
                                  <w:marTop w:val="0"/>
                                  <w:marBottom w:val="0"/>
                                  <w:divBdr>
                                    <w:top w:val="none" w:sz="0" w:space="0" w:color="auto"/>
                                    <w:left w:val="none" w:sz="0" w:space="0" w:color="auto"/>
                                    <w:bottom w:val="none" w:sz="0" w:space="0" w:color="auto"/>
                                    <w:right w:val="none" w:sz="0" w:space="0" w:color="auto"/>
                                  </w:divBdr>
                                  <w:divsChild>
                                    <w:div w:id="376392451">
                                      <w:marLeft w:val="0"/>
                                      <w:marRight w:val="0"/>
                                      <w:marTop w:val="0"/>
                                      <w:marBottom w:val="0"/>
                                      <w:divBdr>
                                        <w:top w:val="none" w:sz="0" w:space="0" w:color="auto"/>
                                        <w:left w:val="none" w:sz="0" w:space="0" w:color="auto"/>
                                        <w:bottom w:val="none" w:sz="0" w:space="0" w:color="auto"/>
                                        <w:right w:val="none" w:sz="0" w:space="0" w:color="auto"/>
                                      </w:divBdr>
                                      <w:divsChild>
                                        <w:div w:id="2138795863">
                                          <w:marLeft w:val="0"/>
                                          <w:marRight w:val="0"/>
                                          <w:marTop w:val="0"/>
                                          <w:marBottom w:val="0"/>
                                          <w:divBdr>
                                            <w:top w:val="none" w:sz="0" w:space="0" w:color="auto"/>
                                            <w:left w:val="none" w:sz="0" w:space="0" w:color="auto"/>
                                            <w:bottom w:val="none" w:sz="0" w:space="0" w:color="auto"/>
                                            <w:right w:val="none" w:sz="0" w:space="0" w:color="auto"/>
                                          </w:divBdr>
                                          <w:divsChild>
                                            <w:div w:id="2137214484">
                                              <w:marLeft w:val="6000"/>
                                              <w:marRight w:val="0"/>
                                              <w:marTop w:val="0"/>
                                              <w:marBottom w:val="0"/>
                                              <w:divBdr>
                                                <w:top w:val="single" w:sz="6" w:space="0" w:color="D2D5D7"/>
                                                <w:left w:val="single" w:sz="6" w:space="0" w:color="D2D5D7"/>
                                                <w:bottom w:val="none" w:sz="0" w:space="0" w:color="auto"/>
                                                <w:right w:val="single" w:sz="6" w:space="0" w:color="D2D5D7"/>
                                              </w:divBdr>
                                              <w:divsChild>
                                                <w:div w:id="784353272">
                                                  <w:marLeft w:val="0"/>
                                                  <w:marRight w:val="0"/>
                                                  <w:marTop w:val="0"/>
                                                  <w:marBottom w:val="0"/>
                                                  <w:divBdr>
                                                    <w:top w:val="none" w:sz="0" w:space="0" w:color="auto"/>
                                                    <w:left w:val="none" w:sz="0" w:space="0" w:color="auto"/>
                                                    <w:bottom w:val="none" w:sz="0" w:space="0" w:color="auto"/>
                                                    <w:right w:val="none" w:sz="0" w:space="0" w:color="auto"/>
                                                  </w:divBdr>
                                                  <w:divsChild>
                                                    <w:div w:id="1449425426">
                                                      <w:marLeft w:val="0"/>
                                                      <w:marRight w:val="0"/>
                                                      <w:marTop w:val="0"/>
                                                      <w:marBottom w:val="0"/>
                                                      <w:divBdr>
                                                        <w:top w:val="none" w:sz="0" w:space="0" w:color="auto"/>
                                                        <w:left w:val="none" w:sz="0" w:space="0" w:color="auto"/>
                                                        <w:bottom w:val="none" w:sz="0" w:space="0" w:color="auto"/>
                                                        <w:right w:val="none" w:sz="0" w:space="0" w:color="auto"/>
                                                      </w:divBdr>
                                                      <w:divsChild>
                                                        <w:div w:id="1793087153">
                                                          <w:marLeft w:val="0"/>
                                                          <w:marRight w:val="0"/>
                                                          <w:marTop w:val="0"/>
                                                          <w:marBottom w:val="0"/>
                                                          <w:divBdr>
                                                            <w:top w:val="none" w:sz="0" w:space="0" w:color="auto"/>
                                                            <w:left w:val="none" w:sz="0" w:space="0" w:color="auto"/>
                                                            <w:bottom w:val="none" w:sz="0" w:space="0" w:color="auto"/>
                                                            <w:right w:val="none" w:sz="0" w:space="0" w:color="auto"/>
                                                          </w:divBdr>
                                                          <w:divsChild>
                                                            <w:div w:id="1215659470">
                                                              <w:marLeft w:val="0"/>
                                                              <w:marRight w:val="0"/>
                                                              <w:marTop w:val="0"/>
                                                              <w:marBottom w:val="0"/>
                                                              <w:divBdr>
                                                                <w:top w:val="none" w:sz="0" w:space="0" w:color="auto"/>
                                                                <w:left w:val="none" w:sz="0" w:space="0" w:color="auto"/>
                                                                <w:bottom w:val="none" w:sz="0" w:space="0" w:color="auto"/>
                                                                <w:right w:val="none" w:sz="0" w:space="0" w:color="auto"/>
                                                              </w:divBdr>
                                                              <w:divsChild>
                                                                <w:div w:id="710112273">
                                                                  <w:marLeft w:val="-75"/>
                                                                  <w:marRight w:val="0"/>
                                                                  <w:marTop w:val="30"/>
                                                                  <w:marBottom w:val="30"/>
                                                                  <w:divBdr>
                                                                    <w:top w:val="none" w:sz="0" w:space="0" w:color="auto"/>
                                                                    <w:left w:val="none" w:sz="0" w:space="0" w:color="auto"/>
                                                                    <w:bottom w:val="none" w:sz="0" w:space="0" w:color="auto"/>
                                                                    <w:right w:val="none" w:sz="0" w:space="0" w:color="auto"/>
                                                                  </w:divBdr>
                                                                  <w:divsChild>
                                                                    <w:div w:id="366566382">
                                                                      <w:marLeft w:val="0"/>
                                                                      <w:marRight w:val="0"/>
                                                                      <w:marTop w:val="0"/>
                                                                      <w:marBottom w:val="0"/>
                                                                      <w:divBdr>
                                                                        <w:top w:val="none" w:sz="0" w:space="0" w:color="auto"/>
                                                                        <w:left w:val="none" w:sz="0" w:space="0" w:color="auto"/>
                                                                        <w:bottom w:val="none" w:sz="0" w:space="0" w:color="auto"/>
                                                                        <w:right w:val="none" w:sz="0" w:space="0" w:color="auto"/>
                                                                      </w:divBdr>
                                                                      <w:divsChild>
                                                                        <w:div w:id="1424037516">
                                                                          <w:marLeft w:val="0"/>
                                                                          <w:marRight w:val="0"/>
                                                                          <w:marTop w:val="0"/>
                                                                          <w:marBottom w:val="0"/>
                                                                          <w:divBdr>
                                                                            <w:top w:val="none" w:sz="0" w:space="0" w:color="auto"/>
                                                                            <w:left w:val="none" w:sz="0" w:space="0" w:color="auto"/>
                                                                            <w:bottom w:val="none" w:sz="0" w:space="0" w:color="auto"/>
                                                                            <w:right w:val="none" w:sz="0" w:space="0" w:color="auto"/>
                                                                          </w:divBdr>
                                                                          <w:divsChild>
                                                                            <w:div w:id="1820800456">
                                                                              <w:marLeft w:val="0"/>
                                                                              <w:marRight w:val="0"/>
                                                                              <w:marTop w:val="0"/>
                                                                              <w:marBottom w:val="0"/>
                                                                              <w:divBdr>
                                                                                <w:top w:val="none" w:sz="0" w:space="0" w:color="auto"/>
                                                                                <w:left w:val="none" w:sz="0" w:space="0" w:color="auto"/>
                                                                                <w:bottom w:val="none" w:sz="0" w:space="0" w:color="auto"/>
                                                                                <w:right w:val="none" w:sz="0" w:space="0" w:color="auto"/>
                                                                              </w:divBdr>
                                                                              <w:divsChild>
                                                                                <w:div w:id="360863649">
                                                                                  <w:marLeft w:val="0"/>
                                                                                  <w:marRight w:val="0"/>
                                                                                  <w:marTop w:val="0"/>
                                                                                  <w:marBottom w:val="0"/>
                                                                                  <w:divBdr>
                                                                                    <w:top w:val="none" w:sz="0" w:space="0" w:color="auto"/>
                                                                                    <w:left w:val="none" w:sz="0" w:space="0" w:color="auto"/>
                                                                                    <w:bottom w:val="none" w:sz="0" w:space="0" w:color="auto"/>
                                                                                    <w:right w:val="none" w:sz="0" w:space="0" w:color="auto"/>
                                                                                  </w:divBdr>
                                                                                  <w:divsChild>
                                                                                    <w:div w:id="1043017074">
                                                                                      <w:marLeft w:val="0"/>
                                                                                      <w:marRight w:val="0"/>
                                                                                      <w:marTop w:val="0"/>
                                                                                      <w:marBottom w:val="0"/>
                                                                                      <w:divBdr>
                                                                                        <w:top w:val="none" w:sz="0" w:space="0" w:color="auto"/>
                                                                                        <w:left w:val="none" w:sz="0" w:space="0" w:color="auto"/>
                                                                                        <w:bottom w:val="none" w:sz="0" w:space="0" w:color="auto"/>
                                                                                        <w:right w:val="none" w:sz="0" w:space="0" w:color="auto"/>
                                                                                      </w:divBdr>
                                                                                    </w:div>
                                                                                    <w:div w:id="322244162">
                                                                                      <w:marLeft w:val="0"/>
                                                                                      <w:marRight w:val="0"/>
                                                                                      <w:marTop w:val="0"/>
                                                                                      <w:marBottom w:val="0"/>
                                                                                      <w:divBdr>
                                                                                        <w:top w:val="none" w:sz="0" w:space="0" w:color="auto"/>
                                                                                        <w:left w:val="none" w:sz="0" w:space="0" w:color="auto"/>
                                                                                        <w:bottom w:val="none" w:sz="0" w:space="0" w:color="auto"/>
                                                                                        <w:right w:val="none" w:sz="0" w:space="0" w:color="auto"/>
                                                                                      </w:divBdr>
                                                                                    </w:div>
                                                                                    <w:div w:id="283851906">
                                                                                      <w:marLeft w:val="0"/>
                                                                                      <w:marRight w:val="0"/>
                                                                                      <w:marTop w:val="0"/>
                                                                                      <w:marBottom w:val="0"/>
                                                                                      <w:divBdr>
                                                                                        <w:top w:val="none" w:sz="0" w:space="0" w:color="auto"/>
                                                                                        <w:left w:val="none" w:sz="0" w:space="0" w:color="auto"/>
                                                                                        <w:bottom w:val="none" w:sz="0" w:space="0" w:color="auto"/>
                                                                                        <w:right w:val="none" w:sz="0" w:space="0" w:color="auto"/>
                                                                                      </w:divBdr>
                                                                                    </w:div>
                                                                                    <w:div w:id="1688214386">
                                                                                      <w:marLeft w:val="0"/>
                                                                                      <w:marRight w:val="0"/>
                                                                                      <w:marTop w:val="0"/>
                                                                                      <w:marBottom w:val="0"/>
                                                                                      <w:divBdr>
                                                                                        <w:top w:val="none" w:sz="0" w:space="0" w:color="auto"/>
                                                                                        <w:left w:val="none" w:sz="0" w:space="0" w:color="auto"/>
                                                                                        <w:bottom w:val="none" w:sz="0" w:space="0" w:color="auto"/>
                                                                                        <w:right w:val="none" w:sz="0" w:space="0" w:color="auto"/>
                                                                                      </w:divBdr>
                                                                                    </w:div>
                                                                                    <w:div w:id="1915160702">
                                                                                      <w:marLeft w:val="0"/>
                                                                                      <w:marRight w:val="0"/>
                                                                                      <w:marTop w:val="0"/>
                                                                                      <w:marBottom w:val="0"/>
                                                                                      <w:divBdr>
                                                                                        <w:top w:val="none" w:sz="0" w:space="0" w:color="auto"/>
                                                                                        <w:left w:val="none" w:sz="0" w:space="0" w:color="auto"/>
                                                                                        <w:bottom w:val="none" w:sz="0" w:space="0" w:color="auto"/>
                                                                                        <w:right w:val="none" w:sz="0" w:space="0" w:color="auto"/>
                                                                                      </w:divBdr>
                                                                                    </w:div>
                                                                                    <w:div w:id="119796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20765018">
      <w:bodyDiv w:val="1"/>
      <w:marLeft w:val="0"/>
      <w:marRight w:val="0"/>
      <w:marTop w:val="0"/>
      <w:marBottom w:val="0"/>
      <w:divBdr>
        <w:top w:val="none" w:sz="0" w:space="0" w:color="auto"/>
        <w:left w:val="none" w:sz="0" w:space="0" w:color="auto"/>
        <w:bottom w:val="none" w:sz="0" w:space="0" w:color="auto"/>
        <w:right w:val="none" w:sz="0" w:space="0" w:color="auto"/>
      </w:divBdr>
      <w:divsChild>
        <w:div w:id="1908494991">
          <w:marLeft w:val="0"/>
          <w:marRight w:val="0"/>
          <w:marTop w:val="0"/>
          <w:marBottom w:val="0"/>
          <w:divBdr>
            <w:top w:val="none" w:sz="0" w:space="0" w:color="auto"/>
            <w:left w:val="none" w:sz="0" w:space="0" w:color="auto"/>
            <w:bottom w:val="none" w:sz="0" w:space="0" w:color="auto"/>
            <w:right w:val="none" w:sz="0" w:space="0" w:color="auto"/>
          </w:divBdr>
          <w:divsChild>
            <w:div w:id="1200819083">
              <w:marLeft w:val="0"/>
              <w:marRight w:val="0"/>
              <w:marTop w:val="0"/>
              <w:marBottom w:val="0"/>
              <w:divBdr>
                <w:top w:val="none" w:sz="0" w:space="0" w:color="auto"/>
                <w:left w:val="none" w:sz="0" w:space="0" w:color="auto"/>
                <w:bottom w:val="none" w:sz="0" w:space="0" w:color="auto"/>
                <w:right w:val="none" w:sz="0" w:space="0" w:color="auto"/>
              </w:divBdr>
              <w:divsChild>
                <w:div w:id="333414287">
                  <w:marLeft w:val="0"/>
                  <w:marRight w:val="0"/>
                  <w:marTop w:val="0"/>
                  <w:marBottom w:val="0"/>
                  <w:divBdr>
                    <w:top w:val="none" w:sz="0" w:space="0" w:color="auto"/>
                    <w:left w:val="none" w:sz="0" w:space="0" w:color="auto"/>
                    <w:bottom w:val="none" w:sz="0" w:space="0" w:color="auto"/>
                    <w:right w:val="none" w:sz="0" w:space="0" w:color="auto"/>
                  </w:divBdr>
                  <w:divsChild>
                    <w:div w:id="704215689">
                      <w:marLeft w:val="0"/>
                      <w:marRight w:val="0"/>
                      <w:marTop w:val="0"/>
                      <w:marBottom w:val="0"/>
                      <w:divBdr>
                        <w:top w:val="none" w:sz="0" w:space="0" w:color="auto"/>
                        <w:left w:val="none" w:sz="0" w:space="0" w:color="auto"/>
                        <w:bottom w:val="none" w:sz="0" w:space="0" w:color="auto"/>
                        <w:right w:val="none" w:sz="0" w:space="0" w:color="auto"/>
                      </w:divBdr>
                      <w:divsChild>
                        <w:div w:id="563374419">
                          <w:marLeft w:val="0"/>
                          <w:marRight w:val="0"/>
                          <w:marTop w:val="0"/>
                          <w:marBottom w:val="0"/>
                          <w:divBdr>
                            <w:top w:val="none" w:sz="0" w:space="0" w:color="auto"/>
                            <w:left w:val="none" w:sz="0" w:space="0" w:color="auto"/>
                            <w:bottom w:val="none" w:sz="0" w:space="0" w:color="auto"/>
                            <w:right w:val="none" w:sz="0" w:space="0" w:color="auto"/>
                          </w:divBdr>
                          <w:divsChild>
                            <w:div w:id="1219783622">
                              <w:marLeft w:val="0"/>
                              <w:marRight w:val="0"/>
                              <w:marTop w:val="0"/>
                              <w:marBottom w:val="0"/>
                              <w:divBdr>
                                <w:top w:val="none" w:sz="0" w:space="0" w:color="auto"/>
                                <w:left w:val="none" w:sz="0" w:space="0" w:color="auto"/>
                                <w:bottom w:val="none" w:sz="0" w:space="0" w:color="auto"/>
                                <w:right w:val="none" w:sz="0" w:space="0" w:color="auto"/>
                              </w:divBdr>
                              <w:divsChild>
                                <w:div w:id="854804287">
                                  <w:marLeft w:val="0"/>
                                  <w:marRight w:val="0"/>
                                  <w:marTop w:val="0"/>
                                  <w:marBottom w:val="0"/>
                                  <w:divBdr>
                                    <w:top w:val="none" w:sz="0" w:space="0" w:color="auto"/>
                                    <w:left w:val="none" w:sz="0" w:space="0" w:color="auto"/>
                                    <w:bottom w:val="none" w:sz="0" w:space="0" w:color="auto"/>
                                    <w:right w:val="none" w:sz="0" w:space="0" w:color="auto"/>
                                  </w:divBdr>
                                  <w:divsChild>
                                    <w:div w:id="1752384108">
                                      <w:marLeft w:val="0"/>
                                      <w:marRight w:val="0"/>
                                      <w:marTop w:val="0"/>
                                      <w:marBottom w:val="0"/>
                                      <w:divBdr>
                                        <w:top w:val="none" w:sz="0" w:space="0" w:color="auto"/>
                                        <w:left w:val="none" w:sz="0" w:space="0" w:color="auto"/>
                                        <w:bottom w:val="none" w:sz="0" w:space="0" w:color="auto"/>
                                        <w:right w:val="none" w:sz="0" w:space="0" w:color="auto"/>
                                      </w:divBdr>
                                      <w:divsChild>
                                        <w:div w:id="977223927">
                                          <w:marLeft w:val="0"/>
                                          <w:marRight w:val="0"/>
                                          <w:marTop w:val="0"/>
                                          <w:marBottom w:val="0"/>
                                          <w:divBdr>
                                            <w:top w:val="none" w:sz="0" w:space="0" w:color="auto"/>
                                            <w:left w:val="none" w:sz="0" w:space="0" w:color="auto"/>
                                            <w:bottom w:val="none" w:sz="0" w:space="0" w:color="auto"/>
                                            <w:right w:val="none" w:sz="0" w:space="0" w:color="auto"/>
                                          </w:divBdr>
                                          <w:divsChild>
                                            <w:div w:id="509805927">
                                              <w:marLeft w:val="6000"/>
                                              <w:marRight w:val="0"/>
                                              <w:marTop w:val="0"/>
                                              <w:marBottom w:val="0"/>
                                              <w:divBdr>
                                                <w:top w:val="single" w:sz="6" w:space="0" w:color="D2D5D7"/>
                                                <w:left w:val="single" w:sz="6" w:space="0" w:color="D2D5D7"/>
                                                <w:bottom w:val="none" w:sz="0" w:space="0" w:color="auto"/>
                                                <w:right w:val="single" w:sz="6" w:space="0" w:color="D2D5D7"/>
                                              </w:divBdr>
                                              <w:divsChild>
                                                <w:div w:id="894006337">
                                                  <w:marLeft w:val="0"/>
                                                  <w:marRight w:val="0"/>
                                                  <w:marTop w:val="0"/>
                                                  <w:marBottom w:val="0"/>
                                                  <w:divBdr>
                                                    <w:top w:val="none" w:sz="0" w:space="0" w:color="auto"/>
                                                    <w:left w:val="none" w:sz="0" w:space="0" w:color="auto"/>
                                                    <w:bottom w:val="none" w:sz="0" w:space="0" w:color="auto"/>
                                                    <w:right w:val="none" w:sz="0" w:space="0" w:color="auto"/>
                                                  </w:divBdr>
                                                  <w:divsChild>
                                                    <w:div w:id="1820489838">
                                                      <w:marLeft w:val="0"/>
                                                      <w:marRight w:val="0"/>
                                                      <w:marTop w:val="0"/>
                                                      <w:marBottom w:val="0"/>
                                                      <w:divBdr>
                                                        <w:top w:val="none" w:sz="0" w:space="0" w:color="auto"/>
                                                        <w:left w:val="none" w:sz="0" w:space="0" w:color="auto"/>
                                                        <w:bottom w:val="none" w:sz="0" w:space="0" w:color="auto"/>
                                                        <w:right w:val="none" w:sz="0" w:space="0" w:color="auto"/>
                                                      </w:divBdr>
                                                      <w:divsChild>
                                                        <w:div w:id="1562399596">
                                                          <w:marLeft w:val="0"/>
                                                          <w:marRight w:val="0"/>
                                                          <w:marTop w:val="0"/>
                                                          <w:marBottom w:val="0"/>
                                                          <w:divBdr>
                                                            <w:top w:val="none" w:sz="0" w:space="0" w:color="auto"/>
                                                            <w:left w:val="none" w:sz="0" w:space="0" w:color="auto"/>
                                                            <w:bottom w:val="none" w:sz="0" w:space="0" w:color="auto"/>
                                                            <w:right w:val="none" w:sz="0" w:space="0" w:color="auto"/>
                                                          </w:divBdr>
                                                          <w:divsChild>
                                                            <w:div w:id="1206328081">
                                                              <w:marLeft w:val="0"/>
                                                              <w:marRight w:val="0"/>
                                                              <w:marTop w:val="0"/>
                                                              <w:marBottom w:val="0"/>
                                                              <w:divBdr>
                                                                <w:top w:val="none" w:sz="0" w:space="0" w:color="auto"/>
                                                                <w:left w:val="none" w:sz="0" w:space="0" w:color="auto"/>
                                                                <w:bottom w:val="none" w:sz="0" w:space="0" w:color="auto"/>
                                                                <w:right w:val="none" w:sz="0" w:space="0" w:color="auto"/>
                                                              </w:divBdr>
                                                              <w:divsChild>
                                                                <w:div w:id="1364592576">
                                                                  <w:marLeft w:val="-75"/>
                                                                  <w:marRight w:val="0"/>
                                                                  <w:marTop w:val="30"/>
                                                                  <w:marBottom w:val="30"/>
                                                                  <w:divBdr>
                                                                    <w:top w:val="none" w:sz="0" w:space="0" w:color="auto"/>
                                                                    <w:left w:val="none" w:sz="0" w:space="0" w:color="auto"/>
                                                                    <w:bottom w:val="none" w:sz="0" w:space="0" w:color="auto"/>
                                                                    <w:right w:val="none" w:sz="0" w:space="0" w:color="auto"/>
                                                                  </w:divBdr>
                                                                  <w:divsChild>
                                                                    <w:div w:id="102654090">
                                                                      <w:marLeft w:val="0"/>
                                                                      <w:marRight w:val="0"/>
                                                                      <w:marTop w:val="0"/>
                                                                      <w:marBottom w:val="0"/>
                                                                      <w:divBdr>
                                                                        <w:top w:val="none" w:sz="0" w:space="0" w:color="auto"/>
                                                                        <w:left w:val="none" w:sz="0" w:space="0" w:color="auto"/>
                                                                        <w:bottom w:val="none" w:sz="0" w:space="0" w:color="auto"/>
                                                                        <w:right w:val="none" w:sz="0" w:space="0" w:color="auto"/>
                                                                      </w:divBdr>
                                                                      <w:divsChild>
                                                                        <w:div w:id="262691056">
                                                                          <w:marLeft w:val="0"/>
                                                                          <w:marRight w:val="0"/>
                                                                          <w:marTop w:val="0"/>
                                                                          <w:marBottom w:val="0"/>
                                                                          <w:divBdr>
                                                                            <w:top w:val="none" w:sz="0" w:space="0" w:color="auto"/>
                                                                            <w:left w:val="none" w:sz="0" w:space="0" w:color="auto"/>
                                                                            <w:bottom w:val="none" w:sz="0" w:space="0" w:color="auto"/>
                                                                            <w:right w:val="none" w:sz="0" w:space="0" w:color="auto"/>
                                                                          </w:divBdr>
                                                                          <w:divsChild>
                                                                            <w:div w:id="1879389178">
                                                                              <w:marLeft w:val="0"/>
                                                                              <w:marRight w:val="0"/>
                                                                              <w:marTop w:val="0"/>
                                                                              <w:marBottom w:val="0"/>
                                                                              <w:divBdr>
                                                                                <w:top w:val="none" w:sz="0" w:space="0" w:color="auto"/>
                                                                                <w:left w:val="none" w:sz="0" w:space="0" w:color="auto"/>
                                                                                <w:bottom w:val="none" w:sz="0" w:space="0" w:color="auto"/>
                                                                                <w:right w:val="none" w:sz="0" w:space="0" w:color="auto"/>
                                                                              </w:divBdr>
                                                                              <w:divsChild>
                                                                                <w:div w:id="214321393">
                                                                                  <w:marLeft w:val="0"/>
                                                                                  <w:marRight w:val="0"/>
                                                                                  <w:marTop w:val="0"/>
                                                                                  <w:marBottom w:val="0"/>
                                                                                  <w:divBdr>
                                                                                    <w:top w:val="none" w:sz="0" w:space="0" w:color="auto"/>
                                                                                    <w:left w:val="none" w:sz="0" w:space="0" w:color="auto"/>
                                                                                    <w:bottom w:val="none" w:sz="0" w:space="0" w:color="auto"/>
                                                                                    <w:right w:val="none" w:sz="0" w:space="0" w:color="auto"/>
                                                                                  </w:divBdr>
                                                                                  <w:divsChild>
                                                                                    <w:div w:id="1781610924">
                                                                                      <w:marLeft w:val="0"/>
                                                                                      <w:marRight w:val="0"/>
                                                                                      <w:marTop w:val="0"/>
                                                                                      <w:marBottom w:val="0"/>
                                                                                      <w:divBdr>
                                                                                        <w:top w:val="none" w:sz="0" w:space="0" w:color="auto"/>
                                                                                        <w:left w:val="none" w:sz="0" w:space="0" w:color="auto"/>
                                                                                        <w:bottom w:val="none" w:sz="0" w:space="0" w:color="auto"/>
                                                                                        <w:right w:val="none" w:sz="0" w:space="0" w:color="auto"/>
                                                                                      </w:divBdr>
                                                                                    </w:div>
                                                                                    <w:div w:id="78135096">
                                                                                      <w:marLeft w:val="0"/>
                                                                                      <w:marRight w:val="0"/>
                                                                                      <w:marTop w:val="0"/>
                                                                                      <w:marBottom w:val="0"/>
                                                                                      <w:divBdr>
                                                                                        <w:top w:val="none" w:sz="0" w:space="0" w:color="auto"/>
                                                                                        <w:left w:val="none" w:sz="0" w:space="0" w:color="auto"/>
                                                                                        <w:bottom w:val="none" w:sz="0" w:space="0" w:color="auto"/>
                                                                                        <w:right w:val="none" w:sz="0" w:space="0" w:color="auto"/>
                                                                                      </w:divBdr>
                                                                                    </w:div>
                                                                                    <w:div w:id="1797020681">
                                                                                      <w:marLeft w:val="0"/>
                                                                                      <w:marRight w:val="0"/>
                                                                                      <w:marTop w:val="0"/>
                                                                                      <w:marBottom w:val="0"/>
                                                                                      <w:divBdr>
                                                                                        <w:top w:val="none" w:sz="0" w:space="0" w:color="auto"/>
                                                                                        <w:left w:val="none" w:sz="0" w:space="0" w:color="auto"/>
                                                                                        <w:bottom w:val="none" w:sz="0" w:space="0" w:color="auto"/>
                                                                                        <w:right w:val="none" w:sz="0" w:space="0" w:color="auto"/>
                                                                                      </w:divBdr>
                                                                                    </w:div>
                                                                                    <w:div w:id="1867674007">
                                                                                      <w:marLeft w:val="0"/>
                                                                                      <w:marRight w:val="0"/>
                                                                                      <w:marTop w:val="0"/>
                                                                                      <w:marBottom w:val="0"/>
                                                                                      <w:divBdr>
                                                                                        <w:top w:val="none" w:sz="0" w:space="0" w:color="auto"/>
                                                                                        <w:left w:val="none" w:sz="0" w:space="0" w:color="auto"/>
                                                                                        <w:bottom w:val="none" w:sz="0" w:space="0" w:color="auto"/>
                                                                                        <w:right w:val="none" w:sz="0" w:space="0" w:color="auto"/>
                                                                                      </w:divBdr>
                                                                                    </w:div>
                                                                                    <w:div w:id="150794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54379879">
      <w:bodyDiv w:val="1"/>
      <w:marLeft w:val="0"/>
      <w:marRight w:val="0"/>
      <w:marTop w:val="0"/>
      <w:marBottom w:val="0"/>
      <w:divBdr>
        <w:top w:val="none" w:sz="0" w:space="0" w:color="auto"/>
        <w:left w:val="none" w:sz="0" w:space="0" w:color="auto"/>
        <w:bottom w:val="none" w:sz="0" w:space="0" w:color="auto"/>
        <w:right w:val="none" w:sz="0" w:space="0" w:color="auto"/>
      </w:divBdr>
    </w:div>
    <w:div w:id="1354653282">
      <w:bodyDiv w:val="1"/>
      <w:marLeft w:val="0"/>
      <w:marRight w:val="0"/>
      <w:marTop w:val="0"/>
      <w:marBottom w:val="0"/>
      <w:divBdr>
        <w:top w:val="none" w:sz="0" w:space="0" w:color="auto"/>
        <w:left w:val="none" w:sz="0" w:space="0" w:color="auto"/>
        <w:bottom w:val="none" w:sz="0" w:space="0" w:color="auto"/>
        <w:right w:val="none" w:sz="0" w:space="0" w:color="auto"/>
      </w:divBdr>
      <w:divsChild>
        <w:div w:id="504825375">
          <w:marLeft w:val="446"/>
          <w:marRight w:val="0"/>
          <w:marTop w:val="307"/>
          <w:marBottom w:val="0"/>
          <w:divBdr>
            <w:top w:val="none" w:sz="0" w:space="0" w:color="auto"/>
            <w:left w:val="none" w:sz="0" w:space="0" w:color="auto"/>
            <w:bottom w:val="none" w:sz="0" w:space="0" w:color="auto"/>
            <w:right w:val="none" w:sz="0" w:space="0" w:color="auto"/>
          </w:divBdr>
        </w:div>
        <w:div w:id="614214407">
          <w:marLeft w:val="446"/>
          <w:marRight w:val="0"/>
          <w:marTop w:val="307"/>
          <w:marBottom w:val="0"/>
          <w:divBdr>
            <w:top w:val="none" w:sz="0" w:space="0" w:color="auto"/>
            <w:left w:val="none" w:sz="0" w:space="0" w:color="auto"/>
            <w:bottom w:val="none" w:sz="0" w:space="0" w:color="auto"/>
            <w:right w:val="none" w:sz="0" w:space="0" w:color="auto"/>
          </w:divBdr>
        </w:div>
        <w:div w:id="760102395">
          <w:marLeft w:val="446"/>
          <w:marRight w:val="0"/>
          <w:marTop w:val="307"/>
          <w:marBottom w:val="0"/>
          <w:divBdr>
            <w:top w:val="none" w:sz="0" w:space="0" w:color="auto"/>
            <w:left w:val="none" w:sz="0" w:space="0" w:color="auto"/>
            <w:bottom w:val="none" w:sz="0" w:space="0" w:color="auto"/>
            <w:right w:val="none" w:sz="0" w:space="0" w:color="auto"/>
          </w:divBdr>
        </w:div>
        <w:div w:id="939751829">
          <w:marLeft w:val="446"/>
          <w:marRight w:val="0"/>
          <w:marTop w:val="307"/>
          <w:marBottom w:val="0"/>
          <w:divBdr>
            <w:top w:val="none" w:sz="0" w:space="0" w:color="auto"/>
            <w:left w:val="none" w:sz="0" w:space="0" w:color="auto"/>
            <w:bottom w:val="none" w:sz="0" w:space="0" w:color="auto"/>
            <w:right w:val="none" w:sz="0" w:space="0" w:color="auto"/>
          </w:divBdr>
        </w:div>
        <w:div w:id="1296521945">
          <w:marLeft w:val="446"/>
          <w:marRight w:val="0"/>
          <w:marTop w:val="307"/>
          <w:marBottom w:val="0"/>
          <w:divBdr>
            <w:top w:val="none" w:sz="0" w:space="0" w:color="auto"/>
            <w:left w:val="none" w:sz="0" w:space="0" w:color="auto"/>
            <w:bottom w:val="none" w:sz="0" w:space="0" w:color="auto"/>
            <w:right w:val="none" w:sz="0" w:space="0" w:color="auto"/>
          </w:divBdr>
        </w:div>
        <w:div w:id="1882398642">
          <w:marLeft w:val="446"/>
          <w:marRight w:val="0"/>
          <w:marTop w:val="307"/>
          <w:marBottom w:val="0"/>
          <w:divBdr>
            <w:top w:val="none" w:sz="0" w:space="0" w:color="auto"/>
            <w:left w:val="none" w:sz="0" w:space="0" w:color="auto"/>
            <w:bottom w:val="none" w:sz="0" w:space="0" w:color="auto"/>
            <w:right w:val="none" w:sz="0" w:space="0" w:color="auto"/>
          </w:divBdr>
        </w:div>
      </w:divsChild>
    </w:div>
    <w:div w:id="1417094196">
      <w:bodyDiv w:val="1"/>
      <w:marLeft w:val="0"/>
      <w:marRight w:val="0"/>
      <w:marTop w:val="0"/>
      <w:marBottom w:val="0"/>
      <w:divBdr>
        <w:top w:val="none" w:sz="0" w:space="0" w:color="auto"/>
        <w:left w:val="none" w:sz="0" w:space="0" w:color="auto"/>
        <w:bottom w:val="none" w:sz="0" w:space="0" w:color="auto"/>
        <w:right w:val="none" w:sz="0" w:space="0" w:color="auto"/>
      </w:divBdr>
    </w:div>
    <w:div w:id="1439984684">
      <w:bodyDiv w:val="1"/>
      <w:marLeft w:val="0"/>
      <w:marRight w:val="0"/>
      <w:marTop w:val="0"/>
      <w:marBottom w:val="0"/>
      <w:divBdr>
        <w:top w:val="none" w:sz="0" w:space="0" w:color="auto"/>
        <w:left w:val="none" w:sz="0" w:space="0" w:color="auto"/>
        <w:bottom w:val="none" w:sz="0" w:space="0" w:color="auto"/>
        <w:right w:val="none" w:sz="0" w:space="0" w:color="auto"/>
      </w:divBdr>
      <w:divsChild>
        <w:div w:id="1180314292">
          <w:marLeft w:val="0"/>
          <w:marRight w:val="0"/>
          <w:marTop w:val="0"/>
          <w:marBottom w:val="0"/>
          <w:divBdr>
            <w:top w:val="none" w:sz="0" w:space="0" w:color="auto"/>
            <w:left w:val="none" w:sz="0" w:space="0" w:color="auto"/>
            <w:bottom w:val="none" w:sz="0" w:space="0" w:color="auto"/>
            <w:right w:val="none" w:sz="0" w:space="0" w:color="auto"/>
          </w:divBdr>
          <w:divsChild>
            <w:div w:id="711542784">
              <w:marLeft w:val="0"/>
              <w:marRight w:val="0"/>
              <w:marTop w:val="0"/>
              <w:marBottom w:val="0"/>
              <w:divBdr>
                <w:top w:val="none" w:sz="0" w:space="0" w:color="auto"/>
                <w:left w:val="none" w:sz="0" w:space="0" w:color="auto"/>
                <w:bottom w:val="none" w:sz="0" w:space="0" w:color="auto"/>
                <w:right w:val="none" w:sz="0" w:space="0" w:color="auto"/>
              </w:divBdr>
              <w:divsChild>
                <w:div w:id="1995721611">
                  <w:marLeft w:val="0"/>
                  <w:marRight w:val="0"/>
                  <w:marTop w:val="0"/>
                  <w:marBottom w:val="0"/>
                  <w:divBdr>
                    <w:top w:val="none" w:sz="0" w:space="0" w:color="auto"/>
                    <w:left w:val="none" w:sz="0" w:space="0" w:color="auto"/>
                    <w:bottom w:val="none" w:sz="0" w:space="0" w:color="auto"/>
                    <w:right w:val="none" w:sz="0" w:space="0" w:color="auto"/>
                  </w:divBdr>
                  <w:divsChild>
                    <w:div w:id="712845735">
                      <w:marLeft w:val="0"/>
                      <w:marRight w:val="0"/>
                      <w:marTop w:val="0"/>
                      <w:marBottom w:val="0"/>
                      <w:divBdr>
                        <w:top w:val="none" w:sz="0" w:space="0" w:color="auto"/>
                        <w:left w:val="none" w:sz="0" w:space="0" w:color="auto"/>
                        <w:bottom w:val="none" w:sz="0" w:space="0" w:color="auto"/>
                        <w:right w:val="none" w:sz="0" w:space="0" w:color="auto"/>
                      </w:divBdr>
                      <w:divsChild>
                        <w:div w:id="1607693935">
                          <w:marLeft w:val="0"/>
                          <w:marRight w:val="0"/>
                          <w:marTop w:val="0"/>
                          <w:marBottom w:val="0"/>
                          <w:divBdr>
                            <w:top w:val="none" w:sz="0" w:space="0" w:color="auto"/>
                            <w:left w:val="none" w:sz="0" w:space="0" w:color="auto"/>
                            <w:bottom w:val="none" w:sz="0" w:space="0" w:color="auto"/>
                            <w:right w:val="none" w:sz="0" w:space="0" w:color="auto"/>
                          </w:divBdr>
                          <w:divsChild>
                            <w:div w:id="1126003809">
                              <w:marLeft w:val="0"/>
                              <w:marRight w:val="0"/>
                              <w:marTop w:val="0"/>
                              <w:marBottom w:val="0"/>
                              <w:divBdr>
                                <w:top w:val="none" w:sz="0" w:space="0" w:color="auto"/>
                                <w:left w:val="none" w:sz="0" w:space="0" w:color="auto"/>
                                <w:bottom w:val="none" w:sz="0" w:space="0" w:color="auto"/>
                                <w:right w:val="none" w:sz="0" w:space="0" w:color="auto"/>
                              </w:divBdr>
                              <w:divsChild>
                                <w:div w:id="824584997">
                                  <w:marLeft w:val="0"/>
                                  <w:marRight w:val="0"/>
                                  <w:marTop w:val="0"/>
                                  <w:marBottom w:val="0"/>
                                  <w:divBdr>
                                    <w:top w:val="none" w:sz="0" w:space="0" w:color="auto"/>
                                    <w:left w:val="none" w:sz="0" w:space="0" w:color="auto"/>
                                    <w:bottom w:val="none" w:sz="0" w:space="0" w:color="auto"/>
                                    <w:right w:val="none" w:sz="0" w:space="0" w:color="auto"/>
                                  </w:divBdr>
                                  <w:divsChild>
                                    <w:div w:id="2046442381">
                                      <w:marLeft w:val="0"/>
                                      <w:marRight w:val="0"/>
                                      <w:marTop w:val="0"/>
                                      <w:marBottom w:val="0"/>
                                      <w:divBdr>
                                        <w:top w:val="none" w:sz="0" w:space="0" w:color="auto"/>
                                        <w:left w:val="none" w:sz="0" w:space="0" w:color="auto"/>
                                        <w:bottom w:val="none" w:sz="0" w:space="0" w:color="auto"/>
                                        <w:right w:val="none" w:sz="0" w:space="0" w:color="auto"/>
                                      </w:divBdr>
                                      <w:divsChild>
                                        <w:div w:id="448008356">
                                          <w:marLeft w:val="0"/>
                                          <w:marRight w:val="0"/>
                                          <w:marTop w:val="0"/>
                                          <w:marBottom w:val="0"/>
                                          <w:divBdr>
                                            <w:top w:val="none" w:sz="0" w:space="0" w:color="auto"/>
                                            <w:left w:val="none" w:sz="0" w:space="0" w:color="auto"/>
                                            <w:bottom w:val="none" w:sz="0" w:space="0" w:color="auto"/>
                                            <w:right w:val="none" w:sz="0" w:space="0" w:color="auto"/>
                                          </w:divBdr>
                                          <w:divsChild>
                                            <w:div w:id="2056998421">
                                              <w:marLeft w:val="6000"/>
                                              <w:marRight w:val="0"/>
                                              <w:marTop w:val="0"/>
                                              <w:marBottom w:val="0"/>
                                              <w:divBdr>
                                                <w:top w:val="single" w:sz="6" w:space="0" w:color="D2D5D7"/>
                                                <w:left w:val="single" w:sz="6" w:space="0" w:color="D2D5D7"/>
                                                <w:bottom w:val="none" w:sz="0" w:space="0" w:color="auto"/>
                                                <w:right w:val="single" w:sz="6" w:space="0" w:color="D2D5D7"/>
                                              </w:divBdr>
                                              <w:divsChild>
                                                <w:div w:id="1780030989">
                                                  <w:marLeft w:val="0"/>
                                                  <w:marRight w:val="0"/>
                                                  <w:marTop w:val="0"/>
                                                  <w:marBottom w:val="0"/>
                                                  <w:divBdr>
                                                    <w:top w:val="none" w:sz="0" w:space="0" w:color="auto"/>
                                                    <w:left w:val="none" w:sz="0" w:space="0" w:color="auto"/>
                                                    <w:bottom w:val="none" w:sz="0" w:space="0" w:color="auto"/>
                                                    <w:right w:val="none" w:sz="0" w:space="0" w:color="auto"/>
                                                  </w:divBdr>
                                                  <w:divsChild>
                                                    <w:div w:id="833491418">
                                                      <w:marLeft w:val="0"/>
                                                      <w:marRight w:val="0"/>
                                                      <w:marTop w:val="0"/>
                                                      <w:marBottom w:val="0"/>
                                                      <w:divBdr>
                                                        <w:top w:val="none" w:sz="0" w:space="0" w:color="auto"/>
                                                        <w:left w:val="none" w:sz="0" w:space="0" w:color="auto"/>
                                                        <w:bottom w:val="none" w:sz="0" w:space="0" w:color="auto"/>
                                                        <w:right w:val="none" w:sz="0" w:space="0" w:color="auto"/>
                                                      </w:divBdr>
                                                      <w:divsChild>
                                                        <w:div w:id="2128430193">
                                                          <w:marLeft w:val="0"/>
                                                          <w:marRight w:val="0"/>
                                                          <w:marTop w:val="0"/>
                                                          <w:marBottom w:val="0"/>
                                                          <w:divBdr>
                                                            <w:top w:val="none" w:sz="0" w:space="0" w:color="auto"/>
                                                            <w:left w:val="none" w:sz="0" w:space="0" w:color="auto"/>
                                                            <w:bottom w:val="none" w:sz="0" w:space="0" w:color="auto"/>
                                                            <w:right w:val="none" w:sz="0" w:space="0" w:color="auto"/>
                                                          </w:divBdr>
                                                          <w:divsChild>
                                                            <w:div w:id="394166164">
                                                              <w:marLeft w:val="0"/>
                                                              <w:marRight w:val="0"/>
                                                              <w:marTop w:val="0"/>
                                                              <w:marBottom w:val="0"/>
                                                              <w:divBdr>
                                                                <w:top w:val="none" w:sz="0" w:space="0" w:color="auto"/>
                                                                <w:left w:val="none" w:sz="0" w:space="0" w:color="auto"/>
                                                                <w:bottom w:val="none" w:sz="0" w:space="0" w:color="auto"/>
                                                                <w:right w:val="none" w:sz="0" w:space="0" w:color="auto"/>
                                                              </w:divBdr>
                                                              <w:divsChild>
                                                                <w:div w:id="765687910">
                                                                  <w:marLeft w:val="-75"/>
                                                                  <w:marRight w:val="0"/>
                                                                  <w:marTop w:val="30"/>
                                                                  <w:marBottom w:val="30"/>
                                                                  <w:divBdr>
                                                                    <w:top w:val="none" w:sz="0" w:space="0" w:color="auto"/>
                                                                    <w:left w:val="none" w:sz="0" w:space="0" w:color="auto"/>
                                                                    <w:bottom w:val="none" w:sz="0" w:space="0" w:color="auto"/>
                                                                    <w:right w:val="none" w:sz="0" w:space="0" w:color="auto"/>
                                                                  </w:divBdr>
                                                                  <w:divsChild>
                                                                    <w:div w:id="783812298">
                                                                      <w:marLeft w:val="0"/>
                                                                      <w:marRight w:val="0"/>
                                                                      <w:marTop w:val="0"/>
                                                                      <w:marBottom w:val="0"/>
                                                                      <w:divBdr>
                                                                        <w:top w:val="none" w:sz="0" w:space="0" w:color="auto"/>
                                                                        <w:left w:val="none" w:sz="0" w:space="0" w:color="auto"/>
                                                                        <w:bottom w:val="none" w:sz="0" w:space="0" w:color="auto"/>
                                                                        <w:right w:val="none" w:sz="0" w:space="0" w:color="auto"/>
                                                                      </w:divBdr>
                                                                      <w:divsChild>
                                                                        <w:div w:id="1873759132">
                                                                          <w:marLeft w:val="0"/>
                                                                          <w:marRight w:val="0"/>
                                                                          <w:marTop w:val="0"/>
                                                                          <w:marBottom w:val="0"/>
                                                                          <w:divBdr>
                                                                            <w:top w:val="none" w:sz="0" w:space="0" w:color="auto"/>
                                                                            <w:left w:val="none" w:sz="0" w:space="0" w:color="auto"/>
                                                                            <w:bottom w:val="none" w:sz="0" w:space="0" w:color="auto"/>
                                                                            <w:right w:val="none" w:sz="0" w:space="0" w:color="auto"/>
                                                                          </w:divBdr>
                                                                          <w:divsChild>
                                                                            <w:div w:id="1445147458">
                                                                              <w:marLeft w:val="0"/>
                                                                              <w:marRight w:val="0"/>
                                                                              <w:marTop w:val="0"/>
                                                                              <w:marBottom w:val="0"/>
                                                                              <w:divBdr>
                                                                                <w:top w:val="none" w:sz="0" w:space="0" w:color="auto"/>
                                                                                <w:left w:val="none" w:sz="0" w:space="0" w:color="auto"/>
                                                                                <w:bottom w:val="none" w:sz="0" w:space="0" w:color="auto"/>
                                                                                <w:right w:val="none" w:sz="0" w:space="0" w:color="auto"/>
                                                                              </w:divBdr>
                                                                              <w:divsChild>
                                                                                <w:div w:id="1847133633">
                                                                                  <w:marLeft w:val="0"/>
                                                                                  <w:marRight w:val="0"/>
                                                                                  <w:marTop w:val="0"/>
                                                                                  <w:marBottom w:val="0"/>
                                                                                  <w:divBdr>
                                                                                    <w:top w:val="none" w:sz="0" w:space="0" w:color="auto"/>
                                                                                    <w:left w:val="none" w:sz="0" w:space="0" w:color="auto"/>
                                                                                    <w:bottom w:val="none" w:sz="0" w:space="0" w:color="auto"/>
                                                                                    <w:right w:val="none" w:sz="0" w:space="0" w:color="auto"/>
                                                                                  </w:divBdr>
                                                                                  <w:divsChild>
                                                                                    <w:div w:id="1905992645">
                                                                                      <w:marLeft w:val="0"/>
                                                                                      <w:marRight w:val="0"/>
                                                                                      <w:marTop w:val="0"/>
                                                                                      <w:marBottom w:val="0"/>
                                                                                      <w:divBdr>
                                                                                        <w:top w:val="none" w:sz="0" w:space="0" w:color="auto"/>
                                                                                        <w:left w:val="none" w:sz="0" w:space="0" w:color="auto"/>
                                                                                        <w:bottom w:val="none" w:sz="0" w:space="0" w:color="auto"/>
                                                                                        <w:right w:val="none" w:sz="0" w:space="0" w:color="auto"/>
                                                                                      </w:divBdr>
                                                                                    </w:div>
                                                                                    <w:div w:id="1353456905">
                                                                                      <w:marLeft w:val="0"/>
                                                                                      <w:marRight w:val="0"/>
                                                                                      <w:marTop w:val="0"/>
                                                                                      <w:marBottom w:val="0"/>
                                                                                      <w:divBdr>
                                                                                        <w:top w:val="none" w:sz="0" w:space="0" w:color="auto"/>
                                                                                        <w:left w:val="none" w:sz="0" w:space="0" w:color="auto"/>
                                                                                        <w:bottom w:val="none" w:sz="0" w:space="0" w:color="auto"/>
                                                                                        <w:right w:val="none" w:sz="0" w:space="0" w:color="auto"/>
                                                                                      </w:divBdr>
                                                                                    </w:div>
                                                                                    <w:div w:id="2086679549">
                                                                                      <w:marLeft w:val="0"/>
                                                                                      <w:marRight w:val="0"/>
                                                                                      <w:marTop w:val="0"/>
                                                                                      <w:marBottom w:val="0"/>
                                                                                      <w:divBdr>
                                                                                        <w:top w:val="none" w:sz="0" w:space="0" w:color="auto"/>
                                                                                        <w:left w:val="none" w:sz="0" w:space="0" w:color="auto"/>
                                                                                        <w:bottom w:val="none" w:sz="0" w:space="0" w:color="auto"/>
                                                                                        <w:right w:val="none" w:sz="0" w:space="0" w:color="auto"/>
                                                                                      </w:divBdr>
                                                                                    </w:div>
                                                                                    <w:div w:id="2130124910">
                                                                                      <w:marLeft w:val="0"/>
                                                                                      <w:marRight w:val="0"/>
                                                                                      <w:marTop w:val="0"/>
                                                                                      <w:marBottom w:val="0"/>
                                                                                      <w:divBdr>
                                                                                        <w:top w:val="none" w:sz="0" w:space="0" w:color="auto"/>
                                                                                        <w:left w:val="none" w:sz="0" w:space="0" w:color="auto"/>
                                                                                        <w:bottom w:val="none" w:sz="0" w:space="0" w:color="auto"/>
                                                                                        <w:right w:val="none" w:sz="0" w:space="0" w:color="auto"/>
                                                                                      </w:divBdr>
                                                                                    </w:div>
                                                                                    <w:div w:id="482546165">
                                                                                      <w:marLeft w:val="0"/>
                                                                                      <w:marRight w:val="0"/>
                                                                                      <w:marTop w:val="0"/>
                                                                                      <w:marBottom w:val="0"/>
                                                                                      <w:divBdr>
                                                                                        <w:top w:val="none" w:sz="0" w:space="0" w:color="auto"/>
                                                                                        <w:left w:val="none" w:sz="0" w:space="0" w:color="auto"/>
                                                                                        <w:bottom w:val="none" w:sz="0" w:space="0" w:color="auto"/>
                                                                                        <w:right w:val="none" w:sz="0" w:space="0" w:color="auto"/>
                                                                                      </w:divBdr>
                                                                                    </w:div>
                                                                                    <w:div w:id="2124222355">
                                                                                      <w:marLeft w:val="0"/>
                                                                                      <w:marRight w:val="0"/>
                                                                                      <w:marTop w:val="0"/>
                                                                                      <w:marBottom w:val="0"/>
                                                                                      <w:divBdr>
                                                                                        <w:top w:val="none" w:sz="0" w:space="0" w:color="auto"/>
                                                                                        <w:left w:val="none" w:sz="0" w:space="0" w:color="auto"/>
                                                                                        <w:bottom w:val="none" w:sz="0" w:space="0" w:color="auto"/>
                                                                                        <w:right w:val="none" w:sz="0" w:space="0" w:color="auto"/>
                                                                                      </w:divBdr>
                                                                                    </w:div>
                                                                                    <w:div w:id="1943485746">
                                                                                      <w:marLeft w:val="0"/>
                                                                                      <w:marRight w:val="0"/>
                                                                                      <w:marTop w:val="0"/>
                                                                                      <w:marBottom w:val="0"/>
                                                                                      <w:divBdr>
                                                                                        <w:top w:val="none" w:sz="0" w:space="0" w:color="auto"/>
                                                                                        <w:left w:val="none" w:sz="0" w:space="0" w:color="auto"/>
                                                                                        <w:bottom w:val="none" w:sz="0" w:space="0" w:color="auto"/>
                                                                                        <w:right w:val="none" w:sz="0" w:space="0" w:color="auto"/>
                                                                                      </w:divBdr>
                                                                                    </w:div>
                                                                                    <w:div w:id="1256397627">
                                                                                      <w:marLeft w:val="0"/>
                                                                                      <w:marRight w:val="0"/>
                                                                                      <w:marTop w:val="0"/>
                                                                                      <w:marBottom w:val="0"/>
                                                                                      <w:divBdr>
                                                                                        <w:top w:val="none" w:sz="0" w:space="0" w:color="auto"/>
                                                                                        <w:left w:val="none" w:sz="0" w:space="0" w:color="auto"/>
                                                                                        <w:bottom w:val="none" w:sz="0" w:space="0" w:color="auto"/>
                                                                                        <w:right w:val="none" w:sz="0" w:space="0" w:color="auto"/>
                                                                                      </w:divBdr>
                                                                                    </w:div>
                                                                                    <w:div w:id="613635475">
                                                                                      <w:marLeft w:val="0"/>
                                                                                      <w:marRight w:val="0"/>
                                                                                      <w:marTop w:val="0"/>
                                                                                      <w:marBottom w:val="0"/>
                                                                                      <w:divBdr>
                                                                                        <w:top w:val="none" w:sz="0" w:space="0" w:color="auto"/>
                                                                                        <w:left w:val="none" w:sz="0" w:space="0" w:color="auto"/>
                                                                                        <w:bottom w:val="none" w:sz="0" w:space="0" w:color="auto"/>
                                                                                        <w:right w:val="none" w:sz="0" w:space="0" w:color="auto"/>
                                                                                      </w:divBdr>
                                                                                    </w:div>
                                                                                    <w:div w:id="414474409">
                                                                                      <w:marLeft w:val="0"/>
                                                                                      <w:marRight w:val="0"/>
                                                                                      <w:marTop w:val="0"/>
                                                                                      <w:marBottom w:val="0"/>
                                                                                      <w:divBdr>
                                                                                        <w:top w:val="none" w:sz="0" w:space="0" w:color="auto"/>
                                                                                        <w:left w:val="none" w:sz="0" w:space="0" w:color="auto"/>
                                                                                        <w:bottom w:val="none" w:sz="0" w:space="0" w:color="auto"/>
                                                                                        <w:right w:val="none" w:sz="0" w:space="0" w:color="auto"/>
                                                                                      </w:divBdr>
                                                                                    </w:div>
                                                                                    <w:div w:id="150184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61418566">
      <w:bodyDiv w:val="1"/>
      <w:marLeft w:val="0"/>
      <w:marRight w:val="0"/>
      <w:marTop w:val="0"/>
      <w:marBottom w:val="0"/>
      <w:divBdr>
        <w:top w:val="none" w:sz="0" w:space="0" w:color="auto"/>
        <w:left w:val="none" w:sz="0" w:space="0" w:color="auto"/>
        <w:bottom w:val="none" w:sz="0" w:space="0" w:color="auto"/>
        <w:right w:val="none" w:sz="0" w:space="0" w:color="auto"/>
      </w:divBdr>
    </w:div>
    <w:div w:id="1564214267">
      <w:bodyDiv w:val="1"/>
      <w:marLeft w:val="0"/>
      <w:marRight w:val="0"/>
      <w:marTop w:val="0"/>
      <w:marBottom w:val="0"/>
      <w:divBdr>
        <w:top w:val="none" w:sz="0" w:space="0" w:color="auto"/>
        <w:left w:val="none" w:sz="0" w:space="0" w:color="auto"/>
        <w:bottom w:val="none" w:sz="0" w:space="0" w:color="auto"/>
        <w:right w:val="none" w:sz="0" w:space="0" w:color="auto"/>
      </w:divBdr>
      <w:divsChild>
        <w:div w:id="1362974855">
          <w:marLeft w:val="0"/>
          <w:marRight w:val="0"/>
          <w:marTop w:val="0"/>
          <w:marBottom w:val="0"/>
          <w:divBdr>
            <w:top w:val="none" w:sz="0" w:space="0" w:color="auto"/>
            <w:left w:val="none" w:sz="0" w:space="0" w:color="auto"/>
            <w:bottom w:val="none" w:sz="0" w:space="0" w:color="auto"/>
            <w:right w:val="none" w:sz="0" w:space="0" w:color="auto"/>
          </w:divBdr>
          <w:divsChild>
            <w:div w:id="935939096">
              <w:marLeft w:val="0"/>
              <w:marRight w:val="0"/>
              <w:marTop w:val="0"/>
              <w:marBottom w:val="0"/>
              <w:divBdr>
                <w:top w:val="none" w:sz="0" w:space="0" w:color="auto"/>
                <w:left w:val="none" w:sz="0" w:space="0" w:color="auto"/>
                <w:bottom w:val="none" w:sz="0" w:space="0" w:color="auto"/>
                <w:right w:val="none" w:sz="0" w:space="0" w:color="auto"/>
              </w:divBdr>
              <w:divsChild>
                <w:div w:id="1813712505">
                  <w:marLeft w:val="0"/>
                  <w:marRight w:val="0"/>
                  <w:marTop w:val="0"/>
                  <w:marBottom w:val="0"/>
                  <w:divBdr>
                    <w:top w:val="none" w:sz="0" w:space="0" w:color="auto"/>
                    <w:left w:val="none" w:sz="0" w:space="0" w:color="auto"/>
                    <w:bottom w:val="none" w:sz="0" w:space="0" w:color="auto"/>
                    <w:right w:val="none" w:sz="0" w:space="0" w:color="auto"/>
                  </w:divBdr>
                  <w:divsChild>
                    <w:div w:id="1285386324">
                      <w:marLeft w:val="0"/>
                      <w:marRight w:val="0"/>
                      <w:marTop w:val="0"/>
                      <w:marBottom w:val="0"/>
                      <w:divBdr>
                        <w:top w:val="none" w:sz="0" w:space="0" w:color="auto"/>
                        <w:left w:val="none" w:sz="0" w:space="0" w:color="auto"/>
                        <w:bottom w:val="none" w:sz="0" w:space="0" w:color="auto"/>
                        <w:right w:val="none" w:sz="0" w:space="0" w:color="auto"/>
                      </w:divBdr>
                      <w:divsChild>
                        <w:div w:id="1494636645">
                          <w:marLeft w:val="0"/>
                          <w:marRight w:val="0"/>
                          <w:marTop w:val="0"/>
                          <w:marBottom w:val="0"/>
                          <w:divBdr>
                            <w:top w:val="none" w:sz="0" w:space="0" w:color="auto"/>
                            <w:left w:val="none" w:sz="0" w:space="0" w:color="auto"/>
                            <w:bottom w:val="none" w:sz="0" w:space="0" w:color="auto"/>
                            <w:right w:val="none" w:sz="0" w:space="0" w:color="auto"/>
                          </w:divBdr>
                          <w:divsChild>
                            <w:div w:id="465466071">
                              <w:marLeft w:val="0"/>
                              <w:marRight w:val="0"/>
                              <w:marTop w:val="0"/>
                              <w:marBottom w:val="0"/>
                              <w:divBdr>
                                <w:top w:val="none" w:sz="0" w:space="0" w:color="auto"/>
                                <w:left w:val="none" w:sz="0" w:space="0" w:color="auto"/>
                                <w:bottom w:val="none" w:sz="0" w:space="0" w:color="auto"/>
                                <w:right w:val="none" w:sz="0" w:space="0" w:color="auto"/>
                              </w:divBdr>
                              <w:divsChild>
                                <w:div w:id="344409477">
                                  <w:marLeft w:val="0"/>
                                  <w:marRight w:val="0"/>
                                  <w:marTop w:val="0"/>
                                  <w:marBottom w:val="0"/>
                                  <w:divBdr>
                                    <w:top w:val="none" w:sz="0" w:space="0" w:color="auto"/>
                                    <w:left w:val="none" w:sz="0" w:space="0" w:color="auto"/>
                                    <w:bottom w:val="none" w:sz="0" w:space="0" w:color="auto"/>
                                    <w:right w:val="none" w:sz="0" w:space="0" w:color="auto"/>
                                  </w:divBdr>
                                  <w:divsChild>
                                    <w:div w:id="1198279402">
                                      <w:marLeft w:val="0"/>
                                      <w:marRight w:val="0"/>
                                      <w:marTop w:val="0"/>
                                      <w:marBottom w:val="0"/>
                                      <w:divBdr>
                                        <w:top w:val="none" w:sz="0" w:space="0" w:color="auto"/>
                                        <w:left w:val="none" w:sz="0" w:space="0" w:color="auto"/>
                                        <w:bottom w:val="none" w:sz="0" w:space="0" w:color="auto"/>
                                        <w:right w:val="none" w:sz="0" w:space="0" w:color="auto"/>
                                      </w:divBdr>
                                      <w:divsChild>
                                        <w:div w:id="1150319486">
                                          <w:marLeft w:val="0"/>
                                          <w:marRight w:val="0"/>
                                          <w:marTop w:val="0"/>
                                          <w:marBottom w:val="0"/>
                                          <w:divBdr>
                                            <w:top w:val="none" w:sz="0" w:space="0" w:color="auto"/>
                                            <w:left w:val="none" w:sz="0" w:space="0" w:color="auto"/>
                                            <w:bottom w:val="none" w:sz="0" w:space="0" w:color="auto"/>
                                            <w:right w:val="none" w:sz="0" w:space="0" w:color="auto"/>
                                          </w:divBdr>
                                          <w:divsChild>
                                            <w:div w:id="2002612841">
                                              <w:marLeft w:val="6000"/>
                                              <w:marRight w:val="0"/>
                                              <w:marTop w:val="0"/>
                                              <w:marBottom w:val="0"/>
                                              <w:divBdr>
                                                <w:top w:val="single" w:sz="6" w:space="0" w:color="D2D5D7"/>
                                                <w:left w:val="single" w:sz="6" w:space="0" w:color="D2D5D7"/>
                                                <w:bottom w:val="none" w:sz="0" w:space="0" w:color="auto"/>
                                                <w:right w:val="single" w:sz="6" w:space="0" w:color="D2D5D7"/>
                                              </w:divBdr>
                                              <w:divsChild>
                                                <w:div w:id="390080885">
                                                  <w:marLeft w:val="0"/>
                                                  <w:marRight w:val="0"/>
                                                  <w:marTop w:val="0"/>
                                                  <w:marBottom w:val="0"/>
                                                  <w:divBdr>
                                                    <w:top w:val="none" w:sz="0" w:space="0" w:color="auto"/>
                                                    <w:left w:val="none" w:sz="0" w:space="0" w:color="auto"/>
                                                    <w:bottom w:val="none" w:sz="0" w:space="0" w:color="auto"/>
                                                    <w:right w:val="none" w:sz="0" w:space="0" w:color="auto"/>
                                                  </w:divBdr>
                                                  <w:divsChild>
                                                    <w:div w:id="720593737">
                                                      <w:marLeft w:val="0"/>
                                                      <w:marRight w:val="0"/>
                                                      <w:marTop w:val="0"/>
                                                      <w:marBottom w:val="0"/>
                                                      <w:divBdr>
                                                        <w:top w:val="none" w:sz="0" w:space="0" w:color="auto"/>
                                                        <w:left w:val="none" w:sz="0" w:space="0" w:color="auto"/>
                                                        <w:bottom w:val="none" w:sz="0" w:space="0" w:color="auto"/>
                                                        <w:right w:val="none" w:sz="0" w:space="0" w:color="auto"/>
                                                      </w:divBdr>
                                                      <w:divsChild>
                                                        <w:div w:id="1287812489">
                                                          <w:marLeft w:val="0"/>
                                                          <w:marRight w:val="0"/>
                                                          <w:marTop w:val="0"/>
                                                          <w:marBottom w:val="0"/>
                                                          <w:divBdr>
                                                            <w:top w:val="none" w:sz="0" w:space="0" w:color="auto"/>
                                                            <w:left w:val="none" w:sz="0" w:space="0" w:color="auto"/>
                                                            <w:bottom w:val="none" w:sz="0" w:space="0" w:color="auto"/>
                                                            <w:right w:val="none" w:sz="0" w:space="0" w:color="auto"/>
                                                          </w:divBdr>
                                                          <w:divsChild>
                                                            <w:div w:id="1834449924">
                                                              <w:marLeft w:val="0"/>
                                                              <w:marRight w:val="0"/>
                                                              <w:marTop w:val="0"/>
                                                              <w:marBottom w:val="0"/>
                                                              <w:divBdr>
                                                                <w:top w:val="none" w:sz="0" w:space="0" w:color="auto"/>
                                                                <w:left w:val="none" w:sz="0" w:space="0" w:color="auto"/>
                                                                <w:bottom w:val="none" w:sz="0" w:space="0" w:color="auto"/>
                                                                <w:right w:val="none" w:sz="0" w:space="0" w:color="auto"/>
                                                              </w:divBdr>
                                                              <w:divsChild>
                                                                <w:div w:id="1213226130">
                                                                  <w:marLeft w:val="-75"/>
                                                                  <w:marRight w:val="0"/>
                                                                  <w:marTop w:val="30"/>
                                                                  <w:marBottom w:val="30"/>
                                                                  <w:divBdr>
                                                                    <w:top w:val="none" w:sz="0" w:space="0" w:color="auto"/>
                                                                    <w:left w:val="none" w:sz="0" w:space="0" w:color="auto"/>
                                                                    <w:bottom w:val="none" w:sz="0" w:space="0" w:color="auto"/>
                                                                    <w:right w:val="none" w:sz="0" w:space="0" w:color="auto"/>
                                                                  </w:divBdr>
                                                                  <w:divsChild>
                                                                    <w:div w:id="309673456">
                                                                      <w:marLeft w:val="0"/>
                                                                      <w:marRight w:val="0"/>
                                                                      <w:marTop w:val="0"/>
                                                                      <w:marBottom w:val="0"/>
                                                                      <w:divBdr>
                                                                        <w:top w:val="none" w:sz="0" w:space="0" w:color="auto"/>
                                                                        <w:left w:val="none" w:sz="0" w:space="0" w:color="auto"/>
                                                                        <w:bottom w:val="none" w:sz="0" w:space="0" w:color="auto"/>
                                                                        <w:right w:val="none" w:sz="0" w:space="0" w:color="auto"/>
                                                                      </w:divBdr>
                                                                      <w:divsChild>
                                                                        <w:div w:id="1330910346">
                                                                          <w:marLeft w:val="0"/>
                                                                          <w:marRight w:val="0"/>
                                                                          <w:marTop w:val="0"/>
                                                                          <w:marBottom w:val="0"/>
                                                                          <w:divBdr>
                                                                            <w:top w:val="none" w:sz="0" w:space="0" w:color="auto"/>
                                                                            <w:left w:val="none" w:sz="0" w:space="0" w:color="auto"/>
                                                                            <w:bottom w:val="none" w:sz="0" w:space="0" w:color="auto"/>
                                                                            <w:right w:val="none" w:sz="0" w:space="0" w:color="auto"/>
                                                                          </w:divBdr>
                                                                          <w:divsChild>
                                                                            <w:div w:id="461536327">
                                                                              <w:marLeft w:val="0"/>
                                                                              <w:marRight w:val="0"/>
                                                                              <w:marTop w:val="0"/>
                                                                              <w:marBottom w:val="0"/>
                                                                              <w:divBdr>
                                                                                <w:top w:val="none" w:sz="0" w:space="0" w:color="auto"/>
                                                                                <w:left w:val="none" w:sz="0" w:space="0" w:color="auto"/>
                                                                                <w:bottom w:val="none" w:sz="0" w:space="0" w:color="auto"/>
                                                                                <w:right w:val="none" w:sz="0" w:space="0" w:color="auto"/>
                                                                              </w:divBdr>
                                                                              <w:divsChild>
                                                                                <w:div w:id="1515604998">
                                                                                  <w:marLeft w:val="0"/>
                                                                                  <w:marRight w:val="0"/>
                                                                                  <w:marTop w:val="0"/>
                                                                                  <w:marBottom w:val="0"/>
                                                                                  <w:divBdr>
                                                                                    <w:top w:val="none" w:sz="0" w:space="0" w:color="auto"/>
                                                                                    <w:left w:val="none" w:sz="0" w:space="0" w:color="auto"/>
                                                                                    <w:bottom w:val="none" w:sz="0" w:space="0" w:color="auto"/>
                                                                                    <w:right w:val="none" w:sz="0" w:space="0" w:color="auto"/>
                                                                                  </w:divBdr>
                                                                                  <w:divsChild>
                                                                                    <w:div w:id="1866602243">
                                                                                      <w:marLeft w:val="0"/>
                                                                                      <w:marRight w:val="0"/>
                                                                                      <w:marTop w:val="0"/>
                                                                                      <w:marBottom w:val="0"/>
                                                                                      <w:divBdr>
                                                                                        <w:top w:val="none" w:sz="0" w:space="0" w:color="auto"/>
                                                                                        <w:left w:val="none" w:sz="0" w:space="0" w:color="auto"/>
                                                                                        <w:bottom w:val="none" w:sz="0" w:space="0" w:color="auto"/>
                                                                                        <w:right w:val="none" w:sz="0" w:space="0" w:color="auto"/>
                                                                                      </w:divBdr>
                                                                                    </w:div>
                                                                                    <w:div w:id="1546986286">
                                                                                      <w:marLeft w:val="0"/>
                                                                                      <w:marRight w:val="0"/>
                                                                                      <w:marTop w:val="0"/>
                                                                                      <w:marBottom w:val="0"/>
                                                                                      <w:divBdr>
                                                                                        <w:top w:val="none" w:sz="0" w:space="0" w:color="auto"/>
                                                                                        <w:left w:val="none" w:sz="0" w:space="0" w:color="auto"/>
                                                                                        <w:bottom w:val="none" w:sz="0" w:space="0" w:color="auto"/>
                                                                                        <w:right w:val="none" w:sz="0" w:space="0" w:color="auto"/>
                                                                                      </w:divBdr>
                                                                                    </w:div>
                                                                                    <w:div w:id="889346647">
                                                                                      <w:marLeft w:val="0"/>
                                                                                      <w:marRight w:val="0"/>
                                                                                      <w:marTop w:val="0"/>
                                                                                      <w:marBottom w:val="0"/>
                                                                                      <w:divBdr>
                                                                                        <w:top w:val="none" w:sz="0" w:space="0" w:color="auto"/>
                                                                                        <w:left w:val="none" w:sz="0" w:space="0" w:color="auto"/>
                                                                                        <w:bottom w:val="none" w:sz="0" w:space="0" w:color="auto"/>
                                                                                        <w:right w:val="none" w:sz="0" w:space="0" w:color="auto"/>
                                                                                      </w:divBdr>
                                                                                    </w:div>
                                                                                    <w:div w:id="184308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65725648">
      <w:bodyDiv w:val="1"/>
      <w:marLeft w:val="0"/>
      <w:marRight w:val="0"/>
      <w:marTop w:val="0"/>
      <w:marBottom w:val="0"/>
      <w:divBdr>
        <w:top w:val="none" w:sz="0" w:space="0" w:color="auto"/>
        <w:left w:val="none" w:sz="0" w:space="0" w:color="auto"/>
        <w:bottom w:val="none" w:sz="0" w:space="0" w:color="auto"/>
        <w:right w:val="none" w:sz="0" w:space="0" w:color="auto"/>
      </w:divBdr>
    </w:div>
    <w:div w:id="1572616745">
      <w:bodyDiv w:val="1"/>
      <w:marLeft w:val="0"/>
      <w:marRight w:val="0"/>
      <w:marTop w:val="0"/>
      <w:marBottom w:val="0"/>
      <w:divBdr>
        <w:top w:val="none" w:sz="0" w:space="0" w:color="auto"/>
        <w:left w:val="none" w:sz="0" w:space="0" w:color="auto"/>
        <w:bottom w:val="none" w:sz="0" w:space="0" w:color="auto"/>
        <w:right w:val="none" w:sz="0" w:space="0" w:color="auto"/>
      </w:divBdr>
    </w:div>
    <w:div w:id="1594633253">
      <w:bodyDiv w:val="1"/>
      <w:marLeft w:val="0"/>
      <w:marRight w:val="0"/>
      <w:marTop w:val="0"/>
      <w:marBottom w:val="0"/>
      <w:divBdr>
        <w:top w:val="none" w:sz="0" w:space="0" w:color="auto"/>
        <w:left w:val="none" w:sz="0" w:space="0" w:color="auto"/>
        <w:bottom w:val="none" w:sz="0" w:space="0" w:color="auto"/>
        <w:right w:val="none" w:sz="0" w:space="0" w:color="auto"/>
      </w:divBdr>
      <w:divsChild>
        <w:div w:id="1101990461">
          <w:marLeft w:val="0"/>
          <w:marRight w:val="0"/>
          <w:marTop w:val="0"/>
          <w:marBottom w:val="0"/>
          <w:divBdr>
            <w:top w:val="none" w:sz="0" w:space="0" w:color="auto"/>
            <w:left w:val="none" w:sz="0" w:space="0" w:color="auto"/>
            <w:bottom w:val="none" w:sz="0" w:space="0" w:color="auto"/>
            <w:right w:val="none" w:sz="0" w:space="0" w:color="auto"/>
          </w:divBdr>
          <w:divsChild>
            <w:div w:id="1111322560">
              <w:marLeft w:val="0"/>
              <w:marRight w:val="0"/>
              <w:marTop w:val="0"/>
              <w:marBottom w:val="0"/>
              <w:divBdr>
                <w:top w:val="none" w:sz="0" w:space="0" w:color="auto"/>
                <w:left w:val="none" w:sz="0" w:space="0" w:color="auto"/>
                <w:bottom w:val="none" w:sz="0" w:space="0" w:color="auto"/>
                <w:right w:val="none" w:sz="0" w:space="0" w:color="auto"/>
              </w:divBdr>
              <w:divsChild>
                <w:div w:id="864830173">
                  <w:marLeft w:val="0"/>
                  <w:marRight w:val="0"/>
                  <w:marTop w:val="0"/>
                  <w:marBottom w:val="0"/>
                  <w:divBdr>
                    <w:top w:val="none" w:sz="0" w:space="0" w:color="auto"/>
                    <w:left w:val="none" w:sz="0" w:space="0" w:color="auto"/>
                    <w:bottom w:val="none" w:sz="0" w:space="0" w:color="auto"/>
                    <w:right w:val="none" w:sz="0" w:space="0" w:color="auto"/>
                  </w:divBdr>
                  <w:divsChild>
                    <w:div w:id="322124452">
                      <w:marLeft w:val="0"/>
                      <w:marRight w:val="0"/>
                      <w:marTop w:val="0"/>
                      <w:marBottom w:val="0"/>
                      <w:divBdr>
                        <w:top w:val="none" w:sz="0" w:space="0" w:color="auto"/>
                        <w:left w:val="none" w:sz="0" w:space="0" w:color="auto"/>
                        <w:bottom w:val="none" w:sz="0" w:space="0" w:color="auto"/>
                        <w:right w:val="none" w:sz="0" w:space="0" w:color="auto"/>
                      </w:divBdr>
                      <w:divsChild>
                        <w:div w:id="1486438578">
                          <w:marLeft w:val="0"/>
                          <w:marRight w:val="0"/>
                          <w:marTop w:val="0"/>
                          <w:marBottom w:val="0"/>
                          <w:divBdr>
                            <w:top w:val="none" w:sz="0" w:space="0" w:color="auto"/>
                            <w:left w:val="none" w:sz="0" w:space="0" w:color="auto"/>
                            <w:bottom w:val="none" w:sz="0" w:space="0" w:color="auto"/>
                            <w:right w:val="none" w:sz="0" w:space="0" w:color="auto"/>
                          </w:divBdr>
                          <w:divsChild>
                            <w:div w:id="638535604">
                              <w:marLeft w:val="0"/>
                              <w:marRight w:val="0"/>
                              <w:marTop w:val="0"/>
                              <w:marBottom w:val="0"/>
                              <w:divBdr>
                                <w:top w:val="none" w:sz="0" w:space="0" w:color="auto"/>
                                <w:left w:val="none" w:sz="0" w:space="0" w:color="auto"/>
                                <w:bottom w:val="none" w:sz="0" w:space="0" w:color="auto"/>
                                <w:right w:val="none" w:sz="0" w:space="0" w:color="auto"/>
                              </w:divBdr>
                              <w:divsChild>
                                <w:div w:id="911112828">
                                  <w:marLeft w:val="0"/>
                                  <w:marRight w:val="0"/>
                                  <w:marTop w:val="0"/>
                                  <w:marBottom w:val="0"/>
                                  <w:divBdr>
                                    <w:top w:val="none" w:sz="0" w:space="0" w:color="auto"/>
                                    <w:left w:val="none" w:sz="0" w:space="0" w:color="auto"/>
                                    <w:bottom w:val="none" w:sz="0" w:space="0" w:color="auto"/>
                                    <w:right w:val="none" w:sz="0" w:space="0" w:color="auto"/>
                                  </w:divBdr>
                                  <w:divsChild>
                                    <w:div w:id="50615847">
                                      <w:marLeft w:val="0"/>
                                      <w:marRight w:val="0"/>
                                      <w:marTop w:val="0"/>
                                      <w:marBottom w:val="0"/>
                                      <w:divBdr>
                                        <w:top w:val="none" w:sz="0" w:space="0" w:color="auto"/>
                                        <w:left w:val="none" w:sz="0" w:space="0" w:color="auto"/>
                                        <w:bottom w:val="none" w:sz="0" w:space="0" w:color="auto"/>
                                        <w:right w:val="none" w:sz="0" w:space="0" w:color="auto"/>
                                      </w:divBdr>
                                      <w:divsChild>
                                        <w:div w:id="2034844670">
                                          <w:marLeft w:val="0"/>
                                          <w:marRight w:val="0"/>
                                          <w:marTop w:val="0"/>
                                          <w:marBottom w:val="0"/>
                                          <w:divBdr>
                                            <w:top w:val="none" w:sz="0" w:space="0" w:color="auto"/>
                                            <w:left w:val="none" w:sz="0" w:space="0" w:color="auto"/>
                                            <w:bottom w:val="none" w:sz="0" w:space="0" w:color="auto"/>
                                            <w:right w:val="none" w:sz="0" w:space="0" w:color="auto"/>
                                          </w:divBdr>
                                          <w:divsChild>
                                            <w:div w:id="1831556378">
                                              <w:marLeft w:val="6000"/>
                                              <w:marRight w:val="0"/>
                                              <w:marTop w:val="0"/>
                                              <w:marBottom w:val="0"/>
                                              <w:divBdr>
                                                <w:top w:val="single" w:sz="6" w:space="0" w:color="D2D5D7"/>
                                                <w:left w:val="single" w:sz="6" w:space="0" w:color="D2D5D7"/>
                                                <w:bottom w:val="none" w:sz="0" w:space="0" w:color="auto"/>
                                                <w:right w:val="single" w:sz="6" w:space="0" w:color="D2D5D7"/>
                                              </w:divBdr>
                                              <w:divsChild>
                                                <w:div w:id="1134448455">
                                                  <w:marLeft w:val="0"/>
                                                  <w:marRight w:val="0"/>
                                                  <w:marTop w:val="0"/>
                                                  <w:marBottom w:val="0"/>
                                                  <w:divBdr>
                                                    <w:top w:val="none" w:sz="0" w:space="0" w:color="auto"/>
                                                    <w:left w:val="none" w:sz="0" w:space="0" w:color="auto"/>
                                                    <w:bottom w:val="none" w:sz="0" w:space="0" w:color="auto"/>
                                                    <w:right w:val="none" w:sz="0" w:space="0" w:color="auto"/>
                                                  </w:divBdr>
                                                  <w:divsChild>
                                                    <w:div w:id="992947081">
                                                      <w:marLeft w:val="0"/>
                                                      <w:marRight w:val="0"/>
                                                      <w:marTop w:val="0"/>
                                                      <w:marBottom w:val="0"/>
                                                      <w:divBdr>
                                                        <w:top w:val="none" w:sz="0" w:space="0" w:color="auto"/>
                                                        <w:left w:val="none" w:sz="0" w:space="0" w:color="auto"/>
                                                        <w:bottom w:val="none" w:sz="0" w:space="0" w:color="auto"/>
                                                        <w:right w:val="none" w:sz="0" w:space="0" w:color="auto"/>
                                                      </w:divBdr>
                                                      <w:divsChild>
                                                        <w:div w:id="296111628">
                                                          <w:marLeft w:val="0"/>
                                                          <w:marRight w:val="0"/>
                                                          <w:marTop w:val="0"/>
                                                          <w:marBottom w:val="0"/>
                                                          <w:divBdr>
                                                            <w:top w:val="none" w:sz="0" w:space="0" w:color="auto"/>
                                                            <w:left w:val="none" w:sz="0" w:space="0" w:color="auto"/>
                                                            <w:bottom w:val="none" w:sz="0" w:space="0" w:color="auto"/>
                                                            <w:right w:val="none" w:sz="0" w:space="0" w:color="auto"/>
                                                          </w:divBdr>
                                                          <w:divsChild>
                                                            <w:div w:id="1768034372">
                                                              <w:marLeft w:val="0"/>
                                                              <w:marRight w:val="0"/>
                                                              <w:marTop w:val="0"/>
                                                              <w:marBottom w:val="0"/>
                                                              <w:divBdr>
                                                                <w:top w:val="none" w:sz="0" w:space="0" w:color="auto"/>
                                                                <w:left w:val="none" w:sz="0" w:space="0" w:color="auto"/>
                                                                <w:bottom w:val="none" w:sz="0" w:space="0" w:color="auto"/>
                                                                <w:right w:val="none" w:sz="0" w:space="0" w:color="auto"/>
                                                              </w:divBdr>
                                                              <w:divsChild>
                                                                <w:div w:id="850142864">
                                                                  <w:marLeft w:val="-75"/>
                                                                  <w:marRight w:val="0"/>
                                                                  <w:marTop w:val="30"/>
                                                                  <w:marBottom w:val="30"/>
                                                                  <w:divBdr>
                                                                    <w:top w:val="none" w:sz="0" w:space="0" w:color="auto"/>
                                                                    <w:left w:val="none" w:sz="0" w:space="0" w:color="auto"/>
                                                                    <w:bottom w:val="none" w:sz="0" w:space="0" w:color="auto"/>
                                                                    <w:right w:val="none" w:sz="0" w:space="0" w:color="auto"/>
                                                                  </w:divBdr>
                                                                  <w:divsChild>
                                                                    <w:div w:id="867336067">
                                                                      <w:marLeft w:val="0"/>
                                                                      <w:marRight w:val="0"/>
                                                                      <w:marTop w:val="0"/>
                                                                      <w:marBottom w:val="0"/>
                                                                      <w:divBdr>
                                                                        <w:top w:val="none" w:sz="0" w:space="0" w:color="auto"/>
                                                                        <w:left w:val="none" w:sz="0" w:space="0" w:color="auto"/>
                                                                        <w:bottom w:val="none" w:sz="0" w:space="0" w:color="auto"/>
                                                                        <w:right w:val="none" w:sz="0" w:space="0" w:color="auto"/>
                                                                      </w:divBdr>
                                                                      <w:divsChild>
                                                                        <w:div w:id="111948728">
                                                                          <w:marLeft w:val="0"/>
                                                                          <w:marRight w:val="0"/>
                                                                          <w:marTop w:val="0"/>
                                                                          <w:marBottom w:val="0"/>
                                                                          <w:divBdr>
                                                                            <w:top w:val="none" w:sz="0" w:space="0" w:color="auto"/>
                                                                            <w:left w:val="none" w:sz="0" w:space="0" w:color="auto"/>
                                                                            <w:bottom w:val="none" w:sz="0" w:space="0" w:color="auto"/>
                                                                            <w:right w:val="none" w:sz="0" w:space="0" w:color="auto"/>
                                                                          </w:divBdr>
                                                                          <w:divsChild>
                                                                            <w:div w:id="1559173205">
                                                                              <w:marLeft w:val="0"/>
                                                                              <w:marRight w:val="0"/>
                                                                              <w:marTop w:val="0"/>
                                                                              <w:marBottom w:val="0"/>
                                                                              <w:divBdr>
                                                                                <w:top w:val="none" w:sz="0" w:space="0" w:color="auto"/>
                                                                                <w:left w:val="none" w:sz="0" w:space="0" w:color="auto"/>
                                                                                <w:bottom w:val="none" w:sz="0" w:space="0" w:color="auto"/>
                                                                                <w:right w:val="none" w:sz="0" w:space="0" w:color="auto"/>
                                                                              </w:divBdr>
                                                                              <w:divsChild>
                                                                                <w:div w:id="19670795">
                                                                                  <w:marLeft w:val="0"/>
                                                                                  <w:marRight w:val="0"/>
                                                                                  <w:marTop w:val="0"/>
                                                                                  <w:marBottom w:val="0"/>
                                                                                  <w:divBdr>
                                                                                    <w:top w:val="none" w:sz="0" w:space="0" w:color="auto"/>
                                                                                    <w:left w:val="none" w:sz="0" w:space="0" w:color="auto"/>
                                                                                    <w:bottom w:val="none" w:sz="0" w:space="0" w:color="auto"/>
                                                                                    <w:right w:val="none" w:sz="0" w:space="0" w:color="auto"/>
                                                                                  </w:divBdr>
                                                                                  <w:divsChild>
                                                                                    <w:div w:id="956376201">
                                                                                      <w:marLeft w:val="0"/>
                                                                                      <w:marRight w:val="0"/>
                                                                                      <w:marTop w:val="0"/>
                                                                                      <w:marBottom w:val="0"/>
                                                                                      <w:divBdr>
                                                                                        <w:top w:val="none" w:sz="0" w:space="0" w:color="auto"/>
                                                                                        <w:left w:val="none" w:sz="0" w:space="0" w:color="auto"/>
                                                                                        <w:bottom w:val="none" w:sz="0" w:space="0" w:color="auto"/>
                                                                                        <w:right w:val="none" w:sz="0" w:space="0" w:color="auto"/>
                                                                                      </w:divBdr>
                                                                                    </w:div>
                                                                                    <w:div w:id="72194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12201380">
      <w:bodyDiv w:val="1"/>
      <w:marLeft w:val="0"/>
      <w:marRight w:val="0"/>
      <w:marTop w:val="0"/>
      <w:marBottom w:val="0"/>
      <w:divBdr>
        <w:top w:val="none" w:sz="0" w:space="0" w:color="auto"/>
        <w:left w:val="none" w:sz="0" w:space="0" w:color="auto"/>
        <w:bottom w:val="none" w:sz="0" w:space="0" w:color="auto"/>
        <w:right w:val="none" w:sz="0" w:space="0" w:color="auto"/>
      </w:divBdr>
      <w:divsChild>
        <w:div w:id="203296665">
          <w:marLeft w:val="446"/>
          <w:marRight w:val="0"/>
          <w:marTop w:val="307"/>
          <w:marBottom w:val="0"/>
          <w:divBdr>
            <w:top w:val="none" w:sz="0" w:space="0" w:color="auto"/>
            <w:left w:val="none" w:sz="0" w:space="0" w:color="auto"/>
            <w:bottom w:val="none" w:sz="0" w:space="0" w:color="auto"/>
            <w:right w:val="none" w:sz="0" w:space="0" w:color="auto"/>
          </w:divBdr>
        </w:div>
        <w:div w:id="760032525">
          <w:marLeft w:val="446"/>
          <w:marRight w:val="0"/>
          <w:marTop w:val="307"/>
          <w:marBottom w:val="0"/>
          <w:divBdr>
            <w:top w:val="none" w:sz="0" w:space="0" w:color="auto"/>
            <w:left w:val="none" w:sz="0" w:space="0" w:color="auto"/>
            <w:bottom w:val="none" w:sz="0" w:space="0" w:color="auto"/>
            <w:right w:val="none" w:sz="0" w:space="0" w:color="auto"/>
          </w:divBdr>
        </w:div>
        <w:div w:id="984774639">
          <w:marLeft w:val="446"/>
          <w:marRight w:val="0"/>
          <w:marTop w:val="307"/>
          <w:marBottom w:val="0"/>
          <w:divBdr>
            <w:top w:val="none" w:sz="0" w:space="0" w:color="auto"/>
            <w:left w:val="none" w:sz="0" w:space="0" w:color="auto"/>
            <w:bottom w:val="none" w:sz="0" w:space="0" w:color="auto"/>
            <w:right w:val="none" w:sz="0" w:space="0" w:color="auto"/>
          </w:divBdr>
        </w:div>
        <w:div w:id="2047440224">
          <w:marLeft w:val="446"/>
          <w:marRight w:val="0"/>
          <w:marTop w:val="307"/>
          <w:marBottom w:val="0"/>
          <w:divBdr>
            <w:top w:val="none" w:sz="0" w:space="0" w:color="auto"/>
            <w:left w:val="none" w:sz="0" w:space="0" w:color="auto"/>
            <w:bottom w:val="none" w:sz="0" w:space="0" w:color="auto"/>
            <w:right w:val="none" w:sz="0" w:space="0" w:color="auto"/>
          </w:divBdr>
        </w:div>
      </w:divsChild>
    </w:div>
    <w:div w:id="1737049457">
      <w:bodyDiv w:val="1"/>
      <w:marLeft w:val="0"/>
      <w:marRight w:val="0"/>
      <w:marTop w:val="0"/>
      <w:marBottom w:val="0"/>
      <w:divBdr>
        <w:top w:val="none" w:sz="0" w:space="0" w:color="auto"/>
        <w:left w:val="none" w:sz="0" w:space="0" w:color="auto"/>
        <w:bottom w:val="none" w:sz="0" w:space="0" w:color="auto"/>
        <w:right w:val="none" w:sz="0" w:space="0" w:color="auto"/>
      </w:divBdr>
    </w:div>
    <w:div w:id="1762794250">
      <w:bodyDiv w:val="1"/>
      <w:marLeft w:val="0"/>
      <w:marRight w:val="0"/>
      <w:marTop w:val="0"/>
      <w:marBottom w:val="0"/>
      <w:divBdr>
        <w:top w:val="none" w:sz="0" w:space="0" w:color="auto"/>
        <w:left w:val="none" w:sz="0" w:space="0" w:color="auto"/>
        <w:bottom w:val="none" w:sz="0" w:space="0" w:color="auto"/>
        <w:right w:val="none" w:sz="0" w:space="0" w:color="auto"/>
      </w:divBdr>
    </w:div>
    <w:div w:id="1790590465">
      <w:bodyDiv w:val="1"/>
      <w:marLeft w:val="0"/>
      <w:marRight w:val="0"/>
      <w:marTop w:val="0"/>
      <w:marBottom w:val="0"/>
      <w:divBdr>
        <w:top w:val="none" w:sz="0" w:space="0" w:color="auto"/>
        <w:left w:val="none" w:sz="0" w:space="0" w:color="auto"/>
        <w:bottom w:val="none" w:sz="0" w:space="0" w:color="auto"/>
        <w:right w:val="none" w:sz="0" w:space="0" w:color="auto"/>
      </w:divBdr>
    </w:div>
    <w:div w:id="1813327503">
      <w:bodyDiv w:val="1"/>
      <w:marLeft w:val="0"/>
      <w:marRight w:val="0"/>
      <w:marTop w:val="0"/>
      <w:marBottom w:val="0"/>
      <w:divBdr>
        <w:top w:val="none" w:sz="0" w:space="0" w:color="auto"/>
        <w:left w:val="none" w:sz="0" w:space="0" w:color="auto"/>
        <w:bottom w:val="none" w:sz="0" w:space="0" w:color="auto"/>
        <w:right w:val="none" w:sz="0" w:space="0" w:color="auto"/>
      </w:divBdr>
      <w:divsChild>
        <w:div w:id="493956332">
          <w:marLeft w:val="0"/>
          <w:marRight w:val="0"/>
          <w:marTop w:val="0"/>
          <w:marBottom w:val="0"/>
          <w:divBdr>
            <w:top w:val="none" w:sz="0" w:space="0" w:color="auto"/>
            <w:left w:val="none" w:sz="0" w:space="0" w:color="auto"/>
            <w:bottom w:val="none" w:sz="0" w:space="0" w:color="auto"/>
            <w:right w:val="none" w:sz="0" w:space="0" w:color="auto"/>
          </w:divBdr>
          <w:divsChild>
            <w:div w:id="74130745">
              <w:marLeft w:val="0"/>
              <w:marRight w:val="0"/>
              <w:marTop w:val="0"/>
              <w:marBottom w:val="0"/>
              <w:divBdr>
                <w:top w:val="none" w:sz="0" w:space="0" w:color="auto"/>
                <w:left w:val="none" w:sz="0" w:space="0" w:color="auto"/>
                <w:bottom w:val="none" w:sz="0" w:space="0" w:color="auto"/>
                <w:right w:val="none" w:sz="0" w:space="0" w:color="auto"/>
              </w:divBdr>
              <w:divsChild>
                <w:div w:id="532229760">
                  <w:marLeft w:val="0"/>
                  <w:marRight w:val="0"/>
                  <w:marTop w:val="0"/>
                  <w:marBottom w:val="0"/>
                  <w:divBdr>
                    <w:top w:val="none" w:sz="0" w:space="0" w:color="auto"/>
                    <w:left w:val="none" w:sz="0" w:space="0" w:color="auto"/>
                    <w:bottom w:val="none" w:sz="0" w:space="0" w:color="auto"/>
                    <w:right w:val="none" w:sz="0" w:space="0" w:color="auto"/>
                  </w:divBdr>
                  <w:divsChild>
                    <w:div w:id="151718586">
                      <w:marLeft w:val="0"/>
                      <w:marRight w:val="0"/>
                      <w:marTop w:val="0"/>
                      <w:marBottom w:val="0"/>
                      <w:divBdr>
                        <w:top w:val="none" w:sz="0" w:space="0" w:color="auto"/>
                        <w:left w:val="none" w:sz="0" w:space="0" w:color="auto"/>
                        <w:bottom w:val="none" w:sz="0" w:space="0" w:color="auto"/>
                        <w:right w:val="none" w:sz="0" w:space="0" w:color="auto"/>
                      </w:divBdr>
                      <w:divsChild>
                        <w:div w:id="580723184">
                          <w:marLeft w:val="0"/>
                          <w:marRight w:val="0"/>
                          <w:marTop w:val="0"/>
                          <w:marBottom w:val="0"/>
                          <w:divBdr>
                            <w:top w:val="none" w:sz="0" w:space="0" w:color="auto"/>
                            <w:left w:val="none" w:sz="0" w:space="0" w:color="auto"/>
                            <w:bottom w:val="none" w:sz="0" w:space="0" w:color="auto"/>
                            <w:right w:val="none" w:sz="0" w:space="0" w:color="auto"/>
                          </w:divBdr>
                          <w:divsChild>
                            <w:div w:id="1254703229">
                              <w:marLeft w:val="0"/>
                              <w:marRight w:val="0"/>
                              <w:marTop w:val="0"/>
                              <w:marBottom w:val="0"/>
                              <w:divBdr>
                                <w:top w:val="none" w:sz="0" w:space="0" w:color="auto"/>
                                <w:left w:val="none" w:sz="0" w:space="0" w:color="auto"/>
                                <w:bottom w:val="none" w:sz="0" w:space="0" w:color="auto"/>
                                <w:right w:val="none" w:sz="0" w:space="0" w:color="auto"/>
                              </w:divBdr>
                              <w:divsChild>
                                <w:div w:id="1759715305">
                                  <w:marLeft w:val="0"/>
                                  <w:marRight w:val="0"/>
                                  <w:marTop w:val="0"/>
                                  <w:marBottom w:val="0"/>
                                  <w:divBdr>
                                    <w:top w:val="none" w:sz="0" w:space="0" w:color="auto"/>
                                    <w:left w:val="none" w:sz="0" w:space="0" w:color="auto"/>
                                    <w:bottom w:val="none" w:sz="0" w:space="0" w:color="auto"/>
                                    <w:right w:val="none" w:sz="0" w:space="0" w:color="auto"/>
                                  </w:divBdr>
                                  <w:divsChild>
                                    <w:div w:id="785202223">
                                      <w:marLeft w:val="0"/>
                                      <w:marRight w:val="0"/>
                                      <w:marTop w:val="0"/>
                                      <w:marBottom w:val="0"/>
                                      <w:divBdr>
                                        <w:top w:val="none" w:sz="0" w:space="0" w:color="auto"/>
                                        <w:left w:val="none" w:sz="0" w:space="0" w:color="auto"/>
                                        <w:bottom w:val="none" w:sz="0" w:space="0" w:color="auto"/>
                                        <w:right w:val="none" w:sz="0" w:space="0" w:color="auto"/>
                                      </w:divBdr>
                                      <w:divsChild>
                                        <w:div w:id="1361668631">
                                          <w:marLeft w:val="0"/>
                                          <w:marRight w:val="0"/>
                                          <w:marTop w:val="0"/>
                                          <w:marBottom w:val="0"/>
                                          <w:divBdr>
                                            <w:top w:val="none" w:sz="0" w:space="0" w:color="auto"/>
                                            <w:left w:val="none" w:sz="0" w:space="0" w:color="auto"/>
                                            <w:bottom w:val="none" w:sz="0" w:space="0" w:color="auto"/>
                                            <w:right w:val="none" w:sz="0" w:space="0" w:color="auto"/>
                                          </w:divBdr>
                                          <w:divsChild>
                                            <w:div w:id="1940985196">
                                              <w:marLeft w:val="6000"/>
                                              <w:marRight w:val="0"/>
                                              <w:marTop w:val="0"/>
                                              <w:marBottom w:val="0"/>
                                              <w:divBdr>
                                                <w:top w:val="single" w:sz="6" w:space="0" w:color="D2D5D7"/>
                                                <w:left w:val="single" w:sz="6" w:space="0" w:color="D2D5D7"/>
                                                <w:bottom w:val="none" w:sz="0" w:space="0" w:color="auto"/>
                                                <w:right w:val="single" w:sz="6" w:space="0" w:color="D2D5D7"/>
                                              </w:divBdr>
                                              <w:divsChild>
                                                <w:div w:id="515506663">
                                                  <w:marLeft w:val="0"/>
                                                  <w:marRight w:val="0"/>
                                                  <w:marTop w:val="0"/>
                                                  <w:marBottom w:val="0"/>
                                                  <w:divBdr>
                                                    <w:top w:val="none" w:sz="0" w:space="0" w:color="auto"/>
                                                    <w:left w:val="none" w:sz="0" w:space="0" w:color="auto"/>
                                                    <w:bottom w:val="none" w:sz="0" w:space="0" w:color="auto"/>
                                                    <w:right w:val="none" w:sz="0" w:space="0" w:color="auto"/>
                                                  </w:divBdr>
                                                  <w:divsChild>
                                                    <w:div w:id="1363821170">
                                                      <w:marLeft w:val="0"/>
                                                      <w:marRight w:val="0"/>
                                                      <w:marTop w:val="0"/>
                                                      <w:marBottom w:val="0"/>
                                                      <w:divBdr>
                                                        <w:top w:val="none" w:sz="0" w:space="0" w:color="auto"/>
                                                        <w:left w:val="none" w:sz="0" w:space="0" w:color="auto"/>
                                                        <w:bottom w:val="none" w:sz="0" w:space="0" w:color="auto"/>
                                                        <w:right w:val="none" w:sz="0" w:space="0" w:color="auto"/>
                                                      </w:divBdr>
                                                      <w:divsChild>
                                                        <w:div w:id="274555559">
                                                          <w:marLeft w:val="0"/>
                                                          <w:marRight w:val="0"/>
                                                          <w:marTop w:val="0"/>
                                                          <w:marBottom w:val="0"/>
                                                          <w:divBdr>
                                                            <w:top w:val="none" w:sz="0" w:space="0" w:color="auto"/>
                                                            <w:left w:val="none" w:sz="0" w:space="0" w:color="auto"/>
                                                            <w:bottom w:val="none" w:sz="0" w:space="0" w:color="auto"/>
                                                            <w:right w:val="none" w:sz="0" w:space="0" w:color="auto"/>
                                                          </w:divBdr>
                                                          <w:divsChild>
                                                            <w:div w:id="1754474389">
                                                              <w:marLeft w:val="0"/>
                                                              <w:marRight w:val="0"/>
                                                              <w:marTop w:val="0"/>
                                                              <w:marBottom w:val="0"/>
                                                              <w:divBdr>
                                                                <w:top w:val="none" w:sz="0" w:space="0" w:color="auto"/>
                                                                <w:left w:val="none" w:sz="0" w:space="0" w:color="auto"/>
                                                                <w:bottom w:val="none" w:sz="0" w:space="0" w:color="auto"/>
                                                                <w:right w:val="none" w:sz="0" w:space="0" w:color="auto"/>
                                                              </w:divBdr>
                                                              <w:divsChild>
                                                                <w:div w:id="2123528533">
                                                                  <w:marLeft w:val="-75"/>
                                                                  <w:marRight w:val="0"/>
                                                                  <w:marTop w:val="30"/>
                                                                  <w:marBottom w:val="30"/>
                                                                  <w:divBdr>
                                                                    <w:top w:val="none" w:sz="0" w:space="0" w:color="auto"/>
                                                                    <w:left w:val="none" w:sz="0" w:space="0" w:color="auto"/>
                                                                    <w:bottom w:val="none" w:sz="0" w:space="0" w:color="auto"/>
                                                                    <w:right w:val="none" w:sz="0" w:space="0" w:color="auto"/>
                                                                  </w:divBdr>
                                                                  <w:divsChild>
                                                                    <w:div w:id="1750807387">
                                                                      <w:marLeft w:val="0"/>
                                                                      <w:marRight w:val="0"/>
                                                                      <w:marTop w:val="0"/>
                                                                      <w:marBottom w:val="0"/>
                                                                      <w:divBdr>
                                                                        <w:top w:val="none" w:sz="0" w:space="0" w:color="auto"/>
                                                                        <w:left w:val="none" w:sz="0" w:space="0" w:color="auto"/>
                                                                        <w:bottom w:val="none" w:sz="0" w:space="0" w:color="auto"/>
                                                                        <w:right w:val="none" w:sz="0" w:space="0" w:color="auto"/>
                                                                      </w:divBdr>
                                                                      <w:divsChild>
                                                                        <w:div w:id="1781996188">
                                                                          <w:marLeft w:val="0"/>
                                                                          <w:marRight w:val="0"/>
                                                                          <w:marTop w:val="0"/>
                                                                          <w:marBottom w:val="0"/>
                                                                          <w:divBdr>
                                                                            <w:top w:val="none" w:sz="0" w:space="0" w:color="auto"/>
                                                                            <w:left w:val="none" w:sz="0" w:space="0" w:color="auto"/>
                                                                            <w:bottom w:val="none" w:sz="0" w:space="0" w:color="auto"/>
                                                                            <w:right w:val="none" w:sz="0" w:space="0" w:color="auto"/>
                                                                          </w:divBdr>
                                                                          <w:divsChild>
                                                                            <w:div w:id="588201474">
                                                                              <w:marLeft w:val="0"/>
                                                                              <w:marRight w:val="0"/>
                                                                              <w:marTop w:val="0"/>
                                                                              <w:marBottom w:val="0"/>
                                                                              <w:divBdr>
                                                                                <w:top w:val="none" w:sz="0" w:space="0" w:color="auto"/>
                                                                                <w:left w:val="none" w:sz="0" w:space="0" w:color="auto"/>
                                                                                <w:bottom w:val="none" w:sz="0" w:space="0" w:color="auto"/>
                                                                                <w:right w:val="none" w:sz="0" w:space="0" w:color="auto"/>
                                                                              </w:divBdr>
                                                                              <w:divsChild>
                                                                                <w:div w:id="598561535">
                                                                                  <w:marLeft w:val="0"/>
                                                                                  <w:marRight w:val="0"/>
                                                                                  <w:marTop w:val="0"/>
                                                                                  <w:marBottom w:val="0"/>
                                                                                  <w:divBdr>
                                                                                    <w:top w:val="none" w:sz="0" w:space="0" w:color="auto"/>
                                                                                    <w:left w:val="none" w:sz="0" w:space="0" w:color="auto"/>
                                                                                    <w:bottom w:val="none" w:sz="0" w:space="0" w:color="auto"/>
                                                                                    <w:right w:val="none" w:sz="0" w:space="0" w:color="auto"/>
                                                                                  </w:divBdr>
                                                                                  <w:divsChild>
                                                                                    <w:div w:id="1975525916">
                                                                                      <w:marLeft w:val="0"/>
                                                                                      <w:marRight w:val="0"/>
                                                                                      <w:marTop w:val="0"/>
                                                                                      <w:marBottom w:val="0"/>
                                                                                      <w:divBdr>
                                                                                        <w:top w:val="none" w:sz="0" w:space="0" w:color="auto"/>
                                                                                        <w:left w:val="none" w:sz="0" w:space="0" w:color="auto"/>
                                                                                        <w:bottom w:val="none" w:sz="0" w:space="0" w:color="auto"/>
                                                                                        <w:right w:val="none" w:sz="0" w:space="0" w:color="auto"/>
                                                                                      </w:divBdr>
                                                                                    </w:div>
                                                                                    <w:div w:id="764813083">
                                                                                      <w:marLeft w:val="0"/>
                                                                                      <w:marRight w:val="0"/>
                                                                                      <w:marTop w:val="0"/>
                                                                                      <w:marBottom w:val="0"/>
                                                                                      <w:divBdr>
                                                                                        <w:top w:val="none" w:sz="0" w:space="0" w:color="auto"/>
                                                                                        <w:left w:val="none" w:sz="0" w:space="0" w:color="auto"/>
                                                                                        <w:bottom w:val="none" w:sz="0" w:space="0" w:color="auto"/>
                                                                                        <w:right w:val="none" w:sz="0" w:space="0" w:color="auto"/>
                                                                                      </w:divBdr>
                                                                                    </w:div>
                                                                                    <w:div w:id="1313681632">
                                                                                      <w:marLeft w:val="0"/>
                                                                                      <w:marRight w:val="0"/>
                                                                                      <w:marTop w:val="0"/>
                                                                                      <w:marBottom w:val="0"/>
                                                                                      <w:divBdr>
                                                                                        <w:top w:val="none" w:sz="0" w:space="0" w:color="auto"/>
                                                                                        <w:left w:val="none" w:sz="0" w:space="0" w:color="auto"/>
                                                                                        <w:bottom w:val="none" w:sz="0" w:space="0" w:color="auto"/>
                                                                                        <w:right w:val="none" w:sz="0" w:space="0" w:color="auto"/>
                                                                                      </w:divBdr>
                                                                                    </w:div>
                                                                                    <w:div w:id="69376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53101395">
      <w:bodyDiv w:val="1"/>
      <w:marLeft w:val="0"/>
      <w:marRight w:val="0"/>
      <w:marTop w:val="0"/>
      <w:marBottom w:val="0"/>
      <w:divBdr>
        <w:top w:val="none" w:sz="0" w:space="0" w:color="auto"/>
        <w:left w:val="none" w:sz="0" w:space="0" w:color="auto"/>
        <w:bottom w:val="none" w:sz="0" w:space="0" w:color="auto"/>
        <w:right w:val="none" w:sz="0" w:space="0" w:color="auto"/>
      </w:divBdr>
    </w:div>
    <w:div w:id="1947762245">
      <w:bodyDiv w:val="1"/>
      <w:marLeft w:val="0"/>
      <w:marRight w:val="0"/>
      <w:marTop w:val="0"/>
      <w:marBottom w:val="0"/>
      <w:divBdr>
        <w:top w:val="none" w:sz="0" w:space="0" w:color="auto"/>
        <w:left w:val="none" w:sz="0" w:space="0" w:color="auto"/>
        <w:bottom w:val="none" w:sz="0" w:space="0" w:color="auto"/>
        <w:right w:val="none" w:sz="0" w:space="0" w:color="auto"/>
      </w:divBdr>
      <w:divsChild>
        <w:div w:id="696083079">
          <w:marLeft w:val="0"/>
          <w:marRight w:val="0"/>
          <w:marTop w:val="0"/>
          <w:marBottom w:val="0"/>
          <w:divBdr>
            <w:top w:val="none" w:sz="0" w:space="0" w:color="auto"/>
            <w:left w:val="none" w:sz="0" w:space="0" w:color="auto"/>
            <w:bottom w:val="none" w:sz="0" w:space="0" w:color="auto"/>
            <w:right w:val="none" w:sz="0" w:space="0" w:color="auto"/>
          </w:divBdr>
          <w:divsChild>
            <w:div w:id="1058355478">
              <w:marLeft w:val="0"/>
              <w:marRight w:val="0"/>
              <w:marTop w:val="0"/>
              <w:marBottom w:val="0"/>
              <w:divBdr>
                <w:top w:val="none" w:sz="0" w:space="0" w:color="auto"/>
                <w:left w:val="none" w:sz="0" w:space="0" w:color="auto"/>
                <w:bottom w:val="none" w:sz="0" w:space="0" w:color="auto"/>
                <w:right w:val="none" w:sz="0" w:space="0" w:color="auto"/>
              </w:divBdr>
              <w:divsChild>
                <w:div w:id="951321145">
                  <w:marLeft w:val="0"/>
                  <w:marRight w:val="0"/>
                  <w:marTop w:val="0"/>
                  <w:marBottom w:val="0"/>
                  <w:divBdr>
                    <w:top w:val="none" w:sz="0" w:space="0" w:color="auto"/>
                    <w:left w:val="none" w:sz="0" w:space="0" w:color="auto"/>
                    <w:bottom w:val="none" w:sz="0" w:space="0" w:color="auto"/>
                    <w:right w:val="none" w:sz="0" w:space="0" w:color="auto"/>
                  </w:divBdr>
                  <w:divsChild>
                    <w:div w:id="1972976505">
                      <w:marLeft w:val="0"/>
                      <w:marRight w:val="0"/>
                      <w:marTop w:val="0"/>
                      <w:marBottom w:val="0"/>
                      <w:divBdr>
                        <w:top w:val="none" w:sz="0" w:space="0" w:color="auto"/>
                        <w:left w:val="none" w:sz="0" w:space="0" w:color="auto"/>
                        <w:bottom w:val="none" w:sz="0" w:space="0" w:color="auto"/>
                        <w:right w:val="none" w:sz="0" w:space="0" w:color="auto"/>
                      </w:divBdr>
                      <w:divsChild>
                        <w:div w:id="413823367">
                          <w:marLeft w:val="0"/>
                          <w:marRight w:val="0"/>
                          <w:marTop w:val="0"/>
                          <w:marBottom w:val="0"/>
                          <w:divBdr>
                            <w:top w:val="none" w:sz="0" w:space="0" w:color="auto"/>
                            <w:left w:val="none" w:sz="0" w:space="0" w:color="auto"/>
                            <w:bottom w:val="none" w:sz="0" w:space="0" w:color="auto"/>
                            <w:right w:val="none" w:sz="0" w:space="0" w:color="auto"/>
                          </w:divBdr>
                          <w:divsChild>
                            <w:div w:id="1097216698">
                              <w:marLeft w:val="0"/>
                              <w:marRight w:val="0"/>
                              <w:marTop w:val="0"/>
                              <w:marBottom w:val="0"/>
                              <w:divBdr>
                                <w:top w:val="none" w:sz="0" w:space="0" w:color="auto"/>
                                <w:left w:val="none" w:sz="0" w:space="0" w:color="auto"/>
                                <w:bottom w:val="none" w:sz="0" w:space="0" w:color="auto"/>
                                <w:right w:val="none" w:sz="0" w:space="0" w:color="auto"/>
                              </w:divBdr>
                              <w:divsChild>
                                <w:div w:id="259604526">
                                  <w:marLeft w:val="0"/>
                                  <w:marRight w:val="0"/>
                                  <w:marTop w:val="0"/>
                                  <w:marBottom w:val="0"/>
                                  <w:divBdr>
                                    <w:top w:val="none" w:sz="0" w:space="0" w:color="auto"/>
                                    <w:left w:val="none" w:sz="0" w:space="0" w:color="auto"/>
                                    <w:bottom w:val="none" w:sz="0" w:space="0" w:color="auto"/>
                                    <w:right w:val="none" w:sz="0" w:space="0" w:color="auto"/>
                                  </w:divBdr>
                                  <w:divsChild>
                                    <w:div w:id="935593968">
                                      <w:marLeft w:val="0"/>
                                      <w:marRight w:val="0"/>
                                      <w:marTop w:val="0"/>
                                      <w:marBottom w:val="0"/>
                                      <w:divBdr>
                                        <w:top w:val="none" w:sz="0" w:space="0" w:color="auto"/>
                                        <w:left w:val="none" w:sz="0" w:space="0" w:color="auto"/>
                                        <w:bottom w:val="none" w:sz="0" w:space="0" w:color="auto"/>
                                        <w:right w:val="none" w:sz="0" w:space="0" w:color="auto"/>
                                      </w:divBdr>
                                      <w:divsChild>
                                        <w:div w:id="1276325766">
                                          <w:marLeft w:val="0"/>
                                          <w:marRight w:val="0"/>
                                          <w:marTop w:val="0"/>
                                          <w:marBottom w:val="0"/>
                                          <w:divBdr>
                                            <w:top w:val="none" w:sz="0" w:space="0" w:color="auto"/>
                                            <w:left w:val="none" w:sz="0" w:space="0" w:color="auto"/>
                                            <w:bottom w:val="none" w:sz="0" w:space="0" w:color="auto"/>
                                            <w:right w:val="none" w:sz="0" w:space="0" w:color="auto"/>
                                          </w:divBdr>
                                          <w:divsChild>
                                            <w:div w:id="873811455">
                                              <w:marLeft w:val="6000"/>
                                              <w:marRight w:val="0"/>
                                              <w:marTop w:val="0"/>
                                              <w:marBottom w:val="0"/>
                                              <w:divBdr>
                                                <w:top w:val="single" w:sz="6" w:space="0" w:color="D2D5D7"/>
                                                <w:left w:val="single" w:sz="6" w:space="0" w:color="D2D5D7"/>
                                                <w:bottom w:val="none" w:sz="0" w:space="0" w:color="auto"/>
                                                <w:right w:val="single" w:sz="6" w:space="0" w:color="D2D5D7"/>
                                              </w:divBdr>
                                              <w:divsChild>
                                                <w:div w:id="1929531833">
                                                  <w:marLeft w:val="0"/>
                                                  <w:marRight w:val="0"/>
                                                  <w:marTop w:val="0"/>
                                                  <w:marBottom w:val="0"/>
                                                  <w:divBdr>
                                                    <w:top w:val="none" w:sz="0" w:space="0" w:color="auto"/>
                                                    <w:left w:val="none" w:sz="0" w:space="0" w:color="auto"/>
                                                    <w:bottom w:val="none" w:sz="0" w:space="0" w:color="auto"/>
                                                    <w:right w:val="none" w:sz="0" w:space="0" w:color="auto"/>
                                                  </w:divBdr>
                                                  <w:divsChild>
                                                    <w:div w:id="7218458">
                                                      <w:marLeft w:val="0"/>
                                                      <w:marRight w:val="0"/>
                                                      <w:marTop w:val="0"/>
                                                      <w:marBottom w:val="0"/>
                                                      <w:divBdr>
                                                        <w:top w:val="none" w:sz="0" w:space="0" w:color="auto"/>
                                                        <w:left w:val="none" w:sz="0" w:space="0" w:color="auto"/>
                                                        <w:bottom w:val="none" w:sz="0" w:space="0" w:color="auto"/>
                                                        <w:right w:val="none" w:sz="0" w:space="0" w:color="auto"/>
                                                      </w:divBdr>
                                                      <w:divsChild>
                                                        <w:div w:id="67310230">
                                                          <w:marLeft w:val="0"/>
                                                          <w:marRight w:val="0"/>
                                                          <w:marTop w:val="0"/>
                                                          <w:marBottom w:val="0"/>
                                                          <w:divBdr>
                                                            <w:top w:val="none" w:sz="0" w:space="0" w:color="auto"/>
                                                            <w:left w:val="none" w:sz="0" w:space="0" w:color="auto"/>
                                                            <w:bottom w:val="none" w:sz="0" w:space="0" w:color="auto"/>
                                                            <w:right w:val="none" w:sz="0" w:space="0" w:color="auto"/>
                                                          </w:divBdr>
                                                          <w:divsChild>
                                                            <w:div w:id="1531838884">
                                                              <w:marLeft w:val="0"/>
                                                              <w:marRight w:val="0"/>
                                                              <w:marTop w:val="0"/>
                                                              <w:marBottom w:val="0"/>
                                                              <w:divBdr>
                                                                <w:top w:val="none" w:sz="0" w:space="0" w:color="auto"/>
                                                                <w:left w:val="none" w:sz="0" w:space="0" w:color="auto"/>
                                                                <w:bottom w:val="none" w:sz="0" w:space="0" w:color="auto"/>
                                                                <w:right w:val="none" w:sz="0" w:space="0" w:color="auto"/>
                                                              </w:divBdr>
                                                              <w:divsChild>
                                                                <w:div w:id="2141876334">
                                                                  <w:marLeft w:val="-75"/>
                                                                  <w:marRight w:val="0"/>
                                                                  <w:marTop w:val="30"/>
                                                                  <w:marBottom w:val="30"/>
                                                                  <w:divBdr>
                                                                    <w:top w:val="none" w:sz="0" w:space="0" w:color="auto"/>
                                                                    <w:left w:val="none" w:sz="0" w:space="0" w:color="auto"/>
                                                                    <w:bottom w:val="none" w:sz="0" w:space="0" w:color="auto"/>
                                                                    <w:right w:val="none" w:sz="0" w:space="0" w:color="auto"/>
                                                                  </w:divBdr>
                                                                  <w:divsChild>
                                                                    <w:div w:id="945889875">
                                                                      <w:marLeft w:val="0"/>
                                                                      <w:marRight w:val="0"/>
                                                                      <w:marTop w:val="0"/>
                                                                      <w:marBottom w:val="0"/>
                                                                      <w:divBdr>
                                                                        <w:top w:val="none" w:sz="0" w:space="0" w:color="auto"/>
                                                                        <w:left w:val="none" w:sz="0" w:space="0" w:color="auto"/>
                                                                        <w:bottom w:val="none" w:sz="0" w:space="0" w:color="auto"/>
                                                                        <w:right w:val="none" w:sz="0" w:space="0" w:color="auto"/>
                                                                      </w:divBdr>
                                                                      <w:divsChild>
                                                                        <w:div w:id="1728988036">
                                                                          <w:marLeft w:val="0"/>
                                                                          <w:marRight w:val="0"/>
                                                                          <w:marTop w:val="0"/>
                                                                          <w:marBottom w:val="0"/>
                                                                          <w:divBdr>
                                                                            <w:top w:val="none" w:sz="0" w:space="0" w:color="auto"/>
                                                                            <w:left w:val="none" w:sz="0" w:space="0" w:color="auto"/>
                                                                            <w:bottom w:val="none" w:sz="0" w:space="0" w:color="auto"/>
                                                                            <w:right w:val="none" w:sz="0" w:space="0" w:color="auto"/>
                                                                          </w:divBdr>
                                                                          <w:divsChild>
                                                                            <w:div w:id="1429303063">
                                                                              <w:marLeft w:val="0"/>
                                                                              <w:marRight w:val="0"/>
                                                                              <w:marTop w:val="0"/>
                                                                              <w:marBottom w:val="0"/>
                                                                              <w:divBdr>
                                                                                <w:top w:val="none" w:sz="0" w:space="0" w:color="auto"/>
                                                                                <w:left w:val="none" w:sz="0" w:space="0" w:color="auto"/>
                                                                                <w:bottom w:val="none" w:sz="0" w:space="0" w:color="auto"/>
                                                                                <w:right w:val="none" w:sz="0" w:space="0" w:color="auto"/>
                                                                              </w:divBdr>
                                                                              <w:divsChild>
                                                                                <w:div w:id="1098604643">
                                                                                  <w:marLeft w:val="0"/>
                                                                                  <w:marRight w:val="0"/>
                                                                                  <w:marTop w:val="0"/>
                                                                                  <w:marBottom w:val="0"/>
                                                                                  <w:divBdr>
                                                                                    <w:top w:val="none" w:sz="0" w:space="0" w:color="auto"/>
                                                                                    <w:left w:val="none" w:sz="0" w:space="0" w:color="auto"/>
                                                                                    <w:bottom w:val="none" w:sz="0" w:space="0" w:color="auto"/>
                                                                                    <w:right w:val="none" w:sz="0" w:space="0" w:color="auto"/>
                                                                                  </w:divBdr>
                                                                                  <w:divsChild>
                                                                                    <w:div w:id="744574142">
                                                                                      <w:marLeft w:val="0"/>
                                                                                      <w:marRight w:val="0"/>
                                                                                      <w:marTop w:val="0"/>
                                                                                      <w:marBottom w:val="0"/>
                                                                                      <w:divBdr>
                                                                                        <w:top w:val="none" w:sz="0" w:space="0" w:color="auto"/>
                                                                                        <w:left w:val="none" w:sz="0" w:space="0" w:color="auto"/>
                                                                                        <w:bottom w:val="none" w:sz="0" w:space="0" w:color="auto"/>
                                                                                        <w:right w:val="none" w:sz="0" w:space="0" w:color="auto"/>
                                                                                      </w:divBdr>
                                                                                      <w:divsChild>
                                                                                        <w:div w:id="414209768">
                                                                                          <w:marLeft w:val="0"/>
                                                                                          <w:marRight w:val="0"/>
                                                                                          <w:marTop w:val="30"/>
                                                                                          <w:marBottom w:val="30"/>
                                                                                          <w:divBdr>
                                                                                            <w:top w:val="none" w:sz="0" w:space="0" w:color="auto"/>
                                                                                            <w:left w:val="none" w:sz="0" w:space="0" w:color="auto"/>
                                                                                            <w:bottom w:val="none" w:sz="0" w:space="0" w:color="auto"/>
                                                                                            <w:right w:val="none" w:sz="0" w:space="0" w:color="auto"/>
                                                                                          </w:divBdr>
                                                                                          <w:divsChild>
                                                                                            <w:div w:id="702285358">
                                                                                              <w:marLeft w:val="0"/>
                                                                                              <w:marRight w:val="0"/>
                                                                                              <w:marTop w:val="0"/>
                                                                                              <w:marBottom w:val="0"/>
                                                                                              <w:divBdr>
                                                                                                <w:top w:val="none" w:sz="0" w:space="0" w:color="auto"/>
                                                                                                <w:left w:val="none" w:sz="0" w:space="0" w:color="auto"/>
                                                                                                <w:bottom w:val="none" w:sz="0" w:space="0" w:color="auto"/>
                                                                                                <w:right w:val="none" w:sz="0" w:space="0" w:color="auto"/>
                                                                                              </w:divBdr>
                                                                                              <w:divsChild>
                                                                                                <w:div w:id="1033966371">
                                                                                                  <w:marLeft w:val="0"/>
                                                                                                  <w:marRight w:val="0"/>
                                                                                                  <w:marTop w:val="0"/>
                                                                                                  <w:marBottom w:val="0"/>
                                                                                                  <w:divBdr>
                                                                                                    <w:top w:val="none" w:sz="0" w:space="0" w:color="auto"/>
                                                                                                    <w:left w:val="none" w:sz="0" w:space="0" w:color="auto"/>
                                                                                                    <w:bottom w:val="none" w:sz="0" w:space="0" w:color="auto"/>
                                                                                                    <w:right w:val="none" w:sz="0" w:space="0" w:color="auto"/>
                                                                                                  </w:divBdr>
                                                                                                </w:div>
                                                                                              </w:divsChild>
                                                                                            </w:div>
                                                                                            <w:div w:id="1771391878">
                                                                                              <w:marLeft w:val="0"/>
                                                                                              <w:marRight w:val="0"/>
                                                                                              <w:marTop w:val="0"/>
                                                                                              <w:marBottom w:val="0"/>
                                                                                              <w:divBdr>
                                                                                                <w:top w:val="none" w:sz="0" w:space="0" w:color="auto"/>
                                                                                                <w:left w:val="none" w:sz="0" w:space="0" w:color="auto"/>
                                                                                                <w:bottom w:val="none" w:sz="0" w:space="0" w:color="auto"/>
                                                                                                <w:right w:val="none" w:sz="0" w:space="0" w:color="auto"/>
                                                                                              </w:divBdr>
                                                                                              <w:divsChild>
                                                                                                <w:div w:id="420376196">
                                                                                                  <w:marLeft w:val="0"/>
                                                                                                  <w:marRight w:val="0"/>
                                                                                                  <w:marTop w:val="0"/>
                                                                                                  <w:marBottom w:val="0"/>
                                                                                                  <w:divBdr>
                                                                                                    <w:top w:val="none" w:sz="0" w:space="0" w:color="auto"/>
                                                                                                    <w:left w:val="none" w:sz="0" w:space="0" w:color="auto"/>
                                                                                                    <w:bottom w:val="none" w:sz="0" w:space="0" w:color="auto"/>
                                                                                                    <w:right w:val="none" w:sz="0" w:space="0" w:color="auto"/>
                                                                                                  </w:divBdr>
                                                                                                </w:div>
                                                                                              </w:divsChild>
                                                                                            </w:div>
                                                                                            <w:div w:id="1603028192">
                                                                                              <w:marLeft w:val="0"/>
                                                                                              <w:marRight w:val="0"/>
                                                                                              <w:marTop w:val="0"/>
                                                                                              <w:marBottom w:val="0"/>
                                                                                              <w:divBdr>
                                                                                                <w:top w:val="none" w:sz="0" w:space="0" w:color="auto"/>
                                                                                                <w:left w:val="none" w:sz="0" w:space="0" w:color="auto"/>
                                                                                                <w:bottom w:val="none" w:sz="0" w:space="0" w:color="auto"/>
                                                                                                <w:right w:val="none" w:sz="0" w:space="0" w:color="auto"/>
                                                                                              </w:divBdr>
                                                                                              <w:divsChild>
                                                                                                <w:div w:id="1696229115">
                                                                                                  <w:marLeft w:val="0"/>
                                                                                                  <w:marRight w:val="0"/>
                                                                                                  <w:marTop w:val="0"/>
                                                                                                  <w:marBottom w:val="0"/>
                                                                                                  <w:divBdr>
                                                                                                    <w:top w:val="none" w:sz="0" w:space="0" w:color="auto"/>
                                                                                                    <w:left w:val="none" w:sz="0" w:space="0" w:color="auto"/>
                                                                                                    <w:bottom w:val="none" w:sz="0" w:space="0" w:color="auto"/>
                                                                                                    <w:right w:val="none" w:sz="0" w:space="0" w:color="auto"/>
                                                                                                  </w:divBdr>
                                                                                                </w:div>
                                                                                              </w:divsChild>
                                                                                            </w:div>
                                                                                            <w:div w:id="2124644077">
                                                                                              <w:marLeft w:val="0"/>
                                                                                              <w:marRight w:val="0"/>
                                                                                              <w:marTop w:val="0"/>
                                                                                              <w:marBottom w:val="0"/>
                                                                                              <w:divBdr>
                                                                                                <w:top w:val="none" w:sz="0" w:space="0" w:color="auto"/>
                                                                                                <w:left w:val="none" w:sz="0" w:space="0" w:color="auto"/>
                                                                                                <w:bottom w:val="none" w:sz="0" w:space="0" w:color="auto"/>
                                                                                                <w:right w:val="none" w:sz="0" w:space="0" w:color="auto"/>
                                                                                              </w:divBdr>
                                                                                              <w:divsChild>
                                                                                                <w:div w:id="1495536388">
                                                                                                  <w:marLeft w:val="0"/>
                                                                                                  <w:marRight w:val="0"/>
                                                                                                  <w:marTop w:val="0"/>
                                                                                                  <w:marBottom w:val="0"/>
                                                                                                  <w:divBdr>
                                                                                                    <w:top w:val="none" w:sz="0" w:space="0" w:color="auto"/>
                                                                                                    <w:left w:val="none" w:sz="0" w:space="0" w:color="auto"/>
                                                                                                    <w:bottom w:val="none" w:sz="0" w:space="0" w:color="auto"/>
                                                                                                    <w:right w:val="none" w:sz="0" w:space="0" w:color="auto"/>
                                                                                                  </w:divBdr>
                                                                                                </w:div>
                                                                                                <w:div w:id="2084256496">
                                                                                                  <w:marLeft w:val="0"/>
                                                                                                  <w:marRight w:val="0"/>
                                                                                                  <w:marTop w:val="0"/>
                                                                                                  <w:marBottom w:val="0"/>
                                                                                                  <w:divBdr>
                                                                                                    <w:top w:val="none" w:sz="0" w:space="0" w:color="auto"/>
                                                                                                    <w:left w:val="none" w:sz="0" w:space="0" w:color="auto"/>
                                                                                                    <w:bottom w:val="none" w:sz="0" w:space="0" w:color="auto"/>
                                                                                                    <w:right w:val="none" w:sz="0" w:space="0" w:color="auto"/>
                                                                                                  </w:divBdr>
                                                                                                </w:div>
                                                                                                <w:div w:id="824512864">
                                                                                                  <w:marLeft w:val="0"/>
                                                                                                  <w:marRight w:val="0"/>
                                                                                                  <w:marTop w:val="0"/>
                                                                                                  <w:marBottom w:val="0"/>
                                                                                                  <w:divBdr>
                                                                                                    <w:top w:val="none" w:sz="0" w:space="0" w:color="auto"/>
                                                                                                    <w:left w:val="none" w:sz="0" w:space="0" w:color="auto"/>
                                                                                                    <w:bottom w:val="none" w:sz="0" w:space="0" w:color="auto"/>
                                                                                                    <w:right w:val="none" w:sz="0" w:space="0" w:color="auto"/>
                                                                                                  </w:divBdr>
                                                                                                </w:div>
                                                                                                <w:div w:id="288972160">
                                                                                                  <w:marLeft w:val="0"/>
                                                                                                  <w:marRight w:val="0"/>
                                                                                                  <w:marTop w:val="0"/>
                                                                                                  <w:marBottom w:val="0"/>
                                                                                                  <w:divBdr>
                                                                                                    <w:top w:val="none" w:sz="0" w:space="0" w:color="auto"/>
                                                                                                    <w:left w:val="none" w:sz="0" w:space="0" w:color="auto"/>
                                                                                                    <w:bottom w:val="none" w:sz="0" w:space="0" w:color="auto"/>
                                                                                                    <w:right w:val="none" w:sz="0" w:space="0" w:color="auto"/>
                                                                                                  </w:divBdr>
                                                                                                </w:div>
                                                                                                <w:div w:id="747967639">
                                                                                                  <w:marLeft w:val="0"/>
                                                                                                  <w:marRight w:val="0"/>
                                                                                                  <w:marTop w:val="0"/>
                                                                                                  <w:marBottom w:val="0"/>
                                                                                                  <w:divBdr>
                                                                                                    <w:top w:val="none" w:sz="0" w:space="0" w:color="auto"/>
                                                                                                    <w:left w:val="none" w:sz="0" w:space="0" w:color="auto"/>
                                                                                                    <w:bottom w:val="none" w:sz="0" w:space="0" w:color="auto"/>
                                                                                                    <w:right w:val="none" w:sz="0" w:space="0" w:color="auto"/>
                                                                                                  </w:divBdr>
                                                                                                </w:div>
                                                                                              </w:divsChild>
                                                                                            </w:div>
                                                                                            <w:div w:id="1426919667">
                                                                                              <w:marLeft w:val="0"/>
                                                                                              <w:marRight w:val="0"/>
                                                                                              <w:marTop w:val="0"/>
                                                                                              <w:marBottom w:val="0"/>
                                                                                              <w:divBdr>
                                                                                                <w:top w:val="none" w:sz="0" w:space="0" w:color="auto"/>
                                                                                                <w:left w:val="none" w:sz="0" w:space="0" w:color="auto"/>
                                                                                                <w:bottom w:val="none" w:sz="0" w:space="0" w:color="auto"/>
                                                                                                <w:right w:val="none" w:sz="0" w:space="0" w:color="auto"/>
                                                                                              </w:divBdr>
                                                                                              <w:divsChild>
                                                                                                <w:div w:id="1936329831">
                                                                                                  <w:marLeft w:val="0"/>
                                                                                                  <w:marRight w:val="0"/>
                                                                                                  <w:marTop w:val="0"/>
                                                                                                  <w:marBottom w:val="0"/>
                                                                                                  <w:divBdr>
                                                                                                    <w:top w:val="none" w:sz="0" w:space="0" w:color="auto"/>
                                                                                                    <w:left w:val="none" w:sz="0" w:space="0" w:color="auto"/>
                                                                                                    <w:bottom w:val="none" w:sz="0" w:space="0" w:color="auto"/>
                                                                                                    <w:right w:val="none" w:sz="0" w:space="0" w:color="auto"/>
                                                                                                  </w:divBdr>
                                                                                                </w:div>
                                                                                              </w:divsChild>
                                                                                            </w:div>
                                                                                            <w:div w:id="1749693235">
                                                                                              <w:marLeft w:val="0"/>
                                                                                              <w:marRight w:val="0"/>
                                                                                              <w:marTop w:val="0"/>
                                                                                              <w:marBottom w:val="0"/>
                                                                                              <w:divBdr>
                                                                                                <w:top w:val="none" w:sz="0" w:space="0" w:color="auto"/>
                                                                                                <w:left w:val="none" w:sz="0" w:space="0" w:color="auto"/>
                                                                                                <w:bottom w:val="none" w:sz="0" w:space="0" w:color="auto"/>
                                                                                                <w:right w:val="none" w:sz="0" w:space="0" w:color="auto"/>
                                                                                              </w:divBdr>
                                                                                              <w:divsChild>
                                                                                                <w:div w:id="1295333853">
                                                                                                  <w:marLeft w:val="0"/>
                                                                                                  <w:marRight w:val="0"/>
                                                                                                  <w:marTop w:val="0"/>
                                                                                                  <w:marBottom w:val="0"/>
                                                                                                  <w:divBdr>
                                                                                                    <w:top w:val="none" w:sz="0" w:space="0" w:color="auto"/>
                                                                                                    <w:left w:val="none" w:sz="0" w:space="0" w:color="auto"/>
                                                                                                    <w:bottom w:val="none" w:sz="0" w:space="0" w:color="auto"/>
                                                                                                    <w:right w:val="none" w:sz="0" w:space="0" w:color="auto"/>
                                                                                                  </w:divBdr>
                                                                                                </w:div>
                                                                                              </w:divsChild>
                                                                                            </w:div>
                                                                                            <w:div w:id="69206046">
                                                                                              <w:marLeft w:val="0"/>
                                                                                              <w:marRight w:val="0"/>
                                                                                              <w:marTop w:val="0"/>
                                                                                              <w:marBottom w:val="0"/>
                                                                                              <w:divBdr>
                                                                                                <w:top w:val="none" w:sz="0" w:space="0" w:color="auto"/>
                                                                                                <w:left w:val="none" w:sz="0" w:space="0" w:color="auto"/>
                                                                                                <w:bottom w:val="none" w:sz="0" w:space="0" w:color="auto"/>
                                                                                                <w:right w:val="none" w:sz="0" w:space="0" w:color="auto"/>
                                                                                              </w:divBdr>
                                                                                              <w:divsChild>
                                                                                                <w:div w:id="1105005172">
                                                                                                  <w:marLeft w:val="0"/>
                                                                                                  <w:marRight w:val="0"/>
                                                                                                  <w:marTop w:val="0"/>
                                                                                                  <w:marBottom w:val="0"/>
                                                                                                  <w:divBdr>
                                                                                                    <w:top w:val="none" w:sz="0" w:space="0" w:color="auto"/>
                                                                                                    <w:left w:val="none" w:sz="0" w:space="0" w:color="auto"/>
                                                                                                    <w:bottom w:val="none" w:sz="0" w:space="0" w:color="auto"/>
                                                                                                    <w:right w:val="none" w:sz="0" w:space="0" w:color="auto"/>
                                                                                                  </w:divBdr>
                                                                                                </w:div>
                                                                                              </w:divsChild>
                                                                                            </w:div>
                                                                                            <w:div w:id="795947554">
                                                                                              <w:marLeft w:val="0"/>
                                                                                              <w:marRight w:val="0"/>
                                                                                              <w:marTop w:val="0"/>
                                                                                              <w:marBottom w:val="0"/>
                                                                                              <w:divBdr>
                                                                                                <w:top w:val="none" w:sz="0" w:space="0" w:color="auto"/>
                                                                                                <w:left w:val="none" w:sz="0" w:space="0" w:color="auto"/>
                                                                                                <w:bottom w:val="none" w:sz="0" w:space="0" w:color="auto"/>
                                                                                                <w:right w:val="none" w:sz="0" w:space="0" w:color="auto"/>
                                                                                              </w:divBdr>
                                                                                              <w:divsChild>
                                                                                                <w:div w:id="338772884">
                                                                                                  <w:marLeft w:val="0"/>
                                                                                                  <w:marRight w:val="0"/>
                                                                                                  <w:marTop w:val="0"/>
                                                                                                  <w:marBottom w:val="0"/>
                                                                                                  <w:divBdr>
                                                                                                    <w:top w:val="none" w:sz="0" w:space="0" w:color="auto"/>
                                                                                                    <w:left w:val="none" w:sz="0" w:space="0" w:color="auto"/>
                                                                                                    <w:bottom w:val="none" w:sz="0" w:space="0" w:color="auto"/>
                                                                                                    <w:right w:val="none" w:sz="0" w:space="0" w:color="auto"/>
                                                                                                  </w:divBdr>
                                                                                                </w:div>
                                                                                              </w:divsChild>
                                                                                            </w:div>
                                                                                            <w:div w:id="18244899">
                                                                                              <w:marLeft w:val="0"/>
                                                                                              <w:marRight w:val="0"/>
                                                                                              <w:marTop w:val="0"/>
                                                                                              <w:marBottom w:val="0"/>
                                                                                              <w:divBdr>
                                                                                                <w:top w:val="none" w:sz="0" w:space="0" w:color="auto"/>
                                                                                                <w:left w:val="none" w:sz="0" w:space="0" w:color="auto"/>
                                                                                                <w:bottom w:val="none" w:sz="0" w:space="0" w:color="auto"/>
                                                                                                <w:right w:val="none" w:sz="0" w:space="0" w:color="auto"/>
                                                                                              </w:divBdr>
                                                                                              <w:divsChild>
                                                                                                <w:div w:id="1545560694">
                                                                                                  <w:marLeft w:val="0"/>
                                                                                                  <w:marRight w:val="0"/>
                                                                                                  <w:marTop w:val="0"/>
                                                                                                  <w:marBottom w:val="0"/>
                                                                                                  <w:divBdr>
                                                                                                    <w:top w:val="none" w:sz="0" w:space="0" w:color="auto"/>
                                                                                                    <w:left w:val="none" w:sz="0" w:space="0" w:color="auto"/>
                                                                                                    <w:bottom w:val="none" w:sz="0" w:space="0" w:color="auto"/>
                                                                                                    <w:right w:val="none" w:sz="0" w:space="0" w:color="auto"/>
                                                                                                  </w:divBdr>
                                                                                                </w:div>
                                                                                                <w:div w:id="1951815454">
                                                                                                  <w:marLeft w:val="0"/>
                                                                                                  <w:marRight w:val="0"/>
                                                                                                  <w:marTop w:val="0"/>
                                                                                                  <w:marBottom w:val="0"/>
                                                                                                  <w:divBdr>
                                                                                                    <w:top w:val="none" w:sz="0" w:space="0" w:color="auto"/>
                                                                                                    <w:left w:val="none" w:sz="0" w:space="0" w:color="auto"/>
                                                                                                    <w:bottom w:val="none" w:sz="0" w:space="0" w:color="auto"/>
                                                                                                    <w:right w:val="none" w:sz="0" w:space="0" w:color="auto"/>
                                                                                                  </w:divBdr>
                                                                                                </w:div>
                                                                                                <w:div w:id="729377673">
                                                                                                  <w:marLeft w:val="0"/>
                                                                                                  <w:marRight w:val="0"/>
                                                                                                  <w:marTop w:val="0"/>
                                                                                                  <w:marBottom w:val="0"/>
                                                                                                  <w:divBdr>
                                                                                                    <w:top w:val="none" w:sz="0" w:space="0" w:color="auto"/>
                                                                                                    <w:left w:val="none" w:sz="0" w:space="0" w:color="auto"/>
                                                                                                    <w:bottom w:val="none" w:sz="0" w:space="0" w:color="auto"/>
                                                                                                    <w:right w:val="none" w:sz="0" w:space="0" w:color="auto"/>
                                                                                                  </w:divBdr>
                                                                                                </w:div>
                                                                                                <w:div w:id="467435050">
                                                                                                  <w:marLeft w:val="0"/>
                                                                                                  <w:marRight w:val="0"/>
                                                                                                  <w:marTop w:val="0"/>
                                                                                                  <w:marBottom w:val="0"/>
                                                                                                  <w:divBdr>
                                                                                                    <w:top w:val="none" w:sz="0" w:space="0" w:color="auto"/>
                                                                                                    <w:left w:val="none" w:sz="0" w:space="0" w:color="auto"/>
                                                                                                    <w:bottom w:val="none" w:sz="0" w:space="0" w:color="auto"/>
                                                                                                    <w:right w:val="none" w:sz="0" w:space="0" w:color="auto"/>
                                                                                                  </w:divBdr>
                                                                                                </w:div>
                                                                                                <w:div w:id="814178201">
                                                                                                  <w:marLeft w:val="0"/>
                                                                                                  <w:marRight w:val="0"/>
                                                                                                  <w:marTop w:val="0"/>
                                                                                                  <w:marBottom w:val="0"/>
                                                                                                  <w:divBdr>
                                                                                                    <w:top w:val="none" w:sz="0" w:space="0" w:color="auto"/>
                                                                                                    <w:left w:val="none" w:sz="0" w:space="0" w:color="auto"/>
                                                                                                    <w:bottom w:val="none" w:sz="0" w:space="0" w:color="auto"/>
                                                                                                    <w:right w:val="none" w:sz="0" w:space="0" w:color="auto"/>
                                                                                                  </w:divBdr>
                                                                                                </w:div>
                                                                                                <w:div w:id="4425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81154756">
      <w:bodyDiv w:val="1"/>
      <w:marLeft w:val="0"/>
      <w:marRight w:val="0"/>
      <w:marTop w:val="0"/>
      <w:marBottom w:val="0"/>
      <w:divBdr>
        <w:top w:val="none" w:sz="0" w:space="0" w:color="auto"/>
        <w:left w:val="none" w:sz="0" w:space="0" w:color="auto"/>
        <w:bottom w:val="none" w:sz="0" w:space="0" w:color="auto"/>
        <w:right w:val="none" w:sz="0" w:space="0" w:color="auto"/>
      </w:divBdr>
    </w:div>
    <w:div w:id="2040399229">
      <w:bodyDiv w:val="1"/>
      <w:marLeft w:val="0"/>
      <w:marRight w:val="0"/>
      <w:marTop w:val="0"/>
      <w:marBottom w:val="0"/>
      <w:divBdr>
        <w:top w:val="none" w:sz="0" w:space="0" w:color="auto"/>
        <w:left w:val="none" w:sz="0" w:space="0" w:color="auto"/>
        <w:bottom w:val="none" w:sz="0" w:space="0" w:color="auto"/>
        <w:right w:val="none" w:sz="0" w:space="0" w:color="auto"/>
      </w:divBdr>
    </w:div>
    <w:div w:id="2085489830">
      <w:bodyDiv w:val="1"/>
      <w:marLeft w:val="0"/>
      <w:marRight w:val="0"/>
      <w:marTop w:val="0"/>
      <w:marBottom w:val="0"/>
      <w:divBdr>
        <w:top w:val="none" w:sz="0" w:space="0" w:color="auto"/>
        <w:left w:val="none" w:sz="0" w:space="0" w:color="auto"/>
        <w:bottom w:val="none" w:sz="0" w:space="0" w:color="auto"/>
        <w:right w:val="none" w:sz="0" w:space="0" w:color="auto"/>
      </w:divBdr>
    </w:div>
    <w:div w:id="2131513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intranet.jti.com/HQ/Knowledge/PolcyProc/Pages/CFO_Guidance_Home_Page.aspx?mktName=Global&amp;mktId=1" TargetMode="External"/><Relationship Id="rId1" Type="http://schemas.openxmlformats.org/officeDocument/2006/relationships/hyperlink" Target="https://jti.service-now.com/kb_knowledge_list.do?sysparm_query=u_available_to_end_users=true&amp;RSS"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yperlink" Target="http://insidejti.azurewebsites.net/public/engage%20-browseCommunities.html" TargetMode="External"/><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2.png"/><Relationship Id="rId112" Type="http://schemas.openxmlformats.org/officeDocument/2006/relationships/hyperlink" Target="http://engage.jti.com/_layouts/ng/pages/tagfilter.aspx?term=AWBR_25.04.16" TargetMode="External"/><Relationship Id="rId133" Type="http://schemas.openxmlformats.org/officeDocument/2006/relationships/hyperlink" Target="http://insidejti.azurewebsites.net/public/settings.html" TargetMode="External"/><Relationship Id="rId138" Type="http://schemas.openxmlformats.org/officeDocument/2006/relationships/image" Target="media/image113.png"/><Relationship Id="rId154" Type="http://schemas.openxmlformats.org/officeDocument/2006/relationships/image" Target="media/image126.png"/><Relationship Id="rId159" Type="http://schemas.openxmlformats.org/officeDocument/2006/relationships/hyperlink" Target="http://g8n7dx.axshare.com/" TargetMode="External"/><Relationship Id="rId175" Type="http://schemas.openxmlformats.org/officeDocument/2006/relationships/image" Target="media/image137.png"/><Relationship Id="rId170" Type="http://schemas.openxmlformats.org/officeDocument/2006/relationships/image" Target="media/image133.emf"/><Relationship Id="rId16" Type="http://schemas.openxmlformats.org/officeDocument/2006/relationships/image" Target="media/image4.png"/><Relationship Id="rId107" Type="http://schemas.openxmlformats.org/officeDocument/2006/relationships/image" Target="media/image88.png"/><Relationship Id="rId11" Type="http://schemas.openxmlformats.org/officeDocument/2006/relationships/comments" Target="comments.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3.png"/><Relationship Id="rId123" Type="http://schemas.openxmlformats.org/officeDocument/2006/relationships/image" Target="media/image100.png"/><Relationship Id="rId128" Type="http://schemas.openxmlformats.org/officeDocument/2006/relationships/image" Target="media/image105.png"/><Relationship Id="rId144" Type="http://schemas.openxmlformats.org/officeDocument/2006/relationships/hyperlink" Target="http://insidejti.azurewebsites.net/public/index-tutorial.html" TargetMode="External"/><Relationship Id="rId149" Type="http://schemas.openxmlformats.org/officeDocument/2006/relationships/image" Target="media/image122.png"/><Relationship Id="rId5" Type="http://schemas.openxmlformats.org/officeDocument/2006/relationships/numbering" Target="numbering.xml"/><Relationship Id="rId90" Type="http://schemas.openxmlformats.org/officeDocument/2006/relationships/image" Target="media/image73.png"/><Relationship Id="rId95" Type="http://schemas.openxmlformats.org/officeDocument/2006/relationships/image" Target="media/image77.png"/><Relationship Id="rId160" Type="http://schemas.openxmlformats.org/officeDocument/2006/relationships/hyperlink" Target="http://g8n7dx.axshare.com/" TargetMode="External"/><Relationship Id="rId165" Type="http://schemas.openxmlformats.org/officeDocument/2006/relationships/hyperlink" Target="http://g8n7dx.axshare.com/" TargetMode="External"/><Relationship Id="rId181" Type="http://schemas.openxmlformats.org/officeDocument/2006/relationships/fontTable" Target="fontTable.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2.png"/><Relationship Id="rId118" Type="http://schemas.openxmlformats.org/officeDocument/2006/relationships/image" Target="media/image96.png"/><Relationship Id="rId134" Type="http://schemas.openxmlformats.org/officeDocument/2006/relationships/hyperlink" Target="http://insidejti.azurewebsites.net/public/index.html" TargetMode="External"/><Relationship Id="rId139" Type="http://schemas.openxmlformats.org/officeDocument/2006/relationships/image" Target="media/image114.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23.png"/><Relationship Id="rId155" Type="http://schemas.openxmlformats.org/officeDocument/2006/relationships/image" Target="media/image127.png"/><Relationship Id="rId171" Type="http://schemas.openxmlformats.org/officeDocument/2006/relationships/hyperlink" Target="http://insidejti.azurewebsites.net/styleguide/dist/patterns.html" TargetMode="External"/><Relationship Id="rId176" Type="http://schemas.openxmlformats.org/officeDocument/2006/relationships/header" Target="header1.xml"/><Relationship Id="rId12" Type="http://schemas.microsoft.com/office/2011/relationships/commentsExtended" Target="commentsExtended.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4.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4.png"/><Relationship Id="rId96" Type="http://schemas.openxmlformats.org/officeDocument/2006/relationships/image" Target="media/image78.png"/><Relationship Id="rId140" Type="http://schemas.openxmlformats.org/officeDocument/2006/relationships/image" Target="media/image115.png"/><Relationship Id="rId145" Type="http://schemas.openxmlformats.org/officeDocument/2006/relationships/image" Target="media/image118.png"/><Relationship Id="rId161" Type="http://schemas.openxmlformats.org/officeDocument/2006/relationships/image" Target="media/image130.png"/><Relationship Id="rId166" Type="http://schemas.openxmlformats.org/officeDocument/2006/relationships/image" Target="media/image132.png"/><Relationship Id="rId182"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93.png"/><Relationship Id="rId119" Type="http://schemas.openxmlformats.org/officeDocument/2006/relationships/image" Target="media/image97.png"/><Relationship Id="rId44" Type="http://schemas.openxmlformats.org/officeDocument/2006/relationships/image" Target="media/image31.png"/><Relationship Id="rId60" Type="http://schemas.openxmlformats.org/officeDocument/2006/relationships/hyperlink" Target="http://insidejti.azurewebsites.net/public/engage.html" TargetMode="External"/><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07.png"/><Relationship Id="rId135" Type="http://schemas.openxmlformats.org/officeDocument/2006/relationships/image" Target="media/image110.png"/><Relationship Id="rId151" Type="http://schemas.openxmlformats.org/officeDocument/2006/relationships/hyperlink" Target="http://g8n7dx.axshare.com/" TargetMode="External"/><Relationship Id="rId156" Type="http://schemas.openxmlformats.org/officeDocument/2006/relationships/image" Target="media/image128.png"/><Relationship Id="rId177"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72" Type="http://schemas.openxmlformats.org/officeDocument/2006/relationships/image" Target="media/image134.png"/><Relationship Id="rId180" Type="http://schemas.openxmlformats.org/officeDocument/2006/relationships/footer" Target="footer3.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hyperlink" Target="http://insidejti.azurewebsites.net/public/index.html" TargetMode="External"/><Relationship Id="rId109" Type="http://schemas.openxmlformats.org/officeDocument/2006/relationships/image" Target="media/image90.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hyperlink" Target="http://insidejti.azurewebsites.net/public/community.html" TargetMode="External"/><Relationship Id="rId104" Type="http://schemas.openxmlformats.org/officeDocument/2006/relationships/image" Target="media/image85.png"/><Relationship Id="rId120" Type="http://schemas.openxmlformats.org/officeDocument/2006/relationships/hyperlink" Target="http://insidejti.azurewebsites.net/public/searchresults.html" TargetMode="External"/><Relationship Id="rId125" Type="http://schemas.openxmlformats.org/officeDocument/2006/relationships/image" Target="media/image102.png"/><Relationship Id="rId141" Type="http://schemas.openxmlformats.org/officeDocument/2006/relationships/image" Target="media/image116.png"/><Relationship Id="rId146" Type="http://schemas.openxmlformats.org/officeDocument/2006/relationships/image" Target="media/image119.png"/><Relationship Id="rId167" Type="http://schemas.openxmlformats.org/officeDocument/2006/relationships/hyperlink" Target="http://g8n7dx.axshare.com/" TargetMode="External"/><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image" Target="media/image75.png"/><Relationship Id="rId162" Type="http://schemas.openxmlformats.org/officeDocument/2006/relationships/hyperlink" Target="http://g8n7dx.axshare.com/" TargetMode="External"/><Relationship Id="rId183"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hyperlink" Target="http://insidejti.azurewebsites.net/public/index.html" TargetMode="External"/><Relationship Id="rId66" Type="http://schemas.openxmlformats.org/officeDocument/2006/relationships/image" Target="media/image50.png"/><Relationship Id="rId87" Type="http://schemas.openxmlformats.org/officeDocument/2006/relationships/hyperlink" Target="http://insidejti.azurewebsites.net/public/myprofile.html" TargetMode="External"/><Relationship Id="rId110" Type="http://schemas.openxmlformats.org/officeDocument/2006/relationships/image" Target="media/image91.png"/><Relationship Id="rId115" Type="http://schemas.openxmlformats.org/officeDocument/2006/relationships/image" Target="media/image94.png"/><Relationship Id="rId131" Type="http://schemas.openxmlformats.org/officeDocument/2006/relationships/image" Target="media/image108.png"/><Relationship Id="rId136" Type="http://schemas.openxmlformats.org/officeDocument/2006/relationships/image" Target="media/image111.png"/><Relationship Id="rId157" Type="http://schemas.openxmlformats.org/officeDocument/2006/relationships/hyperlink" Target="http://g8n7dx.axshare.com/" TargetMode="External"/><Relationship Id="rId178" Type="http://schemas.openxmlformats.org/officeDocument/2006/relationships/footer" Target="footer2.xml"/><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24.png"/><Relationship Id="rId173" Type="http://schemas.openxmlformats.org/officeDocument/2006/relationships/image" Target="media/image135.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3.png"/><Relationship Id="rId147" Type="http://schemas.openxmlformats.org/officeDocument/2006/relationships/image" Target="media/image120.png"/><Relationship Id="rId168" Type="http://schemas.openxmlformats.org/officeDocument/2006/relationships/hyperlink" Target="http://g8n7dx.axshare.com/" TargetMode="External"/><Relationship Id="rId8" Type="http://schemas.openxmlformats.org/officeDocument/2006/relationships/webSettings" Target="webSettings.xml"/><Relationship Id="rId51" Type="http://schemas.openxmlformats.org/officeDocument/2006/relationships/hyperlink" Target="http://insidejti.azurewebsites.net/public/article.html" TargetMode="External"/><Relationship Id="rId72" Type="http://schemas.openxmlformats.org/officeDocument/2006/relationships/image" Target="media/image56.png"/><Relationship Id="rId93" Type="http://schemas.openxmlformats.org/officeDocument/2006/relationships/hyperlink" Target="http://insidejti.azurewebsites.net/public/publicprofile.html" TargetMode="External"/><Relationship Id="rId98" Type="http://schemas.openxmlformats.org/officeDocument/2006/relationships/image" Target="media/image79.png"/><Relationship Id="rId121" Type="http://schemas.openxmlformats.org/officeDocument/2006/relationships/image" Target="media/image98.png"/><Relationship Id="rId142" Type="http://schemas.openxmlformats.org/officeDocument/2006/relationships/hyperlink" Target="http://insidejti.azurewebsites.net/public/login.html" TargetMode="External"/><Relationship Id="rId163" Type="http://schemas.openxmlformats.org/officeDocument/2006/relationships/hyperlink" Target="http://g8n7dx.axshare.com/" TargetMode="External"/><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2.jpeg"/><Relationship Id="rId67" Type="http://schemas.openxmlformats.org/officeDocument/2006/relationships/image" Target="media/image51.png"/><Relationship Id="rId116" Type="http://schemas.openxmlformats.org/officeDocument/2006/relationships/image" Target="media/image95.png"/><Relationship Id="rId137" Type="http://schemas.openxmlformats.org/officeDocument/2006/relationships/image" Target="media/image112.png"/><Relationship Id="rId158" Type="http://schemas.openxmlformats.org/officeDocument/2006/relationships/image" Target="media/image129.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1.png"/><Relationship Id="rId111" Type="http://schemas.openxmlformats.org/officeDocument/2006/relationships/hyperlink" Target="http://insidejti.azurewebsites.net/public/engage-topic-cis.html" TargetMode="External"/><Relationship Id="rId132" Type="http://schemas.openxmlformats.org/officeDocument/2006/relationships/image" Target="media/image109.png"/><Relationship Id="rId153" Type="http://schemas.openxmlformats.org/officeDocument/2006/relationships/image" Target="media/image125.png"/><Relationship Id="rId174" Type="http://schemas.openxmlformats.org/officeDocument/2006/relationships/image" Target="media/image136.png"/><Relationship Id="rId179" Type="http://schemas.openxmlformats.org/officeDocument/2006/relationships/header" Target="header2.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image" Target="media/image104.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6.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99.png"/><Relationship Id="rId143" Type="http://schemas.openxmlformats.org/officeDocument/2006/relationships/image" Target="media/image117.png"/><Relationship Id="rId148" Type="http://schemas.openxmlformats.org/officeDocument/2006/relationships/image" Target="media/image121.png"/><Relationship Id="rId164" Type="http://schemas.openxmlformats.org/officeDocument/2006/relationships/image" Target="media/image131.PNG"/><Relationship Id="rId169" Type="http://schemas.openxmlformats.org/officeDocument/2006/relationships/hyperlink" Target="http://g8n7dx.axshare.co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38.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JTI_2013\Templates\JTI%20Document%20blank%20with%20JTI%20logo.dotx" TargetMode="External"/></Relationships>
</file>

<file path=word/theme/theme1.xml><?xml version="1.0" encoding="utf-8"?>
<a:theme xmlns:a="http://schemas.openxmlformats.org/drawingml/2006/main" name="Office Theme">
  <a:themeElements>
    <a:clrScheme name="JTI Corporate">
      <a:dk1>
        <a:srgbClr val="122632"/>
      </a:dk1>
      <a:lt1>
        <a:srgbClr val="FFFFFF"/>
      </a:lt1>
      <a:dk2>
        <a:srgbClr val="8F9195"/>
      </a:dk2>
      <a:lt2>
        <a:srgbClr val="00674E"/>
      </a:lt2>
      <a:accent1>
        <a:srgbClr val="6FA478"/>
      </a:accent1>
      <a:accent2>
        <a:srgbClr val="B0D121"/>
      </a:accent2>
      <a:accent3>
        <a:srgbClr val="4D5C65"/>
      </a:accent3>
      <a:accent4>
        <a:srgbClr val="7ECEAA"/>
      </a:accent4>
      <a:accent5>
        <a:srgbClr val="408D7A"/>
      </a:accent5>
      <a:accent6>
        <a:srgbClr val="D7E890"/>
      </a:accent6>
      <a:hlink>
        <a:srgbClr val="A7A9AC"/>
      </a:hlink>
      <a:folHlink>
        <a:srgbClr val="BBD6CC"/>
      </a:folHlink>
    </a:clrScheme>
    <a:fontScheme name="JTI fonts">
      <a:majorFont>
        <a:latin typeface="Georgia"/>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1B3A29A000712489E2D542AC01D1529" ma:contentTypeVersion="0" ma:contentTypeDescription="Create a new document." ma:contentTypeScope="" ma:versionID="3f7ce39a8ec25c11b5099682a362f86e">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EFA2FE-6703-4D20-930D-71BF1261ADD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94472B9-3FA2-48D3-8FEC-88703D41AEB3}">
  <ds:schemaRefs>
    <ds:schemaRef ds:uri="http://schemas.microsoft.com/sharepoint/v3/contenttype/forms"/>
  </ds:schemaRefs>
</ds:datastoreItem>
</file>

<file path=customXml/itemProps3.xml><?xml version="1.0" encoding="utf-8"?>
<ds:datastoreItem xmlns:ds="http://schemas.openxmlformats.org/officeDocument/2006/customXml" ds:itemID="{90D57BFE-95D7-42D8-A84F-BA99364F577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DC8F3484-90A1-4F5A-807F-CEF0CB4812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JTI Document blank with JTI logo.dotx</Template>
  <TotalTime>0</TotalTime>
  <Pages>1</Pages>
  <Words>31197</Words>
  <Characters>177827</Characters>
  <Application>Microsoft Office Word</Application>
  <DocSecurity>0</DocSecurity>
  <Lines>1481</Lines>
  <Paragraphs>417</Paragraphs>
  <ScaleCrop>false</ScaleCrop>
  <HeadingPairs>
    <vt:vector size="2" baseType="variant">
      <vt:variant>
        <vt:lpstr>Title</vt:lpstr>
      </vt:variant>
      <vt:variant>
        <vt:i4>1</vt:i4>
      </vt:variant>
    </vt:vector>
  </HeadingPairs>
  <TitlesOfParts>
    <vt:vector size="1" baseType="lpstr">
      <vt:lpstr>Corporate Word Template_portrait</vt:lpstr>
    </vt:vector>
  </TitlesOfParts>
  <Company>JT International</Company>
  <LinksUpToDate>false</LinksUpToDate>
  <CharactersWithSpaces>208607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Corporate Word Template_portrait</dc:title>
  <dc:subject/>
  <dc:creator>ghita.benotmane@avanade.com;e.roux.de.lusignan@avanade.com</dc:creator>
  <cp:keywords/>
  <dc:description/>
  <cp:lastModifiedBy>Durek, Milan</cp:lastModifiedBy>
  <cp:revision>3</cp:revision>
  <cp:lastPrinted>2016-09-13T15:56:00Z</cp:lastPrinted>
  <dcterms:created xsi:type="dcterms:W3CDTF">2017-05-19T08:02:00Z</dcterms:created>
  <dcterms:modified xsi:type="dcterms:W3CDTF">2017-05-19T08:02:00Z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0x010100F1B3A29A000712489E2D542AC01D1529</vt:lpwstr>
  </property>
</Properties>
</file>